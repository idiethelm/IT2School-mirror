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D445D" w14:textId="77777777" w:rsidR="00503562" w:rsidRPr="005B0C9A" w:rsidRDefault="00503562" w:rsidP="005B0C9A">
      <w:pPr>
        <w:rPr>
          <w:rFonts w:ascii="Helvetica 65" w:hAnsi="Helvetica 65"/>
          <w:sz w:val="44"/>
          <w:szCs w:val="44"/>
        </w:rPr>
      </w:pPr>
      <w:r w:rsidRPr="005B0C9A">
        <w:rPr>
          <w:rFonts w:ascii="Helvetica 65" w:hAnsi="Helvetica 65"/>
          <w:sz w:val="44"/>
          <w:szCs w:val="44"/>
        </w:rPr>
        <mc:AlternateContent>
          <mc:Choice Requires="wps">
            <w:drawing>
              <wp:anchor distT="0" distB="0" distL="114300" distR="114300" simplePos="0" relativeHeight="251664384" behindDoc="0" locked="0" layoutInCell="1" allowOverlap="1" wp14:anchorId="08535824" wp14:editId="47C715B2">
                <wp:simplePos x="0" y="0"/>
                <wp:positionH relativeFrom="margin">
                  <wp:align>right</wp:align>
                </wp:positionH>
                <wp:positionV relativeFrom="paragraph">
                  <wp:posOffset>20955</wp:posOffset>
                </wp:positionV>
                <wp:extent cx="1162050" cy="762000"/>
                <wp:effectExtent l="0" t="0" r="0" b="0"/>
                <wp:wrapTight wrapText="bothSides">
                  <wp:wrapPolygon edited="0">
                    <wp:start x="0" y="0"/>
                    <wp:lineTo x="0" y="21060"/>
                    <wp:lineTo x="21246" y="21060"/>
                    <wp:lineTo x="21246" y="0"/>
                    <wp:lineTo x="0" y="0"/>
                  </wp:wrapPolygon>
                </wp:wrapTight>
                <wp:docPr id="2" name="Textfeld 2"/>
                <wp:cNvGraphicFramePr/>
                <a:graphic xmlns:a="http://schemas.openxmlformats.org/drawingml/2006/main">
                  <a:graphicData uri="http://schemas.microsoft.com/office/word/2010/wordprocessingShape">
                    <wps:wsp>
                      <wps:cNvSpPr txBox="1"/>
                      <wps:spPr>
                        <a:xfrm>
                          <a:off x="0" y="0"/>
                          <a:ext cx="1162050" cy="76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F95A3D" w14:textId="77777777" w:rsidR="00503562" w:rsidRPr="00172255" w:rsidRDefault="00503562" w:rsidP="00503562">
                            <w:pPr>
                              <w:jc w:val="center"/>
                              <w:rPr>
                                <w:b/>
                                <w:sz w:val="28"/>
                              </w:rPr>
                            </w:pPr>
                            <w:r w:rsidRPr="00172255">
                              <w:rPr>
                                <w:b/>
                                <w:sz w:val="28"/>
                              </w:rPr>
                              <w:t>Das Morse-Alphabet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35824" id="_x0000_t202" coordsize="21600,21600" o:spt="202" path="m,l,21600r21600,l21600,xe">
                <v:stroke joinstyle="miter"/>
                <v:path gradientshapeok="t" o:connecttype="rect"/>
              </v:shapetype>
              <v:shape id="Textfeld 2" o:spid="_x0000_s1026" type="#_x0000_t202" style="position:absolute;margin-left:40.3pt;margin-top:1.65pt;width:91.5pt;height:60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" fillcolor="white [3201]" stroked="f" strokeweight=".5pt">
                <v:textbox>
                  <w:txbxContent>
                    <w:p w14:paraId="37F95A3D" w14:textId="77777777" w:rsidR="00503562" w:rsidRPr="00172255" w:rsidRDefault="00503562" w:rsidP="00503562">
                      <w:pPr>
                        <w:jc w:val="center"/>
                        <w:rPr>
                          <w:b/>
                          <w:sz w:val="28"/>
                        </w:rPr>
                      </w:pPr>
                      <w:r w:rsidRPr="00172255">
                        <w:rPr>
                          <w:b/>
                          <w:sz w:val="28"/>
                        </w:rPr>
                        <w:t>Das Morse-Alphabet</w:t>
                      </w:r>
                    </w:p>
                  </w:txbxContent>
                </v:textbox>
                <w10:wrap type="tight" anchorx="margin"/>
              </v:shape>
            </w:pict>
          </mc:Fallback>
        </mc:AlternateContent>
      </w:r>
      <w:r w:rsidRPr="005B0C9A">
        <w:rPr>
          <w:rFonts w:ascii="Helvetica 65" w:hAnsi="Helvetica 65"/>
          <w:sz w:val="44"/>
          <w:szCs w:val="44"/>
        </w:rPr>
        <w:t>Der Morseapparat</w:t>
      </w:r>
    </w:p>
    <w:p w14:paraId="3BC302D3" w14:textId="77777777" w:rsidR="005B0C9A" w:rsidRPr="005B0C9A" w:rsidRDefault="005B0C9A" w:rsidP="00503562">
      <w:pPr>
        <w:rPr>
          <w:sz w:val="22"/>
        </w:rPr>
      </w:pPr>
    </w:p>
    <w:p w14:paraId="5464680B" w14:textId="2EC5B938" w:rsidR="00503562" w:rsidRPr="00172255" w:rsidRDefault="00503562" w:rsidP="00B73B6F">
      <w:pPr>
        <w:jc w:val="both"/>
        <w:rPr>
          <w:sz w:val="28"/>
        </w:rPr>
        <w:pPrChange w:id="0" w:author="Schmidberger, Alessa | Wissensfabrik" w:date="2022-10-11T11:30:00Z">
          <w:pPr/>
        </w:pPrChange>
      </w:pPr>
      <w:r w:rsidRPr="00172255">
        <w:rPr>
          <w:sz w:val="28"/>
        </w:rPr>
        <mc:AlternateContent>
          <mc:Choice Requires="wps">
            <w:drawing>
              <wp:anchor distT="45720" distB="45720" distL="114300" distR="114300" simplePos="0" relativeHeight="251665408" behindDoc="1" locked="0" layoutInCell="1" allowOverlap="1" wp14:anchorId="5B6A7536" wp14:editId="3C0D2F1C">
                <wp:simplePos x="0" y="0"/>
                <wp:positionH relativeFrom="margin">
                  <wp:align>right</wp:align>
                </wp:positionH>
                <wp:positionV relativeFrom="paragraph">
                  <wp:posOffset>12700</wp:posOffset>
                </wp:positionV>
                <wp:extent cx="1209675" cy="7715250"/>
                <wp:effectExtent l="0" t="0" r="28575" b="19050"/>
                <wp:wrapThrough wrapText="bothSides">
                  <wp:wrapPolygon edited="0">
                    <wp:start x="0" y="0"/>
                    <wp:lineTo x="0" y="21600"/>
                    <wp:lineTo x="21770" y="21600"/>
                    <wp:lineTo x="21770" y="0"/>
                    <wp:lineTo x="0" y="0"/>
                  </wp:wrapPolygon>
                </wp:wrapThrough>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7715250"/>
                        </a:xfrm>
                        <a:prstGeom prst="rect">
                          <a:avLst/>
                        </a:prstGeom>
                        <a:noFill/>
                        <a:ln>
                          <a:solidFill>
                            <a:schemeClr val="tx1"/>
                          </a:solidFill>
                          <a:headEnd/>
                          <a:tailEnd/>
                        </a:ln>
                        <a:effectLst/>
                      </wps:spPr>
                      <wps:style>
                        <a:lnRef idx="2">
                          <a:schemeClr val="accent3"/>
                        </a:lnRef>
                        <a:fillRef idx="1">
                          <a:schemeClr val="lt1"/>
                        </a:fillRef>
                        <a:effectRef idx="0">
                          <a:schemeClr val="accent3"/>
                        </a:effectRef>
                        <a:fontRef idx="minor">
                          <a:schemeClr val="dk1"/>
                        </a:fontRef>
                      </wps:style>
                      <wps:txbx>
                        <w:txbxContent>
                          <w:p w14:paraId="62BEC6C9"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172255">
                              <w:rPr>
                                <w:sz w:val="28"/>
                                <w:lang w:val="en-US"/>
                                <w14:textOutline w14:w="9525" w14:cap="rnd" w14:cmpd="sng" w14:algn="ctr">
                                  <w14:noFill/>
                                  <w14:prstDash w14:val="solid"/>
                                  <w14:bevel/>
                                </w14:textOutline>
                              </w:rPr>
                              <w:tab/>
                            </w:r>
                            <w:r w:rsidRPr="00C31AD0">
                              <w:rPr>
                                <w:sz w:val="28"/>
                                <w:lang w:val="pt-BR"/>
                                <w14:textOutline w14:w="9525" w14:cap="rnd" w14:cmpd="sng" w14:algn="ctr">
                                  <w14:noFill/>
                                  <w14:prstDash w14:val="solid"/>
                                  <w14:bevel/>
                                </w14:textOutline>
                              </w:rPr>
                              <w:t>a</w:t>
                            </w:r>
                            <w:r w:rsidRPr="00C31AD0">
                              <w:rPr>
                                <w:sz w:val="28"/>
                                <w:lang w:val="pt-BR"/>
                                <w14:textOutline w14:w="9525" w14:cap="rnd" w14:cmpd="sng" w14:algn="ctr">
                                  <w14:noFill/>
                                  <w14:prstDash w14:val="solid"/>
                                  <w14:bevel/>
                                </w14:textOutline>
                              </w:rPr>
                              <w:tab/>
                              <w:t>.-</w:t>
                            </w:r>
                          </w:p>
                          <w:p w14:paraId="4BDD065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b</w:t>
                            </w:r>
                            <w:r w:rsidRPr="00C31AD0">
                              <w:rPr>
                                <w:sz w:val="28"/>
                                <w:lang w:val="pt-BR"/>
                                <w14:textOutline w14:w="9525" w14:cap="rnd" w14:cmpd="sng" w14:algn="ctr">
                                  <w14:noFill/>
                                  <w14:prstDash w14:val="solid"/>
                                  <w14:bevel/>
                                </w14:textOutline>
                              </w:rPr>
                              <w:tab/>
                              <w:t>-...</w:t>
                            </w:r>
                          </w:p>
                          <w:p w14:paraId="7948A14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c</w:t>
                            </w:r>
                            <w:r w:rsidRPr="00C31AD0">
                              <w:rPr>
                                <w:sz w:val="28"/>
                                <w:lang w:val="pt-BR"/>
                                <w14:textOutline w14:w="9525" w14:cap="rnd" w14:cmpd="sng" w14:algn="ctr">
                                  <w14:noFill/>
                                  <w14:prstDash w14:val="solid"/>
                                  <w14:bevel/>
                                </w14:textOutline>
                              </w:rPr>
                              <w:tab/>
                              <w:t>-.-.</w:t>
                            </w:r>
                          </w:p>
                          <w:p w14:paraId="725FF5AF"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d</w:t>
                            </w:r>
                            <w:r w:rsidRPr="00C31AD0">
                              <w:rPr>
                                <w:sz w:val="28"/>
                                <w:lang w:val="pt-BR"/>
                                <w14:textOutline w14:w="9525" w14:cap="rnd" w14:cmpd="sng" w14:algn="ctr">
                                  <w14:noFill/>
                                  <w14:prstDash w14:val="solid"/>
                                  <w14:bevel/>
                                </w14:textOutline>
                              </w:rPr>
                              <w:tab/>
                              <w:t>-..</w:t>
                            </w:r>
                          </w:p>
                          <w:p w14:paraId="666133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e</w:t>
                            </w:r>
                            <w:r w:rsidRPr="00C31AD0">
                              <w:rPr>
                                <w:sz w:val="28"/>
                                <w:lang w:val="pt-BR"/>
                                <w14:textOutline w14:w="9525" w14:cap="rnd" w14:cmpd="sng" w14:algn="ctr">
                                  <w14:noFill/>
                                  <w14:prstDash w14:val="solid"/>
                                  <w14:bevel/>
                                </w14:textOutline>
                              </w:rPr>
                              <w:tab/>
                              <w:t>.</w:t>
                            </w:r>
                          </w:p>
                          <w:p w14:paraId="39F3833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f</w:t>
                            </w:r>
                            <w:r w:rsidRPr="00C31AD0">
                              <w:rPr>
                                <w:sz w:val="28"/>
                                <w:lang w:val="pt-BR"/>
                                <w14:textOutline w14:w="9525" w14:cap="rnd" w14:cmpd="sng" w14:algn="ctr">
                                  <w14:noFill/>
                                  <w14:prstDash w14:val="solid"/>
                                  <w14:bevel/>
                                </w14:textOutline>
                              </w:rPr>
                              <w:tab/>
                              <w:t>..-.</w:t>
                            </w:r>
                          </w:p>
                          <w:p w14:paraId="4DFE4D2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g</w:t>
                            </w:r>
                            <w:r w:rsidRPr="00C31AD0">
                              <w:rPr>
                                <w:sz w:val="28"/>
                                <w:lang w:val="pt-BR"/>
                                <w14:textOutline w14:w="9525" w14:cap="rnd" w14:cmpd="sng" w14:algn="ctr">
                                  <w14:noFill/>
                                  <w14:prstDash w14:val="solid"/>
                                  <w14:bevel/>
                                </w14:textOutline>
                              </w:rPr>
                              <w:tab/>
                              <w:t>--.</w:t>
                            </w:r>
                          </w:p>
                          <w:p w14:paraId="2FE24EB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h</w:t>
                            </w:r>
                            <w:r w:rsidRPr="00C31AD0">
                              <w:rPr>
                                <w:sz w:val="28"/>
                                <w:lang w:val="pt-BR"/>
                                <w14:textOutline w14:w="9525" w14:cap="rnd" w14:cmpd="sng" w14:algn="ctr">
                                  <w14:noFill/>
                                  <w14:prstDash w14:val="solid"/>
                                  <w14:bevel/>
                                </w14:textOutline>
                              </w:rPr>
                              <w:tab/>
                              <w:t>....</w:t>
                            </w:r>
                          </w:p>
                          <w:p w14:paraId="17F1DC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i</w:t>
                            </w:r>
                            <w:r w:rsidRPr="00C31AD0">
                              <w:rPr>
                                <w:sz w:val="28"/>
                                <w:lang w:val="pt-BR"/>
                                <w14:textOutline w14:w="9525" w14:cap="rnd" w14:cmpd="sng" w14:algn="ctr">
                                  <w14:noFill/>
                                  <w14:prstDash w14:val="solid"/>
                                  <w14:bevel/>
                                </w14:textOutline>
                              </w:rPr>
                              <w:tab/>
                              <w:t>..</w:t>
                            </w:r>
                          </w:p>
                          <w:p w14:paraId="34ADB22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j</w:t>
                            </w:r>
                            <w:r w:rsidRPr="00C31AD0">
                              <w:rPr>
                                <w:sz w:val="28"/>
                                <w:lang w:val="pt-BR"/>
                                <w14:textOutline w14:w="9525" w14:cap="rnd" w14:cmpd="sng" w14:algn="ctr">
                                  <w14:noFill/>
                                  <w14:prstDash w14:val="solid"/>
                                  <w14:bevel/>
                                </w14:textOutline>
                              </w:rPr>
                              <w:tab/>
                              <w:t>.---</w:t>
                            </w:r>
                          </w:p>
                          <w:p w14:paraId="069828D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k</w:t>
                            </w:r>
                            <w:r w:rsidRPr="00C31AD0">
                              <w:rPr>
                                <w:sz w:val="28"/>
                                <w:lang w:val="pt-BR"/>
                                <w14:textOutline w14:w="9525" w14:cap="rnd" w14:cmpd="sng" w14:algn="ctr">
                                  <w14:noFill/>
                                  <w14:prstDash w14:val="solid"/>
                                  <w14:bevel/>
                                </w14:textOutline>
                              </w:rPr>
                              <w:tab/>
                              <w:t>-.-</w:t>
                            </w:r>
                          </w:p>
                          <w:p w14:paraId="166342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l</w:t>
                            </w:r>
                            <w:r w:rsidRPr="00C31AD0">
                              <w:rPr>
                                <w:sz w:val="28"/>
                                <w:lang w:val="pt-BR"/>
                                <w14:textOutline w14:w="9525" w14:cap="rnd" w14:cmpd="sng" w14:algn="ctr">
                                  <w14:noFill/>
                                  <w14:prstDash w14:val="solid"/>
                                  <w14:bevel/>
                                </w14:textOutline>
                              </w:rPr>
                              <w:tab/>
                              <w:t>.-..</w:t>
                            </w:r>
                          </w:p>
                          <w:p w14:paraId="7903C11E"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m</w:t>
                            </w:r>
                            <w:r w:rsidRPr="00C31AD0">
                              <w:rPr>
                                <w:sz w:val="28"/>
                                <w:lang w:val="pt-BR"/>
                                <w14:textOutline w14:w="9525" w14:cap="rnd" w14:cmpd="sng" w14:algn="ctr">
                                  <w14:noFill/>
                                  <w14:prstDash w14:val="solid"/>
                                  <w14:bevel/>
                                </w14:textOutline>
                              </w:rPr>
                              <w:tab/>
                              <w:t>--</w:t>
                            </w:r>
                          </w:p>
                          <w:p w14:paraId="20149D2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n</w:t>
                            </w:r>
                            <w:r w:rsidRPr="00C31AD0">
                              <w:rPr>
                                <w:sz w:val="28"/>
                                <w:lang w:val="pt-BR"/>
                                <w14:textOutline w14:w="9525" w14:cap="rnd" w14:cmpd="sng" w14:algn="ctr">
                                  <w14:noFill/>
                                  <w14:prstDash w14:val="solid"/>
                                  <w14:bevel/>
                                </w14:textOutline>
                              </w:rPr>
                              <w:tab/>
                              <w:t>-.</w:t>
                            </w:r>
                          </w:p>
                          <w:p w14:paraId="51DDA16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o</w:t>
                            </w:r>
                            <w:r w:rsidRPr="00C31AD0">
                              <w:rPr>
                                <w:sz w:val="28"/>
                                <w:lang w:val="pt-BR"/>
                                <w14:textOutline w14:w="9525" w14:cap="rnd" w14:cmpd="sng" w14:algn="ctr">
                                  <w14:noFill/>
                                  <w14:prstDash w14:val="solid"/>
                                  <w14:bevel/>
                                </w14:textOutline>
                              </w:rPr>
                              <w:tab/>
                              <w:t>---</w:t>
                            </w:r>
                          </w:p>
                          <w:p w14:paraId="3E84F9A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p</w:t>
                            </w:r>
                            <w:r w:rsidRPr="00C31AD0">
                              <w:rPr>
                                <w:sz w:val="28"/>
                                <w:lang w:val="pt-BR"/>
                                <w14:textOutline w14:w="9525" w14:cap="rnd" w14:cmpd="sng" w14:algn="ctr">
                                  <w14:noFill/>
                                  <w14:prstDash w14:val="solid"/>
                                  <w14:bevel/>
                                </w14:textOutline>
                              </w:rPr>
                              <w:tab/>
                              <w:t>.--.</w:t>
                            </w:r>
                          </w:p>
                          <w:p w14:paraId="0E6964D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q</w:t>
                            </w:r>
                            <w:r w:rsidRPr="00C31AD0">
                              <w:rPr>
                                <w:sz w:val="28"/>
                                <w:lang w:val="pt-BR"/>
                                <w14:textOutline w14:w="9525" w14:cap="rnd" w14:cmpd="sng" w14:algn="ctr">
                                  <w14:noFill/>
                                  <w14:prstDash w14:val="solid"/>
                                  <w14:bevel/>
                                </w14:textOutline>
                              </w:rPr>
                              <w:tab/>
                              <w:t>--.-</w:t>
                            </w:r>
                          </w:p>
                          <w:p w14:paraId="7C4E4D4A"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r</w:t>
                            </w:r>
                            <w:r w:rsidRPr="00C31AD0">
                              <w:rPr>
                                <w:sz w:val="28"/>
                                <w:lang w:val="pt-BR"/>
                                <w14:textOutline w14:w="9525" w14:cap="rnd" w14:cmpd="sng" w14:algn="ctr">
                                  <w14:noFill/>
                                  <w14:prstDash w14:val="solid"/>
                                  <w14:bevel/>
                                </w14:textOutline>
                              </w:rPr>
                              <w:tab/>
                              <w:t>.-.</w:t>
                            </w:r>
                          </w:p>
                          <w:p w14:paraId="62F811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s</w:t>
                            </w:r>
                            <w:r w:rsidRPr="00C31AD0">
                              <w:rPr>
                                <w:sz w:val="28"/>
                                <w:lang w:val="pt-BR"/>
                                <w14:textOutline w14:w="9525" w14:cap="rnd" w14:cmpd="sng" w14:algn="ctr">
                                  <w14:noFill/>
                                  <w14:prstDash w14:val="solid"/>
                                  <w14:bevel/>
                                </w14:textOutline>
                              </w:rPr>
                              <w:tab/>
                              <w:t>…</w:t>
                            </w:r>
                          </w:p>
                          <w:p w14:paraId="61B62BE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t</w:t>
                            </w:r>
                            <w:r w:rsidRPr="00C31AD0">
                              <w:rPr>
                                <w:sz w:val="28"/>
                                <w:lang w:val="pt-BR"/>
                                <w14:textOutline w14:w="9525" w14:cap="rnd" w14:cmpd="sng" w14:algn="ctr">
                                  <w14:noFill/>
                                  <w14:prstDash w14:val="solid"/>
                                  <w14:bevel/>
                                </w14:textOutline>
                              </w:rPr>
                              <w:tab/>
                              <w:t>-</w:t>
                            </w:r>
                          </w:p>
                          <w:p w14:paraId="24C0167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u</w:t>
                            </w:r>
                            <w:r w:rsidRPr="00C31AD0">
                              <w:rPr>
                                <w:sz w:val="28"/>
                                <w:lang w:val="pt-BR"/>
                                <w14:textOutline w14:w="9525" w14:cap="rnd" w14:cmpd="sng" w14:algn="ctr">
                                  <w14:noFill/>
                                  <w14:prstDash w14:val="solid"/>
                                  <w14:bevel/>
                                </w14:textOutline>
                              </w:rPr>
                              <w:tab/>
                              <w:t>..-</w:t>
                            </w:r>
                          </w:p>
                          <w:p w14:paraId="782B88C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v</w:t>
                            </w:r>
                            <w:r w:rsidRPr="00C31AD0">
                              <w:rPr>
                                <w:sz w:val="28"/>
                                <w:lang w:val="pt-BR"/>
                                <w14:textOutline w14:w="9525" w14:cap="rnd" w14:cmpd="sng" w14:algn="ctr">
                                  <w14:noFill/>
                                  <w14:prstDash w14:val="solid"/>
                                  <w14:bevel/>
                                </w14:textOutline>
                              </w:rPr>
                              <w:tab/>
                              <w:t>...-</w:t>
                            </w:r>
                          </w:p>
                          <w:p w14:paraId="392A620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w</w:t>
                            </w:r>
                            <w:r w:rsidRPr="00C31AD0">
                              <w:rPr>
                                <w:sz w:val="28"/>
                                <w:lang w:val="pt-BR"/>
                                <w14:textOutline w14:w="9525" w14:cap="rnd" w14:cmpd="sng" w14:algn="ctr">
                                  <w14:noFill/>
                                  <w14:prstDash w14:val="solid"/>
                                  <w14:bevel/>
                                </w14:textOutline>
                              </w:rPr>
                              <w:tab/>
                              <w:t>.--</w:t>
                            </w:r>
                          </w:p>
                          <w:p w14:paraId="29FF8195"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x</w:t>
                            </w:r>
                            <w:r w:rsidRPr="00C31AD0">
                              <w:rPr>
                                <w:sz w:val="28"/>
                                <w:lang w:val="pt-BR"/>
                                <w14:textOutline w14:w="9525" w14:cap="rnd" w14:cmpd="sng" w14:algn="ctr">
                                  <w14:noFill/>
                                  <w14:prstDash w14:val="solid"/>
                                  <w14:bevel/>
                                </w14:textOutline>
                              </w:rPr>
                              <w:tab/>
                              <w:t>-..-</w:t>
                            </w:r>
                          </w:p>
                          <w:p w14:paraId="4A1AFF3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y</w:t>
                            </w:r>
                            <w:r w:rsidRPr="00C31AD0">
                              <w:rPr>
                                <w:sz w:val="28"/>
                                <w:lang w:val="pt-BR"/>
                                <w14:textOutline w14:w="9525" w14:cap="rnd" w14:cmpd="sng" w14:algn="ctr">
                                  <w14:noFill/>
                                  <w14:prstDash w14:val="solid"/>
                                  <w14:bevel/>
                                </w14:textOutline>
                              </w:rPr>
                              <w:tab/>
                              <w:t>-.--</w:t>
                            </w:r>
                          </w:p>
                          <w:p w14:paraId="08BD5213"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r>
                            <w:r w:rsidRPr="00172255">
                              <w:rPr>
                                <w:sz w:val="28"/>
                                <w14:textOutline w14:w="9525" w14:cap="rnd" w14:cmpd="sng" w14:algn="ctr">
                                  <w14:noFill/>
                                  <w14:prstDash w14:val="solid"/>
                                  <w14:bevel/>
                                </w14:textOutline>
                              </w:rPr>
                              <w:t>z</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620250C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1</w:t>
                            </w:r>
                            <w:proofErr w:type="gramStart"/>
                            <w:r w:rsidRPr="00172255">
                              <w:rPr>
                                <w:sz w:val="28"/>
                                <w14:textOutline w14:w="9525" w14:cap="rnd" w14:cmpd="sng" w14:algn="ctr">
                                  <w14:noFill/>
                                  <w14:prstDash w14:val="solid"/>
                                  <w14:bevel/>
                                </w14:textOutline>
                              </w:rPr>
                              <w:tab/>
                              <w:t>.----</w:t>
                            </w:r>
                            <w:proofErr w:type="gramEnd"/>
                          </w:p>
                          <w:p w14:paraId="0DE1029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2</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0C2DF63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3</w:t>
                            </w:r>
                            <w:r w:rsidRPr="00172255">
                              <w:rPr>
                                <w:sz w:val="28"/>
                                <w14:textOutline w14:w="9525" w14:cap="rnd" w14:cmpd="sng" w14:algn="ctr">
                                  <w14:noFill/>
                                  <w14:prstDash w14:val="solid"/>
                                  <w14:bevel/>
                                </w14:textOutline>
                              </w:rPr>
                              <w:tab/>
                              <w:t>...--</w:t>
                            </w:r>
                          </w:p>
                          <w:p w14:paraId="5A4C3449"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4</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387EC23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5</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71ED8ED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6</w:t>
                            </w:r>
                            <w:r w:rsidRPr="00172255">
                              <w:rPr>
                                <w:sz w:val="28"/>
                                <w14:textOutline w14:w="9525" w14:cap="rnd" w14:cmpd="sng" w14:algn="ctr">
                                  <w14:noFill/>
                                  <w14:prstDash w14:val="solid"/>
                                  <w14:bevel/>
                                </w14:textOutline>
                              </w:rPr>
                              <w:tab/>
                              <w:t>-....</w:t>
                            </w:r>
                          </w:p>
                          <w:p w14:paraId="418CFC2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7</w:t>
                            </w:r>
                            <w:r w:rsidRPr="00172255">
                              <w:rPr>
                                <w:sz w:val="28"/>
                                <w14:textOutline w14:w="9525" w14:cap="rnd" w14:cmpd="sng" w14:algn="ctr">
                                  <w14:noFill/>
                                  <w14:prstDash w14:val="solid"/>
                                  <w14:bevel/>
                                </w14:textOutline>
                              </w:rPr>
                              <w:tab/>
                              <w:t>--...</w:t>
                            </w:r>
                          </w:p>
                          <w:p w14:paraId="58B1894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8</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2DEC5C55"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9</w:t>
                            </w:r>
                            <w:r w:rsidRPr="00172255">
                              <w:rPr>
                                <w:sz w:val="28"/>
                                <w14:textOutline w14:w="9525" w14:cap="rnd" w14:cmpd="sng" w14:algn="ctr">
                                  <w14:noFill/>
                                  <w14:prstDash w14:val="solid"/>
                                  <w14:bevel/>
                                </w14:textOutline>
                              </w:rPr>
                              <w:tab/>
                              <w:t>----.</w:t>
                            </w:r>
                          </w:p>
                          <w:p w14:paraId="5F9F062A"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0</w:t>
                            </w:r>
                            <w:r w:rsidRPr="00172255">
                              <w:rPr>
                                <w:sz w:val="28"/>
                                <w14:textOutline w14:w="9525" w14:cap="rnd" w14:cmpd="sng" w14:algn="ctr">
                                  <w14:noFill/>
                                  <w14:prstDash w14:val="solid"/>
                                  <w14:bevel/>
                                </w14:textOutline>
                              </w:rPr>
                              <w:tab/>
                              <w:t>-----</w:t>
                            </w:r>
                          </w:p>
                          <w:p w14:paraId="72BC5890"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SOS</w:t>
                            </w:r>
                            <w:r w:rsidRPr="00172255">
                              <w:rPr>
                                <w:sz w:val="28"/>
                                <w14:textOutline w14:w="9525" w14:cap="rnd" w14:cmpd="sng" w14:algn="ctr">
                                  <w14:noFill/>
                                  <w14:prstDash w14:val="solid"/>
                                  <w14:bevel/>
                                </w14:textOutline>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A7536" id="_x0000_s1027" type="#_x0000_t202" style="position:absolute;left:0;text-align:left;margin-left:44.05pt;margin-top:1pt;width:95.25pt;height:607.5pt;z-index:-251651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" filled="f" strokecolor="black [3213]" strokeweight="1pt">
                <v:textbox>
                  <w:txbxContent>
                    <w:p w14:paraId="62BEC6C9"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172255">
                        <w:rPr>
                          <w:sz w:val="28"/>
                          <w:lang w:val="en-US"/>
                          <w14:textOutline w14:w="9525" w14:cap="rnd" w14:cmpd="sng" w14:algn="ctr">
                            <w14:noFill/>
                            <w14:prstDash w14:val="solid"/>
                            <w14:bevel/>
                          </w14:textOutline>
                        </w:rPr>
                        <w:tab/>
                      </w:r>
                      <w:r w:rsidRPr="00C31AD0">
                        <w:rPr>
                          <w:sz w:val="28"/>
                          <w:lang w:val="pt-BR"/>
                          <w14:textOutline w14:w="9525" w14:cap="rnd" w14:cmpd="sng" w14:algn="ctr">
                            <w14:noFill/>
                            <w14:prstDash w14:val="solid"/>
                            <w14:bevel/>
                          </w14:textOutline>
                        </w:rPr>
                        <w:t>a</w:t>
                      </w:r>
                      <w:r w:rsidRPr="00C31AD0">
                        <w:rPr>
                          <w:sz w:val="28"/>
                          <w:lang w:val="pt-BR"/>
                          <w14:textOutline w14:w="9525" w14:cap="rnd" w14:cmpd="sng" w14:algn="ctr">
                            <w14:noFill/>
                            <w14:prstDash w14:val="solid"/>
                            <w14:bevel/>
                          </w14:textOutline>
                        </w:rPr>
                        <w:tab/>
                        <w:t>.-</w:t>
                      </w:r>
                    </w:p>
                    <w:p w14:paraId="4BDD065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b</w:t>
                      </w:r>
                      <w:r w:rsidRPr="00C31AD0">
                        <w:rPr>
                          <w:sz w:val="28"/>
                          <w:lang w:val="pt-BR"/>
                          <w14:textOutline w14:w="9525" w14:cap="rnd" w14:cmpd="sng" w14:algn="ctr">
                            <w14:noFill/>
                            <w14:prstDash w14:val="solid"/>
                            <w14:bevel/>
                          </w14:textOutline>
                        </w:rPr>
                        <w:tab/>
                        <w:t>-...</w:t>
                      </w:r>
                    </w:p>
                    <w:p w14:paraId="7948A14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c</w:t>
                      </w:r>
                      <w:r w:rsidRPr="00C31AD0">
                        <w:rPr>
                          <w:sz w:val="28"/>
                          <w:lang w:val="pt-BR"/>
                          <w14:textOutline w14:w="9525" w14:cap="rnd" w14:cmpd="sng" w14:algn="ctr">
                            <w14:noFill/>
                            <w14:prstDash w14:val="solid"/>
                            <w14:bevel/>
                          </w14:textOutline>
                        </w:rPr>
                        <w:tab/>
                        <w:t>-.-.</w:t>
                      </w:r>
                    </w:p>
                    <w:p w14:paraId="725FF5AF"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d</w:t>
                      </w:r>
                      <w:r w:rsidRPr="00C31AD0">
                        <w:rPr>
                          <w:sz w:val="28"/>
                          <w:lang w:val="pt-BR"/>
                          <w14:textOutline w14:w="9525" w14:cap="rnd" w14:cmpd="sng" w14:algn="ctr">
                            <w14:noFill/>
                            <w14:prstDash w14:val="solid"/>
                            <w14:bevel/>
                          </w14:textOutline>
                        </w:rPr>
                        <w:tab/>
                        <w:t>-..</w:t>
                      </w:r>
                    </w:p>
                    <w:p w14:paraId="666133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e</w:t>
                      </w:r>
                      <w:r w:rsidRPr="00C31AD0">
                        <w:rPr>
                          <w:sz w:val="28"/>
                          <w:lang w:val="pt-BR"/>
                          <w14:textOutline w14:w="9525" w14:cap="rnd" w14:cmpd="sng" w14:algn="ctr">
                            <w14:noFill/>
                            <w14:prstDash w14:val="solid"/>
                            <w14:bevel/>
                          </w14:textOutline>
                        </w:rPr>
                        <w:tab/>
                        <w:t>.</w:t>
                      </w:r>
                    </w:p>
                    <w:p w14:paraId="39F3833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f</w:t>
                      </w:r>
                      <w:r w:rsidRPr="00C31AD0">
                        <w:rPr>
                          <w:sz w:val="28"/>
                          <w:lang w:val="pt-BR"/>
                          <w14:textOutline w14:w="9525" w14:cap="rnd" w14:cmpd="sng" w14:algn="ctr">
                            <w14:noFill/>
                            <w14:prstDash w14:val="solid"/>
                            <w14:bevel/>
                          </w14:textOutline>
                        </w:rPr>
                        <w:tab/>
                        <w:t>..-.</w:t>
                      </w:r>
                    </w:p>
                    <w:p w14:paraId="4DFE4D2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g</w:t>
                      </w:r>
                      <w:r w:rsidRPr="00C31AD0">
                        <w:rPr>
                          <w:sz w:val="28"/>
                          <w:lang w:val="pt-BR"/>
                          <w14:textOutline w14:w="9525" w14:cap="rnd" w14:cmpd="sng" w14:algn="ctr">
                            <w14:noFill/>
                            <w14:prstDash w14:val="solid"/>
                            <w14:bevel/>
                          </w14:textOutline>
                        </w:rPr>
                        <w:tab/>
                        <w:t>--.</w:t>
                      </w:r>
                    </w:p>
                    <w:p w14:paraId="2FE24EB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h</w:t>
                      </w:r>
                      <w:r w:rsidRPr="00C31AD0">
                        <w:rPr>
                          <w:sz w:val="28"/>
                          <w:lang w:val="pt-BR"/>
                          <w14:textOutline w14:w="9525" w14:cap="rnd" w14:cmpd="sng" w14:algn="ctr">
                            <w14:noFill/>
                            <w14:prstDash w14:val="solid"/>
                            <w14:bevel/>
                          </w14:textOutline>
                        </w:rPr>
                        <w:tab/>
                        <w:t>....</w:t>
                      </w:r>
                    </w:p>
                    <w:p w14:paraId="17F1DC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i</w:t>
                      </w:r>
                      <w:r w:rsidRPr="00C31AD0">
                        <w:rPr>
                          <w:sz w:val="28"/>
                          <w:lang w:val="pt-BR"/>
                          <w14:textOutline w14:w="9525" w14:cap="rnd" w14:cmpd="sng" w14:algn="ctr">
                            <w14:noFill/>
                            <w14:prstDash w14:val="solid"/>
                            <w14:bevel/>
                          </w14:textOutline>
                        </w:rPr>
                        <w:tab/>
                        <w:t>..</w:t>
                      </w:r>
                    </w:p>
                    <w:p w14:paraId="34ADB22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j</w:t>
                      </w:r>
                      <w:r w:rsidRPr="00C31AD0">
                        <w:rPr>
                          <w:sz w:val="28"/>
                          <w:lang w:val="pt-BR"/>
                          <w14:textOutline w14:w="9525" w14:cap="rnd" w14:cmpd="sng" w14:algn="ctr">
                            <w14:noFill/>
                            <w14:prstDash w14:val="solid"/>
                            <w14:bevel/>
                          </w14:textOutline>
                        </w:rPr>
                        <w:tab/>
                        <w:t>.---</w:t>
                      </w:r>
                    </w:p>
                    <w:p w14:paraId="069828D6"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k</w:t>
                      </w:r>
                      <w:r w:rsidRPr="00C31AD0">
                        <w:rPr>
                          <w:sz w:val="28"/>
                          <w:lang w:val="pt-BR"/>
                          <w14:textOutline w14:w="9525" w14:cap="rnd" w14:cmpd="sng" w14:algn="ctr">
                            <w14:noFill/>
                            <w14:prstDash w14:val="solid"/>
                            <w14:bevel/>
                          </w14:textOutline>
                        </w:rPr>
                        <w:tab/>
                        <w:t>-.-</w:t>
                      </w:r>
                    </w:p>
                    <w:p w14:paraId="166342BB"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l</w:t>
                      </w:r>
                      <w:r w:rsidRPr="00C31AD0">
                        <w:rPr>
                          <w:sz w:val="28"/>
                          <w:lang w:val="pt-BR"/>
                          <w14:textOutline w14:w="9525" w14:cap="rnd" w14:cmpd="sng" w14:algn="ctr">
                            <w14:noFill/>
                            <w14:prstDash w14:val="solid"/>
                            <w14:bevel/>
                          </w14:textOutline>
                        </w:rPr>
                        <w:tab/>
                        <w:t>.-..</w:t>
                      </w:r>
                    </w:p>
                    <w:p w14:paraId="7903C11E"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m</w:t>
                      </w:r>
                      <w:r w:rsidRPr="00C31AD0">
                        <w:rPr>
                          <w:sz w:val="28"/>
                          <w:lang w:val="pt-BR"/>
                          <w14:textOutline w14:w="9525" w14:cap="rnd" w14:cmpd="sng" w14:algn="ctr">
                            <w14:noFill/>
                            <w14:prstDash w14:val="solid"/>
                            <w14:bevel/>
                          </w14:textOutline>
                        </w:rPr>
                        <w:tab/>
                        <w:t>--</w:t>
                      </w:r>
                    </w:p>
                    <w:p w14:paraId="20149D2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n</w:t>
                      </w:r>
                      <w:r w:rsidRPr="00C31AD0">
                        <w:rPr>
                          <w:sz w:val="28"/>
                          <w:lang w:val="pt-BR"/>
                          <w14:textOutline w14:w="9525" w14:cap="rnd" w14:cmpd="sng" w14:algn="ctr">
                            <w14:noFill/>
                            <w14:prstDash w14:val="solid"/>
                            <w14:bevel/>
                          </w14:textOutline>
                        </w:rPr>
                        <w:tab/>
                        <w:t>-.</w:t>
                      </w:r>
                    </w:p>
                    <w:p w14:paraId="51DDA16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o</w:t>
                      </w:r>
                      <w:r w:rsidRPr="00C31AD0">
                        <w:rPr>
                          <w:sz w:val="28"/>
                          <w:lang w:val="pt-BR"/>
                          <w14:textOutline w14:w="9525" w14:cap="rnd" w14:cmpd="sng" w14:algn="ctr">
                            <w14:noFill/>
                            <w14:prstDash w14:val="solid"/>
                            <w14:bevel/>
                          </w14:textOutline>
                        </w:rPr>
                        <w:tab/>
                        <w:t>---</w:t>
                      </w:r>
                    </w:p>
                    <w:p w14:paraId="3E84F9A1"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p</w:t>
                      </w:r>
                      <w:r w:rsidRPr="00C31AD0">
                        <w:rPr>
                          <w:sz w:val="28"/>
                          <w:lang w:val="pt-BR"/>
                          <w14:textOutline w14:w="9525" w14:cap="rnd" w14:cmpd="sng" w14:algn="ctr">
                            <w14:noFill/>
                            <w14:prstDash w14:val="solid"/>
                            <w14:bevel/>
                          </w14:textOutline>
                        </w:rPr>
                        <w:tab/>
                        <w:t>.--.</w:t>
                      </w:r>
                    </w:p>
                    <w:p w14:paraId="0E6964D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q</w:t>
                      </w:r>
                      <w:r w:rsidRPr="00C31AD0">
                        <w:rPr>
                          <w:sz w:val="28"/>
                          <w:lang w:val="pt-BR"/>
                          <w14:textOutline w14:w="9525" w14:cap="rnd" w14:cmpd="sng" w14:algn="ctr">
                            <w14:noFill/>
                            <w14:prstDash w14:val="solid"/>
                            <w14:bevel/>
                          </w14:textOutline>
                        </w:rPr>
                        <w:tab/>
                        <w:t>--.-</w:t>
                      </w:r>
                    </w:p>
                    <w:p w14:paraId="7C4E4D4A"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r</w:t>
                      </w:r>
                      <w:r w:rsidRPr="00C31AD0">
                        <w:rPr>
                          <w:sz w:val="28"/>
                          <w:lang w:val="pt-BR"/>
                          <w14:textOutline w14:w="9525" w14:cap="rnd" w14:cmpd="sng" w14:algn="ctr">
                            <w14:noFill/>
                            <w14:prstDash w14:val="solid"/>
                            <w14:bevel/>
                          </w14:textOutline>
                        </w:rPr>
                        <w:tab/>
                        <w:t>.-.</w:t>
                      </w:r>
                    </w:p>
                    <w:p w14:paraId="62F8112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s</w:t>
                      </w:r>
                      <w:r w:rsidRPr="00C31AD0">
                        <w:rPr>
                          <w:sz w:val="28"/>
                          <w:lang w:val="pt-BR"/>
                          <w14:textOutline w14:w="9525" w14:cap="rnd" w14:cmpd="sng" w14:algn="ctr">
                            <w14:noFill/>
                            <w14:prstDash w14:val="solid"/>
                            <w14:bevel/>
                          </w14:textOutline>
                        </w:rPr>
                        <w:tab/>
                        <w:t>…</w:t>
                      </w:r>
                    </w:p>
                    <w:p w14:paraId="61B62BE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t</w:t>
                      </w:r>
                      <w:r w:rsidRPr="00C31AD0">
                        <w:rPr>
                          <w:sz w:val="28"/>
                          <w:lang w:val="pt-BR"/>
                          <w14:textOutline w14:w="9525" w14:cap="rnd" w14:cmpd="sng" w14:algn="ctr">
                            <w14:noFill/>
                            <w14:prstDash w14:val="solid"/>
                            <w14:bevel/>
                          </w14:textOutline>
                        </w:rPr>
                        <w:tab/>
                        <w:t>-</w:t>
                      </w:r>
                    </w:p>
                    <w:p w14:paraId="24C0167D"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u</w:t>
                      </w:r>
                      <w:r w:rsidRPr="00C31AD0">
                        <w:rPr>
                          <w:sz w:val="28"/>
                          <w:lang w:val="pt-BR"/>
                          <w14:textOutline w14:w="9525" w14:cap="rnd" w14:cmpd="sng" w14:algn="ctr">
                            <w14:noFill/>
                            <w14:prstDash w14:val="solid"/>
                            <w14:bevel/>
                          </w14:textOutline>
                        </w:rPr>
                        <w:tab/>
                        <w:t>..-</w:t>
                      </w:r>
                    </w:p>
                    <w:p w14:paraId="782B88C2"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v</w:t>
                      </w:r>
                      <w:r w:rsidRPr="00C31AD0">
                        <w:rPr>
                          <w:sz w:val="28"/>
                          <w:lang w:val="pt-BR"/>
                          <w14:textOutline w14:w="9525" w14:cap="rnd" w14:cmpd="sng" w14:algn="ctr">
                            <w14:noFill/>
                            <w14:prstDash w14:val="solid"/>
                            <w14:bevel/>
                          </w14:textOutline>
                        </w:rPr>
                        <w:tab/>
                        <w:t>...-</w:t>
                      </w:r>
                    </w:p>
                    <w:p w14:paraId="392A6207"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w</w:t>
                      </w:r>
                      <w:r w:rsidRPr="00C31AD0">
                        <w:rPr>
                          <w:sz w:val="28"/>
                          <w:lang w:val="pt-BR"/>
                          <w14:textOutline w14:w="9525" w14:cap="rnd" w14:cmpd="sng" w14:algn="ctr">
                            <w14:noFill/>
                            <w14:prstDash w14:val="solid"/>
                            <w14:bevel/>
                          </w14:textOutline>
                        </w:rPr>
                        <w:tab/>
                        <w:t>.--</w:t>
                      </w:r>
                    </w:p>
                    <w:p w14:paraId="29FF8195"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x</w:t>
                      </w:r>
                      <w:r w:rsidRPr="00C31AD0">
                        <w:rPr>
                          <w:sz w:val="28"/>
                          <w:lang w:val="pt-BR"/>
                          <w14:textOutline w14:w="9525" w14:cap="rnd" w14:cmpd="sng" w14:algn="ctr">
                            <w14:noFill/>
                            <w14:prstDash w14:val="solid"/>
                            <w14:bevel/>
                          </w14:textOutline>
                        </w:rPr>
                        <w:tab/>
                        <w:t>-..-</w:t>
                      </w:r>
                    </w:p>
                    <w:p w14:paraId="4A1AFF34" w14:textId="77777777" w:rsidR="00503562" w:rsidRPr="00C31AD0" w:rsidRDefault="00503562" w:rsidP="00382B75">
                      <w:pPr>
                        <w:tabs>
                          <w:tab w:val="right" w:pos="567"/>
                          <w:tab w:val="left" w:pos="709"/>
                        </w:tabs>
                        <w:spacing w:after="0" w:line="240" w:lineRule="auto"/>
                        <w:rPr>
                          <w:sz w:val="28"/>
                          <w:lang w:val="pt-BR"/>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t>y</w:t>
                      </w:r>
                      <w:r w:rsidRPr="00C31AD0">
                        <w:rPr>
                          <w:sz w:val="28"/>
                          <w:lang w:val="pt-BR"/>
                          <w14:textOutline w14:w="9525" w14:cap="rnd" w14:cmpd="sng" w14:algn="ctr">
                            <w14:noFill/>
                            <w14:prstDash w14:val="solid"/>
                            <w14:bevel/>
                          </w14:textOutline>
                        </w:rPr>
                        <w:tab/>
                        <w:t>-.--</w:t>
                      </w:r>
                    </w:p>
                    <w:p w14:paraId="08BD5213"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C31AD0">
                        <w:rPr>
                          <w:sz w:val="28"/>
                          <w:lang w:val="pt-BR"/>
                          <w14:textOutline w14:w="9525" w14:cap="rnd" w14:cmpd="sng" w14:algn="ctr">
                            <w14:noFill/>
                            <w14:prstDash w14:val="solid"/>
                            <w14:bevel/>
                          </w14:textOutline>
                        </w:rPr>
                        <w:tab/>
                      </w:r>
                      <w:r w:rsidRPr="00172255">
                        <w:rPr>
                          <w:sz w:val="28"/>
                          <w14:textOutline w14:w="9525" w14:cap="rnd" w14:cmpd="sng" w14:algn="ctr">
                            <w14:noFill/>
                            <w14:prstDash w14:val="solid"/>
                            <w14:bevel/>
                          </w14:textOutline>
                        </w:rPr>
                        <w:t>z</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620250C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1</w:t>
                      </w:r>
                      <w:proofErr w:type="gramStart"/>
                      <w:r w:rsidRPr="00172255">
                        <w:rPr>
                          <w:sz w:val="28"/>
                          <w14:textOutline w14:w="9525" w14:cap="rnd" w14:cmpd="sng" w14:algn="ctr">
                            <w14:noFill/>
                            <w14:prstDash w14:val="solid"/>
                            <w14:bevel/>
                          </w14:textOutline>
                        </w:rPr>
                        <w:tab/>
                        <w:t>.----</w:t>
                      </w:r>
                      <w:proofErr w:type="gramEnd"/>
                    </w:p>
                    <w:p w14:paraId="0DE1029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2</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0C2DF63D"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3</w:t>
                      </w:r>
                      <w:r w:rsidRPr="00172255">
                        <w:rPr>
                          <w:sz w:val="28"/>
                          <w14:textOutline w14:w="9525" w14:cap="rnd" w14:cmpd="sng" w14:algn="ctr">
                            <w14:noFill/>
                            <w14:prstDash w14:val="solid"/>
                            <w14:bevel/>
                          </w14:textOutline>
                        </w:rPr>
                        <w:tab/>
                        <w:t>...--</w:t>
                      </w:r>
                    </w:p>
                    <w:p w14:paraId="5A4C3449"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4</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387EC23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5</w:t>
                      </w:r>
                      <w:proofErr w:type="gramStart"/>
                      <w:r w:rsidRPr="00172255">
                        <w:rPr>
                          <w:sz w:val="28"/>
                          <w14:textOutline w14:w="9525" w14:cap="rnd" w14:cmpd="sng" w14:algn="ctr">
                            <w14:noFill/>
                            <w14:prstDash w14:val="solid"/>
                            <w14:bevel/>
                          </w14:textOutline>
                        </w:rPr>
                        <w:tab/>
                        <w:t>....</w:t>
                      </w:r>
                      <w:proofErr w:type="gramEnd"/>
                      <w:r w:rsidRPr="00172255">
                        <w:rPr>
                          <w:sz w:val="28"/>
                          <w14:textOutline w14:w="9525" w14:cap="rnd" w14:cmpd="sng" w14:algn="ctr">
                            <w14:noFill/>
                            <w14:prstDash w14:val="solid"/>
                            <w14:bevel/>
                          </w14:textOutline>
                        </w:rPr>
                        <w:t>.</w:t>
                      </w:r>
                    </w:p>
                    <w:p w14:paraId="71ED8ED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6</w:t>
                      </w:r>
                      <w:r w:rsidRPr="00172255">
                        <w:rPr>
                          <w:sz w:val="28"/>
                          <w14:textOutline w14:w="9525" w14:cap="rnd" w14:cmpd="sng" w14:algn="ctr">
                            <w14:noFill/>
                            <w14:prstDash w14:val="solid"/>
                            <w14:bevel/>
                          </w14:textOutline>
                        </w:rPr>
                        <w:tab/>
                        <w:t>-....</w:t>
                      </w:r>
                    </w:p>
                    <w:p w14:paraId="418CFC22"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7</w:t>
                      </w:r>
                      <w:r w:rsidRPr="00172255">
                        <w:rPr>
                          <w:sz w:val="28"/>
                          <w14:textOutline w14:w="9525" w14:cap="rnd" w14:cmpd="sng" w14:algn="ctr">
                            <w14:noFill/>
                            <w14:prstDash w14:val="solid"/>
                            <w14:bevel/>
                          </w14:textOutline>
                        </w:rPr>
                        <w:tab/>
                        <w:t>--...</w:t>
                      </w:r>
                    </w:p>
                    <w:p w14:paraId="58B18947"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8</w:t>
                      </w:r>
                      <w:r w:rsidRPr="00172255">
                        <w:rPr>
                          <w:sz w:val="28"/>
                          <w14:textOutline w14:w="9525" w14:cap="rnd" w14:cmpd="sng" w14:algn="ctr">
                            <w14:noFill/>
                            <w14:prstDash w14:val="solid"/>
                            <w14:bevel/>
                          </w14:textOutline>
                        </w:rPr>
                        <w:tab/>
                      </w:r>
                      <w:proofErr w:type="gramStart"/>
                      <w:r w:rsidRPr="00172255">
                        <w:rPr>
                          <w:sz w:val="28"/>
                          <w14:textOutline w14:w="9525" w14:cap="rnd" w14:cmpd="sng" w14:algn="ctr">
                            <w14:noFill/>
                            <w14:prstDash w14:val="solid"/>
                            <w14:bevel/>
                          </w14:textOutline>
                        </w:rPr>
                        <w:t>---..</w:t>
                      </w:r>
                      <w:proofErr w:type="gramEnd"/>
                    </w:p>
                    <w:p w14:paraId="2DEC5C55"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9</w:t>
                      </w:r>
                      <w:r w:rsidRPr="00172255">
                        <w:rPr>
                          <w:sz w:val="28"/>
                          <w14:textOutline w14:w="9525" w14:cap="rnd" w14:cmpd="sng" w14:algn="ctr">
                            <w14:noFill/>
                            <w14:prstDash w14:val="solid"/>
                            <w14:bevel/>
                          </w14:textOutline>
                        </w:rPr>
                        <w:tab/>
                        <w:t>----.</w:t>
                      </w:r>
                    </w:p>
                    <w:p w14:paraId="5F9F062A"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0</w:t>
                      </w:r>
                      <w:r w:rsidRPr="00172255">
                        <w:rPr>
                          <w:sz w:val="28"/>
                          <w14:textOutline w14:w="9525" w14:cap="rnd" w14:cmpd="sng" w14:algn="ctr">
                            <w14:noFill/>
                            <w14:prstDash w14:val="solid"/>
                            <w14:bevel/>
                          </w14:textOutline>
                        </w:rPr>
                        <w:tab/>
                        <w:t>-----</w:t>
                      </w:r>
                    </w:p>
                    <w:p w14:paraId="72BC5890" w14:textId="77777777" w:rsidR="00503562" w:rsidRPr="00172255" w:rsidRDefault="00503562" w:rsidP="00382B75">
                      <w:pPr>
                        <w:tabs>
                          <w:tab w:val="right" w:pos="567"/>
                          <w:tab w:val="left" w:pos="709"/>
                        </w:tabs>
                        <w:spacing w:after="0" w:line="240" w:lineRule="auto"/>
                        <w:rPr>
                          <w:sz w:val="28"/>
                          <w14:textOutline w14:w="9525" w14:cap="rnd" w14:cmpd="sng" w14:algn="ctr">
                            <w14:noFill/>
                            <w14:prstDash w14:val="solid"/>
                            <w14:bevel/>
                          </w14:textOutline>
                        </w:rPr>
                      </w:pPr>
                      <w:r w:rsidRPr="00172255">
                        <w:rPr>
                          <w:sz w:val="28"/>
                          <w14:textOutline w14:w="9525" w14:cap="rnd" w14:cmpd="sng" w14:algn="ctr">
                            <w14:noFill/>
                            <w14:prstDash w14:val="solid"/>
                            <w14:bevel/>
                          </w14:textOutline>
                        </w:rPr>
                        <w:tab/>
                        <w:t>SOS</w:t>
                      </w:r>
                      <w:r w:rsidRPr="00172255">
                        <w:rPr>
                          <w:sz w:val="28"/>
                          <w14:textOutline w14:w="9525" w14:cap="rnd" w14:cmpd="sng" w14:algn="ctr">
                            <w14:noFill/>
                            <w14:prstDash w14:val="solid"/>
                            <w14:bevel/>
                          </w14:textOutline>
                        </w:rPr>
                        <w:tab/>
                        <w:t>...---...</w:t>
                      </w:r>
                    </w:p>
                  </w:txbxContent>
                </v:textbox>
                <w10:wrap type="through" anchorx="margin"/>
              </v:shape>
            </w:pict>
          </mc:Fallback>
        </mc:AlternateContent>
      </w:r>
      <w:r w:rsidRPr="00172255">
        <w:rPr>
          <w:sz w:val="28"/>
        </w:rPr>
        <w:t xml:space="preserve">Der Morseapparat wurde vor über hundert Jahren zur Fernkommunikation verwendet. Entwickelt wurde er vom Amerikaner Samuel Morse. Nach ihm wurde auch das </w:t>
      </w:r>
      <w:r w:rsidRPr="00172255">
        <w:rPr>
          <w:b/>
          <w:sz w:val="28"/>
        </w:rPr>
        <w:t>Morsealphabet</w:t>
      </w:r>
      <w:r w:rsidRPr="00172255">
        <w:rPr>
          <w:sz w:val="28"/>
        </w:rPr>
        <w:t xml:space="preserve"> benannt, das im Jahr 1865 in Paris genau festgelegt wurde. Samuel Morse hat jedem Buchstaben eine Abfolge von Punkten und Strichen zugeordnet. Dies nennt man Code. Dabei bedeuten Punkte kurze Signale und Striche lange Signale.</w:t>
      </w:r>
    </w:p>
    <w:p w14:paraId="2AF85A0B" w14:textId="4DC18B6B" w:rsidR="00503562" w:rsidRPr="00172255" w:rsidRDefault="00503562" w:rsidP="00B73B6F">
      <w:pPr>
        <w:jc w:val="both"/>
        <w:rPr>
          <w:sz w:val="28"/>
        </w:rPr>
        <w:pPrChange w:id="1" w:author="Schmidberger, Alessa | Wissensfabrik" w:date="2022-10-11T11:30:00Z">
          <w:pPr/>
        </w:pPrChange>
      </w:pPr>
      <w:r w:rsidRPr="00172255">
        <w:rPr>
          <w:sz w:val="28"/>
        </w:rPr>
        <w:t>Buchstaben, die besonders häufig benutzt werden</w:t>
      </w:r>
      <w:r w:rsidR="00CF0A2E">
        <w:rPr>
          <w:sz w:val="28"/>
        </w:rPr>
        <w:t>,</w:t>
      </w:r>
      <w:r w:rsidRPr="00172255">
        <w:rPr>
          <w:sz w:val="28"/>
        </w:rPr>
        <w:t xml:space="preserve"> bekamen einen kurzen Code zugewiesen, z.</w:t>
      </w:r>
      <w:r w:rsidR="00F24FBC" w:rsidRPr="006555B5">
        <w:rPr>
          <w:bCs w:val="0"/>
          <w:spacing w:val="-20"/>
          <w:sz w:val="28"/>
          <w:szCs w:val="28"/>
        </w:rPr>
        <w:t xml:space="preserve"> </w:t>
      </w:r>
      <w:r w:rsidRPr="00172255">
        <w:rPr>
          <w:sz w:val="28"/>
        </w:rPr>
        <w:t>B. das E. Buchstaben, die selten benutzt werden, wie das Q oder das Y</w:t>
      </w:r>
      <w:r w:rsidR="00CF0A2E">
        <w:rPr>
          <w:sz w:val="28"/>
        </w:rPr>
        <w:t>,</w:t>
      </w:r>
      <w:r w:rsidRPr="00172255">
        <w:rPr>
          <w:sz w:val="28"/>
        </w:rPr>
        <w:t xml:space="preserve"> bekamen einen langen Code. Rechts kannst du diese Zuweisung sehen. Kannst du dir vorstellen warum?</w:t>
      </w:r>
    </w:p>
    <w:p w14:paraId="14A32EFE" w14:textId="77777777" w:rsidR="00503562" w:rsidRPr="00172255" w:rsidRDefault="00503562" w:rsidP="00B73B6F">
      <w:pPr>
        <w:jc w:val="both"/>
        <w:rPr>
          <w:sz w:val="28"/>
        </w:rPr>
        <w:pPrChange w:id="2" w:author="Schmidberger, Alessa | Wissensfabrik" w:date="2022-10-11T11:30:00Z">
          <w:pPr/>
        </w:pPrChange>
      </w:pPr>
      <w:r w:rsidRPr="00172255">
        <w:rPr>
          <w:sz w:val="28"/>
        </w:rPr>
        <w:t>Nachrichten kann man mit Hilfe eines Morseapparates oder aber auch einfach mit Licht oder akustisch mit Klopfzeichen übertragen.</w:t>
      </w:r>
    </w:p>
    <w:p w14:paraId="534E7554" w14:textId="72180306" w:rsidR="00503562" w:rsidRPr="005B0C9A" w:rsidRDefault="00503562" w:rsidP="005B0C9A">
      <w:pPr>
        <w:pStyle w:val="berschrift1"/>
        <w:rPr>
          <w:sz w:val="36"/>
        </w:rPr>
      </w:pPr>
      <w:r w:rsidRPr="005B0C9A">
        <w:rPr>
          <w:sz w:val="36"/>
        </w:rPr>
        <w:t>Aufgaben</w:t>
      </w:r>
    </w:p>
    <w:p w14:paraId="03F7F40E" w14:textId="77777777" w:rsidR="00503562" w:rsidRPr="00172255" w:rsidRDefault="00503562" w:rsidP="00B73B6F">
      <w:pPr>
        <w:pStyle w:val="Listenabsatz"/>
        <w:numPr>
          <w:ilvl w:val="0"/>
          <w:numId w:val="20"/>
        </w:numPr>
        <w:jc w:val="both"/>
        <w:rPr>
          <w:sz w:val="28"/>
        </w:rPr>
        <w:pPrChange w:id="3" w:author="Schmidberger, Alessa | Wissensfabrik" w:date="2022-10-11T11:30:00Z">
          <w:pPr>
            <w:pStyle w:val="Listenabsatz"/>
            <w:numPr>
              <w:numId w:val="20"/>
            </w:numPr>
            <w:ind w:left="360" w:hanging="360"/>
          </w:pPr>
        </w:pPrChange>
      </w:pPr>
      <w:r w:rsidRPr="00172255">
        <w:rPr>
          <w:sz w:val="28"/>
        </w:rPr>
        <w:t>Schreibe ein Wort in Morsecode.</w:t>
      </w:r>
    </w:p>
    <w:p w14:paraId="5A5A7D13" w14:textId="77777777" w:rsidR="00503562" w:rsidRPr="00172255" w:rsidRDefault="00503562" w:rsidP="00B73B6F">
      <w:pPr>
        <w:pStyle w:val="Listenabsatz"/>
        <w:numPr>
          <w:ilvl w:val="0"/>
          <w:numId w:val="20"/>
        </w:numPr>
        <w:jc w:val="both"/>
        <w:rPr>
          <w:sz w:val="28"/>
        </w:rPr>
        <w:pPrChange w:id="4" w:author="Schmidberger, Alessa | Wissensfabrik" w:date="2022-10-11T11:30:00Z">
          <w:pPr>
            <w:pStyle w:val="Listenabsatz"/>
            <w:numPr>
              <w:numId w:val="20"/>
            </w:numPr>
            <w:ind w:left="360" w:hanging="360"/>
          </w:pPr>
        </w:pPrChange>
      </w:pPr>
      <w:r w:rsidRPr="00172255">
        <w:rPr>
          <w:sz w:val="28"/>
        </w:rPr>
        <w:t>Tausche das Wort mit jemandem in der Klasse. Versuche das neue Wort herauszufinden.</w:t>
      </w:r>
    </w:p>
    <w:p w14:paraId="5C7D2063" w14:textId="77777777" w:rsidR="00503562" w:rsidRPr="00172255" w:rsidRDefault="00503562" w:rsidP="00B73B6F">
      <w:pPr>
        <w:pStyle w:val="Listenabsatz"/>
        <w:numPr>
          <w:ilvl w:val="0"/>
          <w:numId w:val="20"/>
        </w:numPr>
        <w:jc w:val="both"/>
        <w:rPr>
          <w:sz w:val="28"/>
        </w:rPr>
        <w:pPrChange w:id="5" w:author="Schmidberger, Alessa | Wissensfabrik" w:date="2022-10-11T11:30:00Z">
          <w:pPr>
            <w:pStyle w:val="Listenabsatz"/>
            <w:numPr>
              <w:numId w:val="20"/>
            </w:numPr>
            <w:ind w:left="360" w:hanging="360"/>
          </w:pPr>
        </w:pPrChange>
      </w:pPr>
      <w:r w:rsidRPr="00172255">
        <w:rPr>
          <w:sz w:val="28"/>
        </w:rPr>
        <w:t>Nun versuche ein Wort per Klang zu übertragen. Für Punkt (auch „kurz“ genannt) sagst du „Dit“, für Strich „Daa“ (auch "lang" genannt). Nach jedem Buchstaben musst du eine kurze Pause von etwa einer Sekunde machen, damit der andere Zeit zum Aufschreiben hat!</w:t>
      </w:r>
    </w:p>
    <w:p w14:paraId="475051AD" w14:textId="77777777" w:rsidR="00503562" w:rsidRPr="00172255" w:rsidRDefault="00503562" w:rsidP="00B73B6F">
      <w:pPr>
        <w:pStyle w:val="Listenabsatz"/>
        <w:numPr>
          <w:ilvl w:val="0"/>
          <w:numId w:val="20"/>
        </w:numPr>
        <w:jc w:val="both"/>
        <w:rPr>
          <w:sz w:val="28"/>
        </w:rPr>
        <w:pPrChange w:id="6" w:author="Schmidberger, Alessa | Wissensfabrik" w:date="2022-10-11T11:30:00Z">
          <w:pPr>
            <w:pStyle w:val="Listenabsatz"/>
            <w:numPr>
              <w:numId w:val="20"/>
            </w:numPr>
            <w:ind w:left="360" w:hanging="360"/>
          </w:pPr>
        </w:pPrChange>
      </w:pPr>
      <w:r w:rsidRPr="00172255">
        <w:rPr>
          <w:sz w:val="28"/>
        </w:rPr>
        <w:t>Baut nun einen Morseapparat und sendet euch gegenseitig eine Nachricht.</w:t>
      </w:r>
    </w:p>
    <w:p w14:paraId="7460A2E1" w14:textId="77777777" w:rsidR="00503562" w:rsidRPr="005B0C9A" w:rsidRDefault="00503562" w:rsidP="005B0C9A">
      <w:pPr>
        <w:rPr>
          <w:rFonts w:ascii="Helvetica 65" w:hAnsi="Helvetica 65"/>
          <w:sz w:val="44"/>
          <w:szCs w:val="44"/>
        </w:rPr>
      </w:pPr>
      <w:r w:rsidRPr="005B0C9A">
        <w:rPr>
          <w:rFonts w:ascii="Helvetica 65" w:hAnsi="Helvetica 65"/>
          <w:sz w:val="44"/>
          <w:szCs w:val="44"/>
        </w:rPr>
        <w:lastRenderedPageBreak/>
        <w:t>Bauanleitung für einen Morseapparat</w:t>
      </w:r>
    </w:p>
    <w:p w14:paraId="3A558FD8" w14:textId="77777777" w:rsidR="00503562" w:rsidRPr="00172255" w:rsidRDefault="00503562" w:rsidP="00B73B6F">
      <w:pPr>
        <w:jc w:val="both"/>
        <w:rPr>
          <w:sz w:val="28"/>
        </w:rPr>
        <w:pPrChange w:id="7" w:author="Schmidberger, Alessa | Wissensfabrik" w:date="2022-10-11T11:30:00Z">
          <w:pPr/>
        </w:pPrChange>
      </w:pPr>
      <w:r w:rsidRPr="00172255">
        <w:rPr>
          <w:sz w:val="28"/>
        </w:rPr>
        <w:t xml:space="preserve">Du kannst dir leicht einen Morseapparat bauen, mit dem du jemandem eine Nachricht schicken kannst. Du benötigst dafür: </w:t>
      </w:r>
    </w:p>
    <w:p w14:paraId="7F7C1FEA" w14:textId="77777777" w:rsidR="00503562" w:rsidRPr="00172255" w:rsidRDefault="00172255" w:rsidP="00B73B6F">
      <w:pPr>
        <w:pStyle w:val="Listenabsatz"/>
        <w:numPr>
          <w:ilvl w:val="0"/>
          <w:numId w:val="21"/>
        </w:numPr>
        <w:spacing w:line="276" w:lineRule="auto"/>
        <w:jc w:val="both"/>
        <w:rPr>
          <w:sz w:val="28"/>
        </w:rPr>
        <w:pPrChange w:id="8" w:author="Schmidberger, Alessa | Wissensfabrik" w:date="2022-10-11T11:30:00Z">
          <w:pPr>
            <w:pStyle w:val="Listenabsatz"/>
            <w:numPr>
              <w:numId w:val="21"/>
            </w:numPr>
            <w:spacing w:line="276" w:lineRule="auto"/>
            <w:ind w:hanging="360"/>
          </w:pPr>
        </w:pPrChange>
      </w:pPr>
      <w:r w:rsidRPr="00172255">
        <w:rPr>
          <w:sz w:val="28"/>
        </w:rPr>
        <w:drawing>
          <wp:anchor distT="0" distB="0" distL="114300" distR="114300" simplePos="0" relativeHeight="251666432" behindDoc="1" locked="0" layoutInCell="1" allowOverlap="1" wp14:anchorId="39681C30" wp14:editId="6A0E41FD">
            <wp:simplePos x="0" y="0"/>
            <wp:positionH relativeFrom="margin">
              <wp:align>right</wp:align>
            </wp:positionH>
            <wp:positionV relativeFrom="paragraph">
              <wp:posOffset>13335</wp:posOffset>
            </wp:positionV>
            <wp:extent cx="3162935" cy="2367280"/>
            <wp:effectExtent l="0" t="0" r="0" b="0"/>
            <wp:wrapTight wrapText="bothSides">
              <wp:wrapPolygon edited="0">
                <wp:start x="0" y="0"/>
                <wp:lineTo x="0" y="21380"/>
                <wp:lineTo x="21466" y="21380"/>
                <wp:lineTo x="2146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rseaparat_ferti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935" cy="2367280"/>
                    </a:xfrm>
                    <a:prstGeom prst="rect">
                      <a:avLst/>
                    </a:prstGeom>
                  </pic:spPr>
                </pic:pic>
              </a:graphicData>
            </a:graphic>
            <wp14:sizeRelH relativeFrom="margin">
              <wp14:pctWidth>0</wp14:pctWidth>
            </wp14:sizeRelH>
            <wp14:sizeRelV relativeFrom="margin">
              <wp14:pctHeight>0</wp14:pctHeight>
            </wp14:sizeRelV>
          </wp:anchor>
        </w:drawing>
      </w:r>
      <w:r w:rsidR="00503562" w:rsidRPr="00172255">
        <w:rPr>
          <w:sz w:val="28"/>
        </w:rPr>
        <w:t xml:space="preserve">1 großes Holzbrettchen oder 2 kleinere Holzbrettchen (am besten Balsa-Holz) </w:t>
      </w:r>
    </w:p>
    <w:p w14:paraId="57E15B07" w14:textId="150E575F" w:rsidR="00503562" w:rsidRPr="00172255" w:rsidRDefault="00503562" w:rsidP="00B73B6F">
      <w:pPr>
        <w:pStyle w:val="Listenabsatz"/>
        <w:numPr>
          <w:ilvl w:val="0"/>
          <w:numId w:val="21"/>
        </w:numPr>
        <w:spacing w:line="276" w:lineRule="auto"/>
        <w:jc w:val="both"/>
        <w:rPr>
          <w:sz w:val="28"/>
        </w:rPr>
        <w:pPrChange w:id="9" w:author="Schmidberger, Alessa | Wissensfabrik" w:date="2022-10-11T11:30:00Z">
          <w:pPr>
            <w:pStyle w:val="Listenabsatz"/>
            <w:numPr>
              <w:numId w:val="21"/>
            </w:numPr>
            <w:spacing w:line="276" w:lineRule="auto"/>
            <w:ind w:hanging="360"/>
          </w:pPr>
        </w:pPrChange>
      </w:pPr>
      <w:r w:rsidRPr="00172255">
        <w:rPr>
          <w:sz w:val="28"/>
        </w:rPr>
        <w:t>1 Lämpchen 4,5</w:t>
      </w:r>
      <w:r w:rsidR="00F24FBC">
        <w:rPr>
          <w:sz w:val="28"/>
        </w:rPr>
        <w:t xml:space="preserve"> </w:t>
      </w:r>
      <w:r w:rsidRPr="00172255">
        <w:rPr>
          <w:sz w:val="28"/>
        </w:rPr>
        <w:t>V</w:t>
      </w:r>
    </w:p>
    <w:p w14:paraId="7B6E01AB" w14:textId="623AA6A2" w:rsidR="00503562" w:rsidRPr="00172255" w:rsidRDefault="00503562" w:rsidP="00B73B6F">
      <w:pPr>
        <w:pStyle w:val="Listenabsatz"/>
        <w:numPr>
          <w:ilvl w:val="0"/>
          <w:numId w:val="21"/>
        </w:numPr>
        <w:spacing w:line="276" w:lineRule="auto"/>
        <w:jc w:val="both"/>
        <w:rPr>
          <w:sz w:val="28"/>
        </w:rPr>
        <w:pPrChange w:id="10" w:author="Schmidberger, Alessa | Wissensfabrik" w:date="2022-10-11T11:30:00Z">
          <w:pPr>
            <w:pStyle w:val="Listenabsatz"/>
            <w:numPr>
              <w:numId w:val="21"/>
            </w:numPr>
            <w:spacing w:line="276" w:lineRule="auto"/>
            <w:ind w:hanging="360"/>
          </w:pPr>
        </w:pPrChange>
      </w:pPr>
      <w:r w:rsidRPr="00172255">
        <w:rPr>
          <w:sz w:val="28"/>
        </w:rPr>
        <w:t>1 Flachbatterie 4,5</w:t>
      </w:r>
      <w:r w:rsidR="00F24FBC">
        <w:rPr>
          <w:sz w:val="28"/>
        </w:rPr>
        <w:t xml:space="preserve"> </w:t>
      </w:r>
      <w:r w:rsidRPr="00172255">
        <w:rPr>
          <w:sz w:val="28"/>
        </w:rPr>
        <w:t>V</w:t>
      </w:r>
    </w:p>
    <w:p w14:paraId="4642ED10" w14:textId="77777777" w:rsidR="00503562" w:rsidRPr="00172255" w:rsidRDefault="00503562" w:rsidP="00B73B6F">
      <w:pPr>
        <w:pStyle w:val="Listenabsatz"/>
        <w:numPr>
          <w:ilvl w:val="0"/>
          <w:numId w:val="21"/>
        </w:numPr>
        <w:spacing w:line="276" w:lineRule="auto"/>
        <w:jc w:val="both"/>
        <w:rPr>
          <w:sz w:val="28"/>
        </w:rPr>
        <w:pPrChange w:id="11" w:author="Schmidberger, Alessa | Wissensfabrik" w:date="2022-10-11T11:30:00Z">
          <w:pPr>
            <w:pStyle w:val="Listenabsatz"/>
            <w:numPr>
              <w:numId w:val="21"/>
            </w:numPr>
            <w:spacing w:line="276" w:lineRule="auto"/>
            <w:ind w:hanging="360"/>
          </w:pPr>
        </w:pPrChange>
      </w:pPr>
      <w:r w:rsidRPr="00172255">
        <w:rPr>
          <w:sz w:val="28"/>
        </w:rPr>
        <w:t>Klingeldraht</w:t>
      </w:r>
    </w:p>
    <w:p w14:paraId="108D670A" w14:textId="77777777" w:rsidR="00503562" w:rsidRPr="00172255" w:rsidRDefault="00503562" w:rsidP="00B73B6F">
      <w:pPr>
        <w:pStyle w:val="Listenabsatz"/>
        <w:numPr>
          <w:ilvl w:val="0"/>
          <w:numId w:val="21"/>
        </w:numPr>
        <w:spacing w:line="276" w:lineRule="auto"/>
        <w:jc w:val="both"/>
        <w:rPr>
          <w:sz w:val="28"/>
        </w:rPr>
        <w:pPrChange w:id="12" w:author="Schmidberger, Alessa | Wissensfabrik" w:date="2022-10-11T11:30:00Z">
          <w:pPr>
            <w:pStyle w:val="Listenabsatz"/>
            <w:numPr>
              <w:numId w:val="21"/>
            </w:numPr>
            <w:spacing w:line="276" w:lineRule="auto"/>
            <w:ind w:hanging="360"/>
          </w:pPr>
        </w:pPrChange>
      </w:pPr>
      <w:r w:rsidRPr="00172255">
        <w:rPr>
          <w:sz w:val="28"/>
        </w:rPr>
        <w:t>2 Reißzwecken</w:t>
      </w:r>
    </w:p>
    <w:p w14:paraId="1BB6B783" w14:textId="77777777" w:rsidR="00503562" w:rsidRPr="00172255" w:rsidRDefault="00503562" w:rsidP="00B73B6F">
      <w:pPr>
        <w:pStyle w:val="Listenabsatz"/>
        <w:numPr>
          <w:ilvl w:val="0"/>
          <w:numId w:val="21"/>
        </w:numPr>
        <w:spacing w:line="276" w:lineRule="auto"/>
        <w:jc w:val="both"/>
        <w:rPr>
          <w:sz w:val="28"/>
        </w:rPr>
        <w:pPrChange w:id="13" w:author="Schmidberger, Alessa | Wissensfabrik" w:date="2022-10-11T11:30:00Z">
          <w:pPr>
            <w:pStyle w:val="Listenabsatz"/>
            <w:numPr>
              <w:numId w:val="21"/>
            </w:numPr>
            <w:spacing w:line="276" w:lineRule="auto"/>
            <w:ind w:hanging="360"/>
          </w:pPr>
        </w:pPrChange>
      </w:pPr>
      <w:r w:rsidRPr="00172255">
        <w:rPr>
          <w:sz w:val="28"/>
        </w:rPr>
        <w:t>4 Büroklammern</w:t>
      </w:r>
    </w:p>
    <w:p w14:paraId="4BAADE00" w14:textId="77777777" w:rsidR="00503562" w:rsidRPr="00172255" w:rsidRDefault="00503562" w:rsidP="00B73B6F">
      <w:pPr>
        <w:pStyle w:val="Listenabsatz"/>
        <w:numPr>
          <w:ilvl w:val="0"/>
          <w:numId w:val="21"/>
        </w:numPr>
        <w:spacing w:line="276" w:lineRule="auto"/>
        <w:jc w:val="both"/>
        <w:rPr>
          <w:sz w:val="28"/>
        </w:rPr>
        <w:pPrChange w:id="14" w:author="Schmidberger, Alessa | Wissensfabrik" w:date="2022-10-11T11:30:00Z">
          <w:pPr>
            <w:pStyle w:val="Listenabsatz"/>
            <w:numPr>
              <w:numId w:val="21"/>
            </w:numPr>
            <w:spacing w:line="276" w:lineRule="auto"/>
            <w:ind w:hanging="360"/>
          </w:pPr>
        </w:pPrChange>
      </w:pPr>
      <w:r w:rsidRPr="00172255">
        <w:rPr>
          <w:sz w:val="28"/>
        </w:rPr>
        <w:t xml:space="preserve">Klebestreifen </w:t>
      </w:r>
    </w:p>
    <w:p w14:paraId="751395CA" w14:textId="77777777" w:rsidR="00172255" w:rsidRDefault="00172255" w:rsidP="00503562">
      <w:pPr>
        <w:rPr>
          <w:sz w:val="28"/>
        </w:rPr>
      </w:pPr>
    </w:p>
    <w:p w14:paraId="0B6666E3" w14:textId="77777777" w:rsidR="00503562" w:rsidRPr="00172255" w:rsidRDefault="00172255" w:rsidP="00B73B6F">
      <w:pPr>
        <w:jc w:val="both"/>
        <w:rPr>
          <w:sz w:val="28"/>
        </w:rPr>
        <w:pPrChange w:id="15" w:author="Schmidberger, Alessa | Wissensfabrik" w:date="2022-10-11T11:30:00Z">
          <w:pPr/>
        </w:pPrChange>
      </w:pPr>
      <w:r w:rsidRPr="00172255">
        <w:rPr>
          <w:sz w:val="28"/>
        </w:rPr>
        <w:drawing>
          <wp:anchor distT="0" distB="0" distL="114300" distR="114300" simplePos="0" relativeHeight="251663360" behindDoc="1" locked="0" layoutInCell="1" allowOverlap="1" wp14:anchorId="40067DF9" wp14:editId="541B84FC">
            <wp:simplePos x="0" y="0"/>
            <wp:positionH relativeFrom="column">
              <wp:posOffset>4227195</wp:posOffset>
            </wp:positionH>
            <wp:positionV relativeFrom="paragraph">
              <wp:posOffset>351154</wp:posOffset>
            </wp:positionV>
            <wp:extent cx="923925" cy="529590"/>
            <wp:effectExtent l="57150" t="95250" r="47625" b="99060"/>
            <wp:wrapTight wrapText="bothSides">
              <wp:wrapPolygon edited="0">
                <wp:start x="-947" y="-246"/>
                <wp:lineTo x="-697" y="18654"/>
                <wp:lineTo x="10991" y="21889"/>
                <wp:lineTo x="17803" y="21998"/>
                <wp:lineTo x="18324" y="22616"/>
                <wp:lineTo x="22261" y="21308"/>
                <wp:lineTo x="21907" y="5606"/>
                <wp:lineTo x="20824" y="-4316"/>
                <wp:lineTo x="2991" y="-1554"/>
                <wp:lineTo x="-947" y="-246"/>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_1.jpg"/>
                    <pic:cNvPicPr/>
                  </pic:nvPicPr>
                  <pic:blipFill>
                    <a:blip r:embed="rId9" cstate="print">
                      <a:extLst>
                        <a:ext uri="{28A0092B-C50C-407E-A947-70E740481C1C}">
                          <a14:useLocalDpi xmlns:a14="http://schemas.microsoft.com/office/drawing/2010/main" val="0"/>
                        </a:ext>
                      </a:extLst>
                    </a:blip>
                    <a:stretch>
                      <a:fillRect/>
                    </a:stretch>
                  </pic:blipFill>
                  <pic:spPr>
                    <a:xfrm rot="647035">
                      <a:off x="0" y="0"/>
                      <a:ext cx="923925" cy="529590"/>
                    </a:xfrm>
                    <a:prstGeom prst="rect">
                      <a:avLst/>
                    </a:prstGeom>
                  </pic:spPr>
                </pic:pic>
              </a:graphicData>
            </a:graphic>
            <wp14:sizeRelH relativeFrom="page">
              <wp14:pctWidth>0</wp14:pctWidth>
            </wp14:sizeRelH>
            <wp14:sizeRelV relativeFrom="page">
              <wp14:pctHeight>0</wp14:pctHeight>
            </wp14:sizeRelV>
          </wp:anchor>
        </w:drawing>
      </w:r>
      <w:r w:rsidRPr="00172255">
        <w:rPr>
          <w:sz w:val="28"/>
        </w:rPr>
        <w:drawing>
          <wp:anchor distT="0" distB="0" distL="114300" distR="114300" simplePos="0" relativeHeight="251661312" behindDoc="1" locked="0" layoutInCell="1" allowOverlap="1" wp14:anchorId="3EC994FC" wp14:editId="56654E6E">
            <wp:simplePos x="0" y="0"/>
            <wp:positionH relativeFrom="margin">
              <wp:align>right</wp:align>
            </wp:positionH>
            <wp:positionV relativeFrom="paragraph">
              <wp:posOffset>5715</wp:posOffset>
            </wp:positionV>
            <wp:extent cx="1005840" cy="533400"/>
            <wp:effectExtent l="0" t="0" r="3810" b="0"/>
            <wp:wrapTight wrapText="bothSides">
              <wp:wrapPolygon edited="0">
                <wp:start x="21600" y="21600"/>
                <wp:lineTo x="21600" y="771"/>
                <wp:lineTo x="327" y="771"/>
                <wp:lineTo x="327" y="21600"/>
                <wp:lineTo x="21600" y="2160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_1.jpg"/>
                    <pic:cNvPicPr/>
                  </pic:nvPicPr>
                  <pic:blipFill>
                    <a:blip r:embed="rId10" cstate="print">
                      <a:extLst>
                        <a:ext uri="{28A0092B-C50C-407E-A947-70E740481C1C}">
                          <a14:useLocalDpi xmlns:a14="http://schemas.microsoft.com/office/drawing/2010/main" val="0"/>
                        </a:ext>
                      </a:extLst>
                    </a:blip>
                    <a:stretch>
                      <a:fillRect/>
                    </a:stretch>
                  </pic:blipFill>
                  <pic:spPr>
                    <a:xfrm rot="10800000" flipH="1">
                      <a:off x="0" y="0"/>
                      <a:ext cx="1005840" cy="533400"/>
                    </a:xfrm>
                    <a:prstGeom prst="rect">
                      <a:avLst/>
                    </a:prstGeom>
                  </pic:spPr>
                </pic:pic>
              </a:graphicData>
            </a:graphic>
            <wp14:sizeRelH relativeFrom="page">
              <wp14:pctWidth>0</wp14:pctWidth>
            </wp14:sizeRelH>
            <wp14:sizeRelV relativeFrom="page">
              <wp14:pctHeight>0</wp14:pctHeight>
            </wp14:sizeRelV>
          </wp:anchor>
        </w:drawing>
      </w:r>
      <w:r w:rsidR="00503562" w:rsidRPr="00172255">
        <w:rPr>
          <w:sz w:val="28"/>
        </w:rPr>
        <w:t>Zuerst verbindest du eine Büroklammer mit einem Stück Klingeldraht. Du kannst dir auf dem Foto abgucken, wie genau es aussehen soll. Davon benötigen wir zwei, deshalb machst du das gleich noch einmal.</w:t>
      </w:r>
    </w:p>
    <w:p w14:paraId="7285D9B8" w14:textId="77777777" w:rsidR="00503562" w:rsidRPr="00172255" w:rsidRDefault="00503562" w:rsidP="00503562">
      <w:pPr>
        <w:rPr>
          <w:sz w:val="28"/>
        </w:rPr>
      </w:pPr>
    </w:p>
    <w:p w14:paraId="13FE5E15" w14:textId="5342E523" w:rsidR="00503562" w:rsidRPr="00172255" w:rsidRDefault="00503562" w:rsidP="00B73B6F">
      <w:pPr>
        <w:jc w:val="both"/>
        <w:rPr>
          <w:sz w:val="28"/>
        </w:rPr>
        <w:pPrChange w:id="16" w:author="Schmidberger, Alessa | Wissensfabrik" w:date="2022-10-11T11:30:00Z">
          <w:pPr/>
        </w:pPrChange>
      </w:pPr>
      <w:r w:rsidRPr="00172255">
        <w:rPr>
          <w:sz w:val="28"/>
        </w:rPr>
        <w:drawing>
          <wp:anchor distT="0" distB="0" distL="114300" distR="114300" simplePos="0" relativeHeight="251659264" behindDoc="1" locked="0" layoutInCell="1" allowOverlap="1" wp14:anchorId="077EA55C" wp14:editId="209A7445">
            <wp:simplePos x="0" y="0"/>
            <wp:positionH relativeFrom="margin">
              <wp:align>left</wp:align>
            </wp:positionH>
            <wp:positionV relativeFrom="paragraph">
              <wp:posOffset>5715</wp:posOffset>
            </wp:positionV>
            <wp:extent cx="904875" cy="637540"/>
            <wp:effectExtent l="0" t="0" r="9525" b="0"/>
            <wp:wrapTight wrapText="bothSides">
              <wp:wrapPolygon edited="0">
                <wp:start x="0" y="0"/>
                <wp:lineTo x="0" y="20653"/>
                <wp:lineTo x="21373" y="20653"/>
                <wp:lineTo x="21373"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_1_2.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904875" cy="637540"/>
                    </a:xfrm>
                    <a:prstGeom prst="rect">
                      <a:avLst/>
                    </a:prstGeom>
                  </pic:spPr>
                </pic:pic>
              </a:graphicData>
            </a:graphic>
            <wp14:sizeRelH relativeFrom="page">
              <wp14:pctWidth>0</wp14:pctWidth>
            </wp14:sizeRelH>
            <wp14:sizeRelV relativeFrom="page">
              <wp14:pctHeight>0</wp14:pctHeight>
            </wp14:sizeRelV>
          </wp:anchor>
        </w:drawing>
      </w:r>
      <w:r w:rsidR="00F24FBC">
        <w:rPr>
          <w:sz w:val="28"/>
        </w:rPr>
        <w:t>Jetzt</w:t>
      </w:r>
      <w:r w:rsidRPr="00172255">
        <w:rPr>
          <w:sz w:val="28"/>
        </w:rPr>
        <w:t xml:space="preserve"> machst du das noch ein drittes Mal</w:t>
      </w:r>
      <w:r w:rsidR="00F24FBC">
        <w:rPr>
          <w:sz w:val="28"/>
        </w:rPr>
        <w:t xml:space="preserve"> und befestigst </w:t>
      </w:r>
      <w:r w:rsidRPr="00172255">
        <w:rPr>
          <w:sz w:val="28"/>
        </w:rPr>
        <w:t xml:space="preserve">diesmal an beiden Enden des Klingeldrahts </w:t>
      </w:r>
      <w:r w:rsidR="00F24FBC">
        <w:rPr>
          <w:sz w:val="28"/>
        </w:rPr>
        <w:t xml:space="preserve">je eine </w:t>
      </w:r>
      <w:r w:rsidRPr="00172255">
        <w:rPr>
          <w:sz w:val="28"/>
        </w:rPr>
        <w:t>Büroklammer.</w:t>
      </w:r>
    </w:p>
    <w:p w14:paraId="206C1762" w14:textId="77777777" w:rsidR="00503562" w:rsidRPr="00172255" w:rsidRDefault="00503562" w:rsidP="00503562">
      <w:pPr>
        <w:rPr>
          <w:sz w:val="28"/>
        </w:rPr>
      </w:pPr>
    </w:p>
    <w:p w14:paraId="5CAA1A7C" w14:textId="485D64AD" w:rsidR="005B0C9A" w:rsidRDefault="00172255" w:rsidP="00B73B6F">
      <w:pPr>
        <w:jc w:val="both"/>
        <w:rPr>
          <w:sz w:val="28"/>
        </w:rPr>
        <w:pPrChange w:id="17" w:author="Schmidberger, Alessa | Wissensfabrik" w:date="2022-10-11T11:31:00Z">
          <w:pPr/>
        </w:pPrChange>
      </w:pPr>
      <w:r w:rsidRPr="00172255">
        <w:rPr>
          <w:sz w:val="28"/>
        </w:rPr>
        <w:drawing>
          <wp:anchor distT="0" distB="0" distL="114300" distR="114300" simplePos="0" relativeHeight="251667456" behindDoc="1" locked="0" layoutInCell="1" allowOverlap="1" wp14:anchorId="606B373B" wp14:editId="39A991A6">
            <wp:simplePos x="0" y="0"/>
            <wp:positionH relativeFrom="margin">
              <wp:align>right</wp:align>
            </wp:positionH>
            <wp:positionV relativeFrom="paragraph">
              <wp:posOffset>7620</wp:posOffset>
            </wp:positionV>
            <wp:extent cx="2552700" cy="1951355"/>
            <wp:effectExtent l="0" t="0" r="0" b="0"/>
            <wp:wrapTight wrapText="bothSides">
              <wp:wrapPolygon edited="0">
                <wp:start x="0" y="0"/>
                <wp:lineTo x="0" y="21298"/>
                <wp:lineTo x="21439" y="21298"/>
                <wp:lineTo x="2143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_2_Morseapara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6479" cy="1954843"/>
                    </a:xfrm>
                    <a:prstGeom prst="rect">
                      <a:avLst/>
                    </a:prstGeom>
                  </pic:spPr>
                </pic:pic>
              </a:graphicData>
            </a:graphic>
            <wp14:sizeRelH relativeFrom="margin">
              <wp14:pctWidth>0</wp14:pctWidth>
            </wp14:sizeRelH>
            <wp14:sizeRelV relativeFrom="margin">
              <wp14:pctHeight>0</wp14:pctHeight>
            </wp14:sizeRelV>
          </wp:anchor>
        </w:drawing>
      </w:r>
      <w:r w:rsidR="00503562" w:rsidRPr="00172255">
        <w:rPr>
          <w:sz w:val="28"/>
        </w:rPr>
        <w:t xml:space="preserve">Dann nimmst du ein Stück Holz und den Klingeldraht mit den beiden Büroklammern. Eine Büroklammer legst du auf das Holzbrett und klebst sie mit einem Stück Klebestreifen fest. Nun nimmst du den Klingeldraht, an dem nur eine Büroklammer befestigt ist. </w:t>
      </w:r>
    </w:p>
    <w:p w14:paraId="6DC9D694" w14:textId="04C6DFD7" w:rsidR="00503562" w:rsidRPr="00172255" w:rsidRDefault="00503562" w:rsidP="00503562">
      <w:pPr>
        <w:rPr>
          <w:sz w:val="28"/>
        </w:rPr>
      </w:pPr>
      <w:r w:rsidRPr="00172255">
        <w:rPr>
          <w:sz w:val="28"/>
        </w:rPr>
        <w:lastRenderedPageBreak/>
        <w:t>Diese Büroklammer biegst du etwas auseinander. Etwa so:</w:t>
      </w:r>
    </w:p>
    <w:p w14:paraId="7339CCA5" w14:textId="77777777" w:rsidR="00503562" w:rsidRPr="00172255" w:rsidRDefault="00172255" w:rsidP="00503562">
      <w:pPr>
        <w:rPr>
          <w:sz w:val="28"/>
        </w:rPr>
      </w:pPr>
      <w:r w:rsidRPr="00172255">
        <w:rPr>
          <w:sz w:val="28"/>
        </w:rPr>
        <mc:AlternateContent>
          <mc:Choice Requires="wpg">
            <w:drawing>
              <wp:anchor distT="0" distB="0" distL="114300" distR="114300" simplePos="0" relativeHeight="251662336" behindDoc="1" locked="0" layoutInCell="1" allowOverlap="1" wp14:anchorId="13F5B255" wp14:editId="53C713D6">
                <wp:simplePos x="0" y="0"/>
                <wp:positionH relativeFrom="margin">
                  <wp:posOffset>532130</wp:posOffset>
                </wp:positionH>
                <wp:positionV relativeFrom="paragraph">
                  <wp:posOffset>2540</wp:posOffset>
                </wp:positionV>
                <wp:extent cx="2063750" cy="676275"/>
                <wp:effectExtent l="0" t="0" r="0" b="47625"/>
                <wp:wrapTight wrapText="bothSides">
                  <wp:wrapPolygon edited="0">
                    <wp:start x="0" y="0"/>
                    <wp:lineTo x="0" y="22513"/>
                    <wp:lineTo x="21334" y="22513"/>
                    <wp:lineTo x="21334" y="0"/>
                    <wp:lineTo x="0" y="0"/>
                  </wp:wrapPolygon>
                </wp:wrapTight>
                <wp:docPr id="1" name="Gruppieren 1"/>
                <wp:cNvGraphicFramePr/>
                <a:graphic xmlns:a="http://schemas.openxmlformats.org/drawingml/2006/main">
                  <a:graphicData uri="http://schemas.microsoft.com/office/word/2010/wordprocessingGroup">
                    <wpg:wgp>
                      <wpg:cNvGrpSpPr/>
                      <wpg:grpSpPr>
                        <a:xfrm>
                          <a:off x="0" y="0"/>
                          <a:ext cx="2063750" cy="676275"/>
                          <a:chOff x="0" y="0"/>
                          <a:chExt cx="2063750" cy="676275"/>
                        </a:xfrm>
                      </wpg:grpSpPr>
                      <pic:pic xmlns:pic="http://schemas.openxmlformats.org/drawingml/2006/picture">
                        <pic:nvPicPr>
                          <pic:cNvPr id="10" name="Grafik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3750" cy="676275"/>
                          </a:xfrm>
                          <a:prstGeom prst="rect">
                            <a:avLst/>
                          </a:prstGeom>
                        </pic:spPr>
                      </pic:pic>
                      <wps:wsp>
                        <wps:cNvPr id="16" name="Gerade Verbindung mit Pfeil 16"/>
                        <wps:cNvCnPr/>
                        <wps:spPr>
                          <a:xfrm>
                            <a:off x="76200" y="190500"/>
                            <a:ext cx="0" cy="4381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A3DAB7" id="Gruppieren 1" o:spid="_x0000_s1026" style="position:absolute;margin-left:41.9pt;margin-top:.2pt;width:162.5pt;height:53.25pt;z-index:-251654144;mso-position-horizontal-relative:margin" coordsize="20637,6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 o:spid="_x0000_s1027" type="#_x0000_t75" style="position:absolute;width:20637;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">
                  <v:imagedata r:id="rId14" o:title=""/>
                </v:shape>
                <v:shapetype id="_x0000_t32" coordsize="21600,21600" o:spt="32" o:oned="t" path="m,l21600,21600e" filled="f">
                  <v:path arrowok="t" fillok="f" o:connecttype="none"/>
                  <o:lock v:ext="edit" shapetype="t"/>
                </v:shapetype>
                <v:shape id="Gerade Verbindung mit Pfeil 16" o:spid="_x0000_s1028" type="#_x0000_t32" style="position:absolute;left:762;top:1905;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" strokecolor="#5b9bd5 [3204]" strokeweight=".5pt">
                  <v:stroke startarrow="block" endarrow="block" joinstyle="miter"/>
                </v:shape>
                <w10:wrap type="tight" anchorx="margin"/>
              </v:group>
            </w:pict>
          </mc:Fallback>
        </mc:AlternateContent>
      </w:r>
    </w:p>
    <w:p w14:paraId="0B6CD0E7" w14:textId="77777777" w:rsidR="00503562" w:rsidRPr="00172255" w:rsidRDefault="00503562" w:rsidP="00503562">
      <w:pPr>
        <w:rPr>
          <w:sz w:val="28"/>
        </w:rPr>
      </w:pPr>
    </w:p>
    <w:p w14:paraId="4CAD6DA8" w14:textId="77777777" w:rsidR="005B0C9A" w:rsidRDefault="005B0C9A" w:rsidP="00503562">
      <w:pPr>
        <w:rPr>
          <w:sz w:val="28"/>
        </w:rPr>
      </w:pPr>
    </w:p>
    <w:p w14:paraId="6896E43D" w14:textId="41EC2F71" w:rsidR="00503562" w:rsidRPr="00172255" w:rsidRDefault="00503562" w:rsidP="00B73B6F">
      <w:pPr>
        <w:jc w:val="both"/>
        <w:rPr>
          <w:sz w:val="28"/>
        </w:rPr>
        <w:pPrChange w:id="18" w:author="Schmidberger, Alessa | Wissensfabrik" w:date="2022-10-11T11:31:00Z">
          <w:pPr/>
        </w:pPrChange>
      </w:pPr>
      <w:r w:rsidRPr="00172255">
        <w:rPr>
          <w:sz w:val="28"/>
        </w:rPr>
        <w:t xml:space="preserve">Jetzt befestigst du diese Büroklammer auch auf dem Holzbrettchen. Der Klebestreifen geht aber nur über die kurze </w:t>
      </w:r>
      <w:r w:rsidR="00F24FBC">
        <w:rPr>
          <w:sz w:val="28"/>
        </w:rPr>
        <w:t>Biegung</w:t>
      </w:r>
      <w:r w:rsidR="00F24FBC" w:rsidRPr="00172255">
        <w:rPr>
          <w:sz w:val="28"/>
        </w:rPr>
        <w:t xml:space="preserve"> </w:t>
      </w:r>
      <w:r w:rsidRPr="00172255">
        <w:rPr>
          <w:sz w:val="28"/>
        </w:rPr>
        <w:t>der Büroklammer.</w:t>
      </w:r>
    </w:p>
    <w:p w14:paraId="7FBEEC72" w14:textId="407C9777" w:rsidR="00503562" w:rsidRPr="00172255" w:rsidRDefault="00503562" w:rsidP="00B73B6F">
      <w:pPr>
        <w:jc w:val="both"/>
        <w:rPr>
          <w:sz w:val="28"/>
        </w:rPr>
        <w:pPrChange w:id="19" w:author="Schmidberger, Alessa | Wissensfabrik" w:date="2022-10-11T11:31:00Z">
          <w:pPr/>
        </w:pPrChange>
      </w:pPr>
      <w:r w:rsidRPr="00172255">
        <w:rPr>
          <w:sz w:val="28"/>
        </w:rPr>
        <w:drawing>
          <wp:anchor distT="0" distB="0" distL="114300" distR="114300" simplePos="0" relativeHeight="251657728" behindDoc="1" locked="0" layoutInCell="1" allowOverlap="1" wp14:anchorId="1750D1FC" wp14:editId="129470D7">
            <wp:simplePos x="0" y="0"/>
            <wp:positionH relativeFrom="margin">
              <wp:align>right</wp:align>
            </wp:positionH>
            <wp:positionV relativeFrom="paragraph">
              <wp:posOffset>8255</wp:posOffset>
            </wp:positionV>
            <wp:extent cx="2628900" cy="1992630"/>
            <wp:effectExtent l="0" t="0" r="0" b="7620"/>
            <wp:wrapTight wrapText="bothSides">
              <wp:wrapPolygon edited="0">
                <wp:start x="0" y="0"/>
                <wp:lineTo x="0" y="21476"/>
                <wp:lineTo x="21443" y="21476"/>
                <wp:lineTo x="21443"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_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900" cy="1992630"/>
                    </a:xfrm>
                    <a:prstGeom prst="rect">
                      <a:avLst/>
                    </a:prstGeom>
                  </pic:spPr>
                </pic:pic>
              </a:graphicData>
            </a:graphic>
            <wp14:sizeRelH relativeFrom="page">
              <wp14:pctWidth>0</wp14:pctWidth>
            </wp14:sizeRelH>
            <wp14:sizeRelV relativeFrom="page">
              <wp14:pctHeight>0</wp14:pctHeight>
            </wp14:sizeRelV>
          </wp:anchor>
        </w:drawing>
      </w:r>
      <w:r w:rsidRPr="00172255">
        <w:rPr>
          <w:sz w:val="28"/>
        </w:rPr>
        <w:t>Die beiden Büroklammern, die nun noch frei lieg</w:t>
      </w:r>
      <w:r w:rsidR="00CF0A2E">
        <w:rPr>
          <w:sz w:val="28"/>
        </w:rPr>
        <w:t>en</w:t>
      </w:r>
      <w:r w:rsidRPr="00172255">
        <w:rPr>
          <w:sz w:val="28"/>
        </w:rPr>
        <w:t>, befestigst du an der Batterie.</w:t>
      </w:r>
    </w:p>
    <w:p w14:paraId="5A81CE05" w14:textId="4B990DE6" w:rsidR="00503562" w:rsidRPr="00172255" w:rsidRDefault="00503562" w:rsidP="00B73B6F">
      <w:pPr>
        <w:jc w:val="both"/>
        <w:rPr>
          <w:sz w:val="28"/>
        </w:rPr>
        <w:pPrChange w:id="20" w:author="Schmidberger, Alessa | Wissensfabrik" w:date="2022-10-11T11:31:00Z">
          <w:pPr/>
        </w:pPrChange>
      </w:pPr>
      <w:r w:rsidRPr="00172255">
        <w:rPr>
          <w:sz w:val="28"/>
        </w:rPr>
        <w:t>Die beiden Enden des losen Klingeldrahts befestigst du an der kleinen Glühbirne. Mit Hilfe der Reißzwecken kannst du die Glühbirne auf einem Stück Holz befestigen.</w:t>
      </w:r>
    </w:p>
    <w:p w14:paraId="40C9725A" w14:textId="136A04C7" w:rsidR="00503562" w:rsidRPr="00172255" w:rsidRDefault="00503562" w:rsidP="00B73B6F">
      <w:pPr>
        <w:jc w:val="both"/>
        <w:rPr>
          <w:sz w:val="28"/>
        </w:rPr>
        <w:pPrChange w:id="21" w:author="Schmidberger, Alessa | Wissensfabrik" w:date="2022-10-11T11:31:00Z">
          <w:pPr/>
        </w:pPrChange>
      </w:pPr>
      <w:r w:rsidRPr="00172255">
        <w:rPr>
          <w:sz w:val="28"/>
        </w:rPr>
        <w:t xml:space="preserve">Nun ist dein Morseapparat schon fertig. Wenn du die gebogene Büroklammer </w:t>
      </w:r>
      <w:r w:rsidR="00CF0A2E">
        <w:rPr>
          <w:sz w:val="28"/>
        </w:rPr>
        <w:t>he</w:t>
      </w:r>
      <w:r w:rsidRPr="00172255">
        <w:rPr>
          <w:sz w:val="28"/>
        </w:rPr>
        <w:t>runterdrückst, sollte dein Lämpchen leuchten. Aber wie funktioniert das?</w:t>
      </w:r>
    </w:p>
    <w:p w14:paraId="578AF12E" w14:textId="28F9CC56" w:rsidR="00611CF4" w:rsidRPr="00172255" w:rsidRDefault="00503562" w:rsidP="00503562">
      <w:pPr>
        <w:rPr>
          <w:sz w:val="28"/>
        </w:rPr>
      </w:pPr>
      <w:r w:rsidRPr="00172255">
        <w:rPr>
          <w:sz w:val="28"/>
        </w:rPr>
        <w:drawing>
          <wp:inline distT="0" distB="0" distL="0" distR="0" wp14:anchorId="63B995BC" wp14:editId="61B23EE3">
            <wp:extent cx="5648325" cy="3340755"/>
            <wp:effectExtent l="19050" t="19050" r="9525" b="1206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_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0890" cy="3354101"/>
                    </a:xfrm>
                    <a:prstGeom prst="rect">
                      <a:avLst/>
                    </a:prstGeom>
                    <a:ln w="19050">
                      <a:solidFill>
                        <a:schemeClr val="tx1"/>
                      </a:solidFill>
                    </a:ln>
                  </pic:spPr>
                </pic:pic>
              </a:graphicData>
            </a:graphic>
          </wp:inline>
        </w:drawing>
      </w:r>
    </w:p>
    <w:sectPr w:rsidR="00611CF4" w:rsidRPr="00172255" w:rsidSect="00B4124E">
      <w:headerReference w:type="default" r:id="rId17"/>
      <w:footerReference w:type="default" r:id="rId18"/>
      <w:pgSz w:w="11906" w:h="16838"/>
      <w:pgMar w:top="1134" w:right="1531" w:bottom="1135"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4395C" w14:textId="77777777" w:rsidR="0008718E" w:rsidRDefault="0008718E" w:rsidP="00DD6851">
      <w:r>
        <w:separator/>
      </w:r>
    </w:p>
  </w:endnote>
  <w:endnote w:type="continuationSeparator" w:id="0">
    <w:p w14:paraId="08E6EDD3" w14:textId="77777777" w:rsidR="0008718E" w:rsidRDefault="0008718E"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59CF9" w14:textId="19796849" w:rsidR="000C02EB" w:rsidRPr="003C1A60" w:rsidRDefault="00BF0469" w:rsidP="00B73B6F">
    <w:pPr>
      <w:pStyle w:val="Kopfzeile"/>
      <w:tabs>
        <w:tab w:val="clear" w:pos="4536"/>
        <w:tab w:val="clear" w:pos="9072"/>
        <w:tab w:val="right" w:pos="5954"/>
      </w:tabs>
      <w:ind w:right="-2637"/>
      <w:rPr>
        <w:i/>
        <w:sz w:val="18"/>
      </w:rPr>
      <w:pPrChange w:id="22" w:author="Schmidberger, Alessa | Wissensfabrik" w:date="2022-10-11T11:31:00Z">
        <w:pPr>
          <w:pStyle w:val="Kopfzeile"/>
          <w:tabs>
            <w:tab w:val="clear" w:pos="4536"/>
            <w:tab w:val="clear" w:pos="9072"/>
            <w:tab w:val="right" w:pos="8789"/>
          </w:tabs>
          <w:ind w:right="-2637"/>
        </w:pPr>
      </w:pPrChange>
    </w:pPr>
    <w:r>
      <w:rPr>
        <w:sz w:val="8"/>
      </w:rPr>
      <mc:AlternateContent>
        <mc:Choice Requires="wpg">
          <w:drawing>
            <wp:anchor distT="0" distB="0" distL="114300" distR="114300" simplePos="0" relativeHeight="251665920" behindDoc="0" locked="0" layoutInCell="1" allowOverlap="1" wp14:anchorId="62AF79DD" wp14:editId="75C71906">
              <wp:simplePos x="0" y="0"/>
              <wp:positionH relativeFrom="column">
                <wp:posOffset>6000750</wp:posOffset>
              </wp:positionH>
              <wp:positionV relativeFrom="paragraph">
                <wp:posOffset>-4474210</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94CAF3F" w14:textId="77777777" w:rsidR="00BF0469" w:rsidRPr="00195786" w:rsidRDefault="00BF0469" w:rsidP="00BF0469">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62AF79DD" id="Gruppieren 27" o:spid="_x0000_s1030" style="position:absolute;margin-left:472.5pt;margin-top:-352.3pt;width:25.9pt;height:322.55pt;z-index:2516659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21mdDEAAAAA&#10;AwEgAAABAAAAAAAAAAAAAAAAAAAAAQAAAAAAAAAAAAAAAAAAAAEAAA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AAAA&#10;AAAAAAAAAAAAAAAAAAAAAAAAAAAAAAAAAAAAAAAAAAAAAAAAAAAAAAAAAAAAAAAAAAAAAAAAAAAA&#10;AAAAAAAAAAAAAAAAAAAAAAAAAAAAAAAAAAAAAAAAAAAAAAAAAAAAAAAAAAAAAAAAAAAAAAAAAAAA&#10;AAAAAAAAAAAAAAAAAAAAAAAAAAAAAAAAAAAAAAAA////////////////////////////////////&#10;/////////////////////////////////////////////////////////////////2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epWaYFevrMAi1Hpjb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xPpjznpzr6zHqpA6hzevrMi21CqMN6+sxS8NZntjr6zBR0I+aNu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RMpw+tHuvrNL20&#10;964P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XCpAOuv+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Q16+s0NaOOMgfr6z5rnvQ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epWaYFevrMAi1Hpjb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xPpjznpzr&#10;6zHqpA6hzevrMi21CqMN6+sxS8NZntjr6zBR0I+aNu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66pAeSquvrLtezMpMz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wO5gPmc3r6zBfpBead+vr&#10;MI+0HJtb6+swJ8DjmXDr6y+x0QeXP+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Hn6+sh51W9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">
              <v:shapetype id="_x0000_t202" coordsize="21600,21600" o:spt="202" path="m,l,21600r21600,l21600,xe">
                <v:stroke joinstyle="miter"/>
                <v:path gradientshapeok="t" o:connecttype="rect"/>
              </v:shapetype>
              <v:shape id="_x0000_s1031"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494CAF3F" w14:textId="77777777" w:rsidR="00BF0469" w:rsidRPr="00195786" w:rsidRDefault="00BF0469" w:rsidP="00BF0469">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2"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3C1A60" w:rsidRPr="00C140D3">
      <w:rPr>
        <w:sz w:val="8"/>
      </w:rPr>
      <mc:AlternateContent>
        <mc:Choice Requires="wps">
          <w:drawing>
            <wp:anchor distT="0" distB="0" distL="114300" distR="114300" simplePos="0" relativeHeight="251656704" behindDoc="0" locked="0" layoutInCell="1" allowOverlap="1" wp14:anchorId="78E517EE" wp14:editId="2DF49935">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D34E37B" id="Gerade Verbindung 26"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3C1A60" w:rsidRPr="00C140D3">
      <w:rPr>
        <w:sz w:val="6"/>
      </w:rPr>
      <w:t xml:space="preserve"> </w:t>
    </w:r>
    <w:r w:rsidR="003C1A60" w:rsidRPr="00C140D3">
      <w:rPr>
        <w:sz w:val="18"/>
      </w:rPr>
      <w:t>Modul B</w:t>
    </w:r>
    <w:r w:rsidR="003C1A60">
      <w:rPr>
        <w:sz w:val="18"/>
      </w:rPr>
      <w:t xml:space="preserve">1 </w:t>
    </w:r>
    <w:r w:rsidR="003C1A60" w:rsidRPr="00C140D3">
      <w:rPr>
        <w:sz w:val="18"/>
      </w:rPr>
      <w:t xml:space="preserve">– </w:t>
    </w:r>
    <w:r w:rsidR="003C1A60">
      <w:rPr>
        <w:sz w:val="18"/>
      </w:rPr>
      <w:t>Blinzeln</w:t>
    </w:r>
    <w:ins w:id="23" w:author="Schmidberger, Alessa | Wissensfabrik" w:date="2022-10-11T11:31:00Z">
      <w:r w:rsidR="00B73B6F">
        <w:rPr>
          <w:sz w:val="18"/>
        </w:rPr>
        <w:t xml:space="preserve"> </w:t>
      </w:r>
      <w:r w:rsidR="00B73B6F">
        <w:rPr>
          <w:sz w:val="18"/>
        </w:rPr>
        <w:tab/>
      </w:r>
      <w:r w:rsidR="00B73B6F">
        <w:rPr>
          <w:sz w:val="18"/>
        </w:rPr>
        <w:t>aktualisiert am 11.10.2022</w:t>
      </w:r>
    </w:ins>
    <w:r w:rsidR="003C1A60" w:rsidRPr="00C140D3">
      <w:rPr>
        <w:i/>
        <w:sz w:val="18"/>
      </w:rPr>
      <w:tab/>
    </w:r>
    <w:ins w:id="24" w:author="Schmidberger, Alessa | Wissensfabrik" w:date="2022-10-11T11:31:00Z">
      <w:r w:rsidR="00B73B6F">
        <w:rPr>
          <w:i/>
          <w:sz w:val="18"/>
        </w:rPr>
        <w:tab/>
      </w:r>
      <w:r w:rsidR="00B73B6F">
        <w:rPr>
          <w:i/>
          <w:sz w:val="18"/>
        </w:rPr>
        <w:tab/>
      </w:r>
    </w:ins>
    <w:r w:rsidR="003C1A60" w:rsidRPr="00C140D3">
      <w:rPr>
        <w:sz w:val="18"/>
      </w:rPr>
      <w:t xml:space="preserve">Seite </w:t>
    </w:r>
    <w:r w:rsidR="003C1A60" w:rsidRPr="00C140D3">
      <w:rPr>
        <w:bCs w:val="0"/>
        <w:sz w:val="18"/>
      </w:rPr>
      <w:fldChar w:fldCharType="begin"/>
    </w:r>
    <w:r w:rsidR="003C1A60" w:rsidRPr="00C140D3">
      <w:rPr>
        <w:sz w:val="18"/>
      </w:rPr>
      <w:instrText>PAGE  \* Arabic  \* MERGEFORMAT</w:instrText>
    </w:r>
    <w:r w:rsidR="003C1A60" w:rsidRPr="00C140D3">
      <w:rPr>
        <w:bCs w:val="0"/>
        <w:sz w:val="18"/>
      </w:rPr>
      <w:fldChar w:fldCharType="separate"/>
    </w:r>
    <w:r w:rsidR="007A3159">
      <w:rPr>
        <w:sz w:val="18"/>
      </w:rPr>
      <w:t>1</w:t>
    </w:r>
    <w:r w:rsidR="003C1A60" w:rsidRPr="00C140D3">
      <w:rPr>
        <w:bCs w:val="0"/>
        <w:sz w:val="18"/>
      </w:rPr>
      <w:fldChar w:fldCharType="end"/>
    </w:r>
    <w:r w:rsidR="003C1A60" w:rsidRPr="00C140D3">
      <w:rPr>
        <w:sz w:val="18"/>
      </w:rPr>
      <w:t xml:space="preserve"> von </w:t>
    </w:r>
    <w:r w:rsidR="003C1A60" w:rsidRPr="00C140D3">
      <w:rPr>
        <w:sz w:val="18"/>
      </w:rPr>
      <w:fldChar w:fldCharType="begin"/>
    </w:r>
    <w:r w:rsidR="003C1A60" w:rsidRPr="00C140D3">
      <w:rPr>
        <w:sz w:val="18"/>
      </w:rPr>
      <w:instrText>NUMPAGES  \* Arabic  \* MERGEFORMAT</w:instrText>
    </w:r>
    <w:r w:rsidR="003C1A60" w:rsidRPr="00C140D3">
      <w:rPr>
        <w:sz w:val="18"/>
      </w:rPr>
      <w:fldChar w:fldCharType="separate"/>
    </w:r>
    <w:r w:rsidR="007A3159">
      <w:rPr>
        <w:sz w:val="18"/>
      </w:rPr>
      <w:t>3</w:t>
    </w:r>
    <w:r w:rsidR="003C1A60"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38FEB" w14:textId="77777777" w:rsidR="0008718E" w:rsidRDefault="0008718E" w:rsidP="00DD6851">
      <w:r>
        <w:separator/>
      </w:r>
    </w:p>
  </w:footnote>
  <w:footnote w:type="continuationSeparator" w:id="0">
    <w:p w14:paraId="6FFB8ACF" w14:textId="77777777" w:rsidR="0008718E" w:rsidRDefault="0008718E"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4D81" w14:textId="7685225B" w:rsidR="00611CF4" w:rsidRPr="00B521AF" w:rsidRDefault="00B521AF" w:rsidP="00B521AF">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5168" behindDoc="1" locked="0" layoutInCell="1" allowOverlap="1" wp14:anchorId="4A68F91B" wp14:editId="29ACB81B">
              <wp:simplePos x="0" y="0"/>
              <wp:positionH relativeFrom="column">
                <wp:posOffset>2548890</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288D8" w14:textId="527B08CD" w:rsidR="00B521AF" w:rsidRDefault="00812D6D" w:rsidP="00B521AF">
                          <w:pPr>
                            <w:jc w:val="center"/>
                          </w:pPr>
                          <w:r>
                            <w:rPr>
                              <w:b/>
                              <w:color w:val="FFFFFF" w:themeColor="background1"/>
                              <w:sz w:val="32"/>
                            </w:rPr>
                            <w:t xml:space="preserve">Arbeitsmaterial </w:t>
                          </w:r>
                          <w:r w:rsidR="00B521AF" w:rsidRPr="001D2B9B">
                            <w:rPr>
                              <w:b/>
                              <w:color w:val="FFFFFF" w:themeColor="background1"/>
                              <w:sz w:val="32"/>
                            </w:rPr>
                            <w:t>B1.</w:t>
                          </w:r>
                          <w:r w:rsidR="00B521AF">
                            <w:rPr>
                              <w:b/>
                              <w:color w:val="FFFFFF" w:themeColor="background1"/>
                              <w:sz w:val="32"/>
                            </w:rPr>
                            <w:t>4</w:t>
                          </w:r>
                          <w:r w:rsidR="00B521AF" w:rsidRPr="001D2B9B">
                            <w:rPr>
                              <w:b/>
                              <w:color w:val="FFFFFF" w:themeColor="background1"/>
                              <w:sz w:val="32"/>
                            </w:rPr>
                            <w:t xml:space="preserve">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F91B" id="Rechteck 22" o:spid="_x0000_s1028" style="position:absolute;margin-left:200.7pt;margin-top:.5pt;width:240.95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" fillcolor="#ffc000 [3207]" stroked="f" strokeweight="1pt">
              <v:textbox>
                <w:txbxContent>
                  <w:p w14:paraId="00C288D8" w14:textId="527B08CD" w:rsidR="00B521AF" w:rsidRDefault="00812D6D" w:rsidP="00B521AF">
                    <w:pPr>
                      <w:jc w:val="center"/>
                    </w:pPr>
                    <w:r>
                      <w:rPr>
                        <w:b/>
                        <w:color w:val="FFFFFF" w:themeColor="background1"/>
                        <w:sz w:val="32"/>
                      </w:rPr>
                      <w:t xml:space="preserve">Arbeitsmaterial </w:t>
                    </w:r>
                    <w:r w:rsidR="00B521AF" w:rsidRPr="001D2B9B">
                      <w:rPr>
                        <w:b/>
                        <w:color w:val="FFFFFF" w:themeColor="background1"/>
                        <w:sz w:val="32"/>
                      </w:rPr>
                      <w:t>B1.</w:t>
                    </w:r>
                    <w:r w:rsidR="00B521AF">
                      <w:rPr>
                        <w:b/>
                        <w:color w:val="FFFFFF" w:themeColor="background1"/>
                        <w:sz w:val="32"/>
                      </w:rPr>
                      <w:t>4</w:t>
                    </w:r>
                    <w:r w:rsidR="00B521AF" w:rsidRPr="001D2B9B">
                      <w:rPr>
                        <w:b/>
                        <w:color w:val="FFFFFF" w:themeColor="background1"/>
                        <w:sz w:val="32"/>
                      </w:rPr>
                      <w:t xml:space="preserve"> GS</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56192" behindDoc="0" locked="0" layoutInCell="1" allowOverlap="1" wp14:anchorId="25AFA22B" wp14:editId="5DED11AD">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4208644A" w14:textId="77777777" w:rsidR="00B521AF" w:rsidRPr="008D5655" w:rsidRDefault="00B521AF" w:rsidP="00B521AF">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AFA22B" id="_x0000_t202" coordsize="21600,21600" o:spt="202" path="m,l,21600r21600,l21600,xe">
              <v:stroke joinstyle="miter"/>
              <v:path gradientshapeok="t" o:connecttype="rect"/>
            </v:shapetype>
            <v:shape id="_x0000_s1029" type="#_x0000_t202" style="position:absolute;margin-left:-150.6pt;margin-top:-174.8pt;width:251.25pt;height:19.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4208644A" w14:textId="77777777" w:rsidR="00B521AF" w:rsidRPr="008D5655" w:rsidRDefault="00B521AF" w:rsidP="00B521AF">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r w:rsidRPr="00F37B06">
      <w:rPr>
        <w:color w:val="AEAAAA" w:themeColor="background2" w:themeShade="BF"/>
        <w:sz w:val="3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E3D7B"/>
    <w:multiLevelType w:val="hybridMultilevel"/>
    <w:tmpl w:val="BF30265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43843D1"/>
    <w:multiLevelType w:val="hybridMultilevel"/>
    <w:tmpl w:val="7E563DA0"/>
    <w:lvl w:ilvl="0" w:tplc="7526AFBA">
      <w:start w:val="1"/>
      <w:numFmt w:val="decimal"/>
      <w:lvlText w:val="%1."/>
      <w:lvlJc w:val="left"/>
      <w:pPr>
        <w:ind w:left="420" w:hanging="360"/>
      </w:pPr>
      <w:rPr>
        <w:rFonts w:asciiTheme="minorHAnsi" w:eastAsia="Times New Roman" w:hAnsiTheme="minorHAnsi" w:cstheme="minorHAnsi" w:hint="default"/>
        <w:color w:val="auto"/>
      </w:rPr>
    </w:lvl>
    <w:lvl w:ilvl="1" w:tplc="04070019" w:tentative="1">
      <w:start w:val="1"/>
      <w:numFmt w:val="lowerLetter"/>
      <w:lvlText w:val="%2."/>
      <w:lvlJc w:val="left"/>
      <w:pPr>
        <w:ind w:left="1140" w:hanging="360"/>
      </w:pPr>
    </w:lvl>
    <w:lvl w:ilvl="2" w:tplc="0407001B" w:tentative="1">
      <w:start w:val="1"/>
      <w:numFmt w:val="lowerRoman"/>
      <w:lvlText w:val="%3."/>
      <w:lvlJc w:val="right"/>
      <w:pPr>
        <w:ind w:left="1860" w:hanging="180"/>
      </w:pPr>
    </w:lvl>
    <w:lvl w:ilvl="3" w:tplc="0407000F" w:tentative="1">
      <w:start w:val="1"/>
      <w:numFmt w:val="decimal"/>
      <w:lvlText w:val="%4."/>
      <w:lvlJc w:val="left"/>
      <w:pPr>
        <w:ind w:left="2580" w:hanging="360"/>
      </w:pPr>
    </w:lvl>
    <w:lvl w:ilvl="4" w:tplc="04070019" w:tentative="1">
      <w:start w:val="1"/>
      <w:numFmt w:val="lowerLetter"/>
      <w:lvlText w:val="%5."/>
      <w:lvlJc w:val="left"/>
      <w:pPr>
        <w:ind w:left="3300" w:hanging="360"/>
      </w:pPr>
    </w:lvl>
    <w:lvl w:ilvl="5" w:tplc="0407001B" w:tentative="1">
      <w:start w:val="1"/>
      <w:numFmt w:val="lowerRoman"/>
      <w:lvlText w:val="%6."/>
      <w:lvlJc w:val="right"/>
      <w:pPr>
        <w:ind w:left="4020" w:hanging="180"/>
      </w:pPr>
    </w:lvl>
    <w:lvl w:ilvl="6" w:tplc="0407000F" w:tentative="1">
      <w:start w:val="1"/>
      <w:numFmt w:val="decimal"/>
      <w:lvlText w:val="%7."/>
      <w:lvlJc w:val="left"/>
      <w:pPr>
        <w:ind w:left="4740" w:hanging="360"/>
      </w:pPr>
    </w:lvl>
    <w:lvl w:ilvl="7" w:tplc="04070019" w:tentative="1">
      <w:start w:val="1"/>
      <w:numFmt w:val="lowerLetter"/>
      <w:lvlText w:val="%8."/>
      <w:lvlJc w:val="left"/>
      <w:pPr>
        <w:ind w:left="5460" w:hanging="360"/>
      </w:pPr>
    </w:lvl>
    <w:lvl w:ilvl="8" w:tplc="0407001B" w:tentative="1">
      <w:start w:val="1"/>
      <w:numFmt w:val="lowerRoman"/>
      <w:lvlText w:val="%9."/>
      <w:lvlJc w:val="right"/>
      <w:pPr>
        <w:ind w:left="618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9E619A9"/>
    <w:multiLevelType w:val="hybridMultilevel"/>
    <w:tmpl w:val="C054C93C"/>
    <w:lvl w:ilvl="0" w:tplc="8F5682E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B5C33BD"/>
    <w:multiLevelType w:val="hybridMultilevel"/>
    <w:tmpl w:val="66D0CD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141140E"/>
    <w:multiLevelType w:val="hybridMultilevel"/>
    <w:tmpl w:val="2DFA4D4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3"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96259584">
    <w:abstractNumId w:val="13"/>
  </w:num>
  <w:num w:numId="2" w16cid:durableId="1538274995">
    <w:abstractNumId w:val="3"/>
  </w:num>
  <w:num w:numId="3" w16cid:durableId="279532840">
    <w:abstractNumId w:val="3"/>
  </w:num>
  <w:num w:numId="4" w16cid:durableId="31655583">
    <w:abstractNumId w:val="3"/>
  </w:num>
  <w:num w:numId="5" w16cid:durableId="192692191">
    <w:abstractNumId w:val="3"/>
  </w:num>
  <w:num w:numId="6" w16cid:durableId="287321190">
    <w:abstractNumId w:val="3"/>
  </w:num>
  <w:num w:numId="7" w16cid:durableId="274213254">
    <w:abstractNumId w:val="3"/>
  </w:num>
  <w:num w:numId="8" w16cid:durableId="1711152460">
    <w:abstractNumId w:val="3"/>
  </w:num>
  <w:num w:numId="9" w16cid:durableId="2089573299">
    <w:abstractNumId w:val="3"/>
  </w:num>
  <w:num w:numId="10" w16cid:durableId="657001538">
    <w:abstractNumId w:val="3"/>
  </w:num>
  <w:num w:numId="11" w16cid:durableId="139032476">
    <w:abstractNumId w:val="3"/>
  </w:num>
  <w:num w:numId="12" w16cid:durableId="584655467">
    <w:abstractNumId w:val="4"/>
  </w:num>
  <w:num w:numId="13" w16cid:durableId="416558109">
    <w:abstractNumId w:val="1"/>
  </w:num>
  <w:num w:numId="14" w16cid:durableId="1111363269">
    <w:abstractNumId w:val="8"/>
  </w:num>
  <w:num w:numId="15" w16cid:durableId="1750082623">
    <w:abstractNumId w:val="11"/>
  </w:num>
  <w:num w:numId="16" w16cid:durableId="1495605008">
    <w:abstractNumId w:val="6"/>
  </w:num>
  <w:num w:numId="17" w16cid:durableId="698360620">
    <w:abstractNumId w:val="12"/>
  </w:num>
  <w:num w:numId="18" w16cid:durableId="1655798989">
    <w:abstractNumId w:val="5"/>
  </w:num>
  <w:num w:numId="19" w16cid:durableId="334111651">
    <w:abstractNumId w:val="10"/>
  </w:num>
  <w:num w:numId="20" w16cid:durableId="1346983125">
    <w:abstractNumId w:val="0"/>
  </w:num>
  <w:num w:numId="21" w16cid:durableId="1695956031">
    <w:abstractNumId w:val="9"/>
  </w:num>
  <w:num w:numId="22" w16cid:durableId="156726519">
    <w:abstractNumId w:val="3"/>
  </w:num>
  <w:num w:numId="23" w16cid:durableId="1832790087">
    <w:abstractNumId w:val="3"/>
  </w:num>
  <w:num w:numId="24" w16cid:durableId="95579300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midberger, Alessa | Wissensfabrik">
    <w15:presenceInfo w15:providerId="AD" w15:userId="S::Alessa.Schmidberger@wissensfabrik.de::c749b6e7-fa44-4d64-be0c-8b1e0f6bd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8718E"/>
    <w:rsid w:val="000B6F96"/>
    <w:rsid w:val="000C02EB"/>
    <w:rsid w:val="000C295A"/>
    <w:rsid w:val="00152FC3"/>
    <w:rsid w:val="00172255"/>
    <w:rsid w:val="00283070"/>
    <w:rsid w:val="002B7EB0"/>
    <w:rsid w:val="00311F98"/>
    <w:rsid w:val="00342B12"/>
    <w:rsid w:val="00382B75"/>
    <w:rsid w:val="003A14FD"/>
    <w:rsid w:val="003C1A60"/>
    <w:rsid w:val="003C4A04"/>
    <w:rsid w:val="00454810"/>
    <w:rsid w:val="004670A5"/>
    <w:rsid w:val="004E32E1"/>
    <w:rsid w:val="004F0644"/>
    <w:rsid w:val="00503562"/>
    <w:rsid w:val="0051659F"/>
    <w:rsid w:val="005B0C9A"/>
    <w:rsid w:val="005C0A9C"/>
    <w:rsid w:val="00611CF4"/>
    <w:rsid w:val="00652E3C"/>
    <w:rsid w:val="006555B5"/>
    <w:rsid w:val="006B1729"/>
    <w:rsid w:val="0072579F"/>
    <w:rsid w:val="007342D2"/>
    <w:rsid w:val="007842C0"/>
    <w:rsid w:val="007A3159"/>
    <w:rsid w:val="007C0631"/>
    <w:rsid w:val="00800DC6"/>
    <w:rsid w:val="00812D6D"/>
    <w:rsid w:val="008306C3"/>
    <w:rsid w:val="00857299"/>
    <w:rsid w:val="008717D7"/>
    <w:rsid w:val="008D4E72"/>
    <w:rsid w:val="00902B67"/>
    <w:rsid w:val="009929BE"/>
    <w:rsid w:val="009A0C4B"/>
    <w:rsid w:val="009B3BAC"/>
    <w:rsid w:val="009E6885"/>
    <w:rsid w:val="009F7C69"/>
    <w:rsid w:val="00A12800"/>
    <w:rsid w:val="00A24E85"/>
    <w:rsid w:val="00A55669"/>
    <w:rsid w:val="00A562B0"/>
    <w:rsid w:val="00A72F00"/>
    <w:rsid w:val="00AA2DA3"/>
    <w:rsid w:val="00AF1502"/>
    <w:rsid w:val="00AF6BE6"/>
    <w:rsid w:val="00B16FE0"/>
    <w:rsid w:val="00B20183"/>
    <w:rsid w:val="00B32281"/>
    <w:rsid w:val="00B34DC4"/>
    <w:rsid w:val="00B4124E"/>
    <w:rsid w:val="00B521AF"/>
    <w:rsid w:val="00B73B6F"/>
    <w:rsid w:val="00B9342B"/>
    <w:rsid w:val="00BB53E3"/>
    <w:rsid w:val="00BF00E1"/>
    <w:rsid w:val="00BF0469"/>
    <w:rsid w:val="00C108ED"/>
    <w:rsid w:val="00C164C9"/>
    <w:rsid w:val="00C31AD0"/>
    <w:rsid w:val="00CA0A3A"/>
    <w:rsid w:val="00CA60E2"/>
    <w:rsid w:val="00CF0A2E"/>
    <w:rsid w:val="00D650AC"/>
    <w:rsid w:val="00D802F7"/>
    <w:rsid w:val="00DD6851"/>
    <w:rsid w:val="00E24D25"/>
    <w:rsid w:val="00E46849"/>
    <w:rsid w:val="00E722EA"/>
    <w:rsid w:val="00EC2D49"/>
    <w:rsid w:val="00F24DEC"/>
    <w:rsid w:val="00F24FBC"/>
    <w:rsid w:val="00F762B7"/>
    <w:rsid w:val="00F82A9B"/>
    <w:rsid w:val="00F903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B4708F0"/>
  <w15:docId w15:val="{31108B2B-BA36-425E-9EED-ED32ECD0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382B75"/>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382B75"/>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382B75"/>
    <w:pPr>
      <w:keepNext/>
      <w:keepLines/>
      <w:numPr>
        <w:ilvl w:val="1"/>
        <w:numId w:val="23"/>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382B75"/>
    <w:pPr>
      <w:keepNext/>
      <w:keepLines/>
      <w:numPr>
        <w:ilvl w:val="2"/>
        <w:numId w:val="23"/>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3"/>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3"/>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3"/>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382B75"/>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382B75"/>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382B75"/>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382B75"/>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Kommentarzeichen">
    <w:name w:val="annotation reference"/>
    <w:basedOn w:val="Absatz-Standardschriftart"/>
    <w:uiPriority w:val="99"/>
    <w:semiHidden/>
    <w:unhideWhenUsed/>
    <w:rsid w:val="00CF0A2E"/>
    <w:rPr>
      <w:sz w:val="16"/>
      <w:szCs w:val="16"/>
    </w:rPr>
  </w:style>
  <w:style w:type="paragraph" w:styleId="Kommentartext">
    <w:name w:val="annotation text"/>
    <w:basedOn w:val="Standard"/>
    <w:link w:val="KommentartextZchn"/>
    <w:uiPriority w:val="99"/>
    <w:semiHidden/>
    <w:unhideWhenUsed/>
    <w:rsid w:val="00CF0A2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F0A2E"/>
    <w:rPr>
      <w:sz w:val="20"/>
      <w:szCs w:val="20"/>
    </w:rPr>
  </w:style>
  <w:style w:type="paragraph" w:styleId="Kommentarthema">
    <w:name w:val="annotation subject"/>
    <w:basedOn w:val="Kommentartext"/>
    <w:next w:val="Kommentartext"/>
    <w:link w:val="KommentarthemaZchn"/>
    <w:uiPriority w:val="99"/>
    <w:semiHidden/>
    <w:unhideWhenUsed/>
    <w:rsid w:val="00CF0A2E"/>
    <w:rPr>
      <w:b/>
      <w:bCs w:val="0"/>
    </w:rPr>
  </w:style>
  <w:style w:type="character" w:customStyle="1" w:styleId="KommentarthemaZchn">
    <w:name w:val="Kommentarthema Zchn"/>
    <w:basedOn w:val="KommentartextZchn"/>
    <w:link w:val="Kommentarthema"/>
    <w:uiPriority w:val="99"/>
    <w:semiHidden/>
    <w:rsid w:val="00CF0A2E"/>
    <w:rPr>
      <w:b/>
      <w:bCs/>
      <w:sz w:val="20"/>
      <w:szCs w:val="20"/>
    </w:rPr>
  </w:style>
  <w:style w:type="character" w:customStyle="1" w:styleId="ListenabsatzZchn">
    <w:name w:val="Listenabsatz Zchn"/>
    <w:aliases w:val="WF-Listenabsatz Zchn"/>
    <w:basedOn w:val="Absatz-Standardschriftart"/>
    <w:link w:val="Listenabsatz"/>
    <w:uiPriority w:val="34"/>
    <w:rsid w:val="00382B75"/>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382B75"/>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382B75"/>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382B75"/>
    <w:pPr>
      <w:numPr>
        <w:numId w:val="24"/>
      </w:numPr>
      <w:spacing w:line="276" w:lineRule="auto"/>
    </w:pPr>
  </w:style>
  <w:style w:type="character" w:customStyle="1" w:styleId="WF-Listenabsatz-1-facherZeilenabstandZchn">
    <w:name w:val="WF-Listenabsatz - 1-facher Zeilenabstand Zchn"/>
    <w:basedOn w:val="ListenabsatzZchn"/>
    <w:link w:val="WF-Listenabsatz-1-facherZeilenabstand"/>
    <w:rsid w:val="00382B75"/>
    <w:rPr>
      <w:rFonts w:ascii="Helvetica 45" w:eastAsiaTheme="minorHAnsi" w:hAnsi="Helvetica 45"/>
      <w:bCs/>
      <w:noProof/>
      <w:sz w:val="21"/>
      <w:lang w:eastAsia="de-DE"/>
    </w:rPr>
  </w:style>
  <w:style w:type="paragraph" w:styleId="berarbeitung">
    <w:name w:val="Revision"/>
    <w:hidden/>
    <w:uiPriority w:val="99"/>
    <w:semiHidden/>
    <w:rsid w:val="00B73B6F"/>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E561D-3295-46D8-A375-6DA49C70A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378</Words>
  <Characters>2383</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Schmidberger, Alessa | Wissensfabrik</cp:lastModifiedBy>
  <cp:revision>58</cp:revision>
  <cp:lastPrinted>2016-11-24T10:26:00Z</cp:lastPrinted>
  <dcterms:created xsi:type="dcterms:W3CDTF">2015-11-17T10:03:00Z</dcterms:created>
  <dcterms:modified xsi:type="dcterms:W3CDTF">2022-10-11T09:31:00Z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{9AA240D9-1246-41BA-9875-DF4C67DDA75C}</vt:lpwstr>
  </property>
</Properties>
</file>