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5A75FC" w14:textId="77777777" w:rsidR="0083272D" w:rsidRDefault="0083272D" w:rsidP="00BB1CA3">
      <w:pPr>
        <w:pStyle w:val="WF-Arbeitsblatt"/>
      </w:pPr>
      <w:r w:rsidRPr="00BD2816">
        <w:t>Codes im Supermarkt und im Unternehmen</w:t>
      </w:r>
    </w:p>
    <w:p w14:paraId="616D062F" w14:textId="57A84300" w:rsidR="0083272D" w:rsidRDefault="0083272D" w:rsidP="00EF7C34">
      <w:pPr>
        <w:jc w:val="both"/>
        <w:rPr>
          <w:rFonts w:cstheme="minorHAnsi"/>
        </w:rPr>
        <w:pPrChange w:id="0" w:author="Schmidberger, Alessa | Wissensfabrik" w:date="2022-10-11T17:01:00Z">
          <w:pPr/>
        </w:pPrChange>
      </w:pPr>
      <w:r w:rsidRPr="00904237">
        <w:drawing>
          <wp:anchor distT="0" distB="0" distL="114300" distR="114300" simplePos="0" relativeHeight="251646976" behindDoc="1" locked="0" layoutInCell="1" allowOverlap="1" wp14:anchorId="750F4E81" wp14:editId="625945FD">
            <wp:simplePos x="0" y="0"/>
            <wp:positionH relativeFrom="margin">
              <wp:posOffset>3514090</wp:posOffset>
            </wp:positionH>
            <wp:positionV relativeFrom="paragraph">
              <wp:posOffset>6350</wp:posOffset>
            </wp:positionV>
            <wp:extent cx="2235200" cy="1600200"/>
            <wp:effectExtent l="0" t="0" r="0" b="0"/>
            <wp:wrapTight wrapText="bothSides">
              <wp:wrapPolygon edited="0">
                <wp:start x="0" y="0"/>
                <wp:lineTo x="0" y="21343"/>
                <wp:lineTo x="21355" y="21343"/>
                <wp:lineTo x="21355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code-616035_64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7DB7">
        <w:rPr>
          <w:rFonts w:cstheme="minorHAnsi"/>
        </w:rPr>
        <w:t>Sowohl Barcodes als auch QR-Codes begegnen uns überall im Alltag</w:t>
      </w:r>
      <w:r w:rsidR="00334A2B">
        <w:rPr>
          <w:rFonts w:cstheme="minorHAnsi"/>
        </w:rPr>
        <w:t>. Insbesondere</w:t>
      </w:r>
      <w:r w:rsidRPr="00897DB7">
        <w:rPr>
          <w:rFonts w:cstheme="minorHAnsi"/>
        </w:rPr>
        <w:t xml:space="preserve"> im Supermarkt ist dieses </w:t>
      </w:r>
      <w:r w:rsidR="00334A2B">
        <w:rPr>
          <w:rFonts w:cstheme="minorHAnsi"/>
        </w:rPr>
        <w:t>charakteristische</w:t>
      </w:r>
      <w:r w:rsidR="00334A2B" w:rsidRPr="00897DB7">
        <w:rPr>
          <w:rFonts w:cstheme="minorHAnsi"/>
        </w:rPr>
        <w:t xml:space="preserve"> </w:t>
      </w:r>
      <w:r w:rsidRPr="00897DB7">
        <w:rPr>
          <w:rFonts w:cstheme="minorHAnsi"/>
        </w:rPr>
        <w:t xml:space="preserve">Kennzeichen auf </w:t>
      </w:r>
      <w:r>
        <w:rPr>
          <w:rFonts w:cstheme="minorHAnsi"/>
        </w:rPr>
        <w:t xml:space="preserve">nahezu </w:t>
      </w:r>
      <w:r w:rsidRPr="00897DB7">
        <w:rPr>
          <w:rFonts w:cstheme="minorHAnsi"/>
        </w:rPr>
        <w:t xml:space="preserve">jedem Produkt zu finden. Mussten früher Kassiererinnen und Kassierer die Preise manuell in die Kasse eintippen, können heute </w:t>
      </w:r>
      <w:r>
        <w:rPr>
          <w:rFonts w:cstheme="minorHAnsi"/>
        </w:rPr>
        <w:t>die meisten</w:t>
      </w:r>
      <w:r w:rsidRPr="00897DB7">
        <w:rPr>
          <w:rFonts w:cstheme="minorHAnsi"/>
        </w:rPr>
        <w:t xml:space="preserve"> Artikel in Sekundenschnelle </w:t>
      </w:r>
      <w:r w:rsidR="00334A2B">
        <w:rPr>
          <w:rFonts w:cstheme="minorHAnsi"/>
        </w:rPr>
        <w:t>mit dem Scanner erfasst</w:t>
      </w:r>
      <w:r w:rsidR="00334A2B" w:rsidRPr="00897DB7">
        <w:rPr>
          <w:rFonts w:cstheme="minorHAnsi"/>
        </w:rPr>
        <w:t xml:space="preserve"> </w:t>
      </w:r>
      <w:r w:rsidRPr="00897DB7">
        <w:rPr>
          <w:rFonts w:cstheme="minorHAnsi"/>
        </w:rPr>
        <w:t xml:space="preserve">werden. Auch die Lagerung </w:t>
      </w:r>
      <w:r w:rsidR="00334A2B">
        <w:rPr>
          <w:rFonts w:cstheme="minorHAnsi"/>
        </w:rPr>
        <w:t>und</w:t>
      </w:r>
      <w:r w:rsidR="00334A2B" w:rsidRPr="00897DB7">
        <w:rPr>
          <w:rFonts w:cstheme="minorHAnsi"/>
        </w:rPr>
        <w:t xml:space="preserve"> </w:t>
      </w:r>
      <w:r w:rsidRPr="00897DB7">
        <w:rPr>
          <w:rFonts w:cstheme="minorHAnsi"/>
        </w:rPr>
        <w:t>die Logistik wurden mit</w:t>
      </w:r>
      <w:r w:rsidR="00334A2B">
        <w:rPr>
          <w:rFonts w:cstheme="minorHAnsi"/>
        </w:rPr>
        <w:t>h</w:t>
      </w:r>
      <w:r w:rsidRPr="00897DB7">
        <w:rPr>
          <w:rFonts w:cstheme="minorHAnsi"/>
        </w:rPr>
        <w:t xml:space="preserve">ilfe von Barcodes wesentlich </w:t>
      </w:r>
      <w:r w:rsidR="00334A2B">
        <w:rPr>
          <w:rFonts w:cstheme="minorHAnsi"/>
        </w:rPr>
        <w:t>vereinfacht</w:t>
      </w:r>
      <w:r>
        <w:rPr>
          <w:rFonts w:cstheme="minorHAnsi"/>
        </w:rPr>
        <w:t>. Die Einführung dieses Codes hat vor 40 Jahren die Handelsbranche revolutioniert.</w:t>
      </w:r>
    </w:p>
    <w:p w14:paraId="2E931769" w14:textId="18B66B53" w:rsidR="0083272D" w:rsidRPr="00D30992" w:rsidRDefault="0083272D" w:rsidP="00EF7C34">
      <w:pPr>
        <w:jc w:val="both"/>
        <w:pPrChange w:id="1" w:author="Schmidberger, Alessa | Wissensfabrik" w:date="2022-10-11T17:01:00Z">
          <w:pPr/>
        </w:pPrChange>
      </w:pPr>
      <w:r>
        <w:rPr>
          <w:rFonts w:cstheme="minorHAnsi"/>
        </w:rPr>
        <w:t>Recherchiert zu unterschiedlichen Themenschwerpunkten und präsentiert eure Ergebnisse in der Klasse.</w:t>
      </w:r>
    </w:p>
    <w:p w14:paraId="5BF5E4EB" w14:textId="1671CA0F" w:rsidR="0083272D" w:rsidRPr="00BF5576" w:rsidRDefault="00BF5576" w:rsidP="00BF5576">
      <w:pPr>
        <w:pStyle w:val="berschrift1"/>
      </w:pPr>
      <w:r>
        <w:t>Aufgabe</w:t>
      </w:r>
    </w:p>
    <w:p w14:paraId="035BFA0B" w14:textId="189E1489" w:rsidR="0083272D" w:rsidRPr="00BF5576" w:rsidRDefault="0083272D" w:rsidP="00EF7C34">
      <w:pPr>
        <w:pStyle w:val="Listenabsatz"/>
        <w:numPr>
          <w:ilvl w:val="0"/>
          <w:numId w:val="36"/>
        </w:numPr>
        <w:jc w:val="both"/>
        <w:pPrChange w:id="2" w:author="Schmidberger, Alessa | Wissensfabrik" w:date="2022-10-11T17:01:00Z">
          <w:pPr>
            <w:pStyle w:val="Listenabsatz"/>
            <w:numPr>
              <w:numId w:val="36"/>
            </w:numPr>
            <w:ind w:left="360" w:hanging="360"/>
          </w:pPr>
        </w:pPrChange>
      </w:pPr>
      <w:r w:rsidRPr="00BF5576">
        <w:t xml:space="preserve">Bildet Gruppen mit jeweils 3 </w:t>
      </w:r>
      <w:r w:rsidR="00334A2B">
        <w:t>bis</w:t>
      </w:r>
      <w:r w:rsidRPr="00BF5576">
        <w:t xml:space="preserve"> 4 Schülerinnen und Schüler</w:t>
      </w:r>
      <w:r w:rsidR="00334A2B">
        <w:t>n.</w:t>
      </w:r>
    </w:p>
    <w:p w14:paraId="7A943655" w14:textId="77C77052" w:rsidR="0083272D" w:rsidRPr="00BF5576" w:rsidRDefault="0083272D" w:rsidP="00EF7C34">
      <w:pPr>
        <w:pStyle w:val="Listenabsatz"/>
        <w:numPr>
          <w:ilvl w:val="0"/>
          <w:numId w:val="36"/>
        </w:numPr>
        <w:jc w:val="both"/>
        <w:pPrChange w:id="3" w:author="Schmidberger, Alessa | Wissensfabrik" w:date="2022-10-11T17:01:00Z">
          <w:pPr>
            <w:pStyle w:val="Listenabsatz"/>
            <w:numPr>
              <w:numId w:val="36"/>
            </w:numPr>
            <w:ind w:left="360" w:hanging="360"/>
          </w:pPr>
        </w:pPrChange>
      </w:pPr>
      <w:r w:rsidRPr="00BF5576">
        <w:t>Wählt gemeinsam eines der folgenden Themen aus:</w:t>
      </w:r>
    </w:p>
    <w:p w14:paraId="22F55FE1" w14:textId="05F89EA6" w:rsidR="0083272D" w:rsidRPr="00BF5576" w:rsidRDefault="0083272D" w:rsidP="00EF7C34">
      <w:pPr>
        <w:pStyle w:val="Listenabsatz"/>
        <w:numPr>
          <w:ilvl w:val="1"/>
          <w:numId w:val="36"/>
        </w:numPr>
        <w:jc w:val="both"/>
        <w:pPrChange w:id="4" w:author="Schmidberger, Alessa | Wissensfabrik" w:date="2022-10-11T17:01:00Z">
          <w:pPr>
            <w:pStyle w:val="Listenabsatz"/>
            <w:numPr>
              <w:ilvl w:val="1"/>
              <w:numId w:val="36"/>
            </w:numPr>
            <w:ind w:left="1080" w:hanging="360"/>
          </w:pPr>
        </w:pPrChange>
      </w:pPr>
      <w:r w:rsidRPr="00BF5576">
        <w:t xml:space="preserve">IT in der Logistik – </w:t>
      </w:r>
      <w:del w:id="5" w:author="Schmidberger, Alessa | Wissensfabrik" w:date="2022-10-11T17:01:00Z">
        <w:r w:rsidRPr="00BF5576" w:rsidDel="00EF7C34">
          <w:delText xml:space="preserve"> </w:delText>
        </w:r>
      </w:del>
      <w:r w:rsidRPr="00BF5576">
        <w:t>Wie kleine Striche die Welt verändern</w:t>
      </w:r>
    </w:p>
    <w:p w14:paraId="3A6BFE19" w14:textId="4610AF76" w:rsidR="0083272D" w:rsidRPr="00BF5576" w:rsidRDefault="0083272D" w:rsidP="00EF7C34">
      <w:pPr>
        <w:pStyle w:val="Listenabsatz"/>
        <w:numPr>
          <w:ilvl w:val="1"/>
          <w:numId w:val="36"/>
        </w:numPr>
        <w:jc w:val="both"/>
        <w:pPrChange w:id="6" w:author="Schmidberger, Alessa | Wissensfabrik" w:date="2022-10-11T17:01:00Z">
          <w:pPr>
            <w:pStyle w:val="Listenabsatz"/>
            <w:numPr>
              <w:ilvl w:val="1"/>
              <w:numId w:val="36"/>
            </w:numPr>
            <w:ind w:left="1080" w:hanging="360"/>
          </w:pPr>
        </w:pPrChange>
      </w:pPr>
      <w:r w:rsidRPr="00BF5576">
        <w:t>Piep! – Wie der Barcode den Supermarkt revolutionierte</w:t>
      </w:r>
    </w:p>
    <w:p w14:paraId="5BFFEA3C" w14:textId="324313A3" w:rsidR="0083272D" w:rsidRPr="00BF5576" w:rsidRDefault="0083272D" w:rsidP="00EF7C34">
      <w:pPr>
        <w:pStyle w:val="Listenabsatz"/>
        <w:numPr>
          <w:ilvl w:val="1"/>
          <w:numId w:val="36"/>
        </w:numPr>
        <w:jc w:val="both"/>
        <w:pPrChange w:id="7" w:author="Schmidberger, Alessa | Wissensfabrik" w:date="2022-10-11T17:01:00Z">
          <w:pPr>
            <w:pStyle w:val="Listenabsatz"/>
            <w:numPr>
              <w:ilvl w:val="1"/>
              <w:numId w:val="36"/>
            </w:numPr>
            <w:ind w:left="1080" w:hanging="360"/>
          </w:pPr>
        </w:pPrChange>
      </w:pPr>
      <w:r w:rsidRPr="00BF5576">
        <w:t>Informationen im Labyrinth – Die Bedeutung von QR-Codes</w:t>
      </w:r>
    </w:p>
    <w:p w14:paraId="03C9E1E2" w14:textId="52551208" w:rsidR="0083272D" w:rsidRPr="00BF5576" w:rsidRDefault="00B03104" w:rsidP="00EF7C34">
      <w:pPr>
        <w:pStyle w:val="Listenabsatz"/>
        <w:numPr>
          <w:ilvl w:val="0"/>
          <w:numId w:val="36"/>
        </w:numPr>
        <w:jc w:val="both"/>
        <w:pPrChange w:id="8" w:author="Schmidberger, Alessa | Wissensfabrik" w:date="2022-10-11T17:01:00Z">
          <w:pPr>
            <w:pStyle w:val="Listenabsatz"/>
            <w:numPr>
              <w:numId w:val="36"/>
            </w:numPr>
            <w:ind w:left="360" w:hanging="360"/>
          </w:pPr>
        </w:pPrChange>
      </w:pPr>
      <w:r>
        <w:rPr>
          <w:rFonts w:ascii="Times New Roman" w:hAnsi="Times New Roman" w:cs="Times New Roman"/>
          <w:bCs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1280" behindDoc="0" locked="0" layoutInCell="1" allowOverlap="1" wp14:anchorId="2E103473" wp14:editId="3A2820F5">
                <wp:simplePos x="0" y="0"/>
                <wp:positionH relativeFrom="column">
                  <wp:posOffset>6042025</wp:posOffset>
                </wp:positionH>
                <wp:positionV relativeFrom="paragraph">
                  <wp:posOffset>298450</wp:posOffset>
                </wp:positionV>
                <wp:extent cx="328930" cy="4096385"/>
                <wp:effectExtent l="0" t="0" r="0" b="0"/>
                <wp:wrapNone/>
                <wp:docPr id="27" name="Gruppieren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930" cy="4096385"/>
                          <a:chOff x="0" y="0"/>
                          <a:chExt cx="328930" cy="4096068"/>
                        </a:xfrm>
                      </wpg:grpSpPr>
                      <wps:wsp>
                        <wps:cNvPr id="17" name="Textfeld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1579880" y="1579880"/>
                            <a:ext cx="3488690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10BF11" w14:textId="77777777" w:rsidR="00B03104" w:rsidRDefault="00B03104" w:rsidP="00B03104">
                              <w:pPr>
                                <w:spacing w:line="160" w:lineRule="exact"/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  <w:t xml:space="preserve">Eine Entwicklung von OFFIS e.V. in Kooperation mit der Universität Oldenburg </w:t>
                              </w:r>
                              <w:r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  <w:br/>
                                <w:t>im Auftrag der Wissensfabrik – Unternehmen für Deutschland e.V.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Grafik 18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-165418" y="3699193"/>
                            <a:ext cx="647700" cy="146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103473" id="Gruppieren 27" o:spid="_x0000_s1026" style="position:absolute;left:0;text-align:left;margin-left:475.75pt;margin-top:23.5pt;width:25.9pt;height:322.55pt;z-index:251681280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//AAAA////////////////////////&#10;/////////////wAAAAD///////////////////////////////////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/8AAAD/////////////////////////////////////AAAAAAD/////////////////////////&#10;/////////wAAAAAAAP////////////////////////////////8AAAAAAAAA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8A&#10;AAAAAP//////////////////////////////////AAAAAAAA////////////////////////////&#10;/////wAAAAAAAAD///////////////////////////////8AAAAAAAAAAP//////////////////&#10;/////////////w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/8AAAAA////////////////////////////////////AAAA&#10;AAD//////////////////////////////////wAAAAAAAAD/////////////////////////////&#10;//8AAAAAAAAAAP//////////////////////////////AAAAAAAAAAAA////////////////////&#10;//////////8AAAAAAAAAAAD///////////////////////////////8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////////////////////////&#10;//////////////8AAAAA//////////////////////////////////8AAAAAAAD/////////////&#10;//////////////////8AAAAAAAAAAP//////////////////////////////AAAAAAAAAAAAAP//&#10;//////////////////////////8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////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8AAAAAAP///////////////////////////////wAAAAAAAAAAAP//////////////&#10;//////////////8AAAAAAAAAAAAA////////////////////////////AAAAAAAAAAAAAAD/////&#10;////////////////////////AAAAAAAAAAAAAAD///////////////////////////8A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8EElDQ19QUk9GSUxFAAw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D/////////////&#10;////////////AAAAAAAAAAAAAAAAAP//////////////////////////AAAAAAAAAAAAAAAA////&#10;//////////////////////8AAAAAAAAAAAAAAAAA//////////////////////////8AAAAAAAAA&#10;AAAAAAD//////////////////////////wAAAAAAAAAAAAAAAP//////////////////////////&#10;/wAAAAAAAAAAAAD/////////////////////////////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////////////////&#10;//////////8AAAAAAAAAAAAAAAD//////////////////////////wAAAAAAAAAAAAAAAAD/////&#10;/////////////////////wAAAAAAAAAAAAAAAP//////////////////////////AAAAAAAAAAAA&#10;AAAA////////////////////////////AAAAAAAAAAAAAAD///////////////////////////8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AAAAAP//////////////////////////AAAAAAAAAAAAAAAA////////&#10;//////////////////8AAAAAAAAAAAAAAAD//////////////////////////wAAAAAAAAAAAAAA&#10;AAD//////////////////////////wAAAAAAAAAAAP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/////////////////////////////wAAAAAAAAAAAAAAAAD/////////&#10;////////////////AAAAAAAAAAAAAAAAAP//////////////////////////AAAAAAAAAAAAAAD/&#10;//////////////////////////8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////////////&#10;//////////////8AAAAAAAAAAAAAAAD//////////////////////////w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////////////////////////&#10;////////////AAAAAAAAAAAA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2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" stroked="f">
                  <v:textbox>
                    <w:txbxContent>
                      <w:p w14:paraId="2A10BF11" w14:textId="77777777" w:rsidR="00B03104" w:rsidRDefault="00B03104" w:rsidP="00B03104">
                        <w:pPr>
                          <w:spacing w:line="160" w:lineRule="exact"/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</w:pPr>
                        <w:r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  <w:t xml:space="preserve">Eine Entwicklung von OFFIS e.V. in Kooperation mit der Universität Oldenburg </w:t>
                        </w:r>
                        <w:r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  <w:br/>
                          <w:t>im Auftrag der Wissensfabrik – Unternehmen für Deutschland e.V.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18" o:spid="_x0000_s1028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67g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1j5RQbQ6z8AAAD//wMAUEsBAi0AFAAGAAgAAAAhANvh9svuAAAAhQEAABMAAAAAAAAAAAAA&#10;AAAAAAAAAFtDb250ZW50X1R5cGVzXS54bWxQSwECLQAUAAYACAAAACEAWvQsW78AAAAVAQAACwAA&#10;AAAAAAAAAAAAAAAfAQAAX3JlbHMvLnJlbHNQSwECLQAUAAYACAAAACEA8nOu4MMAAADbAAAADwAA&#10;AAAAAAAAAAAAAAAHAgAAZHJzL2Rvd25yZXYueG1sUEsFBgAAAAADAAMAtwAAAPcCAAAAAA==&#10;">
                  <v:imagedata r:id="rId10" o:title="" chromakey="#fefefe" recolortarget="#494949 [1446]"/>
                </v:shape>
              </v:group>
            </w:pict>
          </mc:Fallback>
        </mc:AlternateContent>
      </w:r>
      <w:r w:rsidR="0083272D" w:rsidRPr="00BF5576">
        <w:t>Überlegt euch Fragen zum Thema, beispielsweise: „Wie funktionieren Codes?“, „Wie sind sie aufgebaut?“ Listet alle Fragen auf.</w:t>
      </w:r>
    </w:p>
    <w:p w14:paraId="72EB45A8" w14:textId="7764E603" w:rsidR="0083272D" w:rsidRPr="00BF5576" w:rsidRDefault="0083272D" w:rsidP="00EF7C34">
      <w:pPr>
        <w:pStyle w:val="Listenabsatz"/>
        <w:numPr>
          <w:ilvl w:val="0"/>
          <w:numId w:val="36"/>
        </w:numPr>
        <w:jc w:val="both"/>
        <w:pPrChange w:id="9" w:author="Schmidberger, Alessa | Wissensfabrik" w:date="2022-10-11T17:01:00Z">
          <w:pPr>
            <w:pStyle w:val="Listenabsatz"/>
            <w:numPr>
              <w:numId w:val="36"/>
            </w:numPr>
            <w:ind w:left="360" w:hanging="360"/>
          </w:pPr>
        </w:pPrChange>
      </w:pPr>
      <w:r w:rsidRPr="00BF5576">
        <w:t>Legt gemeinsam einen Arbeitsplan fest: Wer macht was, bis wann sollen einzelne Teile fertig sein</w:t>
      </w:r>
      <w:r w:rsidR="00334A2B">
        <w:t xml:space="preserve"> und so weiter.</w:t>
      </w:r>
      <w:r w:rsidRPr="00BF5576">
        <w:t xml:space="preserve"> Im Anschluss beantwortet ihr eure Fragen. Recherchiert dazu im Internet.</w:t>
      </w:r>
    </w:p>
    <w:p w14:paraId="46DC44D4" w14:textId="1845A496" w:rsidR="0083272D" w:rsidRPr="005938F8" w:rsidRDefault="0083272D" w:rsidP="00EF7C34">
      <w:pPr>
        <w:pStyle w:val="Listenabsatz"/>
        <w:numPr>
          <w:ilvl w:val="0"/>
          <w:numId w:val="36"/>
        </w:numPr>
        <w:jc w:val="both"/>
        <w:pPrChange w:id="10" w:author="Schmidberger, Alessa | Wissensfabrik" w:date="2022-10-11T17:01:00Z">
          <w:pPr>
            <w:pStyle w:val="Listenabsatz"/>
            <w:numPr>
              <w:numId w:val="36"/>
            </w:numPr>
            <w:ind w:left="360" w:hanging="360"/>
          </w:pPr>
        </w:pPrChange>
      </w:pPr>
      <w:r w:rsidRPr="00BF5576">
        <w:t xml:space="preserve">Überlegt gemeinsam, wie ihr eure Ergebnisse am besten präsentieren könnt (PowerPoint-Präsentation, Wandplakat, Produktion eines Erklärvideos, Rollenspiel, …) und </w:t>
      </w:r>
      <w:r w:rsidR="005938F8">
        <w:t>bereitet auf diese Weise euren Vortrag vor.</w:t>
      </w:r>
    </w:p>
    <w:p w14:paraId="0B494A2B" w14:textId="44802DB5" w:rsidR="0083272D" w:rsidRPr="00BF5576" w:rsidRDefault="0083272D" w:rsidP="00EF7C34">
      <w:pPr>
        <w:pStyle w:val="Listenabsatz"/>
        <w:numPr>
          <w:ilvl w:val="0"/>
          <w:numId w:val="36"/>
        </w:numPr>
        <w:jc w:val="both"/>
        <w:pPrChange w:id="11" w:author="Schmidberger, Alessa | Wissensfabrik" w:date="2022-10-11T17:01:00Z">
          <w:pPr>
            <w:pStyle w:val="Listenabsatz"/>
            <w:numPr>
              <w:numId w:val="36"/>
            </w:numPr>
            <w:ind w:left="360" w:hanging="360"/>
          </w:pPr>
        </w:pPrChange>
      </w:pPr>
      <w:r w:rsidRPr="00BF5576">
        <w:t>Präsentiert eure Ergebnisse im Plenum.</w:t>
      </w:r>
      <w:r w:rsidR="00B03104" w:rsidRPr="00B03104">
        <w:rPr>
          <w:rFonts w:ascii="Times New Roman" w:hAnsi="Times New Roman" w:cs="Times New Roman"/>
          <w:bCs w:val="0"/>
          <w:sz w:val="24"/>
          <w:szCs w:val="24"/>
        </w:rPr>
        <w:t xml:space="preserve"> </w:t>
      </w:r>
    </w:p>
    <w:sectPr w:rsidR="0083272D" w:rsidRPr="00BF5576" w:rsidSect="0070479D">
      <w:headerReference w:type="default" r:id="rId11"/>
      <w:footerReference w:type="default" r:id="rId12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2C5EB2" w14:textId="77777777" w:rsidR="00E853A7" w:rsidRDefault="00E853A7" w:rsidP="00DD6851">
      <w:r>
        <w:separator/>
      </w:r>
    </w:p>
  </w:endnote>
  <w:endnote w:type="continuationSeparator" w:id="0">
    <w:p w14:paraId="776355B0" w14:textId="77777777" w:rsidR="00E853A7" w:rsidRDefault="00E853A7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5CA36C" w14:textId="63BC0754" w:rsidR="000C02EB" w:rsidRPr="00BB1CA3" w:rsidRDefault="00BB1CA3" w:rsidP="00EF7C34">
    <w:pPr>
      <w:pStyle w:val="Kopfzeile"/>
      <w:tabs>
        <w:tab w:val="clear" w:pos="4536"/>
        <w:tab w:val="clear" w:pos="9072"/>
        <w:tab w:val="left" w:pos="3261"/>
        <w:tab w:val="left" w:pos="6870"/>
        <w:tab w:val="right" w:pos="8789"/>
      </w:tabs>
      <w:ind w:right="-2637"/>
      <w:rPr>
        <w:i/>
        <w:sz w:val="18"/>
      </w:rPr>
      <w:pPrChange w:id="12" w:author="Schmidberger, Alessa | Wissensfabrik" w:date="2022-10-11T17:02:00Z">
        <w:pPr>
          <w:pStyle w:val="Kopfzeile"/>
          <w:tabs>
            <w:tab w:val="clear" w:pos="4536"/>
            <w:tab w:val="clear" w:pos="9072"/>
            <w:tab w:val="left" w:pos="4260"/>
            <w:tab w:val="left" w:pos="6870"/>
            <w:tab w:val="right" w:pos="8789"/>
          </w:tabs>
          <w:ind w:right="-2637"/>
        </w:pPr>
      </w:pPrChange>
    </w:pPr>
    <w:r w:rsidRPr="00C140D3">
      <w:rPr>
        <w:sz w:val="8"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34A2A0A3" wp14:editId="003CA551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5" name="Gerade Verbindung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F4E78B3" id="Gerade Verbindung 5" o:spid="_x0000_s1026" style="position:absolute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9F7C25">
      <w:rPr>
        <w:sz w:val="18"/>
      </w:rPr>
      <w:t>B3 –</w:t>
    </w:r>
    <w:r>
      <w:rPr>
        <w:sz w:val="18"/>
      </w:rPr>
      <w:t xml:space="preserve"> </w:t>
    </w:r>
    <w:del w:id="13" w:author="Schmidberger, Alessa | Wissensfabrik" w:date="2022-10-11T17:01:00Z">
      <w:r w:rsidRPr="009F7C25" w:rsidDel="00EF7C34">
        <w:rPr>
          <w:sz w:val="18"/>
        </w:rPr>
        <w:delText xml:space="preserve"> </w:delText>
      </w:r>
    </w:del>
    <w:r w:rsidRPr="009F7C25">
      <w:rPr>
        <w:sz w:val="18"/>
      </w:rPr>
      <w:t>Codes</w:t>
    </w:r>
    <w:ins w:id="14" w:author="Schmidberger, Alessa | Wissensfabrik" w:date="2022-10-11T17:01:00Z">
      <w:r w:rsidR="00EF7C34">
        <w:rPr>
          <w:sz w:val="18"/>
        </w:rPr>
        <w:t xml:space="preserve"> </w:t>
      </w:r>
    </w:ins>
    <w:ins w:id="15" w:author="Schmidberger, Alessa | Wissensfabrik" w:date="2022-10-11T17:02:00Z">
      <w:r w:rsidR="00EF7C34">
        <w:rPr>
          <w:sz w:val="18"/>
        </w:rPr>
        <w:tab/>
      </w:r>
    </w:ins>
    <w:ins w:id="16" w:author="Schmidberger, Alessa | Wissensfabrik" w:date="2022-10-11T17:01:00Z">
      <w:r w:rsidR="00EF7C34">
        <w:rPr>
          <w:sz w:val="18"/>
        </w:rPr>
        <w:t>zuletzt aktualisiert am 11.</w:t>
      </w:r>
    </w:ins>
    <w:ins w:id="17" w:author="Schmidberger, Alessa | Wissensfabrik" w:date="2022-10-11T17:02:00Z">
      <w:r w:rsidR="00EF7C34">
        <w:rPr>
          <w:sz w:val="18"/>
        </w:rPr>
        <w:t>10.2022</w:t>
      </w:r>
    </w:ins>
    <w:r w:rsidRPr="00C140D3">
      <w:rPr>
        <w:i/>
        <w:sz w:val="18"/>
      </w:rPr>
      <w:tab/>
    </w:r>
    <w:r>
      <w:rPr>
        <w:i/>
        <w:sz w:val="18"/>
      </w:rPr>
      <w:tab/>
    </w:r>
    <w:del w:id="18" w:author="Schmidberger, Alessa | Wissensfabrik" w:date="2022-10-11T17:02:00Z">
      <w:r w:rsidDel="00EF7C34">
        <w:rPr>
          <w:i/>
          <w:sz w:val="18"/>
        </w:rPr>
        <w:tab/>
      </w:r>
    </w:del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2F1919">
      <w:rPr>
        <w:sz w:val="18"/>
      </w:rPr>
      <w:t>1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2F1919">
      <w:rPr>
        <w:sz w:val="18"/>
      </w:rPr>
      <w:t>1</w:t>
    </w:r>
    <w:r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2BE54F" w14:textId="77777777" w:rsidR="00E853A7" w:rsidRDefault="00E853A7" w:rsidP="00DD6851">
      <w:r>
        <w:separator/>
      </w:r>
    </w:p>
  </w:footnote>
  <w:footnote w:type="continuationSeparator" w:id="0">
    <w:p w14:paraId="0A7E1ADF" w14:textId="77777777" w:rsidR="00E853A7" w:rsidRDefault="00E853A7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20198" w14:textId="5DD3FC36" w:rsidR="00611CF4" w:rsidRPr="001D09A5" w:rsidRDefault="001D09A5" w:rsidP="001D09A5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18EBBB87" wp14:editId="044A6082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12" name="Rechteck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A8A6C67" w14:textId="0870184C" w:rsidR="001D09A5" w:rsidRDefault="00FF22EF" w:rsidP="001D09A5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1D09A5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</w:t>
                          </w:r>
                          <w:r w:rsidR="001D09A5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  <w:r w:rsidR="001D09A5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.</w:t>
                          </w:r>
                          <w:r w:rsidR="004221AB">
                            <w:rPr>
                              <w:b/>
                              <w:color w:val="FFFFFF" w:themeColor="background1"/>
                              <w:sz w:val="32"/>
                            </w:rPr>
                            <w:t>8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8EBBB87" id="Rechteck 12" o:spid="_x0000_s1029" style="position:absolute;margin-left:200.7pt;margin-top:.5pt;width:240.95pt;height:26.8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" fillcolor="#ffc000 [3207]" stroked="f" strokeweight="1pt">
              <v:textbox>
                <w:txbxContent>
                  <w:p w14:paraId="2A8A6C67" w14:textId="0870184C" w:rsidR="001D09A5" w:rsidRDefault="00FF22EF" w:rsidP="001D09A5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1D09A5" w:rsidRPr="001D2B9B">
                      <w:rPr>
                        <w:b/>
                        <w:color w:val="FFFFFF" w:themeColor="background1"/>
                        <w:sz w:val="32"/>
                      </w:rPr>
                      <w:t>B</w:t>
                    </w:r>
                    <w:r w:rsidR="001D09A5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  <w:r w:rsidR="001D09A5" w:rsidRPr="001D2B9B">
                      <w:rPr>
                        <w:b/>
                        <w:color w:val="FFFFFF" w:themeColor="background1"/>
                        <w:sz w:val="32"/>
                      </w:rPr>
                      <w:t>.</w:t>
                    </w:r>
                    <w:r w:rsidR="004221AB">
                      <w:rPr>
                        <w:b/>
                        <w:color w:val="FFFFFF" w:themeColor="background1"/>
                        <w:sz w:val="32"/>
                      </w:rPr>
                      <w:t>8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C615D04" wp14:editId="3E3A4E20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4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B6D7E24" w14:textId="77777777" w:rsidR="001D09A5" w:rsidRPr="008D5655" w:rsidRDefault="001D09A5" w:rsidP="001D09A5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C615D04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30" type="#_x0000_t202" style="position:absolute;margin-left:-150.6pt;margin-top:-174.8pt;width:251.25pt;height:19.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1B6D7E24" w14:textId="77777777" w:rsidR="001D09A5" w:rsidRPr="008D5655" w:rsidRDefault="001D09A5" w:rsidP="001D09A5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C0658"/>
    <w:multiLevelType w:val="hybridMultilevel"/>
    <w:tmpl w:val="3F144A1E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7016799"/>
    <w:multiLevelType w:val="hybridMultilevel"/>
    <w:tmpl w:val="27E4A5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7217B"/>
    <w:multiLevelType w:val="hybridMultilevel"/>
    <w:tmpl w:val="3E4A13A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87295D"/>
    <w:multiLevelType w:val="hybridMultilevel"/>
    <w:tmpl w:val="1D30FCD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0A59BE"/>
    <w:multiLevelType w:val="hybridMultilevel"/>
    <w:tmpl w:val="244E2174"/>
    <w:lvl w:ilvl="0" w:tplc="3C30860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EAD0D80"/>
    <w:multiLevelType w:val="hybridMultilevel"/>
    <w:tmpl w:val="10FE666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DE2018"/>
    <w:multiLevelType w:val="hybridMultilevel"/>
    <w:tmpl w:val="D4984B0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0763CCC"/>
    <w:multiLevelType w:val="hybridMultilevel"/>
    <w:tmpl w:val="312813B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9019F9"/>
    <w:multiLevelType w:val="hybridMultilevel"/>
    <w:tmpl w:val="5754BAF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41C16FA"/>
    <w:multiLevelType w:val="hybridMultilevel"/>
    <w:tmpl w:val="48762A0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4D53F6"/>
    <w:multiLevelType w:val="hybridMultilevel"/>
    <w:tmpl w:val="956013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F3052C"/>
    <w:multiLevelType w:val="hybridMultilevel"/>
    <w:tmpl w:val="772C37F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580409"/>
    <w:multiLevelType w:val="hybridMultilevel"/>
    <w:tmpl w:val="5536493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69356BF1"/>
    <w:multiLevelType w:val="hybridMultilevel"/>
    <w:tmpl w:val="850A72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CC9277A"/>
    <w:multiLevelType w:val="hybridMultilevel"/>
    <w:tmpl w:val="677C696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014F51"/>
    <w:multiLevelType w:val="hybridMultilevel"/>
    <w:tmpl w:val="51AED94A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5687B2B"/>
    <w:multiLevelType w:val="hybridMultilevel"/>
    <w:tmpl w:val="D2AE032C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A24D0B"/>
    <w:multiLevelType w:val="hybridMultilevel"/>
    <w:tmpl w:val="FE14C9F8"/>
    <w:lvl w:ilvl="0" w:tplc="B890DBDC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8093BD5"/>
    <w:multiLevelType w:val="hybridMultilevel"/>
    <w:tmpl w:val="5630F58C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87858C0"/>
    <w:multiLevelType w:val="hybridMultilevel"/>
    <w:tmpl w:val="F1E693E4"/>
    <w:lvl w:ilvl="0" w:tplc="04070017">
      <w:start w:val="1"/>
      <w:numFmt w:val="lowerLetter"/>
      <w:lvlText w:val="%1)"/>
      <w:lvlJc w:val="left"/>
      <w:pPr>
        <w:ind w:left="1068" w:hanging="360"/>
      </w:pPr>
    </w:lvl>
    <w:lvl w:ilvl="1" w:tplc="04070019" w:tentative="1">
      <w:start w:val="1"/>
      <w:numFmt w:val="lowerLetter"/>
      <w:lvlText w:val="%2."/>
      <w:lvlJc w:val="left"/>
      <w:pPr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7143136">
    <w:abstractNumId w:val="27"/>
  </w:num>
  <w:num w:numId="2" w16cid:durableId="2088383090">
    <w:abstractNumId w:val="5"/>
  </w:num>
  <w:num w:numId="3" w16cid:durableId="1536431222">
    <w:abstractNumId w:val="5"/>
  </w:num>
  <w:num w:numId="4" w16cid:durableId="1559049247">
    <w:abstractNumId w:val="5"/>
  </w:num>
  <w:num w:numId="5" w16cid:durableId="1178736678">
    <w:abstractNumId w:val="5"/>
  </w:num>
  <w:num w:numId="6" w16cid:durableId="1909800249">
    <w:abstractNumId w:val="5"/>
  </w:num>
  <w:num w:numId="7" w16cid:durableId="534584578">
    <w:abstractNumId w:val="5"/>
  </w:num>
  <w:num w:numId="8" w16cid:durableId="162015018">
    <w:abstractNumId w:val="5"/>
  </w:num>
  <w:num w:numId="9" w16cid:durableId="1819884928">
    <w:abstractNumId w:val="5"/>
  </w:num>
  <w:num w:numId="10" w16cid:durableId="798425349">
    <w:abstractNumId w:val="5"/>
  </w:num>
  <w:num w:numId="11" w16cid:durableId="2000881962">
    <w:abstractNumId w:val="5"/>
  </w:num>
  <w:num w:numId="12" w16cid:durableId="458770475">
    <w:abstractNumId w:val="6"/>
  </w:num>
  <w:num w:numId="13" w16cid:durableId="231350690">
    <w:abstractNumId w:val="4"/>
  </w:num>
  <w:num w:numId="14" w16cid:durableId="1388990940">
    <w:abstractNumId w:val="15"/>
  </w:num>
  <w:num w:numId="15" w16cid:durableId="920604357">
    <w:abstractNumId w:val="20"/>
  </w:num>
  <w:num w:numId="16" w16cid:durableId="1677338813">
    <w:abstractNumId w:val="13"/>
  </w:num>
  <w:num w:numId="17" w16cid:durableId="102504622">
    <w:abstractNumId w:val="24"/>
  </w:num>
  <w:num w:numId="18" w16cid:durableId="407383328">
    <w:abstractNumId w:val="9"/>
  </w:num>
  <w:num w:numId="19" w16cid:durableId="690692092">
    <w:abstractNumId w:val="3"/>
  </w:num>
  <w:num w:numId="20" w16cid:durableId="1601644168">
    <w:abstractNumId w:val="11"/>
  </w:num>
  <w:num w:numId="21" w16cid:durableId="2050643615">
    <w:abstractNumId w:val="26"/>
  </w:num>
  <w:num w:numId="22" w16cid:durableId="2066367954">
    <w:abstractNumId w:val="19"/>
  </w:num>
  <w:num w:numId="23" w16cid:durableId="405346074">
    <w:abstractNumId w:val="17"/>
  </w:num>
  <w:num w:numId="24" w16cid:durableId="805468635">
    <w:abstractNumId w:val="0"/>
  </w:num>
  <w:num w:numId="25" w16cid:durableId="947852605">
    <w:abstractNumId w:val="22"/>
  </w:num>
  <w:num w:numId="26" w16cid:durableId="2047018562">
    <w:abstractNumId w:val="25"/>
  </w:num>
  <w:num w:numId="27" w16cid:durableId="2069648065">
    <w:abstractNumId w:val="2"/>
  </w:num>
  <w:num w:numId="28" w16cid:durableId="1824815809">
    <w:abstractNumId w:val="12"/>
  </w:num>
  <w:num w:numId="29" w16cid:durableId="1529217321">
    <w:abstractNumId w:val="8"/>
  </w:num>
  <w:num w:numId="30" w16cid:durableId="1814322480">
    <w:abstractNumId w:val="16"/>
  </w:num>
  <w:num w:numId="31" w16cid:durableId="63257479">
    <w:abstractNumId w:val="23"/>
  </w:num>
  <w:num w:numId="32" w16cid:durableId="1215384854">
    <w:abstractNumId w:val="10"/>
  </w:num>
  <w:num w:numId="33" w16cid:durableId="1323657585">
    <w:abstractNumId w:val="7"/>
  </w:num>
  <w:num w:numId="34" w16cid:durableId="589242870">
    <w:abstractNumId w:val="21"/>
  </w:num>
  <w:num w:numId="35" w16cid:durableId="179051250">
    <w:abstractNumId w:val="1"/>
  </w:num>
  <w:num w:numId="36" w16cid:durableId="1317955123">
    <w:abstractNumId w:val="18"/>
  </w:num>
  <w:num w:numId="37" w16cid:durableId="918439366">
    <w:abstractNumId w:val="5"/>
  </w:num>
  <w:num w:numId="38" w16cid:durableId="2079476071">
    <w:abstractNumId w:val="5"/>
  </w:num>
  <w:num w:numId="39" w16cid:durableId="678118770">
    <w:abstractNumId w:val="1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chmidberger, Alessa | Wissensfabrik">
    <w15:presenceInfo w15:providerId="AD" w15:userId="S::Alessa.Schmidberger@wissensfabrik.de::c749b6e7-fa44-4d64-be0c-8b1e0f6bd1c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trackRevisions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644BD"/>
    <w:rsid w:val="00085522"/>
    <w:rsid w:val="000B6F96"/>
    <w:rsid w:val="000C02EB"/>
    <w:rsid w:val="000C295A"/>
    <w:rsid w:val="000F0FCD"/>
    <w:rsid w:val="001155C5"/>
    <w:rsid w:val="00152FC3"/>
    <w:rsid w:val="001A2D55"/>
    <w:rsid w:val="001D09A5"/>
    <w:rsid w:val="002453CC"/>
    <w:rsid w:val="00275979"/>
    <w:rsid w:val="00283070"/>
    <w:rsid w:val="002B0877"/>
    <w:rsid w:val="002D0DA0"/>
    <w:rsid w:val="002F1919"/>
    <w:rsid w:val="00311F98"/>
    <w:rsid w:val="00334A2B"/>
    <w:rsid w:val="00342B12"/>
    <w:rsid w:val="00394DFA"/>
    <w:rsid w:val="003D3008"/>
    <w:rsid w:val="004221AB"/>
    <w:rsid w:val="00451A0F"/>
    <w:rsid w:val="00454810"/>
    <w:rsid w:val="004670A5"/>
    <w:rsid w:val="004C7908"/>
    <w:rsid w:val="004D31B8"/>
    <w:rsid w:val="004F0644"/>
    <w:rsid w:val="0051659F"/>
    <w:rsid w:val="00547D41"/>
    <w:rsid w:val="00583261"/>
    <w:rsid w:val="005938F8"/>
    <w:rsid w:val="005C0A9C"/>
    <w:rsid w:val="00611CF4"/>
    <w:rsid w:val="0063736B"/>
    <w:rsid w:val="00697B7B"/>
    <w:rsid w:val="006B1729"/>
    <w:rsid w:val="0070479D"/>
    <w:rsid w:val="007342D2"/>
    <w:rsid w:val="007C0631"/>
    <w:rsid w:val="007C18E1"/>
    <w:rsid w:val="008306C3"/>
    <w:rsid w:val="0083272D"/>
    <w:rsid w:val="00864BD5"/>
    <w:rsid w:val="008717D7"/>
    <w:rsid w:val="008D4E72"/>
    <w:rsid w:val="00902B67"/>
    <w:rsid w:val="00985D47"/>
    <w:rsid w:val="009929BE"/>
    <w:rsid w:val="009A0C4B"/>
    <w:rsid w:val="009B3BAC"/>
    <w:rsid w:val="009E6885"/>
    <w:rsid w:val="00A24E85"/>
    <w:rsid w:val="00A55669"/>
    <w:rsid w:val="00A562B0"/>
    <w:rsid w:val="00AA2DA3"/>
    <w:rsid w:val="00AF1502"/>
    <w:rsid w:val="00AF6BE6"/>
    <w:rsid w:val="00B03104"/>
    <w:rsid w:val="00B16FE0"/>
    <w:rsid w:val="00B32281"/>
    <w:rsid w:val="00B77BAD"/>
    <w:rsid w:val="00B9342B"/>
    <w:rsid w:val="00BB1CA3"/>
    <w:rsid w:val="00BB53E3"/>
    <w:rsid w:val="00BF00E1"/>
    <w:rsid w:val="00BF5576"/>
    <w:rsid w:val="00C108ED"/>
    <w:rsid w:val="00C164C9"/>
    <w:rsid w:val="00C269D1"/>
    <w:rsid w:val="00CA0A3A"/>
    <w:rsid w:val="00CA60E2"/>
    <w:rsid w:val="00CE4376"/>
    <w:rsid w:val="00CE6B45"/>
    <w:rsid w:val="00D650AC"/>
    <w:rsid w:val="00D802F7"/>
    <w:rsid w:val="00DD11EE"/>
    <w:rsid w:val="00DD6851"/>
    <w:rsid w:val="00E24D25"/>
    <w:rsid w:val="00E46849"/>
    <w:rsid w:val="00E722EA"/>
    <w:rsid w:val="00E853A7"/>
    <w:rsid w:val="00E93B13"/>
    <w:rsid w:val="00EC2D49"/>
    <w:rsid w:val="00EF7C34"/>
    <w:rsid w:val="00F24DEC"/>
    <w:rsid w:val="00F762B7"/>
    <w:rsid w:val="00F90343"/>
    <w:rsid w:val="00FC42CE"/>
    <w:rsid w:val="00FF2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23581331"/>
  <w15:docId w15:val="{197B4DEF-B717-4842-8CA6-9D52A6D481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70479D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70479D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70479D"/>
    <w:pPr>
      <w:keepNext/>
      <w:keepLines/>
      <w:numPr>
        <w:ilvl w:val="1"/>
        <w:numId w:val="38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70479D"/>
    <w:pPr>
      <w:keepNext/>
      <w:keepLines/>
      <w:numPr>
        <w:ilvl w:val="2"/>
        <w:numId w:val="38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38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38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38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38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38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38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70479D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70479D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70479D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70479D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table" w:customStyle="1" w:styleId="Gitternetztabelle1hellAkzent11">
    <w:name w:val="Gitternetztabelle 1 hell  – Akzent 11"/>
    <w:basedOn w:val="NormaleTabelle"/>
    <w:uiPriority w:val="46"/>
    <w:rsid w:val="00451A0F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70479D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70479D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70479D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70479D"/>
    <w:pPr>
      <w:numPr>
        <w:numId w:val="39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70479D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BB1CA3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BB1CA3"/>
    <w:rPr>
      <w:rFonts w:ascii="Helvetica 55" w:hAnsi="Helvetica 55"/>
      <w:lang w:val="en-US"/>
    </w:rPr>
  </w:style>
  <w:style w:type="paragraph" w:styleId="berarbeitung">
    <w:name w:val="Revision"/>
    <w:hidden/>
    <w:uiPriority w:val="99"/>
    <w:semiHidden/>
    <w:rsid w:val="00EF7C34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microsoft.com/office/2011/relationships/people" Target="people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A62A11-F1FF-4737-BFC7-B657325E8B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205</Words>
  <Characters>1294</Characters>
  <Application>Microsoft Office Word</Application>
  <DocSecurity>0</DocSecurity>
  <Lines>10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10</cp:revision>
  <cp:lastPrinted>2016-11-24T10:42:00Z</cp:lastPrinted>
  <dcterms:created xsi:type="dcterms:W3CDTF">2016-01-12T10:27:00Z</dcterms:created>
  <dcterms:modified xsi:type="dcterms:W3CDTF">2022-10-11T15:02:00Z</dcterms:modified>
</cp:coreProperties>
</file>