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ED8FA" w14:textId="77777777" w:rsidR="00B54FEE" w:rsidRPr="00B54FEE" w:rsidRDefault="00B54FEE" w:rsidP="00603238">
      <w:pPr>
        <w:pStyle w:val="WF-Arbeitsblatt"/>
      </w:pPr>
      <w:r w:rsidRPr="00B54FEE">
        <w:t>Musterlösungen</w:t>
      </w:r>
    </w:p>
    <w:p w14:paraId="6676C2AA" w14:textId="00550D0A" w:rsidR="00B54FEE" w:rsidRDefault="00B54FEE" w:rsidP="00CC6E3F">
      <w:pPr>
        <w:pStyle w:val="berschrift1"/>
        <w:jc w:val="both"/>
        <w:pPrChange w:id="0" w:author="Schmidberger, Alessa | Wissensfabrik" w:date="2022-10-13T16:48:00Z">
          <w:pPr>
            <w:pStyle w:val="berschrift1"/>
          </w:pPr>
        </w:pPrChange>
      </w:pPr>
      <w:r>
        <w:t>B6.1</w:t>
      </w:r>
    </w:p>
    <w:p w14:paraId="7516D769" w14:textId="1A8B38B0" w:rsidR="00B54FEE" w:rsidRPr="009144E6" w:rsidRDefault="00B54FEE" w:rsidP="00CC6E3F">
      <w:pPr>
        <w:jc w:val="both"/>
        <w:pPrChange w:id="1" w:author="Schmidberger, Alessa | Wissensfabrik" w:date="2022-10-13T16:48:00Z">
          <w:pPr/>
        </w:pPrChange>
      </w:pPr>
      <w:r>
        <w:t xml:space="preserve">Alle Materialien, die auch Strom leiten, funktionieren mit dem </w:t>
      </w:r>
      <w:proofErr w:type="spellStart"/>
      <w:r>
        <w:t>MocoMoco</w:t>
      </w:r>
      <w:proofErr w:type="spellEnd"/>
      <w:r>
        <w:t>.</w:t>
      </w:r>
    </w:p>
    <w:p w14:paraId="0852C751" w14:textId="77777777" w:rsidR="00B54FEE" w:rsidRDefault="00B54FEE" w:rsidP="00CC6E3F">
      <w:pPr>
        <w:pStyle w:val="berschrift1"/>
        <w:jc w:val="both"/>
        <w:pPrChange w:id="2" w:author="Schmidberger, Alessa | Wissensfabrik" w:date="2022-10-13T16:48:00Z">
          <w:pPr>
            <w:pStyle w:val="berschrift1"/>
          </w:pPr>
        </w:pPrChange>
      </w:pPr>
      <w:r>
        <w:t>B6.2</w:t>
      </w:r>
    </w:p>
    <w:p w14:paraId="6AB51EC1" w14:textId="2EB257BC" w:rsidR="00B54FEE" w:rsidRDefault="00B54FEE" w:rsidP="00CC6E3F">
      <w:pPr>
        <w:pStyle w:val="berschrift2"/>
        <w:jc w:val="both"/>
        <w:pPrChange w:id="3" w:author="Schmidberger, Alessa | Wissensfabrik" w:date="2022-10-13T16:48:00Z">
          <w:pPr>
            <w:pStyle w:val="berschrift2"/>
          </w:pPr>
        </w:pPrChange>
      </w:pPr>
      <w:r>
        <w:t xml:space="preserve">Die </w:t>
      </w:r>
      <w:r w:rsidRPr="00B54FEE">
        <w:t>Tastatur</w:t>
      </w:r>
      <w:r>
        <w:t xml:space="preserve"> </w:t>
      </w:r>
      <w:r w:rsidR="0063161B">
        <w:t>–</w:t>
      </w:r>
      <w:r>
        <w:t xml:space="preserve"> Aufgabe 1</w:t>
      </w:r>
    </w:p>
    <w:p w14:paraId="4169B206" w14:textId="6209456F" w:rsidR="00B54FEE" w:rsidRDefault="00B54FEE" w:rsidP="00CC6E3F">
      <w:pPr>
        <w:jc w:val="both"/>
        <w:pPrChange w:id="4" w:author="Schmidberger, Alessa | Wissensfabrik" w:date="2022-10-13T16:48:00Z">
          <w:pPr/>
        </w:pPrChange>
      </w:pPr>
      <w:r>
        <w:t xml:space="preserve">Die Tastaturbelegung ist im Deutschen nicht QWERTY, sondern QWERTZ. </w:t>
      </w:r>
      <w:r w:rsidR="00567540">
        <w:t xml:space="preserve">Das liegt daran, dass die </w:t>
      </w:r>
      <w:r w:rsidR="0063161B">
        <w:t xml:space="preserve">Häufigkeitsverteilung der Buchstaben im Deutschen </w:t>
      </w:r>
      <w:r>
        <w:t xml:space="preserve">eine andere </w:t>
      </w:r>
      <w:r w:rsidR="00567540">
        <w:t xml:space="preserve">ist </w:t>
      </w:r>
      <w:r w:rsidR="0063161B">
        <w:t>als im Englischen</w:t>
      </w:r>
      <w:r w:rsidR="00567540">
        <w:t xml:space="preserve"> </w:t>
      </w:r>
      <w:r>
        <w:t>(Vergleich zur Tafel aus dem Modul B1.)</w:t>
      </w:r>
      <w:r w:rsidR="0063161B">
        <w:t>.</w:t>
      </w:r>
    </w:p>
    <w:p w14:paraId="0EDF56D7" w14:textId="18B9988E" w:rsidR="00B54FEE" w:rsidRDefault="00B54FEE" w:rsidP="00CC6E3F">
      <w:pPr>
        <w:pStyle w:val="berschrift2"/>
        <w:jc w:val="both"/>
        <w:pPrChange w:id="5" w:author="Schmidberger, Alessa | Wissensfabrik" w:date="2022-10-13T16:48:00Z">
          <w:pPr>
            <w:pStyle w:val="berschrift2"/>
          </w:pPr>
        </w:pPrChange>
      </w:pPr>
      <w:r>
        <w:t xml:space="preserve">Die </w:t>
      </w:r>
      <w:r w:rsidRPr="00B54FEE">
        <w:t>Tastatur</w:t>
      </w:r>
      <w:r>
        <w:t xml:space="preserve"> </w:t>
      </w:r>
      <w:r w:rsidR="0063161B">
        <w:t>–</w:t>
      </w:r>
      <w:r>
        <w:t xml:space="preserve"> Aufgabe 2</w:t>
      </w:r>
    </w:p>
    <w:p w14:paraId="29133499" w14:textId="0F036C3F" w:rsidR="00B54FEE" w:rsidRDefault="00B54FEE" w:rsidP="00CC6E3F">
      <w:pPr>
        <w:jc w:val="both"/>
        <w:pPrChange w:id="6" w:author="Schmidberger, Alessa | Wissensfabrik" w:date="2022-10-13T16:48:00Z">
          <w:pPr/>
        </w:pPrChange>
      </w:pPr>
      <w:r>
        <w:t xml:space="preserve">„[…] </w:t>
      </w:r>
      <w:r w:rsidRPr="00E44E59">
        <w:t>Er wollte verhindern, dass die Metallstifte der damals benutzten Schreibmaschinen sich beim Schreiben überkreuzen und verklemmen</w:t>
      </w:r>
      <w:r w:rsidR="00567540">
        <w:t xml:space="preserve">. Deswegen verteilte er die </w:t>
      </w:r>
      <w:r w:rsidRPr="00E44E59">
        <w:t>Buchstaben, die in der englischen Sprache am häufigsten ein Paar bilden, auf gegenüberliegende Seiten der Tastatur.</w:t>
      </w:r>
      <w:r>
        <w:t>“</w:t>
      </w:r>
    </w:p>
    <w:p w14:paraId="7D2D01C9" w14:textId="77777777" w:rsidR="00B54FEE" w:rsidRDefault="00B54FEE" w:rsidP="00B54FEE">
      <w:pPr>
        <w:pStyle w:val="berschrift2"/>
      </w:pPr>
      <w:r>
        <w:t>Die Maus – Aufgabe 3</w:t>
      </w:r>
    </w:p>
    <w:p w14:paraId="2F15D31A" w14:textId="7F8D4F66" w:rsidR="00FF5A3F" w:rsidRDefault="00B54FEE" w:rsidP="002F10B4">
      <w:r>
        <w:drawing>
          <wp:inline distT="0" distB="0" distL="0" distR="0" wp14:anchorId="21A42B11" wp14:editId="68352C90">
            <wp:extent cx="6120000" cy="1440000"/>
            <wp:effectExtent l="0" t="19050" r="33655" b="0"/>
            <wp:docPr id="1" name="Diagram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B2C0A0B" w14:textId="1AA5A7F6" w:rsidR="000E1D8D" w:rsidRDefault="000E1D8D" w:rsidP="002F10B4"/>
    <w:p w14:paraId="60295491" w14:textId="1EFFBA18" w:rsidR="000E1D8D" w:rsidRPr="002F10B4" w:rsidRDefault="000E1D8D" w:rsidP="00CC6E3F">
      <w:pPr>
        <w:jc w:val="both"/>
        <w:pPrChange w:id="7" w:author="Schmidberger, Alessa | Wissensfabrik" w:date="2022-10-13T16:48:00Z">
          <w:pPr/>
        </w:pPrChange>
      </w:pPr>
      <w:r>
        <w:t xml:space="preserve">Zu 1.3. Diese Daten wurden am 1.8.2018 überarbeitet, dank </w:t>
      </w:r>
      <w:r w:rsidR="00A93428">
        <w:t>des</w:t>
      </w:r>
      <w:r>
        <w:t xml:space="preserve"> Mitarbeiters </w:t>
      </w:r>
      <w:r w:rsidR="00A93428" w:rsidRPr="00A93428">
        <w:t>Florian Keller</w:t>
      </w:r>
      <w:r w:rsidR="00A93428">
        <w:t xml:space="preserve"> aus </w:t>
      </w:r>
      <w:r>
        <w:t xml:space="preserve">der </w:t>
      </w:r>
      <w:proofErr w:type="spellStart"/>
      <w:r>
        <w:t>Maudacher</w:t>
      </w:r>
      <w:proofErr w:type="spellEnd"/>
      <w:r>
        <w:t xml:space="preserve"> Werkstatt</w:t>
      </w:r>
      <w:r w:rsidR="00A53A42">
        <w:t xml:space="preserve"> </w:t>
      </w:r>
      <w:r>
        <w:t>(</w:t>
      </w:r>
      <w:r w:rsidR="00A93428">
        <w:t xml:space="preserve">gez. </w:t>
      </w:r>
      <w:r>
        <w:t xml:space="preserve">Franziska </w:t>
      </w:r>
      <w:proofErr w:type="spellStart"/>
      <w:r>
        <w:t>Hutzler</w:t>
      </w:r>
      <w:proofErr w:type="spellEnd"/>
      <w:r>
        <w:t>)</w:t>
      </w:r>
    </w:p>
    <w:sectPr w:rsidR="000E1D8D" w:rsidRPr="002F10B4" w:rsidSect="00603238">
      <w:headerReference w:type="default" r:id="rId13"/>
      <w:footerReference w:type="default" r:id="rId14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1CCA3" w14:textId="77777777" w:rsidR="00A67A8C" w:rsidRDefault="00A67A8C" w:rsidP="00DD6851">
      <w:r>
        <w:separator/>
      </w:r>
    </w:p>
  </w:endnote>
  <w:endnote w:type="continuationSeparator" w:id="0">
    <w:p w14:paraId="02D11BB3" w14:textId="77777777" w:rsidR="00A67A8C" w:rsidRDefault="00A67A8C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7FF14" w14:textId="03CC97C8" w:rsidR="00567540" w:rsidRPr="00603238" w:rsidRDefault="00177043" w:rsidP="00CC6E3F">
    <w:pPr>
      <w:pStyle w:val="Kopfzeile"/>
      <w:tabs>
        <w:tab w:val="clear" w:pos="4536"/>
        <w:tab w:val="clear" w:pos="9072"/>
        <w:tab w:val="right" w:pos="6237"/>
      </w:tabs>
      <w:ind w:right="-2637"/>
      <w:rPr>
        <w:i/>
        <w:sz w:val="18"/>
      </w:rPr>
      <w:pPrChange w:id="8" w:author="Schmidberger, Alessa | Wissensfabrik" w:date="2022-10-13T16:48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44885366" wp14:editId="6B1185F0">
              <wp:simplePos x="0" y="0"/>
              <wp:positionH relativeFrom="column">
                <wp:posOffset>6017895</wp:posOffset>
              </wp:positionH>
              <wp:positionV relativeFrom="paragraph">
                <wp:posOffset>-4468495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451D6" w14:textId="77777777" w:rsidR="00177043" w:rsidRDefault="00177043" w:rsidP="0017704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885366" id="Gruppieren 27" o:spid="_x0000_s1028" style="position:absolute;margin-left:473.85pt;margin-top:-351.85pt;width:25.9pt;height:322.55pt;z-index:25170944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MMkqydcDAADfCAAADgAAAAAAAAAA&#10;AAAAAAA9AgAAZHJzL2Uyb0RvYy54bWxQSwECLQAKAAAAAAAAACEA8g7u+ZG9HQCRvR0AFAAAAAAA&#10;AAAAAAAAAABABgAAZHJzL21lZGlhL2ltYWdlMS5qcGdQSwECLQAUAAYACAAAACEA7ySPYOMAAAAM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3CF451D6" w14:textId="77777777" w:rsidR="00177043" w:rsidRDefault="00177043" w:rsidP="0017704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567540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650FD3F" wp14:editId="385F2337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3D30CBA" id="Gerade Verbindung 26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567540" w:rsidRPr="00C140D3">
      <w:rPr>
        <w:sz w:val="6"/>
      </w:rPr>
      <w:t xml:space="preserve"> </w:t>
    </w:r>
    <w:r w:rsidR="00567540" w:rsidRPr="00C140D3">
      <w:rPr>
        <w:sz w:val="18"/>
      </w:rPr>
      <w:t xml:space="preserve">Modul </w:t>
    </w:r>
    <w:r w:rsidR="00567540" w:rsidRPr="005D3348">
      <w:rPr>
        <w:sz w:val="18"/>
      </w:rPr>
      <w:t>B6 – Mein Anschluss</w:t>
    </w:r>
    <w:ins w:id="9" w:author="Schmidberger, Alessa | Wissensfabrik" w:date="2022-10-13T16:48:00Z">
      <w:r w:rsidR="00CC6E3F">
        <w:rPr>
          <w:sz w:val="18"/>
        </w:rPr>
        <w:t xml:space="preserve"> </w:t>
      </w:r>
      <w:r w:rsidR="00CC6E3F">
        <w:rPr>
          <w:sz w:val="18"/>
        </w:rPr>
        <w:tab/>
        <w:t>zuletzt aktualisiert am 13.10.2022</w:t>
      </w:r>
    </w:ins>
    <w:r w:rsidR="00567540" w:rsidRPr="00C140D3">
      <w:rPr>
        <w:i/>
        <w:sz w:val="18"/>
      </w:rPr>
      <w:tab/>
    </w:r>
    <w:ins w:id="10" w:author="Schmidberger, Alessa | Wissensfabrik" w:date="2022-10-13T16:49:00Z">
      <w:r w:rsidR="00CC6E3F">
        <w:rPr>
          <w:i/>
          <w:sz w:val="18"/>
        </w:rPr>
        <w:tab/>
      </w:r>
      <w:r w:rsidR="00CC6E3F">
        <w:rPr>
          <w:i/>
          <w:sz w:val="18"/>
        </w:rPr>
        <w:tab/>
      </w:r>
    </w:ins>
    <w:r w:rsidR="00567540" w:rsidRPr="00C140D3">
      <w:rPr>
        <w:sz w:val="18"/>
      </w:rPr>
      <w:t xml:space="preserve">Seite </w:t>
    </w:r>
    <w:r w:rsidR="00567540" w:rsidRPr="00C140D3">
      <w:rPr>
        <w:bCs w:val="0"/>
        <w:sz w:val="18"/>
      </w:rPr>
      <w:fldChar w:fldCharType="begin"/>
    </w:r>
    <w:r w:rsidR="00567540" w:rsidRPr="00C140D3">
      <w:rPr>
        <w:sz w:val="18"/>
      </w:rPr>
      <w:instrText>PAGE  \* Arabic  \* MERGEFORMAT</w:instrText>
    </w:r>
    <w:r w:rsidR="00567540" w:rsidRPr="00C140D3">
      <w:rPr>
        <w:bCs w:val="0"/>
        <w:sz w:val="18"/>
      </w:rPr>
      <w:fldChar w:fldCharType="separate"/>
    </w:r>
    <w:r w:rsidR="007443E0">
      <w:rPr>
        <w:sz w:val="18"/>
      </w:rPr>
      <w:t>1</w:t>
    </w:r>
    <w:r w:rsidR="00567540" w:rsidRPr="00C140D3">
      <w:rPr>
        <w:bCs w:val="0"/>
        <w:sz w:val="18"/>
      </w:rPr>
      <w:fldChar w:fldCharType="end"/>
    </w:r>
    <w:r w:rsidR="00567540" w:rsidRPr="00C140D3">
      <w:rPr>
        <w:sz w:val="18"/>
      </w:rPr>
      <w:t xml:space="preserve"> von </w:t>
    </w:r>
    <w:r w:rsidR="00567540" w:rsidRPr="00C140D3">
      <w:rPr>
        <w:sz w:val="18"/>
      </w:rPr>
      <w:fldChar w:fldCharType="begin"/>
    </w:r>
    <w:r w:rsidR="00567540" w:rsidRPr="00C140D3">
      <w:rPr>
        <w:sz w:val="18"/>
      </w:rPr>
      <w:instrText>NUMPAGES  \* Arabic  \* MERGEFORMAT</w:instrText>
    </w:r>
    <w:r w:rsidR="00567540" w:rsidRPr="00C140D3">
      <w:rPr>
        <w:sz w:val="18"/>
      </w:rPr>
      <w:fldChar w:fldCharType="separate"/>
    </w:r>
    <w:r w:rsidR="007443E0">
      <w:rPr>
        <w:sz w:val="18"/>
      </w:rPr>
      <w:t>1</w:t>
    </w:r>
    <w:r w:rsidR="00567540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8D6BB" w14:textId="77777777" w:rsidR="00A67A8C" w:rsidRDefault="00A67A8C" w:rsidP="00DD6851">
      <w:r>
        <w:separator/>
      </w:r>
    </w:p>
  </w:footnote>
  <w:footnote w:type="continuationSeparator" w:id="0">
    <w:p w14:paraId="3AB7FED8" w14:textId="77777777" w:rsidR="00A67A8C" w:rsidRDefault="00A67A8C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839BB" w14:textId="5A87978B" w:rsidR="00567540" w:rsidRPr="00603238" w:rsidRDefault="00567540" w:rsidP="00603238">
    <w:pPr>
      <w:pStyle w:val="Kopfzeile"/>
      <w:tabs>
        <w:tab w:val="clear" w:pos="4536"/>
        <w:tab w:val="clear" w:pos="9072"/>
        <w:tab w:val="left" w:pos="508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5D02084" wp14:editId="68FDFF0D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26EE36" w14:textId="1A321F4C" w:rsidR="00567540" w:rsidRDefault="00567540" w:rsidP="0060323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</w:t>
                          </w:r>
                          <w:r w:rsidR="00766A36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B6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D02084" id="Rechteck 22" o:spid="_x0000_s1026" style="position:absolute;margin-left:200.7pt;margin-top:.5pt;width:240.95pt;height:26.8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2426EE36" w14:textId="1A321F4C" w:rsidR="00567540" w:rsidRDefault="00567540" w:rsidP="0060323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</w:t>
                    </w:r>
                    <w:r w:rsidR="00766A36">
                      <w:rPr>
                        <w:b/>
                        <w:color w:val="FFFFFF" w:themeColor="background1"/>
                        <w:sz w:val="32"/>
                      </w:rPr>
                      <w:t xml:space="preserve"> B6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3F81150" wp14:editId="7EBCDD9C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59E11C" w14:textId="77777777" w:rsidR="00567540" w:rsidRPr="008D5655" w:rsidRDefault="00567540" w:rsidP="0060323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3F81150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D59E11C" w14:textId="77777777" w:rsidR="00567540" w:rsidRPr="008D5655" w:rsidRDefault="00567540" w:rsidP="0060323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  <w:r>
      <w:rPr>
        <w:color w:val="AEAAAA" w:themeColor="background2" w:themeShade="BF"/>
        <w:sz w:val="3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26FC"/>
    <w:multiLevelType w:val="hybridMultilevel"/>
    <w:tmpl w:val="BF967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D70F4"/>
    <w:multiLevelType w:val="hybridMultilevel"/>
    <w:tmpl w:val="34A615F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29FB36E3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9FC69AF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23A5D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D8005CA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F4B58EA"/>
    <w:multiLevelType w:val="hybridMultilevel"/>
    <w:tmpl w:val="F48C2D4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F6188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D623575"/>
    <w:multiLevelType w:val="hybridMultilevel"/>
    <w:tmpl w:val="ED321CDC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496" w:hanging="360"/>
      </w:p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A0D7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767688"/>
    <w:multiLevelType w:val="hybridMultilevel"/>
    <w:tmpl w:val="423C6AC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F5386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A1AED"/>
    <w:multiLevelType w:val="hybridMultilevel"/>
    <w:tmpl w:val="37E006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573CF8"/>
    <w:multiLevelType w:val="hybridMultilevel"/>
    <w:tmpl w:val="48845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D66F0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614473">
    <w:abstractNumId w:val="34"/>
  </w:num>
  <w:num w:numId="2" w16cid:durableId="628242833">
    <w:abstractNumId w:val="5"/>
  </w:num>
  <w:num w:numId="3" w16cid:durableId="1671978897">
    <w:abstractNumId w:val="5"/>
  </w:num>
  <w:num w:numId="4" w16cid:durableId="1888641806">
    <w:abstractNumId w:val="5"/>
  </w:num>
  <w:num w:numId="5" w16cid:durableId="358360208">
    <w:abstractNumId w:val="5"/>
  </w:num>
  <w:num w:numId="6" w16cid:durableId="1432243228">
    <w:abstractNumId w:val="5"/>
  </w:num>
  <w:num w:numId="7" w16cid:durableId="557743967">
    <w:abstractNumId w:val="5"/>
  </w:num>
  <w:num w:numId="8" w16cid:durableId="37513582">
    <w:abstractNumId w:val="5"/>
  </w:num>
  <w:num w:numId="9" w16cid:durableId="826940730">
    <w:abstractNumId w:val="5"/>
  </w:num>
  <w:num w:numId="10" w16cid:durableId="720327124">
    <w:abstractNumId w:val="5"/>
  </w:num>
  <w:num w:numId="11" w16cid:durableId="1176261245">
    <w:abstractNumId w:val="5"/>
  </w:num>
  <w:num w:numId="12" w16cid:durableId="1255939773">
    <w:abstractNumId w:val="7"/>
  </w:num>
  <w:num w:numId="13" w16cid:durableId="113519392">
    <w:abstractNumId w:val="4"/>
  </w:num>
  <w:num w:numId="14" w16cid:durableId="271979568">
    <w:abstractNumId w:val="22"/>
  </w:num>
  <w:num w:numId="15" w16cid:durableId="976035338">
    <w:abstractNumId w:val="29"/>
  </w:num>
  <w:num w:numId="16" w16cid:durableId="1665891946">
    <w:abstractNumId w:val="20"/>
  </w:num>
  <w:num w:numId="17" w16cid:durableId="2062510487">
    <w:abstractNumId w:val="16"/>
  </w:num>
  <w:num w:numId="18" w16cid:durableId="1400516815">
    <w:abstractNumId w:val="2"/>
  </w:num>
  <w:num w:numId="19" w16cid:durableId="41172832">
    <w:abstractNumId w:val="6"/>
  </w:num>
  <w:num w:numId="20" w16cid:durableId="148400443">
    <w:abstractNumId w:val="26"/>
  </w:num>
  <w:num w:numId="21" w16cid:durableId="2014456714">
    <w:abstractNumId w:val="27"/>
  </w:num>
  <w:num w:numId="22" w16cid:durableId="1608004520">
    <w:abstractNumId w:val="17"/>
  </w:num>
  <w:num w:numId="23" w16cid:durableId="1461529776">
    <w:abstractNumId w:val="0"/>
  </w:num>
  <w:num w:numId="24" w16cid:durableId="610010156">
    <w:abstractNumId w:val="18"/>
  </w:num>
  <w:num w:numId="25" w16cid:durableId="1692485941">
    <w:abstractNumId w:val="3"/>
  </w:num>
  <w:num w:numId="26" w16cid:durableId="1779061727">
    <w:abstractNumId w:val="19"/>
  </w:num>
  <w:num w:numId="27" w16cid:durableId="1162040277">
    <w:abstractNumId w:val="12"/>
  </w:num>
  <w:num w:numId="28" w16cid:durableId="1219393235">
    <w:abstractNumId w:val="11"/>
  </w:num>
  <w:num w:numId="29" w16cid:durableId="99033423">
    <w:abstractNumId w:val="24"/>
  </w:num>
  <w:num w:numId="30" w16cid:durableId="265381161">
    <w:abstractNumId w:val="30"/>
  </w:num>
  <w:num w:numId="31" w16cid:durableId="418675728">
    <w:abstractNumId w:val="33"/>
  </w:num>
  <w:num w:numId="32" w16cid:durableId="1716808374">
    <w:abstractNumId w:val="10"/>
  </w:num>
  <w:num w:numId="33" w16cid:durableId="2099792623">
    <w:abstractNumId w:val="15"/>
  </w:num>
  <w:num w:numId="34" w16cid:durableId="1362515381">
    <w:abstractNumId w:val="14"/>
  </w:num>
  <w:num w:numId="35" w16cid:durableId="1532691058">
    <w:abstractNumId w:val="13"/>
  </w:num>
  <w:num w:numId="36" w16cid:durableId="1805542088">
    <w:abstractNumId w:val="9"/>
  </w:num>
  <w:num w:numId="37" w16cid:durableId="1844735316">
    <w:abstractNumId w:val="31"/>
  </w:num>
  <w:num w:numId="38" w16cid:durableId="1538009970">
    <w:abstractNumId w:val="25"/>
  </w:num>
  <w:num w:numId="39" w16cid:durableId="1777286374">
    <w:abstractNumId w:val="32"/>
  </w:num>
  <w:num w:numId="40" w16cid:durableId="1023281930">
    <w:abstractNumId w:val="8"/>
  </w:num>
  <w:num w:numId="41" w16cid:durableId="625549564">
    <w:abstractNumId w:val="23"/>
  </w:num>
  <w:num w:numId="42" w16cid:durableId="271592969">
    <w:abstractNumId w:val="35"/>
  </w:num>
  <w:num w:numId="43" w16cid:durableId="1796680786">
    <w:abstractNumId w:val="28"/>
  </w:num>
  <w:num w:numId="44" w16cid:durableId="1425151289">
    <w:abstractNumId w:val="1"/>
  </w:num>
  <w:num w:numId="45" w16cid:durableId="1499887322">
    <w:abstractNumId w:val="5"/>
  </w:num>
  <w:num w:numId="46" w16cid:durableId="1622611305">
    <w:abstractNumId w:val="5"/>
  </w:num>
  <w:num w:numId="47" w16cid:durableId="1330794232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3DA4"/>
    <w:rsid w:val="00047122"/>
    <w:rsid w:val="000644BD"/>
    <w:rsid w:val="00085522"/>
    <w:rsid w:val="000B6096"/>
    <w:rsid w:val="000B6F96"/>
    <w:rsid w:val="000C02EB"/>
    <w:rsid w:val="000C295A"/>
    <w:rsid w:val="000D58CA"/>
    <w:rsid w:val="000E1D8D"/>
    <w:rsid w:val="00102136"/>
    <w:rsid w:val="0012728A"/>
    <w:rsid w:val="001352A0"/>
    <w:rsid w:val="0014588E"/>
    <w:rsid w:val="00152FC3"/>
    <w:rsid w:val="001715FA"/>
    <w:rsid w:val="00177043"/>
    <w:rsid w:val="001B52ED"/>
    <w:rsid w:val="002538CB"/>
    <w:rsid w:val="00283070"/>
    <w:rsid w:val="002A77B3"/>
    <w:rsid w:val="002F10B4"/>
    <w:rsid w:val="00311F98"/>
    <w:rsid w:val="00342B12"/>
    <w:rsid w:val="0034329C"/>
    <w:rsid w:val="0035452D"/>
    <w:rsid w:val="0042299C"/>
    <w:rsid w:val="00454810"/>
    <w:rsid w:val="004670A5"/>
    <w:rsid w:val="004E6221"/>
    <w:rsid w:val="004F0644"/>
    <w:rsid w:val="00510FB4"/>
    <w:rsid w:val="0051659F"/>
    <w:rsid w:val="0055433E"/>
    <w:rsid w:val="00567540"/>
    <w:rsid w:val="00583F29"/>
    <w:rsid w:val="005C07DA"/>
    <w:rsid w:val="005C0A9C"/>
    <w:rsid w:val="00603238"/>
    <w:rsid w:val="00611CF4"/>
    <w:rsid w:val="0063161B"/>
    <w:rsid w:val="00697B7B"/>
    <w:rsid w:val="006B1729"/>
    <w:rsid w:val="007013C0"/>
    <w:rsid w:val="007342D2"/>
    <w:rsid w:val="007443E0"/>
    <w:rsid w:val="007504A3"/>
    <w:rsid w:val="0076382A"/>
    <w:rsid w:val="00766A36"/>
    <w:rsid w:val="007734CB"/>
    <w:rsid w:val="00783344"/>
    <w:rsid w:val="00795B7D"/>
    <w:rsid w:val="007C0631"/>
    <w:rsid w:val="00802778"/>
    <w:rsid w:val="008306C3"/>
    <w:rsid w:val="008717D7"/>
    <w:rsid w:val="008B1867"/>
    <w:rsid w:val="008D4E72"/>
    <w:rsid w:val="00902B67"/>
    <w:rsid w:val="0095348E"/>
    <w:rsid w:val="009929BE"/>
    <w:rsid w:val="00996972"/>
    <w:rsid w:val="009A0C4B"/>
    <w:rsid w:val="009B3BAC"/>
    <w:rsid w:val="009E6885"/>
    <w:rsid w:val="00A24E85"/>
    <w:rsid w:val="00A53A42"/>
    <w:rsid w:val="00A55669"/>
    <w:rsid w:val="00A562B0"/>
    <w:rsid w:val="00A67A8C"/>
    <w:rsid w:val="00A93428"/>
    <w:rsid w:val="00AA2DA3"/>
    <w:rsid w:val="00AC0FB4"/>
    <w:rsid w:val="00AF1502"/>
    <w:rsid w:val="00AF6BE6"/>
    <w:rsid w:val="00B16FE0"/>
    <w:rsid w:val="00B32281"/>
    <w:rsid w:val="00B54FEE"/>
    <w:rsid w:val="00B63F1E"/>
    <w:rsid w:val="00B9342B"/>
    <w:rsid w:val="00B97A1E"/>
    <w:rsid w:val="00BB53E3"/>
    <w:rsid w:val="00BF00E1"/>
    <w:rsid w:val="00BF21E7"/>
    <w:rsid w:val="00C108ED"/>
    <w:rsid w:val="00C164C9"/>
    <w:rsid w:val="00C44304"/>
    <w:rsid w:val="00CA0A3A"/>
    <w:rsid w:val="00CA60E2"/>
    <w:rsid w:val="00CC6E3F"/>
    <w:rsid w:val="00CE6B45"/>
    <w:rsid w:val="00D10EB3"/>
    <w:rsid w:val="00D650AC"/>
    <w:rsid w:val="00D802F7"/>
    <w:rsid w:val="00DD6851"/>
    <w:rsid w:val="00E000D0"/>
    <w:rsid w:val="00E24D25"/>
    <w:rsid w:val="00E46849"/>
    <w:rsid w:val="00E722EA"/>
    <w:rsid w:val="00EC2D49"/>
    <w:rsid w:val="00F12C33"/>
    <w:rsid w:val="00F24DEC"/>
    <w:rsid w:val="00F31B42"/>
    <w:rsid w:val="00F762B7"/>
    <w:rsid w:val="00F8325D"/>
    <w:rsid w:val="00F90343"/>
    <w:rsid w:val="00FF0604"/>
    <w:rsid w:val="00FF5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D760549"/>
  <w15:docId w15:val="{A8BC6B94-319F-43C4-B9DD-AF0B26265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12728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12728A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12728A"/>
    <w:pPr>
      <w:keepNext/>
      <w:keepLines/>
      <w:numPr>
        <w:ilvl w:val="1"/>
        <w:numId w:val="4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12728A"/>
    <w:pPr>
      <w:keepNext/>
      <w:keepLines/>
      <w:numPr>
        <w:ilvl w:val="2"/>
        <w:numId w:val="4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12728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12728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12728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12728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F8325D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F8325D"/>
    <w:rPr>
      <w:rFonts w:eastAsiaTheme="minorHAnsi"/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FF5A3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FF5A3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FF5A3F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F5A3F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F5A3F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12728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12728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12728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12728A"/>
    <w:pPr>
      <w:numPr>
        <w:numId w:val="4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12728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03238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03238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CC6E3F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diagramQuickStyle" Target="diagrams/quickStyl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2FFF66C-C8F3-42DB-8085-0EA5B7F29776}" type="doc">
      <dgm:prSet loTypeId="urn:microsoft.com/office/officeart/2005/8/layout/hProcess3" loCatId="process" qsTypeId="urn:microsoft.com/office/officeart/2005/8/quickstyle/simple1" qsCatId="simple" csTypeId="urn:microsoft.com/office/officeart/2005/8/colors/accent0_1" csCatId="mainScheme" phldr="1"/>
      <dgm:spPr/>
    </dgm:pt>
    <dgm:pt modelId="{CED9BA97-8FFB-400D-9427-F103F79BC6CC}">
      <dgm:prSet phldrT="[Text]" custT="1"/>
      <dgm:spPr/>
      <dgm:t>
        <a:bodyPr/>
        <a:lstStyle/>
        <a:p>
          <a:pPr algn="ctr"/>
          <a:r>
            <a:rPr lang="de-DE" sz="1000"/>
            <a:t>1963</a:t>
          </a:r>
        </a:p>
        <a:p>
          <a:pPr algn="ctr"/>
          <a:r>
            <a:rPr lang="de-DE" sz="1000"/>
            <a:t>wurde die erste Maus von Douglas C. Engelbart und William Englisch gebaut.</a:t>
          </a:r>
        </a:p>
      </dgm:t>
    </dgm:pt>
    <dgm:pt modelId="{D0F51DD7-101F-46D1-A46C-DD92621093B0}" type="parTrans" cxnId="{81D16D4A-1568-4F1D-828E-F2FD6D748F2B}">
      <dgm:prSet/>
      <dgm:spPr/>
      <dgm:t>
        <a:bodyPr/>
        <a:lstStyle/>
        <a:p>
          <a:pPr algn="ctr"/>
          <a:endParaRPr lang="de-DE" sz="1000"/>
        </a:p>
      </dgm:t>
    </dgm:pt>
    <dgm:pt modelId="{3DA7F10C-4EFC-49CE-8052-87759D79A4B0}" type="sibTrans" cxnId="{81D16D4A-1568-4F1D-828E-F2FD6D748F2B}">
      <dgm:prSet custT="1"/>
      <dgm:spPr/>
      <dgm:t>
        <a:bodyPr/>
        <a:lstStyle/>
        <a:p>
          <a:pPr algn="ctr"/>
          <a:endParaRPr lang="de-DE" sz="1000"/>
        </a:p>
      </dgm:t>
    </dgm:pt>
    <dgm:pt modelId="{72EDFB99-2C26-4CAE-86F3-B36B755D5CA5}">
      <dgm:prSet phldrT="[Text]" custT="1"/>
      <dgm:spPr/>
      <dgm:t>
        <a:bodyPr/>
        <a:lstStyle/>
        <a:p>
          <a:pPr algn="ctr"/>
          <a:r>
            <a:rPr lang="de-DE" sz="1000"/>
            <a:t>1968</a:t>
          </a:r>
        </a:p>
        <a:p>
          <a:pPr algn="ctr"/>
          <a:r>
            <a:rPr lang="de-DE" sz="1000"/>
            <a:t>wurde diese Maus vorgestellt, fand jedoch keine große Beachtung.</a:t>
          </a:r>
        </a:p>
      </dgm:t>
    </dgm:pt>
    <dgm:pt modelId="{D3C6D7BB-B363-41D3-8571-43AF1F269356}" type="parTrans" cxnId="{1E1CDB01-9585-4257-9050-2AECE1038B49}">
      <dgm:prSet/>
      <dgm:spPr/>
      <dgm:t>
        <a:bodyPr/>
        <a:lstStyle/>
        <a:p>
          <a:pPr algn="ctr"/>
          <a:endParaRPr lang="de-DE" sz="1000"/>
        </a:p>
      </dgm:t>
    </dgm:pt>
    <dgm:pt modelId="{069354B0-1E44-43EB-8EBD-7619D16538E6}" type="sibTrans" cxnId="{1E1CDB01-9585-4257-9050-2AECE1038B49}">
      <dgm:prSet custT="1"/>
      <dgm:spPr/>
      <dgm:t>
        <a:bodyPr/>
        <a:lstStyle/>
        <a:p>
          <a:pPr algn="ctr"/>
          <a:endParaRPr lang="de-DE" sz="1000"/>
        </a:p>
      </dgm:t>
    </dgm:pt>
    <dgm:pt modelId="{EB45AEB0-E785-4F23-8D6C-7040187D0C56}">
      <dgm:prSet phldrT="[Text]" custT="1"/>
      <dgm:spPr/>
      <dgm:t>
        <a:bodyPr/>
        <a:lstStyle/>
        <a:p>
          <a:pPr algn="ctr"/>
          <a:r>
            <a:rPr lang="de-DE" sz="1000"/>
            <a:t>1984</a:t>
          </a:r>
        </a:p>
        <a:p>
          <a:pPr algn="ctr"/>
          <a:r>
            <a:rPr lang="de-DE" sz="1000"/>
            <a:t>führte Apple die erste populäre grafische Oberfläche ein.</a:t>
          </a:r>
        </a:p>
      </dgm:t>
    </dgm:pt>
    <dgm:pt modelId="{FB73E79C-D35B-41A8-8161-64E626072F2A}" type="parTrans" cxnId="{6B6434BB-2290-4CCE-9876-90D69E79B108}">
      <dgm:prSet/>
      <dgm:spPr/>
      <dgm:t>
        <a:bodyPr/>
        <a:lstStyle/>
        <a:p>
          <a:pPr algn="ctr"/>
          <a:endParaRPr lang="de-DE" sz="1000"/>
        </a:p>
      </dgm:t>
    </dgm:pt>
    <dgm:pt modelId="{CC6583AA-BBD1-4DC1-B697-BE5EC365EDF9}" type="sibTrans" cxnId="{6B6434BB-2290-4CCE-9876-90D69E79B108}">
      <dgm:prSet custT="1"/>
      <dgm:spPr/>
      <dgm:t>
        <a:bodyPr/>
        <a:lstStyle/>
        <a:p>
          <a:pPr algn="ctr"/>
          <a:endParaRPr lang="de-DE" sz="1000"/>
        </a:p>
      </dgm:t>
    </dgm:pt>
    <dgm:pt modelId="{61956402-5550-4265-BA80-F3C790D885C5}">
      <dgm:prSet phldrT="[Text]" custT="1"/>
      <dgm:spPr/>
      <dgm:t>
        <a:bodyPr/>
        <a:lstStyle/>
        <a:p>
          <a:pPr algn="ctr"/>
          <a:r>
            <a:rPr lang="de-DE" sz="1000"/>
            <a:t>1985</a:t>
          </a:r>
        </a:p>
        <a:p>
          <a:pPr algn="ctr"/>
          <a:r>
            <a:rPr lang="de-DE" sz="1000"/>
            <a:t>wurden die ersten Mäuse mit drei Tasten vorgestellt.</a:t>
          </a:r>
        </a:p>
      </dgm:t>
    </dgm:pt>
    <dgm:pt modelId="{DD9206DC-9EFB-44C3-BCD6-F2C72F82DD0B}" type="parTrans" cxnId="{E025B0FF-91C3-4E66-BF74-1730FA28D212}">
      <dgm:prSet/>
      <dgm:spPr/>
      <dgm:t>
        <a:bodyPr/>
        <a:lstStyle/>
        <a:p>
          <a:pPr algn="ctr"/>
          <a:endParaRPr lang="de-DE" sz="1000"/>
        </a:p>
      </dgm:t>
    </dgm:pt>
    <dgm:pt modelId="{39AE72DE-4924-49D8-8945-D9F794EAD8C6}" type="sibTrans" cxnId="{E025B0FF-91C3-4E66-BF74-1730FA28D212}">
      <dgm:prSet custT="1"/>
      <dgm:spPr/>
      <dgm:t>
        <a:bodyPr/>
        <a:lstStyle/>
        <a:p>
          <a:pPr algn="ctr"/>
          <a:endParaRPr lang="de-DE" sz="1000"/>
        </a:p>
      </dgm:t>
    </dgm:pt>
    <dgm:pt modelId="{E2F00DCE-C08B-454D-BEC2-023EC5DAD883}">
      <dgm:prSet phldrT="[Text]" custT="1"/>
      <dgm:spPr/>
      <dgm:t>
        <a:bodyPr/>
        <a:lstStyle/>
        <a:p>
          <a:pPr algn="ctr"/>
          <a:r>
            <a:rPr lang="de-DE" sz="1000"/>
            <a:t>1991</a:t>
          </a:r>
        </a:p>
        <a:p>
          <a:pPr algn="ctr"/>
          <a:r>
            <a:rPr lang="de-DE" sz="1000"/>
            <a:t>erschienen die ersten kabellosen Mäuse.</a:t>
          </a:r>
        </a:p>
      </dgm:t>
    </dgm:pt>
    <dgm:pt modelId="{1FA6AC5D-F954-4711-9764-E7AFF3B77664}" type="parTrans" cxnId="{51850FF8-DE8B-46B8-A276-42562A4EAE91}">
      <dgm:prSet/>
      <dgm:spPr/>
      <dgm:t>
        <a:bodyPr/>
        <a:lstStyle/>
        <a:p>
          <a:pPr algn="ctr"/>
          <a:endParaRPr lang="de-DE" sz="1000"/>
        </a:p>
      </dgm:t>
    </dgm:pt>
    <dgm:pt modelId="{56783B56-BA1C-4316-8F97-E1227307AE3F}" type="sibTrans" cxnId="{51850FF8-DE8B-46B8-A276-42562A4EAE91}">
      <dgm:prSet/>
      <dgm:spPr/>
      <dgm:t>
        <a:bodyPr/>
        <a:lstStyle/>
        <a:p>
          <a:pPr algn="ctr"/>
          <a:endParaRPr lang="de-DE" sz="1000"/>
        </a:p>
      </dgm:t>
    </dgm:pt>
    <dgm:pt modelId="{14BEEB10-ECE6-4FE4-89D1-8ECB3E488757}">
      <dgm:prSet custT="1"/>
      <dgm:spPr/>
      <dgm:t>
        <a:bodyPr/>
        <a:lstStyle/>
        <a:p>
          <a:r>
            <a:rPr lang="de-DE" sz="1000"/>
            <a:t>1981</a:t>
          </a:r>
        </a:p>
        <a:p>
          <a:r>
            <a:rPr lang="de-DE" sz="1000"/>
            <a:t>Wurde die erste kommerzielle Grafische Oberfläche von Xerox erarbeitet. Diese wurde allerdings nicht populär.</a:t>
          </a:r>
        </a:p>
      </dgm:t>
    </dgm:pt>
    <dgm:pt modelId="{20A2B3DA-432B-4923-B811-0AC2B2FB3A91}" type="parTrans" cxnId="{FDF9CD7E-789D-4907-B936-E64377F61FEA}">
      <dgm:prSet/>
      <dgm:spPr/>
      <dgm:t>
        <a:bodyPr/>
        <a:lstStyle/>
        <a:p>
          <a:endParaRPr lang="de-DE" sz="1000"/>
        </a:p>
      </dgm:t>
    </dgm:pt>
    <dgm:pt modelId="{DCB665D8-E5F2-46D3-B440-413659C271F3}" type="sibTrans" cxnId="{FDF9CD7E-789D-4907-B936-E64377F61FEA}">
      <dgm:prSet/>
      <dgm:spPr/>
      <dgm:t>
        <a:bodyPr/>
        <a:lstStyle/>
        <a:p>
          <a:endParaRPr lang="de-DE" sz="1000"/>
        </a:p>
      </dgm:t>
    </dgm:pt>
    <dgm:pt modelId="{9F1A051C-BC6F-47F8-B53F-EC8E82DC3FA9}" type="pres">
      <dgm:prSet presAssocID="{32FFF66C-C8F3-42DB-8085-0EA5B7F29776}" presName="Name0" presStyleCnt="0">
        <dgm:presLayoutVars>
          <dgm:dir/>
          <dgm:animLvl val="lvl"/>
          <dgm:resizeHandles val="exact"/>
        </dgm:presLayoutVars>
      </dgm:prSet>
      <dgm:spPr/>
    </dgm:pt>
    <dgm:pt modelId="{8795746B-B8EA-4884-86BB-DF7056B4784D}" type="pres">
      <dgm:prSet presAssocID="{32FFF66C-C8F3-42DB-8085-0EA5B7F29776}" presName="dummy" presStyleCnt="0"/>
      <dgm:spPr/>
    </dgm:pt>
    <dgm:pt modelId="{B6559EAF-EB35-4D11-AFAF-7B7C0C098734}" type="pres">
      <dgm:prSet presAssocID="{32FFF66C-C8F3-42DB-8085-0EA5B7F29776}" presName="linH" presStyleCnt="0"/>
      <dgm:spPr/>
    </dgm:pt>
    <dgm:pt modelId="{C9ADCDBD-09B8-41DD-862F-D242B3B579E1}" type="pres">
      <dgm:prSet presAssocID="{32FFF66C-C8F3-42DB-8085-0EA5B7F29776}" presName="padding1" presStyleCnt="0"/>
      <dgm:spPr/>
    </dgm:pt>
    <dgm:pt modelId="{737D21A9-E8FC-4A15-93E4-E7C1E9C275B1}" type="pres">
      <dgm:prSet presAssocID="{CED9BA97-8FFB-400D-9427-F103F79BC6CC}" presName="linV" presStyleCnt="0"/>
      <dgm:spPr/>
    </dgm:pt>
    <dgm:pt modelId="{556CBD22-B402-4035-A354-C1FFE99B7656}" type="pres">
      <dgm:prSet presAssocID="{CED9BA97-8FFB-400D-9427-F103F79BC6CC}" presName="spVertical1" presStyleCnt="0"/>
      <dgm:spPr/>
    </dgm:pt>
    <dgm:pt modelId="{B49CE57C-2143-46E7-9162-76E0B920ED6D}" type="pres">
      <dgm:prSet presAssocID="{CED9BA97-8FFB-400D-9427-F103F79BC6CC}" presName="parTx" presStyleLbl="revTx" presStyleIdx="0" presStyleCnt="6" custLinFactNeighborX="-21000" custLinFactNeighborY="-13235">
        <dgm:presLayoutVars>
          <dgm:chMax val="0"/>
          <dgm:chPref val="0"/>
          <dgm:bulletEnabled val="1"/>
        </dgm:presLayoutVars>
      </dgm:prSet>
      <dgm:spPr/>
    </dgm:pt>
    <dgm:pt modelId="{0F60C187-B74E-4FC9-B783-ED9E236829D6}" type="pres">
      <dgm:prSet presAssocID="{CED9BA97-8FFB-400D-9427-F103F79BC6CC}" presName="spVertical2" presStyleCnt="0"/>
      <dgm:spPr/>
    </dgm:pt>
    <dgm:pt modelId="{5842877A-C0C6-455B-AEFE-2DC086D554EA}" type="pres">
      <dgm:prSet presAssocID="{CED9BA97-8FFB-400D-9427-F103F79BC6CC}" presName="spVertical3" presStyleCnt="0"/>
      <dgm:spPr/>
    </dgm:pt>
    <dgm:pt modelId="{196E3146-B89D-4907-9696-E09073E994E9}" type="pres">
      <dgm:prSet presAssocID="{3DA7F10C-4EFC-49CE-8052-87759D79A4B0}" presName="space" presStyleCnt="0"/>
      <dgm:spPr/>
    </dgm:pt>
    <dgm:pt modelId="{540C6BDA-E1FD-4F38-A9C6-5F2D6F98DAFD}" type="pres">
      <dgm:prSet presAssocID="{72EDFB99-2C26-4CAE-86F3-B36B755D5CA5}" presName="linV" presStyleCnt="0"/>
      <dgm:spPr/>
    </dgm:pt>
    <dgm:pt modelId="{868EA587-BC22-4622-A20E-34A495779608}" type="pres">
      <dgm:prSet presAssocID="{72EDFB99-2C26-4CAE-86F3-B36B755D5CA5}" presName="spVertical1" presStyleCnt="0"/>
      <dgm:spPr/>
    </dgm:pt>
    <dgm:pt modelId="{1E7BBF30-4C46-4483-89E0-15B831345EC9}" type="pres">
      <dgm:prSet presAssocID="{72EDFB99-2C26-4CAE-86F3-B36B755D5CA5}" presName="parTx" presStyleLbl="revTx" presStyleIdx="1" presStyleCnt="6" custLinFactNeighborX="-10500" custLinFactNeighborY="-29117">
        <dgm:presLayoutVars>
          <dgm:chMax val="0"/>
          <dgm:chPref val="0"/>
          <dgm:bulletEnabled val="1"/>
        </dgm:presLayoutVars>
      </dgm:prSet>
      <dgm:spPr/>
    </dgm:pt>
    <dgm:pt modelId="{3DCD44AD-20DD-44BE-884B-AD273A745B9A}" type="pres">
      <dgm:prSet presAssocID="{72EDFB99-2C26-4CAE-86F3-B36B755D5CA5}" presName="spVertical2" presStyleCnt="0"/>
      <dgm:spPr/>
    </dgm:pt>
    <dgm:pt modelId="{51FE8AD7-A24E-4563-BCDA-E46C12CA1010}" type="pres">
      <dgm:prSet presAssocID="{72EDFB99-2C26-4CAE-86F3-B36B755D5CA5}" presName="spVertical3" presStyleCnt="0"/>
      <dgm:spPr/>
    </dgm:pt>
    <dgm:pt modelId="{C4DAF0E4-73CA-4F0B-8A5A-875C084D96CF}" type="pres">
      <dgm:prSet presAssocID="{069354B0-1E44-43EB-8EBD-7619D16538E6}" presName="space" presStyleCnt="0"/>
      <dgm:spPr/>
    </dgm:pt>
    <dgm:pt modelId="{CEC509F8-F1ED-4C17-92F6-D77FA24BCFF9}" type="pres">
      <dgm:prSet presAssocID="{EB45AEB0-E785-4F23-8D6C-7040187D0C56}" presName="linV" presStyleCnt="0"/>
      <dgm:spPr/>
    </dgm:pt>
    <dgm:pt modelId="{EAE5CE97-4DCD-41AB-9949-5E9CE0E79C89}" type="pres">
      <dgm:prSet presAssocID="{EB45AEB0-E785-4F23-8D6C-7040187D0C56}" presName="spVertical1" presStyleCnt="0"/>
      <dgm:spPr/>
    </dgm:pt>
    <dgm:pt modelId="{9CD47AC8-93E1-4BB2-B492-311C93158050}" type="pres">
      <dgm:prSet presAssocID="{EB45AEB0-E785-4F23-8D6C-7040187D0C56}" presName="parTx" presStyleLbl="revTx" presStyleIdx="2" presStyleCnt="6" custLinFactX="73143" custLinFactNeighborX="100000" custLinFactNeighborY="-26952">
        <dgm:presLayoutVars>
          <dgm:chMax val="0"/>
          <dgm:chPref val="0"/>
          <dgm:bulletEnabled val="1"/>
        </dgm:presLayoutVars>
      </dgm:prSet>
      <dgm:spPr/>
    </dgm:pt>
    <dgm:pt modelId="{DF7C7B7F-4907-4CCA-820D-3D493C761D7E}" type="pres">
      <dgm:prSet presAssocID="{EB45AEB0-E785-4F23-8D6C-7040187D0C56}" presName="spVertical2" presStyleCnt="0"/>
      <dgm:spPr/>
    </dgm:pt>
    <dgm:pt modelId="{012A8149-3C81-42F5-9FFA-3FBAB9528E56}" type="pres">
      <dgm:prSet presAssocID="{EB45AEB0-E785-4F23-8D6C-7040187D0C56}" presName="spVertical3" presStyleCnt="0"/>
      <dgm:spPr/>
    </dgm:pt>
    <dgm:pt modelId="{FDBC7102-64F5-466A-A6B2-95467B5DBD35}" type="pres">
      <dgm:prSet presAssocID="{CC6583AA-BBD1-4DC1-B697-BE5EC365EDF9}" presName="space" presStyleCnt="0"/>
      <dgm:spPr/>
    </dgm:pt>
    <dgm:pt modelId="{25F70C29-E6C1-42F8-9E75-DE4DF6D14A84}" type="pres">
      <dgm:prSet presAssocID="{14BEEB10-ECE6-4FE4-89D1-8ECB3E488757}" presName="linV" presStyleCnt="0"/>
      <dgm:spPr/>
    </dgm:pt>
    <dgm:pt modelId="{CFDF31B2-A7EF-4F36-9B42-9965EE4F04F0}" type="pres">
      <dgm:prSet presAssocID="{14BEEB10-ECE6-4FE4-89D1-8ECB3E488757}" presName="spVertical1" presStyleCnt="0"/>
      <dgm:spPr/>
    </dgm:pt>
    <dgm:pt modelId="{065E21EB-5279-404F-8DBF-F4DCABCEC2D0}" type="pres">
      <dgm:prSet presAssocID="{14BEEB10-ECE6-4FE4-89D1-8ECB3E488757}" presName="parTx" presStyleLbl="revTx" presStyleIdx="3" presStyleCnt="6" custScaleX="135656" custLinFactX="-23218" custLinFactNeighborX="-100000" custLinFactNeighborY="7934">
        <dgm:presLayoutVars>
          <dgm:chMax val="0"/>
          <dgm:chPref val="0"/>
          <dgm:bulletEnabled val="1"/>
        </dgm:presLayoutVars>
      </dgm:prSet>
      <dgm:spPr/>
    </dgm:pt>
    <dgm:pt modelId="{7DD34AFA-C475-4BDA-8BC3-771365FC1306}" type="pres">
      <dgm:prSet presAssocID="{14BEEB10-ECE6-4FE4-89D1-8ECB3E488757}" presName="spVertical2" presStyleCnt="0"/>
      <dgm:spPr/>
    </dgm:pt>
    <dgm:pt modelId="{E99EF961-B105-4848-83A6-B4B4CD59F47E}" type="pres">
      <dgm:prSet presAssocID="{14BEEB10-ECE6-4FE4-89D1-8ECB3E488757}" presName="spVertical3" presStyleCnt="0"/>
      <dgm:spPr/>
    </dgm:pt>
    <dgm:pt modelId="{170C5A28-04D8-472B-A3D3-8CBABA31AB73}" type="pres">
      <dgm:prSet presAssocID="{DCB665D8-E5F2-46D3-B440-413659C271F3}" presName="space" presStyleCnt="0"/>
      <dgm:spPr/>
    </dgm:pt>
    <dgm:pt modelId="{09649359-3A0E-48F2-8D80-61AA51D2A721}" type="pres">
      <dgm:prSet presAssocID="{61956402-5550-4265-BA80-F3C790D885C5}" presName="linV" presStyleCnt="0"/>
      <dgm:spPr/>
    </dgm:pt>
    <dgm:pt modelId="{05E3B59A-EFB7-44A2-9E6C-4D6C6214CB98}" type="pres">
      <dgm:prSet presAssocID="{61956402-5550-4265-BA80-F3C790D885C5}" presName="spVertical1" presStyleCnt="0"/>
      <dgm:spPr/>
    </dgm:pt>
    <dgm:pt modelId="{3BECD77C-4B73-453B-B3B3-05F506D2F697}" type="pres">
      <dgm:prSet presAssocID="{61956402-5550-4265-BA80-F3C790D885C5}" presName="parTx" presStyleLbl="revTx" presStyleIdx="4" presStyleCnt="6" custLinFactNeighborX="35847" custLinFactNeighborY="-47649">
        <dgm:presLayoutVars>
          <dgm:chMax val="0"/>
          <dgm:chPref val="0"/>
          <dgm:bulletEnabled val="1"/>
        </dgm:presLayoutVars>
      </dgm:prSet>
      <dgm:spPr/>
    </dgm:pt>
    <dgm:pt modelId="{E79D7480-0B9E-4FB7-8B43-B2A61F8DBAA5}" type="pres">
      <dgm:prSet presAssocID="{61956402-5550-4265-BA80-F3C790D885C5}" presName="spVertical2" presStyleCnt="0"/>
      <dgm:spPr/>
    </dgm:pt>
    <dgm:pt modelId="{76E46467-53B1-4F89-AFC2-965F15EB1B01}" type="pres">
      <dgm:prSet presAssocID="{61956402-5550-4265-BA80-F3C790D885C5}" presName="spVertical3" presStyleCnt="0"/>
      <dgm:spPr/>
    </dgm:pt>
    <dgm:pt modelId="{09F91589-F952-4B36-B509-D5C60AA252D3}" type="pres">
      <dgm:prSet presAssocID="{39AE72DE-4924-49D8-8945-D9F794EAD8C6}" presName="space" presStyleCnt="0"/>
      <dgm:spPr/>
    </dgm:pt>
    <dgm:pt modelId="{96D7F8E8-A216-4E47-9F4B-F150D64B0841}" type="pres">
      <dgm:prSet presAssocID="{E2F00DCE-C08B-454D-BEC2-023EC5DAD883}" presName="linV" presStyleCnt="0"/>
      <dgm:spPr/>
    </dgm:pt>
    <dgm:pt modelId="{A48FA129-7B6D-4853-95C6-1839793770AE}" type="pres">
      <dgm:prSet presAssocID="{E2F00DCE-C08B-454D-BEC2-023EC5DAD883}" presName="spVertical1" presStyleCnt="0"/>
      <dgm:spPr/>
    </dgm:pt>
    <dgm:pt modelId="{2ECF0914-3E54-4E6B-9F17-409C947B5DEF}" type="pres">
      <dgm:prSet presAssocID="{E2F00DCE-C08B-454D-BEC2-023EC5DAD883}" presName="parTx" presStyleLbl="revTx" presStyleIdx="5" presStyleCnt="6" custLinFactNeighborX="21000" custLinFactNeighborY="-68356">
        <dgm:presLayoutVars>
          <dgm:chMax val="0"/>
          <dgm:chPref val="0"/>
          <dgm:bulletEnabled val="1"/>
        </dgm:presLayoutVars>
      </dgm:prSet>
      <dgm:spPr/>
    </dgm:pt>
    <dgm:pt modelId="{567EB585-4742-45D3-8FD3-FCCB58572070}" type="pres">
      <dgm:prSet presAssocID="{E2F00DCE-C08B-454D-BEC2-023EC5DAD883}" presName="spVertical2" presStyleCnt="0"/>
      <dgm:spPr/>
    </dgm:pt>
    <dgm:pt modelId="{3FBEB629-9475-4C36-9689-5B8C7FA5DB40}" type="pres">
      <dgm:prSet presAssocID="{E2F00DCE-C08B-454D-BEC2-023EC5DAD883}" presName="spVertical3" presStyleCnt="0"/>
      <dgm:spPr/>
    </dgm:pt>
    <dgm:pt modelId="{D8E045F7-4D88-4225-A7CB-0634B290DBF8}" type="pres">
      <dgm:prSet presAssocID="{32FFF66C-C8F3-42DB-8085-0EA5B7F29776}" presName="padding2" presStyleCnt="0"/>
      <dgm:spPr/>
    </dgm:pt>
    <dgm:pt modelId="{6DEC3181-DD68-4AC2-96F6-6331895D234C}" type="pres">
      <dgm:prSet presAssocID="{32FFF66C-C8F3-42DB-8085-0EA5B7F29776}" presName="negArrow" presStyleCnt="0"/>
      <dgm:spPr/>
    </dgm:pt>
    <dgm:pt modelId="{89630220-3190-428A-B448-058DABDC0B6F}" type="pres">
      <dgm:prSet presAssocID="{32FFF66C-C8F3-42DB-8085-0EA5B7F29776}" presName="backgroundArrow" presStyleLbl="node1" presStyleIdx="0" presStyleCnt="1"/>
      <dgm:spPr/>
    </dgm:pt>
  </dgm:ptLst>
  <dgm:cxnLst>
    <dgm:cxn modelId="{1E1CDB01-9585-4257-9050-2AECE1038B49}" srcId="{32FFF66C-C8F3-42DB-8085-0EA5B7F29776}" destId="{72EDFB99-2C26-4CAE-86F3-B36B755D5CA5}" srcOrd="1" destOrd="0" parTransId="{D3C6D7BB-B363-41D3-8571-43AF1F269356}" sibTransId="{069354B0-1E44-43EB-8EBD-7619D16538E6}"/>
    <dgm:cxn modelId="{71D32266-7128-49F7-BE50-95670859134D}" type="presOf" srcId="{72EDFB99-2C26-4CAE-86F3-B36B755D5CA5}" destId="{1E7BBF30-4C46-4483-89E0-15B831345EC9}" srcOrd="0" destOrd="0" presId="urn:microsoft.com/office/officeart/2005/8/layout/hProcess3"/>
    <dgm:cxn modelId="{81D16D4A-1568-4F1D-828E-F2FD6D748F2B}" srcId="{32FFF66C-C8F3-42DB-8085-0EA5B7F29776}" destId="{CED9BA97-8FFB-400D-9427-F103F79BC6CC}" srcOrd="0" destOrd="0" parTransId="{D0F51DD7-101F-46D1-A46C-DD92621093B0}" sibTransId="{3DA7F10C-4EFC-49CE-8052-87759D79A4B0}"/>
    <dgm:cxn modelId="{18AC0676-D347-46E4-90E1-97B62D7EACF5}" type="presOf" srcId="{CED9BA97-8FFB-400D-9427-F103F79BC6CC}" destId="{B49CE57C-2143-46E7-9162-76E0B920ED6D}" srcOrd="0" destOrd="0" presId="urn:microsoft.com/office/officeart/2005/8/layout/hProcess3"/>
    <dgm:cxn modelId="{FDF9CD7E-789D-4907-B936-E64377F61FEA}" srcId="{32FFF66C-C8F3-42DB-8085-0EA5B7F29776}" destId="{14BEEB10-ECE6-4FE4-89D1-8ECB3E488757}" srcOrd="3" destOrd="0" parTransId="{20A2B3DA-432B-4923-B811-0AC2B2FB3A91}" sibTransId="{DCB665D8-E5F2-46D3-B440-413659C271F3}"/>
    <dgm:cxn modelId="{3A82E59D-4E2B-47A0-B889-07C64BBA6718}" type="presOf" srcId="{EB45AEB0-E785-4F23-8D6C-7040187D0C56}" destId="{9CD47AC8-93E1-4BB2-B492-311C93158050}" srcOrd="0" destOrd="0" presId="urn:microsoft.com/office/officeart/2005/8/layout/hProcess3"/>
    <dgm:cxn modelId="{C9B88E9F-C189-48BF-8B77-7F9E556DE339}" type="presOf" srcId="{32FFF66C-C8F3-42DB-8085-0EA5B7F29776}" destId="{9F1A051C-BC6F-47F8-B53F-EC8E82DC3FA9}" srcOrd="0" destOrd="0" presId="urn:microsoft.com/office/officeart/2005/8/layout/hProcess3"/>
    <dgm:cxn modelId="{6B6434BB-2290-4CCE-9876-90D69E79B108}" srcId="{32FFF66C-C8F3-42DB-8085-0EA5B7F29776}" destId="{EB45AEB0-E785-4F23-8D6C-7040187D0C56}" srcOrd="2" destOrd="0" parTransId="{FB73E79C-D35B-41A8-8161-64E626072F2A}" sibTransId="{CC6583AA-BBD1-4DC1-B697-BE5EC365EDF9}"/>
    <dgm:cxn modelId="{4D32AAD4-ADB0-42D6-ACF4-5438D93FCA5A}" type="presOf" srcId="{14BEEB10-ECE6-4FE4-89D1-8ECB3E488757}" destId="{065E21EB-5279-404F-8DBF-F4DCABCEC2D0}" srcOrd="0" destOrd="0" presId="urn:microsoft.com/office/officeart/2005/8/layout/hProcess3"/>
    <dgm:cxn modelId="{914994E5-6216-4480-874E-AE17AF069C61}" type="presOf" srcId="{61956402-5550-4265-BA80-F3C790D885C5}" destId="{3BECD77C-4B73-453B-B3B3-05F506D2F697}" srcOrd="0" destOrd="0" presId="urn:microsoft.com/office/officeart/2005/8/layout/hProcess3"/>
    <dgm:cxn modelId="{51850FF8-DE8B-46B8-A276-42562A4EAE91}" srcId="{32FFF66C-C8F3-42DB-8085-0EA5B7F29776}" destId="{E2F00DCE-C08B-454D-BEC2-023EC5DAD883}" srcOrd="5" destOrd="0" parTransId="{1FA6AC5D-F954-4711-9764-E7AFF3B77664}" sibTransId="{56783B56-BA1C-4316-8F97-E1227307AE3F}"/>
    <dgm:cxn modelId="{DE4B7FFF-7A27-4B7D-8CBE-D470ACBD1D23}" type="presOf" srcId="{E2F00DCE-C08B-454D-BEC2-023EC5DAD883}" destId="{2ECF0914-3E54-4E6B-9F17-409C947B5DEF}" srcOrd="0" destOrd="0" presId="urn:microsoft.com/office/officeart/2005/8/layout/hProcess3"/>
    <dgm:cxn modelId="{E025B0FF-91C3-4E66-BF74-1730FA28D212}" srcId="{32FFF66C-C8F3-42DB-8085-0EA5B7F29776}" destId="{61956402-5550-4265-BA80-F3C790D885C5}" srcOrd="4" destOrd="0" parTransId="{DD9206DC-9EFB-44C3-BCD6-F2C72F82DD0B}" sibTransId="{39AE72DE-4924-49D8-8945-D9F794EAD8C6}"/>
    <dgm:cxn modelId="{998A0BDA-BA82-443B-A99A-65DE1473279C}" type="presParOf" srcId="{9F1A051C-BC6F-47F8-B53F-EC8E82DC3FA9}" destId="{8795746B-B8EA-4884-86BB-DF7056B4784D}" srcOrd="0" destOrd="0" presId="urn:microsoft.com/office/officeart/2005/8/layout/hProcess3"/>
    <dgm:cxn modelId="{EC45BE5C-296F-4870-8158-39D9C495EE56}" type="presParOf" srcId="{9F1A051C-BC6F-47F8-B53F-EC8E82DC3FA9}" destId="{B6559EAF-EB35-4D11-AFAF-7B7C0C098734}" srcOrd="1" destOrd="0" presId="urn:microsoft.com/office/officeart/2005/8/layout/hProcess3"/>
    <dgm:cxn modelId="{E48D4E44-674E-49D5-BB54-0CFA273403FE}" type="presParOf" srcId="{B6559EAF-EB35-4D11-AFAF-7B7C0C098734}" destId="{C9ADCDBD-09B8-41DD-862F-D242B3B579E1}" srcOrd="0" destOrd="0" presId="urn:microsoft.com/office/officeart/2005/8/layout/hProcess3"/>
    <dgm:cxn modelId="{DDDA2AC8-3E3C-4991-8319-EE497AA93820}" type="presParOf" srcId="{B6559EAF-EB35-4D11-AFAF-7B7C0C098734}" destId="{737D21A9-E8FC-4A15-93E4-E7C1E9C275B1}" srcOrd="1" destOrd="0" presId="urn:microsoft.com/office/officeart/2005/8/layout/hProcess3"/>
    <dgm:cxn modelId="{21065B80-AE7D-4208-8C76-9B08D3F02CEC}" type="presParOf" srcId="{737D21A9-E8FC-4A15-93E4-E7C1E9C275B1}" destId="{556CBD22-B402-4035-A354-C1FFE99B7656}" srcOrd="0" destOrd="0" presId="urn:microsoft.com/office/officeart/2005/8/layout/hProcess3"/>
    <dgm:cxn modelId="{721BE4C4-0DCC-470E-9AF2-016CE00D33F3}" type="presParOf" srcId="{737D21A9-E8FC-4A15-93E4-E7C1E9C275B1}" destId="{B49CE57C-2143-46E7-9162-76E0B920ED6D}" srcOrd="1" destOrd="0" presId="urn:microsoft.com/office/officeart/2005/8/layout/hProcess3"/>
    <dgm:cxn modelId="{D22CD893-3F41-43B3-8A4C-AB57B6FAEB39}" type="presParOf" srcId="{737D21A9-E8FC-4A15-93E4-E7C1E9C275B1}" destId="{0F60C187-B74E-4FC9-B783-ED9E236829D6}" srcOrd="2" destOrd="0" presId="urn:microsoft.com/office/officeart/2005/8/layout/hProcess3"/>
    <dgm:cxn modelId="{B671E175-FE98-410A-904C-D4BD39F2FECD}" type="presParOf" srcId="{737D21A9-E8FC-4A15-93E4-E7C1E9C275B1}" destId="{5842877A-C0C6-455B-AEFE-2DC086D554EA}" srcOrd="3" destOrd="0" presId="urn:microsoft.com/office/officeart/2005/8/layout/hProcess3"/>
    <dgm:cxn modelId="{B89B74F7-D8CF-46C1-A668-A3BF1AF1B22F}" type="presParOf" srcId="{B6559EAF-EB35-4D11-AFAF-7B7C0C098734}" destId="{196E3146-B89D-4907-9696-E09073E994E9}" srcOrd="2" destOrd="0" presId="urn:microsoft.com/office/officeart/2005/8/layout/hProcess3"/>
    <dgm:cxn modelId="{42027785-5C9C-432C-810E-F82CED1E1CE3}" type="presParOf" srcId="{B6559EAF-EB35-4D11-AFAF-7B7C0C098734}" destId="{540C6BDA-E1FD-4F38-A9C6-5F2D6F98DAFD}" srcOrd="3" destOrd="0" presId="urn:microsoft.com/office/officeart/2005/8/layout/hProcess3"/>
    <dgm:cxn modelId="{C291A655-6C45-4F42-94CB-29DAE464B30C}" type="presParOf" srcId="{540C6BDA-E1FD-4F38-A9C6-5F2D6F98DAFD}" destId="{868EA587-BC22-4622-A20E-34A495779608}" srcOrd="0" destOrd="0" presId="urn:microsoft.com/office/officeart/2005/8/layout/hProcess3"/>
    <dgm:cxn modelId="{774AC03C-7DBE-493E-9F3F-C331A13D9050}" type="presParOf" srcId="{540C6BDA-E1FD-4F38-A9C6-5F2D6F98DAFD}" destId="{1E7BBF30-4C46-4483-89E0-15B831345EC9}" srcOrd="1" destOrd="0" presId="urn:microsoft.com/office/officeart/2005/8/layout/hProcess3"/>
    <dgm:cxn modelId="{9262CF64-6055-42FF-B52E-8C01C6D0E4D9}" type="presParOf" srcId="{540C6BDA-E1FD-4F38-A9C6-5F2D6F98DAFD}" destId="{3DCD44AD-20DD-44BE-884B-AD273A745B9A}" srcOrd="2" destOrd="0" presId="urn:microsoft.com/office/officeart/2005/8/layout/hProcess3"/>
    <dgm:cxn modelId="{8238DC4F-19C1-4188-A987-645DD29756F2}" type="presParOf" srcId="{540C6BDA-E1FD-4F38-A9C6-5F2D6F98DAFD}" destId="{51FE8AD7-A24E-4563-BCDA-E46C12CA1010}" srcOrd="3" destOrd="0" presId="urn:microsoft.com/office/officeart/2005/8/layout/hProcess3"/>
    <dgm:cxn modelId="{8BC7C5CB-1650-4A09-A847-D5DBD4582BD7}" type="presParOf" srcId="{B6559EAF-EB35-4D11-AFAF-7B7C0C098734}" destId="{C4DAF0E4-73CA-4F0B-8A5A-875C084D96CF}" srcOrd="4" destOrd="0" presId="urn:microsoft.com/office/officeart/2005/8/layout/hProcess3"/>
    <dgm:cxn modelId="{5071D667-E682-4009-91A1-5E4CD254CCFE}" type="presParOf" srcId="{B6559EAF-EB35-4D11-AFAF-7B7C0C098734}" destId="{CEC509F8-F1ED-4C17-92F6-D77FA24BCFF9}" srcOrd="5" destOrd="0" presId="urn:microsoft.com/office/officeart/2005/8/layout/hProcess3"/>
    <dgm:cxn modelId="{B9FE887C-E279-45EF-AF22-77C28100221A}" type="presParOf" srcId="{CEC509F8-F1ED-4C17-92F6-D77FA24BCFF9}" destId="{EAE5CE97-4DCD-41AB-9949-5E9CE0E79C89}" srcOrd="0" destOrd="0" presId="urn:microsoft.com/office/officeart/2005/8/layout/hProcess3"/>
    <dgm:cxn modelId="{023FE2E7-E761-46BD-AF55-DB1A3C5E04BA}" type="presParOf" srcId="{CEC509F8-F1ED-4C17-92F6-D77FA24BCFF9}" destId="{9CD47AC8-93E1-4BB2-B492-311C93158050}" srcOrd="1" destOrd="0" presId="urn:microsoft.com/office/officeart/2005/8/layout/hProcess3"/>
    <dgm:cxn modelId="{91FC56EA-B4BF-4EB4-B31F-B6CDE9C6E215}" type="presParOf" srcId="{CEC509F8-F1ED-4C17-92F6-D77FA24BCFF9}" destId="{DF7C7B7F-4907-4CCA-820D-3D493C761D7E}" srcOrd="2" destOrd="0" presId="urn:microsoft.com/office/officeart/2005/8/layout/hProcess3"/>
    <dgm:cxn modelId="{BA73A444-0ADE-4D9A-9A18-64DBBF720EDD}" type="presParOf" srcId="{CEC509F8-F1ED-4C17-92F6-D77FA24BCFF9}" destId="{012A8149-3C81-42F5-9FFA-3FBAB9528E56}" srcOrd="3" destOrd="0" presId="urn:microsoft.com/office/officeart/2005/8/layout/hProcess3"/>
    <dgm:cxn modelId="{E6A72378-C9DF-420F-8A58-A03D6EAEDF02}" type="presParOf" srcId="{B6559EAF-EB35-4D11-AFAF-7B7C0C098734}" destId="{FDBC7102-64F5-466A-A6B2-95467B5DBD35}" srcOrd="6" destOrd="0" presId="urn:microsoft.com/office/officeart/2005/8/layout/hProcess3"/>
    <dgm:cxn modelId="{274B02B4-E1E0-43C2-81E6-9F13F59DAA43}" type="presParOf" srcId="{B6559EAF-EB35-4D11-AFAF-7B7C0C098734}" destId="{25F70C29-E6C1-42F8-9E75-DE4DF6D14A84}" srcOrd="7" destOrd="0" presId="urn:microsoft.com/office/officeart/2005/8/layout/hProcess3"/>
    <dgm:cxn modelId="{C16B8DD1-39A5-4BEB-B87E-F91D41ACE484}" type="presParOf" srcId="{25F70C29-E6C1-42F8-9E75-DE4DF6D14A84}" destId="{CFDF31B2-A7EF-4F36-9B42-9965EE4F04F0}" srcOrd="0" destOrd="0" presId="urn:microsoft.com/office/officeart/2005/8/layout/hProcess3"/>
    <dgm:cxn modelId="{F9E5949F-DE57-4F3E-ABF5-E699B9FD4A9F}" type="presParOf" srcId="{25F70C29-E6C1-42F8-9E75-DE4DF6D14A84}" destId="{065E21EB-5279-404F-8DBF-F4DCABCEC2D0}" srcOrd="1" destOrd="0" presId="urn:microsoft.com/office/officeart/2005/8/layout/hProcess3"/>
    <dgm:cxn modelId="{0CDE315C-8C38-4C27-AA7C-4821B18B9326}" type="presParOf" srcId="{25F70C29-E6C1-42F8-9E75-DE4DF6D14A84}" destId="{7DD34AFA-C475-4BDA-8BC3-771365FC1306}" srcOrd="2" destOrd="0" presId="urn:microsoft.com/office/officeart/2005/8/layout/hProcess3"/>
    <dgm:cxn modelId="{ECF4A539-3625-4366-8DF0-E5A0727EA962}" type="presParOf" srcId="{25F70C29-E6C1-42F8-9E75-DE4DF6D14A84}" destId="{E99EF961-B105-4848-83A6-B4B4CD59F47E}" srcOrd="3" destOrd="0" presId="urn:microsoft.com/office/officeart/2005/8/layout/hProcess3"/>
    <dgm:cxn modelId="{16C032D4-151B-4E9F-9FED-FC8D79BB6399}" type="presParOf" srcId="{B6559EAF-EB35-4D11-AFAF-7B7C0C098734}" destId="{170C5A28-04D8-472B-A3D3-8CBABA31AB73}" srcOrd="8" destOrd="0" presId="urn:microsoft.com/office/officeart/2005/8/layout/hProcess3"/>
    <dgm:cxn modelId="{44229406-B4DD-4CD5-89AA-96232773EC03}" type="presParOf" srcId="{B6559EAF-EB35-4D11-AFAF-7B7C0C098734}" destId="{09649359-3A0E-48F2-8D80-61AA51D2A721}" srcOrd="9" destOrd="0" presId="urn:microsoft.com/office/officeart/2005/8/layout/hProcess3"/>
    <dgm:cxn modelId="{F72FD477-7192-4D99-B0CB-AEFDBD80C759}" type="presParOf" srcId="{09649359-3A0E-48F2-8D80-61AA51D2A721}" destId="{05E3B59A-EFB7-44A2-9E6C-4D6C6214CB98}" srcOrd="0" destOrd="0" presId="urn:microsoft.com/office/officeart/2005/8/layout/hProcess3"/>
    <dgm:cxn modelId="{182C3A5A-4F89-4F19-A5F9-9A351EA84679}" type="presParOf" srcId="{09649359-3A0E-48F2-8D80-61AA51D2A721}" destId="{3BECD77C-4B73-453B-B3B3-05F506D2F697}" srcOrd="1" destOrd="0" presId="urn:microsoft.com/office/officeart/2005/8/layout/hProcess3"/>
    <dgm:cxn modelId="{EF997B39-FBF2-4E6D-BCD2-4E9F99313C59}" type="presParOf" srcId="{09649359-3A0E-48F2-8D80-61AA51D2A721}" destId="{E79D7480-0B9E-4FB7-8B43-B2A61F8DBAA5}" srcOrd="2" destOrd="0" presId="urn:microsoft.com/office/officeart/2005/8/layout/hProcess3"/>
    <dgm:cxn modelId="{EBF2DBFE-94BC-4A54-89A0-FDDA4AFC10A5}" type="presParOf" srcId="{09649359-3A0E-48F2-8D80-61AA51D2A721}" destId="{76E46467-53B1-4F89-AFC2-965F15EB1B01}" srcOrd="3" destOrd="0" presId="urn:microsoft.com/office/officeart/2005/8/layout/hProcess3"/>
    <dgm:cxn modelId="{0D86EE4A-343A-4273-AA79-F015A5E15557}" type="presParOf" srcId="{B6559EAF-EB35-4D11-AFAF-7B7C0C098734}" destId="{09F91589-F952-4B36-B509-D5C60AA252D3}" srcOrd="10" destOrd="0" presId="urn:microsoft.com/office/officeart/2005/8/layout/hProcess3"/>
    <dgm:cxn modelId="{1BEE293C-2378-4A29-9A1A-37AC9F15F10B}" type="presParOf" srcId="{B6559EAF-EB35-4D11-AFAF-7B7C0C098734}" destId="{96D7F8E8-A216-4E47-9F4B-F150D64B0841}" srcOrd="11" destOrd="0" presId="urn:microsoft.com/office/officeart/2005/8/layout/hProcess3"/>
    <dgm:cxn modelId="{16AB8DA9-AF1B-43AE-B33B-09CA372E5801}" type="presParOf" srcId="{96D7F8E8-A216-4E47-9F4B-F150D64B0841}" destId="{A48FA129-7B6D-4853-95C6-1839793770AE}" srcOrd="0" destOrd="0" presId="urn:microsoft.com/office/officeart/2005/8/layout/hProcess3"/>
    <dgm:cxn modelId="{15204080-C025-45C5-A584-24C26C5250C5}" type="presParOf" srcId="{96D7F8E8-A216-4E47-9F4B-F150D64B0841}" destId="{2ECF0914-3E54-4E6B-9F17-409C947B5DEF}" srcOrd="1" destOrd="0" presId="urn:microsoft.com/office/officeart/2005/8/layout/hProcess3"/>
    <dgm:cxn modelId="{24EFB4CB-C9A9-4FC7-A8CC-56E647F24BEC}" type="presParOf" srcId="{96D7F8E8-A216-4E47-9F4B-F150D64B0841}" destId="{567EB585-4742-45D3-8FD3-FCCB58572070}" srcOrd="2" destOrd="0" presId="urn:microsoft.com/office/officeart/2005/8/layout/hProcess3"/>
    <dgm:cxn modelId="{CF6F537E-A9EF-4336-B968-B8F672ACE507}" type="presParOf" srcId="{96D7F8E8-A216-4E47-9F4B-F150D64B0841}" destId="{3FBEB629-9475-4C36-9689-5B8C7FA5DB40}" srcOrd="3" destOrd="0" presId="urn:microsoft.com/office/officeart/2005/8/layout/hProcess3"/>
    <dgm:cxn modelId="{714C344A-DC98-4BF7-B491-B3F9C410A4DC}" type="presParOf" srcId="{B6559EAF-EB35-4D11-AFAF-7B7C0C098734}" destId="{D8E045F7-4D88-4225-A7CB-0634B290DBF8}" srcOrd="12" destOrd="0" presId="urn:microsoft.com/office/officeart/2005/8/layout/hProcess3"/>
    <dgm:cxn modelId="{BBAC0504-BCD1-4155-B1B1-D574315AF07E}" type="presParOf" srcId="{B6559EAF-EB35-4D11-AFAF-7B7C0C098734}" destId="{6DEC3181-DD68-4AC2-96F6-6331895D234C}" srcOrd="13" destOrd="0" presId="urn:microsoft.com/office/officeart/2005/8/layout/hProcess3"/>
    <dgm:cxn modelId="{523E69D7-66D7-4A1B-92FD-E85D13609533}" type="presParOf" srcId="{B6559EAF-EB35-4D11-AFAF-7B7C0C098734}" destId="{89630220-3190-428A-B448-058DABDC0B6F}" srcOrd="14" destOrd="0" presId="urn:microsoft.com/office/officeart/2005/8/layout/hProcess3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9630220-3190-428A-B448-058DABDC0B6F}">
      <dsp:nvSpPr>
        <dsp:cNvPr id="0" name=""/>
        <dsp:cNvSpPr/>
      </dsp:nvSpPr>
      <dsp:spPr>
        <a:xfrm>
          <a:off x="8956" y="131"/>
          <a:ext cx="6102087" cy="360000"/>
        </a:xfrm>
        <a:prstGeom prst="rightArrow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ECF0914-3E54-4E6B-9F17-409C947B5DEF}">
      <dsp:nvSpPr>
        <dsp:cNvPr id="0" name=""/>
        <dsp:cNvSpPr/>
      </dsp:nvSpPr>
      <dsp:spPr>
        <a:xfrm>
          <a:off x="5188354" y="114029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1991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erschienen die ersten kabellosen Mäuse.</a:t>
          </a:r>
        </a:p>
      </dsp:txBody>
      <dsp:txXfrm>
        <a:off x="5188354" y="114029"/>
        <a:ext cx="713598" cy="719868"/>
      </dsp:txXfrm>
    </dsp:sp>
    <dsp:sp modelId="{3BECD77C-4B73-453B-B3B3-05F506D2F697}">
      <dsp:nvSpPr>
        <dsp:cNvPr id="0" name=""/>
        <dsp:cNvSpPr/>
      </dsp:nvSpPr>
      <dsp:spPr>
        <a:xfrm>
          <a:off x="4437984" y="188560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1985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wurden die ersten Mäuse mit drei Tasten vorgestellt.</a:t>
          </a:r>
        </a:p>
      </dsp:txBody>
      <dsp:txXfrm>
        <a:off x="4437984" y="188560"/>
        <a:ext cx="713598" cy="719868"/>
      </dsp:txXfrm>
    </dsp:sp>
    <dsp:sp modelId="{065E21EB-5279-404F-8DBF-F4DCABCEC2D0}">
      <dsp:nvSpPr>
        <dsp:cNvPr id="0" name=""/>
        <dsp:cNvSpPr/>
      </dsp:nvSpPr>
      <dsp:spPr>
        <a:xfrm>
          <a:off x="2192139" y="388622"/>
          <a:ext cx="968039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1981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 erste kommerzielle Grafische Oberfläche von Xerox erarbeitet. Diese wurde allerdings nicht populär.</a:t>
          </a:r>
        </a:p>
      </dsp:txBody>
      <dsp:txXfrm>
        <a:off x="2192139" y="388622"/>
        <a:ext cx="968039" cy="719868"/>
      </dsp:txXfrm>
    </dsp:sp>
    <dsp:sp modelId="{9CD47AC8-93E1-4BB2-B492-311C93158050}">
      <dsp:nvSpPr>
        <dsp:cNvPr id="0" name=""/>
        <dsp:cNvSpPr/>
      </dsp:nvSpPr>
      <dsp:spPr>
        <a:xfrm>
          <a:off x="3450649" y="263056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1984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führte Apple die erste populäre grafische Oberfläche ein.</a:t>
          </a:r>
        </a:p>
      </dsp:txBody>
      <dsp:txXfrm>
        <a:off x="3450649" y="263056"/>
        <a:ext cx="713598" cy="719868"/>
      </dsp:txXfrm>
    </dsp:sp>
    <dsp:sp modelId="{1E7BBF30-4C46-4483-89E0-15B831345EC9}">
      <dsp:nvSpPr>
        <dsp:cNvPr id="0" name=""/>
        <dsp:cNvSpPr/>
      </dsp:nvSpPr>
      <dsp:spPr>
        <a:xfrm>
          <a:off x="1283856" y="255263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1968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diese Maus vorgestellt, fand jedoch keine große Beachtung.</a:t>
          </a:r>
        </a:p>
      </dsp:txBody>
      <dsp:txXfrm>
        <a:off x="1283856" y="255263"/>
        <a:ext cx="713598" cy="719868"/>
      </dsp:txXfrm>
    </dsp:sp>
    <dsp:sp modelId="{B49CE57C-2143-46E7-9162-76E0B920ED6D}">
      <dsp:nvSpPr>
        <dsp:cNvPr id="0" name=""/>
        <dsp:cNvSpPr/>
      </dsp:nvSpPr>
      <dsp:spPr>
        <a:xfrm>
          <a:off x="352610" y="312428"/>
          <a:ext cx="713598" cy="71986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01600" rIns="0" bIns="1016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1963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wurde die erste Maus von Douglas C. Engelbart und William Englisch gebaut.</a:t>
          </a:r>
        </a:p>
      </dsp:txBody>
      <dsp:txXfrm>
        <a:off x="352610" y="312428"/>
        <a:ext cx="713598" cy="7198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3">
  <dgm:title val=""/>
  <dgm:desc val=""/>
  <dgm:catLst>
    <dgm:cat type="process" pri="6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 chOrder="t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dummy" refType="w"/>
      <dgm:constr type="h" for="ch" forName="dummy" refType="h"/>
      <dgm:constr type="h" for="ch" forName="dummy" refType="w" refFor="ch" refForName="dummy" op="lte" fact="0.4"/>
      <dgm:constr type="ctrX" for="ch" forName="dummy" refType="w" fact="0.5"/>
      <dgm:constr type="ctrY" for="ch" forName="dummy" refType="h" fact="0.5"/>
      <dgm:constr type="w" for="ch" forName="linH" refType="w"/>
      <dgm:constr type="h" for="ch" forName="linH" refType="h"/>
      <dgm:constr type="ctrX" for="ch" forName="linH" refType="w" fact="0.5"/>
      <dgm:constr type="ctrY" for="ch" forName="linH" refType="h" fact="0.5"/>
      <dgm:constr type="userP" for="ch" forName="linH" refType="h" refFor="ch" refForName="dummy" fact="0.25"/>
      <dgm:constr type="userT" for="des" forName="parTx" refType="w" refFor="ch" refForName="dummy" fact="0.2"/>
    </dgm:constrLst>
    <dgm:ruleLst/>
    <dgm:layoutNode name="dummy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linH">
      <dgm:choose name="Name1">
        <dgm:if name="Name2" func="var" arg="dir" op="equ" val="norm">
          <dgm:alg type="lin">
            <dgm:param type="linDir" val="fromL"/>
            <dgm:param type="nodeVertAlign" val="t"/>
          </dgm:alg>
        </dgm:if>
        <dgm:else name="Name3">
          <dgm:alg type="lin">
            <dgm:param type="linDir" val="fromR"/>
            <dgm:param type="nodeVertAlign" val="t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forName="parTx" val="65"/>
        <dgm:constr type="primFontSz" for="des" forName="desTx" refType="primFontSz" refFor="des" refForName="parTx" op="equ"/>
        <dgm:constr type="h" for="des" forName="parTx" refType="primFontSz" refFor="des" refForName="parTx"/>
        <dgm:constr type="h" for="des" forName="desTx" refType="primFontSz" refFor="des" refForName="parTx" fact="0.5"/>
        <dgm:constr type="h" for="des" forName="parTx" op="equ"/>
        <dgm:constr type="h" for="des" forName="desTx" op="equ"/>
        <dgm:constr type="h" for="ch" forName="backgroundArrow" refType="primFontSz" refFor="des" refForName="parTx" fact="2"/>
        <dgm:constr type="h" for="ch" forName="backgroundArrow" refType="h" refFor="des" refForName="parTx" op="lte" fact="2"/>
        <dgm:constr type="h" for="ch" forName="backgroundArrow" refType="h" refFor="des" refForName="parTx" op="gte" fact="2"/>
        <dgm:constr type="h" for="des" forName="spVertical1" refType="primFontSz" refFor="des" refForName="parTx" fact="0.5"/>
        <dgm:constr type="h" for="des" forName="spVertical1" refType="h" refFor="des" refForName="parTx" op="lte" fact="0.5"/>
        <dgm:constr type="h" for="des" forName="spVertical1" refType="h" refFor="des" refForName="parTx" op="gte" fact="0.5"/>
        <dgm:constr type="h" for="des" forName="spVertical2" refType="primFontSz" refFor="des" refForName="parTx" fact="0.5"/>
        <dgm:constr type="h" for="des" forName="spVertical2" refType="h" refFor="des" refForName="parTx" op="lte" fact="0.5"/>
        <dgm:constr type="h" for="des" forName="spVertical2" refType="h" refFor="des" refForName="parTx" op="gte" fact="0.5"/>
        <dgm:constr type="h" for="des" forName="spVertical3" refType="primFontSz" refFor="des" refForName="parTx" fact="-0.4"/>
        <dgm:constr type="h" for="des" forName="spVertical3" refType="h" refFor="des" refForName="parTx" op="lte" fact="-0.4"/>
        <dgm:constr type="h" for="des" forName="spVertical3" refType="h" refFor="des" refForName="parTx" op="gte" fact="-0.4"/>
        <dgm:constr type="w" for="ch" forName="backgroundArrow" refType="w"/>
        <dgm:constr type="w" for="ch" forName="negArrow" refType="w" fact="-1"/>
        <dgm:constr type="w" for="ch" forName="linV" refType="w"/>
        <dgm:constr type="w" for="ch" forName="space" refType="w" refFor="ch" refForName="linV" fact="0.2"/>
        <dgm:constr type="w" for="ch" forName="padding1" refType="w" fact="0.08"/>
        <dgm:constr type="userP"/>
        <dgm:constr type="w" for="ch" forName="padding2" refType="userP"/>
      </dgm:constrLst>
      <dgm:ruleLst>
        <dgm:rule type="w" for="ch" forName="linV" val="0" fact="NaN" max="NaN"/>
        <dgm:rule type="primFontSz" for="des" forName="parTx" val="5" fact="NaN" max="NaN"/>
      </dgm:ruleLst>
      <dgm:layoutNode name="padding1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forEach name="Name4" axis="ch" ptType="node">
        <dgm:layoutNode name="linV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spVertical1" refType="w"/>
            <dgm:constr type="w" for="ch" forName="parTx" refType="w"/>
            <dgm:constr type="w" for="ch" forName="spVertical2" refType="w"/>
            <dgm:constr type="w" for="ch" forName="spVertical3" refType="w"/>
            <dgm:constr type="w" for="ch" forName="desTx" refType="w"/>
          </dgm:constrLst>
          <dgm:ruleLst/>
          <dgm:layoutNode name="spVertical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parTx" styleLbl="revTx">
            <dgm:varLst>
              <dgm:chMax val="0"/>
              <dgm:chPref val="0"/>
              <dgm:bulletEnabled val="1"/>
            </dgm:varLst>
            <dgm:choose name="Name5">
              <dgm:if name="Name6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">
                <dgm:alg type="tx">
                  <dgm:param type="parTxLTRAlign" val="ctr"/>
                  <dgm:param type="parTxRTLAlign" val="ct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self" ptType="node"/>
            <dgm:choose name="Name8">
              <dgm:if name="Name9" func="var" arg="dir" op="equ" val="norm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if>
              <dgm:else name="Name10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else>
            </dgm:choose>
            <dgm:ruleLst>
              <dgm:rule type="h" val="INF" fact="NaN" max="NaN"/>
            </dgm:ruleLst>
          </dgm:layoutNode>
          <dgm:layoutNode name="spVertical2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spVertical3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choose name="Name11">
            <dgm:if name="Name12" axis="ch" ptType="node" func="cnt" op="gte" val="1">
              <dgm:layoutNode name="desTx" styleLbl="revTx">
                <dgm:varLst>
                  <dgm:bulletEnabled val="1"/>
                </dgm:varLst>
                <dgm:alg type="tx">
                  <dgm:param type="stBulletLvl" val="1"/>
                </dgm:alg>
                <dgm:shape xmlns:r="http://schemas.openxmlformats.org/officeDocument/2006/relationships" type="rect" r:blip="">
                  <dgm:adjLst/>
                </dgm:shape>
                <dgm:presOf axis="des" ptType="node"/>
                <dgm:constrLst>
                  <dgm:constr type="tMarg"/>
                  <dgm:constr type="bMarg"/>
                  <dgm:constr type="rMarg"/>
                  <dgm:constr type="lMarg"/>
                </dgm:constrLst>
                <dgm:ruleLst>
                  <dgm:rule type="h" val="INF" fact="NaN" max="NaN"/>
                </dgm:ruleLst>
              </dgm:layoutNode>
            </dgm:if>
            <dgm:else name="Name13"/>
          </dgm:choose>
        </dgm:layoutNod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  <dgm:layoutNode name="padding2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negArrow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backgroundArrow" styleLbl="node1">
        <dgm:alg type="sp"/>
        <dgm:choose name="Name15">
          <dgm:if name="Name16" func="var" arg="dir" op="equ" val="norm">
            <dgm:shape xmlns:r="http://schemas.openxmlformats.org/officeDocument/2006/relationships" type="rightArrow" r:blip="">
              <dgm:adjLst/>
            </dgm:shape>
          </dgm:if>
          <dgm:else name="Name17">
            <dgm:shape xmlns:r="http://schemas.openxmlformats.org/officeDocument/2006/relationships" type="leftArrow" r:blip="">
              <dgm:adjLst/>
            </dgm:shape>
          </dgm:else>
        </dgm:choose>
        <dgm:presOf/>
        <dgm:constrLst/>
        <dgm:ruleLst/>
      </dgm:layoutNode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B61412-F090-47E3-9D83-C590C11C0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111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13</cp:revision>
  <cp:lastPrinted>2016-11-24T11:09:00Z</cp:lastPrinted>
  <dcterms:created xsi:type="dcterms:W3CDTF">2016-01-13T11:38:00Z</dcterms:created>
  <dcterms:modified xsi:type="dcterms:W3CDTF">2022-10-13T14:49:00Z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{88697468-292A-4F89-92CF-58EAA3D14691}</vt:lpwstr>
  </property>
</Properties>
</file>