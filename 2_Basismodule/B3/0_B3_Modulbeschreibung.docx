
<file path=[Content_Types].xml><?xml version="1.0" encoding="utf-8"?>
<Types xmlns="http://schemas.openxmlformats.org/package/2006/content-types">
  <Default Extension="(null)" ContentType="image/x-emf"/>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AAACF" w14:textId="478AA890"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77C78277" w14:textId="3A6581B9" w:rsidR="00540E05" w:rsidRDefault="00540E05" w:rsidP="00B12C1A">
      <w:pPr>
        <w:spacing w:after="240" w:line="240" w:lineRule="auto"/>
        <w:contextualSpacing/>
        <w:rPr>
          <w:rFonts w:ascii="Helvetica 65" w:eastAsia="Times New Roman" w:hAnsi="Helvetica 65" w:cs="Times New Roman"/>
          <w:color w:val="000000"/>
          <w:sz w:val="56"/>
          <w:szCs w:val="56"/>
        </w:rPr>
      </w:pPr>
      <w:r>
        <w:rPr>
          <w:noProof/>
        </w:rPr>
        <mc:AlternateContent>
          <mc:Choice Requires="wpg">
            <w:drawing>
              <wp:anchor distT="0" distB="0" distL="114300" distR="114300" simplePos="0" relativeHeight="251654656" behindDoc="1" locked="0" layoutInCell="1" allowOverlap="1" wp14:anchorId="0B035D80" wp14:editId="070ED3BA">
                <wp:simplePos x="0" y="0"/>
                <wp:positionH relativeFrom="column">
                  <wp:posOffset>118110</wp:posOffset>
                </wp:positionH>
                <wp:positionV relativeFrom="paragraph">
                  <wp:posOffset>90170</wp:posOffset>
                </wp:positionV>
                <wp:extent cx="4381500" cy="1120140"/>
                <wp:effectExtent l="0" t="0" r="0" b="3810"/>
                <wp:wrapThrough wrapText="bothSides">
                  <wp:wrapPolygon edited="0">
                    <wp:start x="282" y="0"/>
                    <wp:lineTo x="282" y="20204"/>
                    <wp:lineTo x="4320" y="21306"/>
                    <wp:lineTo x="21506" y="21306"/>
                    <wp:lineTo x="21506" y="12857"/>
                    <wp:lineTo x="20473" y="12490"/>
                    <wp:lineTo x="20473" y="0"/>
                    <wp:lineTo x="282" y="0"/>
                  </wp:wrapPolygon>
                </wp:wrapThrough>
                <wp:docPr id="310" name="Gruppieren 31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311" name="Rechteck 311"/>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D9A0F4" w14:textId="77777777" w:rsidR="003B7767" w:rsidRDefault="003B7767" w:rsidP="00540E05">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7E00A42D" w14:textId="77777777" w:rsidR="003B7767" w:rsidRPr="00E616A8" w:rsidRDefault="003B7767" w:rsidP="00540E05">
                              <w:pPr>
                                <w:pStyle w:val="Kopfzeile"/>
                                <w:rPr>
                                  <w:rFonts w:ascii="Helvetica 55" w:hAnsi="Helvetica 55"/>
                                  <w:b/>
                                  <w:sz w:val="88"/>
                                  <w:szCs w:val="88"/>
                                </w:rPr>
                              </w:pPr>
                              <w:r w:rsidRPr="00C86910">
                                <w:rPr>
                                  <w:rFonts w:ascii="Helvetica 55" w:hAnsi="Helvetica 55"/>
                                  <w:b/>
                                  <w:sz w:val="88"/>
                                  <w:szCs w:val="88"/>
                                </w:rPr>
                                <w:t>IT2School</w:t>
                              </w:r>
                            </w:p>
                            <w:p w14:paraId="79A755FE" w14:textId="77777777" w:rsidR="003B7767" w:rsidRPr="00043BC2" w:rsidRDefault="003B7767" w:rsidP="00540E05">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035D80" id="Gruppieren 310" o:spid="_x0000_s1026" style="position:absolute;margin-left:9.3pt;margin-top:7.1pt;width:345pt;height:88.2pt;z-index:-251661824;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">
                <v:rect id="Rechteck 31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" fillcolor="#ffc000" stroked="f" strokeweight="1pt">
                  <v:textbox>
                    <w:txbxContent>
                      <w:p w14:paraId="7ED9A0F4" w14:textId="77777777" w:rsidR="003B7767" w:rsidRDefault="003B7767" w:rsidP="00540E05">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7E00A42D" w14:textId="77777777" w:rsidR="003B7767" w:rsidRPr="00E616A8" w:rsidRDefault="003B7767" w:rsidP="00540E05">
                        <w:pPr>
                          <w:pStyle w:val="Kopfzeile"/>
                          <w:rPr>
                            <w:rFonts w:ascii="Helvetica 55" w:hAnsi="Helvetica 55"/>
                            <w:b/>
                            <w:sz w:val="88"/>
                            <w:szCs w:val="88"/>
                          </w:rPr>
                        </w:pPr>
                        <w:r w:rsidRPr="00C86910">
                          <w:rPr>
                            <w:rFonts w:ascii="Helvetica 55" w:hAnsi="Helvetica 55"/>
                            <w:b/>
                            <w:sz w:val="88"/>
                            <w:szCs w:val="88"/>
                          </w:rPr>
                          <w:t>IT2School</w:t>
                        </w:r>
                      </w:p>
                      <w:p w14:paraId="79A755FE" w14:textId="77777777" w:rsidR="003B7767" w:rsidRPr="00043BC2" w:rsidRDefault="003B7767" w:rsidP="00540E05">
                        <w:pPr>
                          <w:spacing w:line="240" w:lineRule="auto"/>
                          <w:jc w:val="both"/>
                          <w:rPr>
                            <w:sz w:val="18"/>
                            <w:szCs w:val="15"/>
                          </w:rPr>
                        </w:pPr>
                      </w:p>
                    </w:txbxContent>
                  </v:textbox>
                </v:shape>
                <w10:wrap type="through"/>
              </v:group>
            </w:pict>
          </mc:Fallback>
        </mc:AlternateContent>
      </w:r>
    </w:p>
    <w:p w14:paraId="3BE50312" w14:textId="2E82943B"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5BB39C55" w14:textId="3175DF36"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14815E12" w14:textId="2D71788D" w:rsidR="00540E05" w:rsidRDefault="004C6F6C" w:rsidP="00B12C1A">
      <w:pPr>
        <w:spacing w:after="240" w:line="240" w:lineRule="auto"/>
        <w:contextualSpacing/>
        <w:rPr>
          <w:rFonts w:ascii="Helvetica 65" w:eastAsia="Times New Roman" w:hAnsi="Helvetica 65" w:cs="Times New Roman"/>
          <w:color w:val="000000"/>
          <w:sz w:val="56"/>
          <w:szCs w:val="56"/>
        </w:rPr>
      </w:pPr>
      <w:r>
        <w:rPr>
          <w:rFonts w:ascii="Helvetica 65" w:eastAsia="Times New Roman" w:hAnsi="Helvetica 65" w:cs="Times New Roman"/>
          <w:noProof/>
          <w:color w:val="000000"/>
          <w:sz w:val="44"/>
          <w:szCs w:val="56"/>
        </w:rPr>
        <w:drawing>
          <wp:anchor distT="0" distB="0" distL="114300" distR="114300" simplePos="0" relativeHeight="251659776" behindDoc="0" locked="0" layoutInCell="1" allowOverlap="1" wp14:anchorId="3D11A458" wp14:editId="0DDF6A2A">
            <wp:simplePos x="0" y="0"/>
            <wp:positionH relativeFrom="margin">
              <wp:posOffset>-219710</wp:posOffset>
            </wp:positionH>
            <wp:positionV relativeFrom="paragraph">
              <wp:posOffset>422910</wp:posOffset>
            </wp:positionV>
            <wp:extent cx="6055995" cy="4114165"/>
            <wp:effectExtent l="0" t="0" r="1905" b="635"/>
            <wp:wrapNone/>
            <wp:docPr id="12" name="Grafik 12"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Visitenkarte enthält.&#10;&#10;Automatisch generierte Beschreibung"/>
                    <pic:cNvPicPr/>
                  </pic:nvPicPr>
                  <pic:blipFill rotWithShape="1">
                    <a:blip r:embed="rId8"/>
                    <a:srcRect t="3610"/>
                    <a:stretch/>
                  </pic:blipFill>
                  <pic:spPr bwMode="auto">
                    <a:xfrm>
                      <a:off x="0" y="0"/>
                      <a:ext cx="6055995" cy="4114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28F50" w14:textId="23E716BD"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736010F2" w14:textId="20761D59"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3D6B5EBC" w14:textId="0DE98CEF"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2CF80A43" w14:textId="42AE7E9C"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3B3C1172" w14:textId="45FBED29"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6F382604" w14:textId="581763FC"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14639031" w14:textId="18C5C9C6"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6206FBBA" w14:textId="1C1E3AD4"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7740C16E" w14:textId="24A9B2C3" w:rsidR="00540E05" w:rsidRDefault="00540E05" w:rsidP="00B12C1A">
      <w:pPr>
        <w:spacing w:after="240" w:line="240" w:lineRule="auto"/>
        <w:contextualSpacing/>
        <w:rPr>
          <w:rFonts w:ascii="Helvetica 65" w:eastAsia="Times New Roman" w:hAnsi="Helvetica 65" w:cs="Times New Roman"/>
          <w:color w:val="000000"/>
          <w:sz w:val="44"/>
          <w:szCs w:val="56"/>
        </w:rPr>
      </w:pPr>
    </w:p>
    <w:p w14:paraId="1D3BAAD9" w14:textId="1A3B20EF" w:rsidR="004C6F6C" w:rsidRDefault="004C6F6C" w:rsidP="00B12C1A">
      <w:pPr>
        <w:spacing w:after="240" w:line="240" w:lineRule="auto"/>
        <w:contextualSpacing/>
        <w:rPr>
          <w:rFonts w:ascii="Helvetica 65" w:eastAsia="Times New Roman" w:hAnsi="Helvetica 65" w:cs="Times New Roman"/>
          <w:color w:val="000000"/>
          <w:sz w:val="44"/>
          <w:szCs w:val="56"/>
        </w:rPr>
      </w:pPr>
    </w:p>
    <w:p w14:paraId="696B365B" w14:textId="5111307A" w:rsidR="004C6F6C" w:rsidRDefault="004C6F6C" w:rsidP="00B12C1A">
      <w:pPr>
        <w:spacing w:after="240" w:line="240" w:lineRule="auto"/>
        <w:contextualSpacing/>
        <w:rPr>
          <w:rFonts w:ascii="Helvetica 65" w:eastAsia="Times New Roman" w:hAnsi="Helvetica 65" w:cs="Times New Roman"/>
          <w:color w:val="000000"/>
          <w:sz w:val="44"/>
          <w:szCs w:val="56"/>
        </w:rPr>
      </w:pPr>
    </w:p>
    <w:p w14:paraId="1B7D95FC" w14:textId="77777777" w:rsidR="004C6F6C" w:rsidRPr="00540E05" w:rsidRDefault="004C6F6C" w:rsidP="00B12C1A">
      <w:pPr>
        <w:spacing w:after="240" w:line="240" w:lineRule="auto"/>
        <w:contextualSpacing/>
        <w:rPr>
          <w:rFonts w:ascii="Helvetica 65" w:eastAsia="Times New Roman" w:hAnsi="Helvetica 65" w:cs="Times New Roman"/>
          <w:color w:val="000000"/>
          <w:sz w:val="44"/>
          <w:szCs w:val="56"/>
        </w:rPr>
      </w:pPr>
    </w:p>
    <w:p w14:paraId="39A0757D" w14:textId="157A8B10" w:rsidR="00F97289" w:rsidRPr="006A01BB" w:rsidRDefault="001C27E3" w:rsidP="00540E05">
      <w:pPr>
        <w:spacing w:after="240" w:line="240" w:lineRule="auto"/>
        <w:contextualSpacing/>
        <w:rPr>
          <w:rFonts w:ascii="Helvetica 65" w:eastAsia="Times New Roman" w:hAnsi="Helvetica 65" w:cs="Times New Roman"/>
          <w:color w:val="000000"/>
          <w:sz w:val="56"/>
          <w:szCs w:val="56"/>
        </w:rPr>
      </w:pPr>
      <w:r w:rsidRPr="00F73092">
        <w:rPr>
          <w:rFonts w:ascii="Helvetica 55" w:eastAsia="Times New Roman" w:hAnsi="Helvetica 55" w:cs="Times New Roman"/>
          <w:b/>
          <w:color w:val="000000"/>
          <w:sz w:val="56"/>
          <w:szCs w:val="56"/>
        </w:rPr>
        <w:t>Modul B</w:t>
      </w:r>
      <w:r w:rsidR="003A4909">
        <w:rPr>
          <w:rFonts w:ascii="Helvetica 55" w:eastAsia="Times New Roman" w:hAnsi="Helvetica 55" w:cs="Times New Roman"/>
          <w:b/>
          <w:color w:val="000000"/>
          <w:sz w:val="56"/>
          <w:szCs w:val="56"/>
        </w:rPr>
        <w:t>3</w:t>
      </w:r>
      <w:r w:rsidRPr="00F73092">
        <w:rPr>
          <w:rFonts w:ascii="Helvetica 55" w:eastAsia="Times New Roman" w:hAnsi="Helvetica 55" w:cs="Times New Roman"/>
          <w:b/>
          <w:color w:val="000000"/>
          <w:sz w:val="56"/>
          <w:szCs w:val="56"/>
        </w:rPr>
        <w:t xml:space="preserve"> – </w:t>
      </w:r>
      <w:r w:rsidR="00B12C1A" w:rsidRPr="00F73092">
        <w:rPr>
          <w:rFonts w:ascii="Helvetica 55" w:eastAsia="Times New Roman" w:hAnsi="Helvetica 55" w:cs="Times New Roman"/>
          <w:b/>
          <w:color w:val="000000"/>
          <w:sz w:val="56"/>
          <w:szCs w:val="56"/>
        </w:rPr>
        <w:t>Codes</w:t>
      </w:r>
      <w:r w:rsidRPr="006A01BB">
        <w:rPr>
          <w:rFonts w:ascii="Helvetica 65" w:eastAsia="Times New Roman" w:hAnsi="Helvetica 65" w:cs="Times New Roman"/>
          <w:color w:val="000000"/>
          <w:sz w:val="56"/>
          <w:szCs w:val="56"/>
        </w:rPr>
        <w:br/>
      </w:r>
      <w:r w:rsidR="00B12C1A" w:rsidRPr="00B12C1A">
        <w:rPr>
          <w:rFonts w:eastAsia="Times New Roman" w:cs="Times New Roman"/>
          <w:bCs w:val="0"/>
          <w:color w:val="000000"/>
          <w:spacing w:val="10"/>
          <w:sz w:val="44"/>
          <w:szCs w:val="56"/>
        </w:rPr>
        <w:t>Codes im Supermarkt und Unternehmen</w:t>
      </w:r>
    </w:p>
    <w:p w14:paraId="1AE48608" w14:textId="0EAC696E" w:rsidR="00695D36" w:rsidRDefault="00695D36">
      <w:pPr>
        <w:spacing w:line="259" w:lineRule="auto"/>
      </w:pPr>
      <w:r>
        <w:br w:type="page"/>
      </w:r>
    </w:p>
    <w:sdt>
      <w:sdtPr>
        <w:id w:val="-759218388"/>
        <w:docPartObj>
          <w:docPartGallery w:val="Table of Contents"/>
          <w:docPartUnique/>
        </w:docPartObj>
      </w:sdtPr>
      <w:sdtContent>
        <w:p w14:paraId="62D083BD" w14:textId="77777777" w:rsidR="006B1729" w:rsidRPr="001B0AEC" w:rsidRDefault="006B1729" w:rsidP="00311F98">
          <w:pPr>
            <w:rPr>
              <w:rStyle w:val="berschrift1Zchn"/>
            </w:rPr>
          </w:pPr>
          <w:r w:rsidRPr="001B0AEC">
            <w:rPr>
              <w:rStyle w:val="berschrift1Zchn"/>
            </w:rPr>
            <w:t>Inhalt</w:t>
          </w:r>
        </w:p>
        <w:p w14:paraId="39C5E037" w14:textId="5DF924D1" w:rsidR="009914EB" w:rsidRDefault="006B1729">
          <w:pPr>
            <w:pStyle w:val="Verzeichnis1"/>
            <w:rPr>
              <w:rFonts w:asciiTheme="minorHAnsi" w:hAnsiTheme="minorHAnsi"/>
              <w:bCs w:val="0"/>
              <w:sz w:val="24"/>
              <w:szCs w:val="24"/>
            </w:rPr>
          </w:pPr>
          <w:r>
            <w:fldChar w:fldCharType="begin"/>
          </w:r>
          <w:r w:rsidRPr="006B1729">
            <w:instrText xml:space="preserve"> </w:instrText>
          </w:r>
          <w:r w:rsidR="00E963B7">
            <w:instrText>TOC</w:instrText>
          </w:r>
          <w:r w:rsidRPr="006B1729">
            <w:instrText xml:space="preserve"> \o "1-3" \h \z \u </w:instrText>
          </w:r>
          <w:r>
            <w:fldChar w:fldCharType="separate"/>
          </w:r>
          <w:hyperlink w:anchor="_Toc24113152" w:history="1">
            <w:r w:rsidR="009914EB" w:rsidRPr="009E07DB">
              <w:rPr>
                <w:rStyle w:val="Hyperlink"/>
              </w:rPr>
              <w:t>1</w:t>
            </w:r>
            <w:r w:rsidR="009914EB">
              <w:rPr>
                <w:rFonts w:asciiTheme="minorHAnsi" w:hAnsiTheme="minorHAnsi"/>
                <w:bCs w:val="0"/>
                <w:sz w:val="24"/>
                <w:szCs w:val="24"/>
              </w:rPr>
              <w:tab/>
            </w:r>
            <w:r w:rsidR="009914EB" w:rsidRPr="009E07DB">
              <w:rPr>
                <w:rStyle w:val="Hyperlink"/>
              </w:rPr>
              <w:t>Codes im Supermarkt und Unternehmen</w:t>
            </w:r>
            <w:r w:rsidR="009914EB">
              <w:rPr>
                <w:webHidden/>
              </w:rPr>
              <w:tab/>
            </w:r>
            <w:r w:rsidR="009914EB">
              <w:rPr>
                <w:webHidden/>
              </w:rPr>
              <w:fldChar w:fldCharType="begin"/>
            </w:r>
            <w:r w:rsidR="009914EB">
              <w:rPr>
                <w:webHidden/>
              </w:rPr>
              <w:instrText xml:space="preserve"> PAGEREF _Toc24113152 \h </w:instrText>
            </w:r>
            <w:r w:rsidR="009914EB">
              <w:rPr>
                <w:webHidden/>
              </w:rPr>
            </w:r>
            <w:r w:rsidR="009914EB">
              <w:rPr>
                <w:webHidden/>
              </w:rPr>
              <w:fldChar w:fldCharType="separate"/>
            </w:r>
            <w:r w:rsidR="009914EB">
              <w:rPr>
                <w:webHidden/>
              </w:rPr>
              <w:t>3</w:t>
            </w:r>
            <w:r w:rsidR="009914EB">
              <w:rPr>
                <w:webHidden/>
              </w:rPr>
              <w:fldChar w:fldCharType="end"/>
            </w:r>
          </w:hyperlink>
        </w:p>
        <w:p w14:paraId="77376070" w14:textId="642CD8BD" w:rsidR="009914EB" w:rsidRDefault="00000000">
          <w:pPr>
            <w:pStyle w:val="Verzeichnis1"/>
            <w:rPr>
              <w:rFonts w:asciiTheme="minorHAnsi" w:hAnsiTheme="minorHAnsi"/>
              <w:bCs w:val="0"/>
              <w:sz w:val="24"/>
              <w:szCs w:val="24"/>
            </w:rPr>
          </w:pPr>
          <w:hyperlink w:anchor="_Toc24113153" w:history="1">
            <w:r w:rsidR="009914EB" w:rsidRPr="009E07DB">
              <w:rPr>
                <w:rStyle w:val="Hyperlink"/>
              </w:rPr>
              <w:t>2</w:t>
            </w:r>
            <w:r w:rsidR="009914EB">
              <w:rPr>
                <w:rFonts w:asciiTheme="minorHAnsi" w:hAnsiTheme="minorHAnsi"/>
                <w:bCs w:val="0"/>
                <w:sz w:val="24"/>
                <w:szCs w:val="24"/>
              </w:rPr>
              <w:tab/>
            </w:r>
            <w:r w:rsidR="009914EB" w:rsidRPr="009E07DB">
              <w:rPr>
                <w:rStyle w:val="Hyperlink"/>
              </w:rPr>
              <w:t>Warum gibt es das Modul?</w:t>
            </w:r>
            <w:r w:rsidR="009914EB">
              <w:rPr>
                <w:webHidden/>
              </w:rPr>
              <w:tab/>
            </w:r>
            <w:r w:rsidR="009914EB">
              <w:rPr>
                <w:webHidden/>
              </w:rPr>
              <w:fldChar w:fldCharType="begin"/>
            </w:r>
            <w:r w:rsidR="009914EB">
              <w:rPr>
                <w:webHidden/>
              </w:rPr>
              <w:instrText xml:space="preserve"> PAGEREF _Toc24113153 \h </w:instrText>
            </w:r>
            <w:r w:rsidR="009914EB">
              <w:rPr>
                <w:webHidden/>
              </w:rPr>
            </w:r>
            <w:r w:rsidR="009914EB">
              <w:rPr>
                <w:webHidden/>
              </w:rPr>
              <w:fldChar w:fldCharType="separate"/>
            </w:r>
            <w:r w:rsidR="009914EB">
              <w:rPr>
                <w:webHidden/>
              </w:rPr>
              <w:t>4</w:t>
            </w:r>
            <w:r w:rsidR="009914EB">
              <w:rPr>
                <w:webHidden/>
              </w:rPr>
              <w:fldChar w:fldCharType="end"/>
            </w:r>
          </w:hyperlink>
        </w:p>
        <w:p w14:paraId="227BAD50" w14:textId="2D83766A" w:rsidR="009914EB" w:rsidRDefault="00000000">
          <w:pPr>
            <w:pStyle w:val="Verzeichnis1"/>
            <w:rPr>
              <w:rFonts w:asciiTheme="minorHAnsi" w:hAnsiTheme="minorHAnsi"/>
              <w:bCs w:val="0"/>
              <w:sz w:val="24"/>
              <w:szCs w:val="24"/>
            </w:rPr>
          </w:pPr>
          <w:hyperlink w:anchor="_Toc24113154" w:history="1">
            <w:r w:rsidR="009914EB" w:rsidRPr="009E07DB">
              <w:rPr>
                <w:rStyle w:val="Hyperlink"/>
              </w:rPr>
              <w:t>3</w:t>
            </w:r>
            <w:r w:rsidR="009914EB">
              <w:rPr>
                <w:rFonts w:asciiTheme="minorHAnsi" w:hAnsiTheme="minorHAnsi"/>
                <w:bCs w:val="0"/>
                <w:sz w:val="24"/>
                <w:szCs w:val="24"/>
              </w:rPr>
              <w:tab/>
            </w:r>
            <w:r w:rsidR="009914EB" w:rsidRPr="009E07DB">
              <w:rPr>
                <w:rStyle w:val="Hyperlink"/>
              </w:rPr>
              <w:t>Ziele des Moduls</w:t>
            </w:r>
            <w:r w:rsidR="009914EB">
              <w:rPr>
                <w:webHidden/>
              </w:rPr>
              <w:tab/>
            </w:r>
            <w:r w:rsidR="009914EB">
              <w:rPr>
                <w:webHidden/>
              </w:rPr>
              <w:fldChar w:fldCharType="begin"/>
            </w:r>
            <w:r w:rsidR="009914EB">
              <w:rPr>
                <w:webHidden/>
              </w:rPr>
              <w:instrText xml:space="preserve"> PAGEREF _Toc24113154 \h </w:instrText>
            </w:r>
            <w:r w:rsidR="009914EB">
              <w:rPr>
                <w:webHidden/>
              </w:rPr>
            </w:r>
            <w:r w:rsidR="009914EB">
              <w:rPr>
                <w:webHidden/>
              </w:rPr>
              <w:fldChar w:fldCharType="separate"/>
            </w:r>
            <w:r w:rsidR="009914EB">
              <w:rPr>
                <w:webHidden/>
              </w:rPr>
              <w:t>4</w:t>
            </w:r>
            <w:r w:rsidR="009914EB">
              <w:rPr>
                <w:webHidden/>
              </w:rPr>
              <w:fldChar w:fldCharType="end"/>
            </w:r>
          </w:hyperlink>
        </w:p>
        <w:p w14:paraId="7DB49D04" w14:textId="12F443C5" w:rsidR="009914EB" w:rsidRDefault="00000000">
          <w:pPr>
            <w:pStyle w:val="Verzeichnis1"/>
            <w:rPr>
              <w:rFonts w:asciiTheme="minorHAnsi" w:hAnsiTheme="minorHAnsi"/>
              <w:bCs w:val="0"/>
              <w:sz w:val="24"/>
              <w:szCs w:val="24"/>
            </w:rPr>
          </w:pPr>
          <w:hyperlink w:anchor="_Toc24113155" w:history="1">
            <w:r w:rsidR="009914EB" w:rsidRPr="009E07DB">
              <w:rPr>
                <w:rStyle w:val="Hyperlink"/>
              </w:rPr>
              <w:t>4</w:t>
            </w:r>
            <w:r w:rsidR="009914EB">
              <w:rPr>
                <w:rFonts w:asciiTheme="minorHAnsi" w:hAnsiTheme="minorHAnsi"/>
                <w:bCs w:val="0"/>
                <w:sz w:val="24"/>
                <w:szCs w:val="24"/>
              </w:rPr>
              <w:tab/>
            </w:r>
            <w:r w:rsidR="009914EB" w:rsidRPr="009E07DB">
              <w:rPr>
                <w:rStyle w:val="Hyperlink"/>
              </w:rPr>
              <w:t>Die Rolle der Unternehmensvertreterin/des Unternehmensvertreters</w:t>
            </w:r>
            <w:r w:rsidR="009914EB">
              <w:rPr>
                <w:webHidden/>
              </w:rPr>
              <w:tab/>
            </w:r>
            <w:r w:rsidR="009914EB">
              <w:rPr>
                <w:webHidden/>
              </w:rPr>
              <w:fldChar w:fldCharType="begin"/>
            </w:r>
            <w:r w:rsidR="009914EB">
              <w:rPr>
                <w:webHidden/>
              </w:rPr>
              <w:instrText xml:space="preserve"> PAGEREF _Toc24113155 \h </w:instrText>
            </w:r>
            <w:r w:rsidR="009914EB">
              <w:rPr>
                <w:webHidden/>
              </w:rPr>
            </w:r>
            <w:r w:rsidR="009914EB">
              <w:rPr>
                <w:webHidden/>
              </w:rPr>
              <w:fldChar w:fldCharType="separate"/>
            </w:r>
            <w:r w:rsidR="009914EB">
              <w:rPr>
                <w:webHidden/>
              </w:rPr>
              <w:t>4</w:t>
            </w:r>
            <w:r w:rsidR="009914EB">
              <w:rPr>
                <w:webHidden/>
              </w:rPr>
              <w:fldChar w:fldCharType="end"/>
            </w:r>
          </w:hyperlink>
        </w:p>
        <w:p w14:paraId="14F8A32F" w14:textId="107E30CF" w:rsidR="009914EB" w:rsidRDefault="00000000">
          <w:pPr>
            <w:pStyle w:val="Verzeichnis1"/>
            <w:rPr>
              <w:rFonts w:asciiTheme="minorHAnsi" w:hAnsiTheme="minorHAnsi"/>
              <w:bCs w:val="0"/>
              <w:sz w:val="24"/>
              <w:szCs w:val="24"/>
            </w:rPr>
          </w:pPr>
          <w:hyperlink w:anchor="_Toc24113156" w:history="1">
            <w:r w:rsidR="009914EB" w:rsidRPr="009E07DB">
              <w:rPr>
                <w:rStyle w:val="Hyperlink"/>
              </w:rPr>
              <w:t>5</w:t>
            </w:r>
            <w:r w:rsidR="009914EB">
              <w:rPr>
                <w:rFonts w:asciiTheme="minorHAnsi" w:hAnsiTheme="minorHAnsi"/>
                <w:bCs w:val="0"/>
                <w:sz w:val="24"/>
                <w:szCs w:val="24"/>
              </w:rPr>
              <w:tab/>
            </w:r>
            <w:r w:rsidR="009914EB" w:rsidRPr="009E07DB">
              <w:rPr>
                <w:rStyle w:val="Hyperlink"/>
              </w:rPr>
              <w:t>Inhalte des Moduls</w:t>
            </w:r>
            <w:r w:rsidR="009914EB">
              <w:rPr>
                <w:webHidden/>
              </w:rPr>
              <w:tab/>
            </w:r>
            <w:r w:rsidR="009914EB">
              <w:rPr>
                <w:webHidden/>
              </w:rPr>
              <w:fldChar w:fldCharType="begin"/>
            </w:r>
            <w:r w:rsidR="009914EB">
              <w:rPr>
                <w:webHidden/>
              </w:rPr>
              <w:instrText xml:space="preserve"> PAGEREF _Toc24113156 \h </w:instrText>
            </w:r>
            <w:r w:rsidR="009914EB">
              <w:rPr>
                <w:webHidden/>
              </w:rPr>
            </w:r>
            <w:r w:rsidR="009914EB">
              <w:rPr>
                <w:webHidden/>
              </w:rPr>
              <w:fldChar w:fldCharType="separate"/>
            </w:r>
            <w:r w:rsidR="009914EB">
              <w:rPr>
                <w:webHidden/>
              </w:rPr>
              <w:t>4</w:t>
            </w:r>
            <w:r w:rsidR="009914EB">
              <w:rPr>
                <w:webHidden/>
              </w:rPr>
              <w:fldChar w:fldCharType="end"/>
            </w:r>
          </w:hyperlink>
        </w:p>
        <w:p w14:paraId="2198F7F3" w14:textId="13987130" w:rsidR="009914EB" w:rsidRDefault="00000000">
          <w:pPr>
            <w:pStyle w:val="Verzeichnis2"/>
            <w:tabs>
              <w:tab w:val="left" w:pos="960"/>
              <w:tab w:val="right" w:leader="dot" w:pos="8834"/>
            </w:tabs>
            <w:rPr>
              <w:rFonts w:asciiTheme="minorHAnsi" w:hAnsiTheme="minorHAnsi"/>
              <w:bCs w:val="0"/>
              <w:sz w:val="24"/>
              <w:szCs w:val="24"/>
            </w:rPr>
          </w:pPr>
          <w:hyperlink w:anchor="_Toc24113157" w:history="1">
            <w:r w:rsidR="009914EB" w:rsidRPr="009E07DB">
              <w:rPr>
                <w:rStyle w:val="Hyperlink"/>
              </w:rPr>
              <w:t>5.1</w:t>
            </w:r>
            <w:r w:rsidR="009914EB">
              <w:rPr>
                <w:rFonts w:asciiTheme="minorHAnsi" w:hAnsiTheme="minorHAnsi"/>
                <w:bCs w:val="0"/>
                <w:sz w:val="24"/>
                <w:szCs w:val="24"/>
              </w:rPr>
              <w:tab/>
            </w:r>
            <w:r w:rsidR="009914EB" w:rsidRPr="009E07DB">
              <w:rPr>
                <w:rStyle w:val="Hyperlink"/>
              </w:rPr>
              <w:t>Wofür benötigt man Barcodes?</w:t>
            </w:r>
            <w:r w:rsidR="009914EB">
              <w:rPr>
                <w:webHidden/>
              </w:rPr>
              <w:tab/>
            </w:r>
            <w:r w:rsidR="009914EB">
              <w:rPr>
                <w:webHidden/>
              </w:rPr>
              <w:fldChar w:fldCharType="begin"/>
            </w:r>
            <w:r w:rsidR="009914EB">
              <w:rPr>
                <w:webHidden/>
              </w:rPr>
              <w:instrText xml:space="preserve"> PAGEREF _Toc24113157 \h </w:instrText>
            </w:r>
            <w:r w:rsidR="009914EB">
              <w:rPr>
                <w:webHidden/>
              </w:rPr>
            </w:r>
            <w:r w:rsidR="009914EB">
              <w:rPr>
                <w:webHidden/>
              </w:rPr>
              <w:fldChar w:fldCharType="separate"/>
            </w:r>
            <w:r w:rsidR="009914EB">
              <w:rPr>
                <w:webHidden/>
              </w:rPr>
              <w:t>7</w:t>
            </w:r>
            <w:r w:rsidR="009914EB">
              <w:rPr>
                <w:webHidden/>
              </w:rPr>
              <w:fldChar w:fldCharType="end"/>
            </w:r>
          </w:hyperlink>
        </w:p>
        <w:p w14:paraId="046CEFC3" w14:textId="6E449813" w:rsidR="009914EB" w:rsidRDefault="00000000">
          <w:pPr>
            <w:pStyle w:val="Verzeichnis2"/>
            <w:tabs>
              <w:tab w:val="left" w:pos="960"/>
              <w:tab w:val="right" w:leader="dot" w:pos="8834"/>
            </w:tabs>
            <w:rPr>
              <w:rFonts w:asciiTheme="minorHAnsi" w:hAnsiTheme="minorHAnsi"/>
              <w:bCs w:val="0"/>
              <w:sz w:val="24"/>
              <w:szCs w:val="24"/>
            </w:rPr>
          </w:pPr>
          <w:hyperlink w:anchor="_Toc24113158" w:history="1">
            <w:r w:rsidR="009914EB" w:rsidRPr="009E07DB">
              <w:rPr>
                <w:rStyle w:val="Hyperlink"/>
              </w:rPr>
              <w:t>5.2</w:t>
            </w:r>
            <w:r w:rsidR="009914EB">
              <w:rPr>
                <w:rFonts w:asciiTheme="minorHAnsi" w:hAnsiTheme="minorHAnsi"/>
                <w:bCs w:val="0"/>
                <w:sz w:val="24"/>
                <w:szCs w:val="24"/>
              </w:rPr>
              <w:tab/>
            </w:r>
            <w:r w:rsidR="009914EB" w:rsidRPr="009E07DB">
              <w:rPr>
                <w:rStyle w:val="Hyperlink"/>
              </w:rPr>
              <w:t>Der QR-Code</w:t>
            </w:r>
            <w:r w:rsidR="009914EB">
              <w:rPr>
                <w:webHidden/>
              </w:rPr>
              <w:tab/>
            </w:r>
            <w:r w:rsidR="009914EB">
              <w:rPr>
                <w:webHidden/>
              </w:rPr>
              <w:fldChar w:fldCharType="begin"/>
            </w:r>
            <w:r w:rsidR="009914EB">
              <w:rPr>
                <w:webHidden/>
              </w:rPr>
              <w:instrText xml:space="preserve"> PAGEREF _Toc24113158 \h </w:instrText>
            </w:r>
            <w:r w:rsidR="009914EB">
              <w:rPr>
                <w:webHidden/>
              </w:rPr>
            </w:r>
            <w:r w:rsidR="009914EB">
              <w:rPr>
                <w:webHidden/>
              </w:rPr>
              <w:fldChar w:fldCharType="separate"/>
            </w:r>
            <w:r w:rsidR="009914EB">
              <w:rPr>
                <w:webHidden/>
              </w:rPr>
              <w:t>7</w:t>
            </w:r>
            <w:r w:rsidR="009914EB">
              <w:rPr>
                <w:webHidden/>
              </w:rPr>
              <w:fldChar w:fldCharType="end"/>
            </w:r>
          </w:hyperlink>
        </w:p>
        <w:p w14:paraId="6236AE15" w14:textId="5D546ACA" w:rsidR="009914EB" w:rsidRDefault="00000000">
          <w:pPr>
            <w:pStyle w:val="Verzeichnis1"/>
            <w:rPr>
              <w:rFonts w:asciiTheme="minorHAnsi" w:hAnsiTheme="minorHAnsi"/>
              <w:bCs w:val="0"/>
              <w:sz w:val="24"/>
              <w:szCs w:val="24"/>
            </w:rPr>
          </w:pPr>
          <w:hyperlink w:anchor="_Toc24113159" w:history="1">
            <w:r w:rsidR="009914EB" w:rsidRPr="009E07DB">
              <w:rPr>
                <w:rStyle w:val="Hyperlink"/>
              </w:rPr>
              <w:t>6</w:t>
            </w:r>
            <w:r w:rsidR="009914EB">
              <w:rPr>
                <w:rFonts w:asciiTheme="minorHAnsi" w:hAnsiTheme="minorHAnsi"/>
                <w:bCs w:val="0"/>
                <w:sz w:val="24"/>
                <w:szCs w:val="24"/>
              </w:rPr>
              <w:tab/>
            </w:r>
            <w:r w:rsidR="009914EB" w:rsidRPr="009E07DB">
              <w:rPr>
                <w:rStyle w:val="Hyperlink"/>
              </w:rPr>
              <w:t>Unterrichtliche Umsetzung</w:t>
            </w:r>
            <w:r w:rsidR="009914EB">
              <w:rPr>
                <w:webHidden/>
              </w:rPr>
              <w:tab/>
            </w:r>
            <w:r w:rsidR="009914EB">
              <w:rPr>
                <w:webHidden/>
              </w:rPr>
              <w:fldChar w:fldCharType="begin"/>
            </w:r>
            <w:r w:rsidR="009914EB">
              <w:rPr>
                <w:webHidden/>
              </w:rPr>
              <w:instrText xml:space="preserve"> PAGEREF _Toc24113159 \h </w:instrText>
            </w:r>
            <w:r w:rsidR="009914EB">
              <w:rPr>
                <w:webHidden/>
              </w:rPr>
            </w:r>
            <w:r w:rsidR="009914EB">
              <w:rPr>
                <w:webHidden/>
              </w:rPr>
              <w:fldChar w:fldCharType="separate"/>
            </w:r>
            <w:r w:rsidR="009914EB">
              <w:rPr>
                <w:webHidden/>
              </w:rPr>
              <w:t>8</w:t>
            </w:r>
            <w:r w:rsidR="009914EB">
              <w:rPr>
                <w:webHidden/>
              </w:rPr>
              <w:fldChar w:fldCharType="end"/>
            </w:r>
          </w:hyperlink>
        </w:p>
        <w:p w14:paraId="66C135D7" w14:textId="7B0ADE37" w:rsidR="009914EB" w:rsidRDefault="00000000">
          <w:pPr>
            <w:pStyle w:val="Verzeichnis2"/>
            <w:tabs>
              <w:tab w:val="left" w:pos="960"/>
              <w:tab w:val="right" w:leader="dot" w:pos="8834"/>
            </w:tabs>
            <w:rPr>
              <w:rFonts w:asciiTheme="minorHAnsi" w:hAnsiTheme="minorHAnsi"/>
              <w:bCs w:val="0"/>
              <w:sz w:val="24"/>
              <w:szCs w:val="24"/>
            </w:rPr>
          </w:pPr>
          <w:hyperlink w:anchor="_Toc24113160" w:history="1">
            <w:r w:rsidR="009914EB" w:rsidRPr="009E07DB">
              <w:rPr>
                <w:rStyle w:val="Hyperlink"/>
                <w:rFonts w:cstheme="minorHAnsi"/>
              </w:rPr>
              <w:t>6.1</w:t>
            </w:r>
            <w:r w:rsidR="009914EB">
              <w:rPr>
                <w:rFonts w:asciiTheme="minorHAnsi" w:hAnsiTheme="minorHAnsi"/>
                <w:bCs w:val="0"/>
                <w:sz w:val="24"/>
                <w:szCs w:val="24"/>
              </w:rPr>
              <w:tab/>
            </w:r>
            <w:r w:rsidR="009914EB" w:rsidRPr="009E07DB">
              <w:rPr>
                <w:rStyle w:val="Hyperlink"/>
                <w:rFonts w:cstheme="minorHAnsi"/>
              </w:rPr>
              <w:t>Grober Unterrichtsplan</w:t>
            </w:r>
            <w:r w:rsidR="009914EB">
              <w:rPr>
                <w:webHidden/>
              </w:rPr>
              <w:tab/>
            </w:r>
            <w:r w:rsidR="009914EB">
              <w:rPr>
                <w:webHidden/>
              </w:rPr>
              <w:fldChar w:fldCharType="begin"/>
            </w:r>
            <w:r w:rsidR="009914EB">
              <w:rPr>
                <w:webHidden/>
              </w:rPr>
              <w:instrText xml:space="preserve"> PAGEREF _Toc24113160 \h </w:instrText>
            </w:r>
            <w:r w:rsidR="009914EB">
              <w:rPr>
                <w:webHidden/>
              </w:rPr>
            </w:r>
            <w:r w:rsidR="009914EB">
              <w:rPr>
                <w:webHidden/>
              </w:rPr>
              <w:fldChar w:fldCharType="separate"/>
            </w:r>
            <w:r w:rsidR="009914EB">
              <w:rPr>
                <w:webHidden/>
              </w:rPr>
              <w:t>9</w:t>
            </w:r>
            <w:r w:rsidR="009914EB">
              <w:rPr>
                <w:webHidden/>
              </w:rPr>
              <w:fldChar w:fldCharType="end"/>
            </w:r>
          </w:hyperlink>
        </w:p>
        <w:p w14:paraId="1D3B6D9F" w14:textId="1963379C" w:rsidR="009914EB" w:rsidRDefault="00000000">
          <w:pPr>
            <w:pStyle w:val="Verzeichnis3"/>
            <w:tabs>
              <w:tab w:val="left" w:pos="1200"/>
              <w:tab w:val="right" w:leader="dot" w:pos="8834"/>
            </w:tabs>
            <w:rPr>
              <w:rFonts w:asciiTheme="minorHAnsi" w:hAnsiTheme="minorHAnsi"/>
              <w:bCs w:val="0"/>
              <w:sz w:val="24"/>
              <w:szCs w:val="24"/>
            </w:rPr>
          </w:pPr>
          <w:hyperlink w:anchor="_Toc24113161" w:history="1">
            <w:r w:rsidR="009914EB" w:rsidRPr="009E07DB">
              <w:rPr>
                <w:rStyle w:val="Hyperlink"/>
              </w:rPr>
              <w:t>6.1.1</w:t>
            </w:r>
            <w:r w:rsidR="009914EB">
              <w:rPr>
                <w:rFonts w:asciiTheme="minorHAnsi" w:hAnsiTheme="minorHAnsi"/>
                <w:bCs w:val="0"/>
                <w:sz w:val="24"/>
                <w:szCs w:val="24"/>
              </w:rPr>
              <w:tab/>
            </w:r>
            <w:r w:rsidR="009914EB" w:rsidRPr="009E07DB">
              <w:rPr>
                <w:rStyle w:val="Hyperlink"/>
              </w:rPr>
              <w:t>Variante 1</w:t>
            </w:r>
            <w:r w:rsidR="009914EB">
              <w:rPr>
                <w:webHidden/>
              </w:rPr>
              <w:tab/>
            </w:r>
            <w:r w:rsidR="009914EB">
              <w:rPr>
                <w:webHidden/>
              </w:rPr>
              <w:fldChar w:fldCharType="begin"/>
            </w:r>
            <w:r w:rsidR="009914EB">
              <w:rPr>
                <w:webHidden/>
              </w:rPr>
              <w:instrText xml:space="preserve"> PAGEREF _Toc24113161 \h </w:instrText>
            </w:r>
            <w:r w:rsidR="009914EB">
              <w:rPr>
                <w:webHidden/>
              </w:rPr>
            </w:r>
            <w:r w:rsidR="009914EB">
              <w:rPr>
                <w:webHidden/>
              </w:rPr>
              <w:fldChar w:fldCharType="separate"/>
            </w:r>
            <w:r w:rsidR="009914EB">
              <w:rPr>
                <w:webHidden/>
              </w:rPr>
              <w:t>9</w:t>
            </w:r>
            <w:r w:rsidR="009914EB">
              <w:rPr>
                <w:webHidden/>
              </w:rPr>
              <w:fldChar w:fldCharType="end"/>
            </w:r>
          </w:hyperlink>
        </w:p>
        <w:p w14:paraId="0BE9318D" w14:textId="75DD8A07" w:rsidR="009914EB" w:rsidRDefault="00000000">
          <w:pPr>
            <w:pStyle w:val="Verzeichnis3"/>
            <w:tabs>
              <w:tab w:val="left" w:pos="1200"/>
              <w:tab w:val="right" w:leader="dot" w:pos="8834"/>
            </w:tabs>
            <w:rPr>
              <w:rFonts w:asciiTheme="minorHAnsi" w:hAnsiTheme="minorHAnsi"/>
              <w:bCs w:val="0"/>
              <w:sz w:val="24"/>
              <w:szCs w:val="24"/>
            </w:rPr>
          </w:pPr>
          <w:hyperlink w:anchor="_Toc24113162" w:history="1">
            <w:r w:rsidR="009914EB" w:rsidRPr="009E07DB">
              <w:rPr>
                <w:rStyle w:val="Hyperlink"/>
              </w:rPr>
              <w:t>6.1.2</w:t>
            </w:r>
            <w:r w:rsidR="009914EB">
              <w:rPr>
                <w:rFonts w:asciiTheme="minorHAnsi" w:hAnsiTheme="minorHAnsi"/>
                <w:bCs w:val="0"/>
                <w:sz w:val="24"/>
                <w:szCs w:val="24"/>
              </w:rPr>
              <w:tab/>
            </w:r>
            <w:r w:rsidR="009914EB" w:rsidRPr="009E07DB">
              <w:rPr>
                <w:rStyle w:val="Hyperlink"/>
              </w:rPr>
              <w:t>Variante 2</w:t>
            </w:r>
            <w:r w:rsidR="009914EB">
              <w:rPr>
                <w:webHidden/>
              </w:rPr>
              <w:tab/>
            </w:r>
            <w:r w:rsidR="009914EB">
              <w:rPr>
                <w:webHidden/>
              </w:rPr>
              <w:fldChar w:fldCharType="begin"/>
            </w:r>
            <w:r w:rsidR="009914EB">
              <w:rPr>
                <w:webHidden/>
              </w:rPr>
              <w:instrText xml:space="preserve"> PAGEREF _Toc24113162 \h </w:instrText>
            </w:r>
            <w:r w:rsidR="009914EB">
              <w:rPr>
                <w:webHidden/>
              </w:rPr>
            </w:r>
            <w:r w:rsidR="009914EB">
              <w:rPr>
                <w:webHidden/>
              </w:rPr>
              <w:fldChar w:fldCharType="separate"/>
            </w:r>
            <w:r w:rsidR="009914EB">
              <w:rPr>
                <w:webHidden/>
              </w:rPr>
              <w:t>10</w:t>
            </w:r>
            <w:r w:rsidR="009914EB">
              <w:rPr>
                <w:webHidden/>
              </w:rPr>
              <w:fldChar w:fldCharType="end"/>
            </w:r>
          </w:hyperlink>
        </w:p>
        <w:p w14:paraId="0C1E97F6" w14:textId="1C1F1285" w:rsidR="009914EB" w:rsidRDefault="00000000">
          <w:pPr>
            <w:pStyle w:val="Verzeichnis2"/>
            <w:tabs>
              <w:tab w:val="left" w:pos="960"/>
              <w:tab w:val="right" w:leader="dot" w:pos="8834"/>
            </w:tabs>
            <w:rPr>
              <w:rFonts w:asciiTheme="minorHAnsi" w:hAnsiTheme="minorHAnsi"/>
              <w:bCs w:val="0"/>
              <w:sz w:val="24"/>
              <w:szCs w:val="24"/>
            </w:rPr>
          </w:pPr>
          <w:hyperlink w:anchor="_Toc24113163" w:history="1">
            <w:r w:rsidR="009914EB" w:rsidRPr="009E07DB">
              <w:rPr>
                <w:rStyle w:val="Hyperlink"/>
              </w:rPr>
              <w:t>6.2</w:t>
            </w:r>
            <w:r w:rsidR="009914EB">
              <w:rPr>
                <w:rFonts w:asciiTheme="minorHAnsi" w:hAnsiTheme="minorHAnsi"/>
                <w:bCs w:val="0"/>
                <w:sz w:val="24"/>
                <w:szCs w:val="24"/>
              </w:rPr>
              <w:tab/>
            </w:r>
            <w:r w:rsidR="009914EB" w:rsidRPr="009E07DB">
              <w:rPr>
                <w:rStyle w:val="Hyperlink"/>
              </w:rPr>
              <w:t>Stundenverlaufsskizzen</w:t>
            </w:r>
            <w:r w:rsidR="009914EB">
              <w:rPr>
                <w:webHidden/>
              </w:rPr>
              <w:tab/>
            </w:r>
            <w:r w:rsidR="009914EB">
              <w:rPr>
                <w:webHidden/>
              </w:rPr>
              <w:fldChar w:fldCharType="begin"/>
            </w:r>
            <w:r w:rsidR="009914EB">
              <w:rPr>
                <w:webHidden/>
              </w:rPr>
              <w:instrText xml:space="preserve"> PAGEREF _Toc24113163 \h </w:instrText>
            </w:r>
            <w:r w:rsidR="009914EB">
              <w:rPr>
                <w:webHidden/>
              </w:rPr>
            </w:r>
            <w:r w:rsidR="009914EB">
              <w:rPr>
                <w:webHidden/>
              </w:rPr>
              <w:fldChar w:fldCharType="separate"/>
            </w:r>
            <w:r w:rsidR="009914EB">
              <w:rPr>
                <w:webHidden/>
              </w:rPr>
              <w:t>11</w:t>
            </w:r>
            <w:r w:rsidR="009914EB">
              <w:rPr>
                <w:webHidden/>
              </w:rPr>
              <w:fldChar w:fldCharType="end"/>
            </w:r>
          </w:hyperlink>
        </w:p>
        <w:p w14:paraId="0CB87284" w14:textId="2C5EA467" w:rsidR="009914EB" w:rsidRDefault="00000000">
          <w:pPr>
            <w:pStyle w:val="Verzeichnis3"/>
            <w:tabs>
              <w:tab w:val="left" w:pos="1200"/>
              <w:tab w:val="right" w:leader="dot" w:pos="8834"/>
            </w:tabs>
            <w:rPr>
              <w:rFonts w:asciiTheme="minorHAnsi" w:hAnsiTheme="minorHAnsi"/>
              <w:bCs w:val="0"/>
              <w:sz w:val="24"/>
              <w:szCs w:val="24"/>
            </w:rPr>
          </w:pPr>
          <w:hyperlink w:anchor="_Toc24113164" w:history="1">
            <w:r w:rsidR="009914EB" w:rsidRPr="009E07DB">
              <w:rPr>
                <w:rStyle w:val="Hyperlink"/>
              </w:rPr>
              <w:t>6.2.1</w:t>
            </w:r>
            <w:r w:rsidR="009914EB">
              <w:rPr>
                <w:rFonts w:asciiTheme="minorHAnsi" w:hAnsiTheme="minorHAnsi"/>
                <w:bCs w:val="0"/>
                <w:sz w:val="24"/>
                <w:szCs w:val="24"/>
              </w:rPr>
              <w:tab/>
            </w:r>
            <w:r w:rsidR="009914EB" w:rsidRPr="009E07DB">
              <w:rPr>
                <w:rStyle w:val="Hyperlink"/>
              </w:rPr>
              <w:t>Variante 1</w:t>
            </w:r>
            <w:r w:rsidR="009914EB">
              <w:rPr>
                <w:webHidden/>
              </w:rPr>
              <w:tab/>
            </w:r>
            <w:r w:rsidR="009914EB">
              <w:rPr>
                <w:webHidden/>
              </w:rPr>
              <w:fldChar w:fldCharType="begin"/>
            </w:r>
            <w:r w:rsidR="009914EB">
              <w:rPr>
                <w:webHidden/>
              </w:rPr>
              <w:instrText xml:space="preserve"> PAGEREF _Toc24113164 \h </w:instrText>
            </w:r>
            <w:r w:rsidR="009914EB">
              <w:rPr>
                <w:webHidden/>
              </w:rPr>
            </w:r>
            <w:r w:rsidR="009914EB">
              <w:rPr>
                <w:webHidden/>
              </w:rPr>
              <w:fldChar w:fldCharType="separate"/>
            </w:r>
            <w:r w:rsidR="009914EB">
              <w:rPr>
                <w:webHidden/>
              </w:rPr>
              <w:t>11</w:t>
            </w:r>
            <w:r w:rsidR="009914EB">
              <w:rPr>
                <w:webHidden/>
              </w:rPr>
              <w:fldChar w:fldCharType="end"/>
            </w:r>
          </w:hyperlink>
        </w:p>
        <w:p w14:paraId="1B0DE3A2" w14:textId="1D91096F" w:rsidR="009914EB" w:rsidRDefault="00000000">
          <w:pPr>
            <w:pStyle w:val="Verzeichnis3"/>
            <w:tabs>
              <w:tab w:val="left" w:pos="1200"/>
              <w:tab w:val="right" w:leader="dot" w:pos="8834"/>
            </w:tabs>
            <w:rPr>
              <w:rFonts w:asciiTheme="minorHAnsi" w:hAnsiTheme="minorHAnsi"/>
              <w:bCs w:val="0"/>
              <w:sz w:val="24"/>
              <w:szCs w:val="24"/>
            </w:rPr>
          </w:pPr>
          <w:hyperlink w:anchor="_Toc24113165" w:history="1">
            <w:r w:rsidR="009914EB" w:rsidRPr="009E07DB">
              <w:rPr>
                <w:rStyle w:val="Hyperlink"/>
                <w:rFonts w:cstheme="minorHAnsi"/>
              </w:rPr>
              <w:t>6.2.2</w:t>
            </w:r>
            <w:r w:rsidR="009914EB">
              <w:rPr>
                <w:rFonts w:asciiTheme="minorHAnsi" w:hAnsiTheme="minorHAnsi"/>
                <w:bCs w:val="0"/>
                <w:sz w:val="24"/>
                <w:szCs w:val="24"/>
              </w:rPr>
              <w:tab/>
            </w:r>
            <w:r w:rsidR="009914EB" w:rsidRPr="009E07DB">
              <w:rPr>
                <w:rStyle w:val="Hyperlink"/>
                <w:rFonts w:cstheme="minorHAnsi"/>
              </w:rPr>
              <w:t>Variante 2</w:t>
            </w:r>
            <w:r w:rsidR="009914EB">
              <w:rPr>
                <w:webHidden/>
              </w:rPr>
              <w:tab/>
            </w:r>
            <w:r w:rsidR="009914EB">
              <w:rPr>
                <w:webHidden/>
              </w:rPr>
              <w:fldChar w:fldCharType="begin"/>
            </w:r>
            <w:r w:rsidR="009914EB">
              <w:rPr>
                <w:webHidden/>
              </w:rPr>
              <w:instrText xml:space="preserve"> PAGEREF _Toc24113165 \h </w:instrText>
            </w:r>
            <w:r w:rsidR="009914EB">
              <w:rPr>
                <w:webHidden/>
              </w:rPr>
            </w:r>
            <w:r w:rsidR="009914EB">
              <w:rPr>
                <w:webHidden/>
              </w:rPr>
              <w:fldChar w:fldCharType="separate"/>
            </w:r>
            <w:r w:rsidR="009914EB">
              <w:rPr>
                <w:webHidden/>
              </w:rPr>
              <w:t>15</w:t>
            </w:r>
            <w:r w:rsidR="009914EB">
              <w:rPr>
                <w:webHidden/>
              </w:rPr>
              <w:fldChar w:fldCharType="end"/>
            </w:r>
          </w:hyperlink>
        </w:p>
        <w:p w14:paraId="7EE281BC" w14:textId="576C7458" w:rsidR="009914EB" w:rsidRDefault="00000000">
          <w:pPr>
            <w:pStyle w:val="Verzeichnis1"/>
            <w:rPr>
              <w:rFonts w:asciiTheme="minorHAnsi" w:hAnsiTheme="minorHAnsi"/>
              <w:bCs w:val="0"/>
              <w:sz w:val="24"/>
              <w:szCs w:val="24"/>
            </w:rPr>
          </w:pPr>
          <w:hyperlink w:anchor="_Toc24113166" w:history="1">
            <w:r w:rsidR="009914EB" w:rsidRPr="009E07DB">
              <w:rPr>
                <w:rStyle w:val="Hyperlink"/>
              </w:rPr>
              <w:t>7</w:t>
            </w:r>
            <w:r w:rsidR="009914EB">
              <w:rPr>
                <w:rFonts w:asciiTheme="minorHAnsi" w:hAnsiTheme="minorHAnsi"/>
                <w:bCs w:val="0"/>
                <w:sz w:val="24"/>
                <w:szCs w:val="24"/>
              </w:rPr>
              <w:tab/>
            </w:r>
            <w:r w:rsidR="009914EB" w:rsidRPr="009E07DB">
              <w:rPr>
                <w:rStyle w:val="Hyperlink"/>
              </w:rPr>
              <w:t>Einbettung in verschiedene Fächer und Themen</w:t>
            </w:r>
            <w:r w:rsidR="009914EB">
              <w:rPr>
                <w:webHidden/>
              </w:rPr>
              <w:tab/>
            </w:r>
            <w:r w:rsidR="009914EB">
              <w:rPr>
                <w:webHidden/>
              </w:rPr>
              <w:fldChar w:fldCharType="begin"/>
            </w:r>
            <w:r w:rsidR="009914EB">
              <w:rPr>
                <w:webHidden/>
              </w:rPr>
              <w:instrText xml:space="preserve"> PAGEREF _Toc24113166 \h </w:instrText>
            </w:r>
            <w:r w:rsidR="009914EB">
              <w:rPr>
                <w:webHidden/>
              </w:rPr>
            </w:r>
            <w:r w:rsidR="009914EB">
              <w:rPr>
                <w:webHidden/>
              </w:rPr>
              <w:fldChar w:fldCharType="separate"/>
            </w:r>
            <w:r w:rsidR="009914EB">
              <w:rPr>
                <w:webHidden/>
              </w:rPr>
              <w:t>18</w:t>
            </w:r>
            <w:r w:rsidR="009914EB">
              <w:rPr>
                <w:webHidden/>
              </w:rPr>
              <w:fldChar w:fldCharType="end"/>
            </w:r>
          </w:hyperlink>
        </w:p>
        <w:p w14:paraId="5297F8DD" w14:textId="2228CDC8" w:rsidR="009914EB" w:rsidRDefault="00000000">
          <w:pPr>
            <w:pStyle w:val="Verzeichnis1"/>
            <w:rPr>
              <w:rFonts w:asciiTheme="minorHAnsi" w:hAnsiTheme="minorHAnsi"/>
              <w:bCs w:val="0"/>
              <w:sz w:val="24"/>
              <w:szCs w:val="24"/>
            </w:rPr>
          </w:pPr>
          <w:hyperlink w:anchor="_Toc24113167" w:history="1">
            <w:r w:rsidR="009914EB" w:rsidRPr="009E07DB">
              <w:rPr>
                <w:rStyle w:val="Hyperlink"/>
              </w:rPr>
              <w:t>8</w:t>
            </w:r>
            <w:r w:rsidR="009914EB">
              <w:rPr>
                <w:rFonts w:asciiTheme="minorHAnsi" w:hAnsiTheme="minorHAnsi"/>
                <w:bCs w:val="0"/>
                <w:sz w:val="24"/>
                <w:szCs w:val="24"/>
              </w:rPr>
              <w:tab/>
            </w:r>
            <w:r w:rsidR="009914EB" w:rsidRPr="009E07DB">
              <w:rPr>
                <w:rStyle w:val="Hyperlink"/>
              </w:rPr>
              <w:t>Anschlussthemen</w:t>
            </w:r>
            <w:r w:rsidR="009914EB">
              <w:rPr>
                <w:webHidden/>
              </w:rPr>
              <w:tab/>
            </w:r>
            <w:r w:rsidR="009914EB">
              <w:rPr>
                <w:webHidden/>
              </w:rPr>
              <w:fldChar w:fldCharType="begin"/>
            </w:r>
            <w:r w:rsidR="009914EB">
              <w:rPr>
                <w:webHidden/>
              </w:rPr>
              <w:instrText xml:space="preserve"> PAGEREF _Toc24113167 \h </w:instrText>
            </w:r>
            <w:r w:rsidR="009914EB">
              <w:rPr>
                <w:webHidden/>
              </w:rPr>
            </w:r>
            <w:r w:rsidR="009914EB">
              <w:rPr>
                <w:webHidden/>
              </w:rPr>
              <w:fldChar w:fldCharType="separate"/>
            </w:r>
            <w:r w:rsidR="009914EB">
              <w:rPr>
                <w:webHidden/>
              </w:rPr>
              <w:t>19</w:t>
            </w:r>
            <w:r w:rsidR="009914EB">
              <w:rPr>
                <w:webHidden/>
              </w:rPr>
              <w:fldChar w:fldCharType="end"/>
            </w:r>
          </w:hyperlink>
        </w:p>
        <w:p w14:paraId="2B3321F5" w14:textId="65C53C4A" w:rsidR="009914EB" w:rsidRDefault="00000000">
          <w:pPr>
            <w:pStyle w:val="Verzeichnis1"/>
            <w:rPr>
              <w:rFonts w:asciiTheme="minorHAnsi" w:hAnsiTheme="minorHAnsi"/>
              <w:bCs w:val="0"/>
              <w:sz w:val="24"/>
              <w:szCs w:val="24"/>
            </w:rPr>
          </w:pPr>
          <w:hyperlink w:anchor="_Toc24113168" w:history="1">
            <w:r w:rsidR="009914EB" w:rsidRPr="009E07DB">
              <w:rPr>
                <w:rStyle w:val="Hyperlink"/>
              </w:rPr>
              <w:t>9</w:t>
            </w:r>
            <w:r w:rsidR="009914EB">
              <w:rPr>
                <w:rFonts w:asciiTheme="minorHAnsi" w:hAnsiTheme="minorHAnsi"/>
                <w:bCs w:val="0"/>
                <w:sz w:val="24"/>
                <w:szCs w:val="24"/>
              </w:rPr>
              <w:tab/>
            </w:r>
            <w:r w:rsidR="009914EB" w:rsidRPr="009E07DB">
              <w:rPr>
                <w:rStyle w:val="Hyperlink"/>
              </w:rPr>
              <w:t>Literatur und Links</w:t>
            </w:r>
            <w:r w:rsidR="009914EB">
              <w:rPr>
                <w:webHidden/>
              </w:rPr>
              <w:tab/>
            </w:r>
            <w:r w:rsidR="009914EB">
              <w:rPr>
                <w:webHidden/>
              </w:rPr>
              <w:fldChar w:fldCharType="begin"/>
            </w:r>
            <w:r w:rsidR="009914EB">
              <w:rPr>
                <w:webHidden/>
              </w:rPr>
              <w:instrText xml:space="preserve"> PAGEREF _Toc24113168 \h </w:instrText>
            </w:r>
            <w:r w:rsidR="009914EB">
              <w:rPr>
                <w:webHidden/>
              </w:rPr>
            </w:r>
            <w:r w:rsidR="009914EB">
              <w:rPr>
                <w:webHidden/>
              </w:rPr>
              <w:fldChar w:fldCharType="separate"/>
            </w:r>
            <w:r w:rsidR="009914EB">
              <w:rPr>
                <w:webHidden/>
              </w:rPr>
              <w:t>19</w:t>
            </w:r>
            <w:r w:rsidR="009914EB">
              <w:rPr>
                <w:webHidden/>
              </w:rPr>
              <w:fldChar w:fldCharType="end"/>
            </w:r>
          </w:hyperlink>
        </w:p>
        <w:p w14:paraId="63AA8E84" w14:textId="10AAD2B6" w:rsidR="009914EB" w:rsidRDefault="00000000">
          <w:pPr>
            <w:pStyle w:val="Verzeichnis1"/>
            <w:rPr>
              <w:rFonts w:asciiTheme="minorHAnsi" w:hAnsiTheme="minorHAnsi"/>
              <w:bCs w:val="0"/>
              <w:sz w:val="24"/>
              <w:szCs w:val="24"/>
            </w:rPr>
          </w:pPr>
          <w:hyperlink w:anchor="_Toc24113169" w:history="1">
            <w:r w:rsidR="009914EB" w:rsidRPr="009E07DB">
              <w:rPr>
                <w:rStyle w:val="Hyperlink"/>
              </w:rPr>
              <w:t>10</w:t>
            </w:r>
            <w:r w:rsidR="009914EB">
              <w:rPr>
                <w:rFonts w:asciiTheme="minorHAnsi" w:hAnsiTheme="minorHAnsi"/>
                <w:bCs w:val="0"/>
                <w:sz w:val="24"/>
                <w:szCs w:val="24"/>
              </w:rPr>
              <w:tab/>
            </w:r>
            <w:r w:rsidR="009914EB" w:rsidRPr="009E07DB">
              <w:rPr>
                <w:rStyle w:val="Hyperlink"/>
              </w:rPr>
              <w:t>Arbeitsmaterialien</w:t>
            </w:r>
            <w:r w:rsidR="009914EB">
              <w:rPr>
                <w:webHidden/>
              </w:rPr>
              <w:tab/>
            </w:r>
            <w:r w:rsidR="009914EB">
              <w:rPr>
                <w:webHidden/>
              </w:rPr>
              <w:fldChar w:fldCharType="begin"/>
            </w:r>
            <w:r w:rsidR="009914EB">
              <w:rPr>
                <w:webHidden/>
              </w:rPr>
              <w:instrText xml:space="preserve"> PAGEREF _Toc24113169 \h </w:instrText>
            </w:r>
            <w:r w:rsidR="009914EB">
              <w:rPr>
                <w:webHidden/>
              </w:rPr>
            </w:r>
            <w:r w:rsidR="009914EB">
              <w:rPr>
                <w:webHidden/>
              </w:rPr>
              <w:fldChar w:fldCharType="separate"/>
            </w:r>
            <w:r w:rsidR="009914EB">
              <w:rPr>
                <w:webHidden/>
              </w:rPr>
              <w:t>19</w:t>
            </w:r>
            <w:r w:rsidR="009914EB">
              <w:rPr>
                <w:webHidden/>
              </w:rPr>
              <w:fldChar w:fldCharType="end"/>
            </w:r>
          </w:hyperlink>
        </w:p>
        <w:p w14:paraId="212A47FB" w14:textId="6203E29E" w:rsidR="009914EB" w:rsidRDefault="00000000">
          <w:pPr>
            <w:pStyle w:val="Verzeichnis1"/>
            <w:rPr>
              <w:rFonts w:asciiTheme="minorHAnsi" w:hAnsiTheme="minorHAnsi"/>
              <w:bCs w:val="0"/>
              <w:sz w:val="24"/>
              <w:szCs w:val="24"/>
            </w:rPr>
          </w:pPr>
          <w:hyperlink w:anchor="_Toc24113170" w:history="1">
            <w:r w:rsidR="009914EB" w:rsidRPr="009E07DB">
              <w:rPr>
                <w:rStyle w:val="Hyperlink"/>
              </w:rPr>
              <w:t>11</w:t>
            </w:r>
            <w:r w:rsidR="009914EB">
              <w:rPr>
                <w:rFonts w:asciiTheme="minorHAnsi" w:hAnsiTheme="minorHAnsi"/>
                <w:bCs w:val="0"/>
                <w:sz w:val="24"/>
                <w:szCs w:val="24"/>
              </w:rPr>
              <w:tab/>
            </w:r>
            <w:r w:rsidR="009914EB" w:rsidRPr="009E07DB">
              <w:rPr>
                <w:rStyle w:val="Hyperlink"/>
              </w:rPr>
              <w:t>Glossar</w:t>
            </w:r>
            <w:r w:rsidR="009914EB">
              <w:rPr>
                <w:webHidden/>
              </w:rPr>
              <w:tab/>
            </w:r>
            <w:r w:rsidR="009914EB">
              <w:rPr>
                <w:webHidden/>
              </w:rPr>
              <w:fldChar w:fldCharType="begin"/>
            </w:r>
            <w:r w:rsidR="009914EB">
              <w:rPr>
                <w:webHidden/>
              </w:rPr>
              <w:instrText xml:space="preserve"> PAGEREF _Toc24113170 \h </w:instrText>
            </w:r>
            <w:r w:rsidR="009914EB">
              <w:rPr>
                <w:webHidden/>
              </w:rPr>
            </w:r>
            <w:r w:rsidR="009914EB">
              <w:rPr>
                <w:webHidden/>
              </w:rPr>
              <w:fldChar w:fldCharType="separate"/>
            </w:r>
            <w:r w:rsidR="009914EB">
              <w:rPr>
                <w:webHidden/>
              </w:rPr>
              <w:t>20</w:t>
            </w:r>
            <w:r w:rsidR="009914EB">
              <w:rPr>
                <w:webHidden/>
              </w:rPr>
              <w:fldChar w:fldCharType="end"/>
            </w:r>
          </w:hyperlink>
        </w:p>
        <w:p w14:paraId="6E181C7B" w14:textId="6F50807C" w:rsidR="009914EB" w:rsidRDefault="00000000">
          <w:pPr>
            <w:pStyle w:val="Verzeichnis1"/>
            <w:rPr>
              <w:rFonts w:asciiTheme="minorHAnsi" w:hAnsiTheme="minorHAnsi"/>
              <w:bCs w:val="0"/>
              <w:sz w:val="24"/>
              <w:szCs w:val="24"/>
            </w:rPr>
          </w:pPr>
          <w:hyperlink w:anchor="_Toc24113171" w:history="1">
            <w:r w:rsidR="009914EB" w:rsidRPr="009E07DB">
              <w:rPr>
                <w:rStyle w:val="Hyperlink"/>
              </w:rPr>
              <w:t>12</w:t>
            </w:r>
            <w:r w:rsidR="009914EB">
              <w:rPr>
                <w:rFonts w:asciiTheme="minorHAnsi" w:hAnsiTheme="minorHAnsi"/>
                <w:bCs w:val="0"/>
                <w:sz w:val="24"/>
                <w:szCs w:val="24"/>
              </w:rPr>
              <w:tab/>
            </w:r>
            <w:r w:rsidR="009914EB" w:rsidRPr="009E07DB">
              <w:rPr>
                <w:rStyle w:val="Hyperlink"/>
              </w:rPr>
              <w:t>FAQs</w:t>
            </w:r>
            <w:r w:rsidR="009914EB">
              <w:rPr>
                <w:webHidden/>
              </w:rPr>
              <w:tab/>
            </w:r>
            <w:r w:rsidR="009914EB">
              <w:rPr>
                <w:webHidden/>
              </w:rPr>
              <w:fldChar w:fldCharType="begin"/>
            </w:r>
            <w:r w:rsidR="009914EB">
              <w:rPr>
                <w:webHidden/>
              </w:rPr>
              <w:instrText xml:space="preserve"> PAGEREF _Toc24113171 \h </w:instrText>
            </w:r>
            <w:r w:rsidR="009914EB">
              <w:rPr>
                <w:webHidden/>
              </w:rPr>
            </w:r>
            <w:r w:rsidR="009914EB">
              <w:rPr>
                <w:webHidden/>
              </w:rPr>
              <w:fldChar w:fldCharType="separate"/>
            </w:r>
            <w:r w:rsidR="009914EB">
              <w:rPr>
                <w:webHidden/>
              </w:rPr>
              <w:t>21</w:t>
            </w:r>
            <w:r w:rsidR="009914EB">
              <w:rPr>
                <w:webHidden/>
              </w:rPr>
              <w:fldChar w:fldCharType="end"/>
            </w:r>
          </w:hyperlink>
        </w:p>
        <w:p w14:paraId="28F5D4C8" w14:textId="2E0992A5" w:rsidR="006B1729" w:rsidRPr="006B1729" w:rsidRDefault="006B1729">
          <w:r>
            <w:rPr>
              <w:b/>
              <w:bCs w:val="0"/>
            </w:rPr>
            <w:fldChar w:fldCharType="end"/>
          </w:r>
        </w:p>
      </w:sdtContent>
    </w:sdt>
    <w:p w14:paraId="79F0C58F" w14:textId="77777777" w:rsidR="006B1729" w:rsidRPr="006B1729" w:rsidRDefault="006B1729">
      <w:r w:rsidRPr="006B1729">
        <w:br w:type="page"/>
      </w:r>
    </w:p>
    <w:p w14:paraId="24D7F50A" w14:textId="59B931D9" w:rsidR="00DD6851" w:rsidRPr="00F14841" w:rsidRDefault="00FE6E45" w:rsidP="00F14841">
      <w:pPr>
        <w:pStyle w:val="berschrift1"/>
      </w:pPr>
      <w:bookmarkStart w:id="0" w:name="_Toc24113152"/>
      <w:r>
        <w:lastRenderedPageBreak/>
        <w:t>Codes im Supermarkt und Unternehmen</w:t>
      </w:r>
      <w:bookmarkEnd w:id="0"/>
    </w:p>
    <w:p w14:paraId="6400B24D" w14:textId="55222F12" w:rsidR="00FE6E45" w:rsidRPr="00897DB7" w:rsidRDefault="00FE6E45" w:rsidP="00977330">
      <w:pPr>
        <w:jc w:val="both"/>
        <w:rPr>
          <w:rFonts w:cstheme="minorHAnsi"/>
        </w:rPr>
      </w:pPr>
      <w:r w:rsidRPr="00897DB7">
        <w:rPr>
          <w:rFonts w:cstheme="minorHAnsi"/>
          <w:noProof/>
        </w:rPr>
        <w:drawing>
          <wp:anchor distT="0" distB="0" distL="114300" distR="114300" simplePos="0" relativeHeight="251653632" behindDoc="1" locked="0" layoutInCell="1" allowOverlap="1" wp14:anchorId="6BB7A7CE" wp14:editId="3865BD4D">
            <wp:simplePos x="0" y="0"/>
            <wp:positionH relativeFrom="margin">
              <wp:posOffset>3162300</wp:posOffset>
            </wp:positionH>
            <wp:positionV relativeFrom="paragraph">
              <wp:posOffset>7620</wp:posOffset>
            </wp:positionV>
            <wp:extent cx="2586990" cy="1847850"/>
            <wp:effectExtent l="0" t="0" r="3810" b="0"/>
            <wp:wrapTight wrapText="bothSides">
              <wp:wrapPolygon edited="0">
                <wp:start x="0" y="0"/>
                <wp:lineTo x="0" y="21377"/>
                <wp:lineTo x="21473" y="21377"/>
                <wp:lineTo x="21473" y="0"/>
                <wp:lineTo x="0" y="0"/>
              </wp:wrapPolygon>
            </wp:wrapTight>
            <wp:docPr id="7" name="Grafik 6" descr="barcode-616035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616035_640.png"/>
                    <pic:cNvPicPr/>
                  </pic:nvPicPr>
                  <pic:blipFill>
                    <a:blip r:embed="rId9" cstate="print"/>
                    <a:stretch>
                      <a:fillRect/>
                    </a:stretch>
                  </pic:blipFill>
                  <pic:spPr>
                    <a:xfrm>
                      <a:off x="0" y="0"/>
                      <a:ext cx="2586990" cy="1847850"/>
                    </a:xfrm>
                    <a:prstGeom prst="rect">
                      <a:avLst/>
                    </a:prstGeom>
                  </pic:spPr>
                </pic:pic>
              </a:graphicData>
            </a:graphic>
            <wp14:sizeRelH relativeFrom="margin">
              <wp14:pctWidth>0</wp14:pctWidth>
            </wp14:sizeRelH>
            <wp14:sizeRelV relativeFrom="margin">
              <wp14:pctHeight>0</wp14:pctHeight>
            </wp14:sizeRelV>
          </wp:anchor>
        </w:drawing>
      </w:r>
      <w:r w:rsidRPr="00897DB7">
        <w:rPr>
          <w:rFonts w:cstheme="minorHAnsi"/>
        </w:rPr>
        <w:t xml:space="preserve">Optische Codes wie Barcodes oder QR-Codes </w:t>
      </w:r>
      <w:r w:rsidR="00F97289">
        <w:rPr>
          <w:rFonts w:cstheme="minorHAnsi"/>
        </w:rPr>
        <w:t>begegnen</w:t>
      </w:r>
      <w:r w:rsidR="00F97289" w:rsidRPr="00897DB7">
        <w:rPr>
          <w:rFonts w:cstheme="minorHAnsi"/>
        </w:rPr>
        <w:t xml:space="preserve"> </w:t>
      </w:r>
      <w:r w:rsidRPr="00897DB7">
        <w:rPr>
          <w:rFonts w:cstheme="minorHAnsi"/>
        </w:rPr>
        <w:t>uns mittlerweile überall. Egal ob auf den Produkten im Supermarkt, Tickets (Veranstaltungen, Bahn-/Flugzeugtickets</w:t>
      </w:r>
      <w:r w:rsidR="00977330">
        <w:rPr>
          <w:rFonts w:cstheme="minorHAnsi"/>
        </w:rPr>
        <w:t>)</w:t>
      </w:r>
      <w:r w:rsidRPr="00897DB7">
        <w:rPr>
          <w:rFonts w:cstheme="minorHAnsi"/>
        </w:rPr>
        <w:t xml:space="preserve"> oder in der Werbung. Aber wie funktionieren eigentlich solche Codes und welche Informationen beinhalten sie?</w:t>
      </w:r>
    </w:p>
    <w:p w14:paraId="09C528B7" w14:textId="630AA9CE" w:rsidR="00FE6E45" w:rsidRPr="00897DB7" w:rsidRDefault="00FE6E45" w:rsidP="00977330">
      <w:pPr>
        <w:jc w:val="both"/>
        <w:rPr>
          <w:rFonts w:cstheme="minorHAnsi"/>
        </w:rPr>
      </w:pPr>
      <w:r w:rsidRPr="00897DB7">
        <w:rPr>
          <w:rFonts w:cstheme="minorHAnsi"/>
        </w:rPr>
        <w:t>Dieses Modul befasst sich mit der Funktionsweise und den Einsatzmöglichkeiten von optischen Codes. Die Schülerinnen und Schüler erfahren, wo sie überall zu finden sind, wie man sie erstellt, welche Informationen sie bereitstellen und welche Bedeutung sie für die Wirtschaft haben. Für diesen Zweck kann auch eine Exkursion zu einem Unternehmen oder eine</w:t>
      </w:r>
      <w:r w:rsidR="00977330">
        <w:rPr>
          <w:rFonts w:cstheme="minorHAnsi"/>
        </w:rPr>
        <w:t>m</w:t>
      </w:r>
      <w:r w:rsidRPr="00897DB7">
        <w:rPr>
          <w:rFonts w:cstheme="minorHAnsi"/>
        </w:rPr>
        <w:t xml:space="preserve"> ortsansässigen Supermarkt </w:t>
      </w:r>
      <w:r w:rsidR="00F97289">
        <w:rPr>
          <w:rFonts w:cstheme="minorHAnsi"/>
        </w:rPr>
        <w:t>unternommen</w:t>
      </w:r>
      <w:r w:rsidR="00F97289" w:rsidRPr="00897DB7">
        <w:rPr>
          <w:rFonts w:cstheme="minorHAnsi"/>
        </w:rPr>
        <w:t xml:space="preserve"> </w:t>
      </w:r>
      <w:r w:rsidRPr="00897DB7">
        <w:rPr>
          <w:rFonts w:cstheme="minorHAnsi"/>
        </w:rPr>
        <w:t>werden.</w:t>
      </w:r>
    </w:p>
    <w:tbl>
      <w:tblPr>
        <w:tblStyle w:val="Steckbrief"/>
        <w:tblW w:w="0" w:type="auto"/>
        <w:tblLook w:val="04A0" w:firstRow="1" w:lastRow="0" w:firstColumn="1" w:lastColumn="0" w:noHBand="0" w:noVBand="1"/>
      </w:tblPr>
      <w:tblGrid>
        <w:gridCol w:w="3044"/>
        <w:gridCol w:w="534"/>
        <w:gridCol w:w="5380"/>
      </w:tblGrid>
      <w:tr w:rsidR="00BE21DA" w14:paraId="3E4887BE"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31A263FD" w14:textId="77777777" w:rsidR="00BE21DA" w:rsidRPr="00A24E85" w:rsidRDefault="00BE21DA" w:rsidP="002466F6">
            <w:r w:rsidRPr="00A24E85">
              <w:t>Lernfeld</w:t>
            </w:r>
            <w:r>
              <w:t>/Cluster</w:t>
            </w:r>
            <w:r w:rsidRPr="00A24E85">
              <w:t>:</w:t>
            </w:r>
          </w:p>
        </w:tc>
        <w:tc>
          <w:tcPr>
            <w:tcW w:w="6489" w:type="dxa"/>
            <w:gridSpan w:val="2"/>
          </w:tcPr>
          <w:p w14:paraId="3DE2BBB9" w14:textId="7FAD3C5E" w:rsidR="00BE21DA" w:rsidRDefault="00FE6E45" w:rsidP="002466F6">
            <w:pPr>
              <w:cnfStyle w:val="000000000000" w:firstRow="0" w:lastRow="0" w:firstColumn="0" w:lastColumn="0" w:oddVBand="0" w:evenVBand="0" w:oddHBand="0" w:evenHBand="0" w:firstRowFirstColumn="0" w:firstRowLastColumn="0" w:lastRowFirstColumn="0" w:lastRowLastColumn="0"/>
            </w:pPr>
            <w:r>
              <w:t>Daten erforschen</w:t>
            </w:r>
          </w:p>
        </w:tc>
      </w:tr>
      <w:tr w:rsidR="00BE21DA" w14:paraId="051C1E6A" w14:textId="77777777" w:rsidTr="002466F6">
        <w:tc>
          <w:tcPr>
            <w:cnfStyle w:val="001000000000" w:firstRow="0" w:lastRow="0" w:firstColumn="1" w:lastColumn="0" w:oddVBand="0" w:evenVBand="0" w:oddHBand="0" w:evenHBand="0" w:firstRowFirstColumn="0" w:firstRowLastColumn="0" w:lastRowFirstColumn="0" w:lastRowLastColumn="0"/>
            <w:tcW w:w="2572" w:type="dxa"/>
            <w:vMerge w:val="restart"/>
          </w:tcPr>
          <w:p w14:paraId="7F8C4E33" w14:textId="77777777" w:rsidR="00BE21DA" w:rsidRPr="00A24E85" w:rsidRDefault="00BE21DA" w:rsidP="002466F6">
            <w:r w:rsidRPr="00A24E85">
              <w:t>Zielgruppe/Klassenstufe:</w:t>
            </w:r>
          </w:p>
        </w:tc>
        <w:tc>
          <w:tcPr>
            <w:tcW w:w="542" w:type="dxa"/>
            <w:vAlign w:val="center"/>
          </w:tcPr>
          <w:p w14:paraId="44A0F3FC" w14:textId="33F1E1C1"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p>
        </w:tc>
        <w:tc>
          <w:tcPr>
            <w:tcW w:w="5947" w:type="dxa"/>
          </w:tcPr>
          <w:p w14:paraId="6DBCF551"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BE21DA" w14:paraId="75852982" w14:textId="77777777" w:rsidTr="002466F6">
        <w:tc>
          <w:tcPr>
            <w:cnfStyle w:val="001000000000" w:firstRow="0" w:lastRow="0" w:firstColumn="1" w:lastColumn="0" w:oddVBand="0" w:evenVBand="0" w:oddHBand="0" w:evenHBand="0" w:firstRowFirstColumn="0" w:firstRowLastColumn="0" w:lastRowFirstColumn="0" w:lastRowLastColumn="0"/>
            <w:tcW w:w="2572" w:type="dxa"/>
            <w:vMerge/>
          </w:tcPr>
          <w:p w14:paraId="22C770E5" w14:textId="77777777" w:rsidR="00BE21DA" w:rsidRPr="00A24E85" w:rsidRDefault="00BE21DA" w:rsidP="002466F6"/>
        </w:tc>
        <w:tc>
          <w:tcPr>
            <w:tcW w:w="542" w:type="dxa"/>
            <w:vAlign w:val="center"/>
          </w:tcPr>
          <w:p w14:paraId="5842D75C" w14:textId="77777777"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74CB9EB"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BE21DA" w14:paraId="26C68E80" w14:textId="77777777" w:rsidTr="002466F6">
        <w:tc>
          <w:tcPr>
            <w:cnfStyle w:val="001000000000" w:firstRow="0" w:lastRow="0" w:firstColumn="1" w:lastColumn="0" w:oddVBand="0" w:evenVBand="0" w:oddHBand="0" w:evenHBand="0" w:firstRowFirstColumn="0" w:firstRowLastColumn="0" w:lastRowFirstColumn="0" w:lastRowLastColumn="0"/>
            <w:tcW w:w="2572" w:type="dxa"/>
            <w:vMerge/>
          </w:tcPr>
          <w:p w14:paraId="109668D3" w14:textId="77777777" w:rsidR="00BE21DA" w:rsidRPr="00A24E85" w:rsidRDefault="00BE21DA" w:rsidP="002466F6"/>
        </w:tc>
        <w:tc>
          <w:tcPr>
            <w:tcW w:w="542" w:type="dxa"/>
            <w:vAlign w:val="center"/>
          </w:tcPr>
          <w:p w14:paraId="75401F38" w14:textId="77777777"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37FAACDE"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BE21DA" w14:paraId="523A1EB5" w14:textId="77777777" w:rsidTr="002466F6">
        <w:tc>
          <w:tcPr>
            <w:cnfStyle w:val="001000000000" w:firstRow="0" w:lastRow="0" w:firstColumn="1" w:lastColumn="0" w:oddVBand="0" w:evenVBand="0" w:oddHBand="0" w:evenHBand="0" w:firstRowFirstColumn="0" w:firstRowLastColumn="0" w:lastRowFirstColumn="0" w:lastRowLastColumn="0"/>
            <w:tcW w:w="2572" w:type="dxa"/>
            <w:vMerge/>
          </w:tcPr>
          <w:p w14:paraId="2A5593C7" w14:textId="77777777" w:rsidR="00BE21DA" w:rsidRPr="00A24E85" w:rsidRDefault="00BE21DA" w:rsidP="002466F6"/>
        </w:tc>
        <w:tc>
          <w:tcPr>
            <w:tcW w:w="542" w:type="dxa"/>
            <w:vAlign w:val="center"/>
          </w:tcPr>
          <w:p w14:paraId="3012F383" w14:textId="616E697A" w:rsidR="00BE21DA" w:rsidRPr="00BE21DA" w:rsidRDefault="00FE6E45"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214C799" w14:textId="77777777" w:rsidR="00BE21DA"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11. bis 12. Klasse</w:t>
            </w:r>
          </w:p>
        </w:tc>
      </w:tr>
      <w:tr w:rsidR="00FE6E45" w14:paraId="2B9B58F7"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1AB8F5B3" w14:textId="77777777" w:rsidR="00FE6E45" w:rsidRPr="00A24E85" w:rsidRDefault="00FE6E45" w:rsidP="002466F6">
            <w:r w:rsidRPr="00A24E85">
              <w:t>Geschätzter Zeitaufwand:</w:t>
            </w:r>
          </w:p>
        </w:tc>
        <w:tc>
          <w:tcPr>
            <w:tcW w:w="6489" w:type="dxa"/>
            <w:gridSpan w:val="2"/>
          </w:tcPr>
          <w:p w14:paraId="44B695BD" w14:textId="74FB9E96"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Ca. 5</w:t>
            </w:r>
            <w:r w:rsidR="00F97289">
              <w:t xml:space="preserve"> bis </w:t>
            </w:r>
            <w:r w:rsidRPr="00FE6E45">
              <w:t>8 Doppelstunden</w:t>
            </w:r>
          </w:p>
        </w:tc>
      </w:tr>
      <w:tr w:rsidR="00FE6E45" w14:paraId="58021F46"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01B0C564" w14:textId="77777777" w:rsidR="00FE6E45" w:rsidRPr="00A24E85" w:rsidRDefault="00FE6E45" w:rsidP="002466F6">
            <w:r w:rsidRPr="00A24E85">
              <w:t>Lernziele:</w:t>
            </w:r>
          </w:p>
        </w:tc>
        <w:tc>
          <w:tcPr>
            <w:tcW w:w="6489" w:type="dxa"/>
            <w:gridSpan w:val="2"/>
          </w:tcPr>
          <w:p w14:paraId="1EAEA39C" w14:textId="62DDE6DE" w:rsidR="00FE6E45" w:rsidRPr="00FE6E45" w:rsidRDefault="009F5F1A"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t>c</w:t>
            </w:r>
            <w:r w:rsidR="00FE6E45" w:rsidRPr="00FE6E45">
              <w:t>omputergestützte Codierungs- und Decodierungssysteme kennenlernen</w:t>
            </w:r>
          </w:p>
          <w:p w14:paraId="2CC76740" w14:textId="77777777" w:rsidR="00FE6E45" w:rsidRPr="00FE6E45" w:rsidRDefault="00FE6E45"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Funktionsweise von Codes (EAN-Codes) kennenlernen</w:t>
            </w:r>
          </w:p>
          <w:p w14:paraId="78D0BD7A" w14:textId="77777777" w:rsidR="00FE6E45" w:rsidRPr="00FE6E45" w:rsidRDefault="00FE6E45"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IT im Alltag entdecken</w:t>
            </w:r>
          </w:p>
          <w:p w14:paraId="7B01F4DB" w14:textId="75EEB207" w:rsidR="00FE6E45" w:rsidRPr="00FE6E45" w:rsidRDefault="009F5F1A"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t>v</w:t>
            </w:r>
            <w:r w:rsidR="00FE6E45" w:rsidRPr="00FE6E45">
              <w:t>ersteckte Informationen im Supermarkt mithilfe von Barcodes erforschen</w:t>
            </w:r>
          </w:p>
          <w:p w14:paraId="6B7A9063" w14:textId="151B5DA3" w:rsidR="00FE6E45" w:rsidRPr="00FE6E45" w:rsidRDefault="00FE6E45"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QR-Codes selbst für eigene Zwecke (Rallye) erstellen</w:t>
            </w:r>
          </w:p>
        </w:tc>
      </w:tr>
      <w:tr w:rsidR="00FE6E45" w14:paraId="745429AC"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64769D44" w14:textId="77777777" w:rsidR="00FE6E45" w:rsidRPr="00A24E85" w:rsidRDefault="00FE6E45" w:rsidP="002466F6">
            <w:r w:rsidRPr="00A24E85">
              <w:t>Vorkenntnisse der Schülerinnen und Schüler:</w:t>
            </w:r>
          </w:p>
        </w:tc>
        <w:tc>
          <w:tcPr>
            <w:tcW w:w="6489" w:type="dxa"/>
            <w:gridSpan w:val="2"/>
          </w:tcPr>
          <w:p w14:paraId="357C1591" w14:textId="2543A90F"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FE6E45" w14:paraId="2853E725"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5BCFAF0F" w14:textId="2DAFFBE6" w:rsidR="00FE6E45" w:rsidRPr="00A24E85" w:rsidRDefault="00FE6E45" w:rsidP="002466F6">
            <w:r w:rsidRPr="00A24E85">
              <w:t xml:space="preserve">Vorkenntnisse </w:t>
            </w:r>
            <w:r w:rsidR="00F97289">
              <w:t>der/</w:t>
            </w:r>
            <w:r w:rsidRPr="00A24E85">
              <w:t>des Lehrenden:</w:t>
            </w:r>
          </w:p>
        </w:tc>
        <w:tc>
          <w:tcPr>
            <w:tcW w:w="6489" w:type="dxa"/>
            <w:gridSpan w:val="2"/>
          </w:tcPr>
          <w:p w14:paraId="497BAACA" w14:textId="76FE5348"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FE6E45" w:rsidRPr="00B16FE0" w14:paraId="7A4CE9BB"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35D72F2A" w14:textId="624934C9" w:rsidR="00FE6E45" w:rsidRPr="00A24E85" w:rsidRDefault="00FE6E45" w:rsidP="002466F6">
            <w:r w:rsidRPr="00A24E85">
              <w:t>Vorkenntnisse der Unternehmensvertreterin</w:t>
            </w:r>
            <w:r w:rsidR="00F97289">
              <w:t>/</w:t>
            </w:r>
            <w:r w:rsidRPr="00A24E85">
              <w:t>des Unternehmensvertreters</w:t>
            </w:r>
            <w:r w:rsidR="00C845E2">
              <w:t>:</w:t>
            </w:r>
          </w:p>
        </w:tc>
        <w:tc>
          <w:tcPr>
            <w:tcW w:w="6489" w:type="dxa"/>
            <w:gridSpan w:val="2"/>
          </w:tcPr>
          <w:p w14:paraId="1B3924FE" w14:textId="15CB898A"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FE6E45" w:rsidRPr="00B16FE0" w14:paraId="2D0C62D5"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73AF9361" w14:textId="77777777" w:rsidR="00FE6E45" w:rsidRPr="00A24E85" w:rsidRDefault="00FE6E45" w:rsidP="002466F6">
            <w:r w:rsidRPr="00A24E85">
              <w:t>Sonstige Voraussetzungen:</w:t>
            </w:r>
          </w:p>
        </w:tc>
        <w:tc>
          <w:tcPr>
            <w:tcW w:w="6489" w:type="dxa"/>
            <w:gridSpan w:val="2"/>
          </w:tcPr>
          <w:p w14:paraId="01F467FA" w14:textId="77777777"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Erforderlich:</w:t>
            </w:r>
          </w:p>
          <w:p w14:paraId="1845A1D0" w14:textId="45E511AD" w:rsidR="00FE6E45" w:rsidRPr="00FE6E45" w:rsidRDefault="00FE6E45" w:rsidP="00977330">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Internet- und WLAN-Zugang (für die Installation und Verwendung von Apps)</w:t>
            </w:r>
          </w:p>
          <w:p w14:paraId="31B5F889" w14:textId="38BCBECD" w:rsidR="00FE6E45" w:rsidRPr="00FE6E45" w:rsidRDefault="00977330" w:rsidP="00977330">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M</w:t>
            </w:r>
            <w:r w:rsidR="00FE6E45" w:rsidRPr="00FE6E45">
              <w:t>eh</w:t>
            </w:r>
            <w:r w:rsidR="00F97289">
              <w:t>re</w:t>
            </w:r>
            <w:r w:rsidR="00FE6E45" w:rsidRPr="00FE6E45">
              <w:t>re Schüler</w:t>
            </w:r>
            <w:ins w:id="1" w:author="Rina Ferdinand" w:date="2023-01-04T07:21:00Z">
              <w:r w:rsidR="008A1692">
                <w:t>*innen</w:t>
              </w:r>
            </w:ins>
            <w:r w:rsidR="00FE6E45" w:rsidRPr="00FE6E45">
              <w:t>-Smartphones</w:t>
            </w:r>
          </w:p>
        </w:tc>
      </w:tr>
    </w:tbl>
    <w:p w14:paraId="4F384EA8" w14:textId="77777777" w:rsidR="00723B4E" w:rsidRDefault="00723B4E" w:rsidP="00723B4E"/>
    <w:p w14:paraId="17623E02" w14:textId="77777777" w:rsidR="006B1729" w:rsidRDefault="00A562B0" w:rsidP="00A562B0">
      <w:pPr>
        <w:pStyle w:val="berschrift1"/>
      </w:pPr>
      <w:bookmarkStart w:id="2" w:name="_Toc24113153"/>
      <w:r>
        <w:lastRenderedPageBreak/>
        <w:t>Warum gibt es das Modul?</w:t>
      </w:r>
      <w:bookmarkEnd w:id="2"/>
    </w:p>
    <w:p w14:paraId="7151B983" w14:textId="262FDFEE" w:rsidR="00C30F1D" w:rsidRPr="00897DB7" w:rsidRDefault="00C30F1D" w:rsidP="001A74C8">
      <w:pPr>
        <w:jc w:val="both"/>
        <w:rPr>
          <w:rFonts w:cstheme="minorHAnsi"/>
        </w:rPr>
      </w:pPr>
      <w:r w:rsidRPr="00897DB7">
        <w:rPr>
          <w:rFonts w:cstheme="minorHAnsi"/>
        </w:rPr>
        <w:t>Sowohl Barcodes als auch QR-Codes begegnen uns überall im Alltag</w:t>
      </w:r>
      <w:r w:rsidR="00F97289">
        <w:rPr>
          <w:rFonts w:cstheme="minorHAnsi"/>
        </w:rPr>
        <w:t>.</w:t>
      </w:r>
      <w:r w:rsidRPr="00897DB7">
        <w:rPr>
          <w:rFonts w:cstheme="minorHAnsi"/>
        </w:rPr>
        <w:t xml:space="preserve"> </w:t>
      </w:r>
      <w:r w:rsidR="00F97289">
        <w:rPr>
          <w:rFonts w:cstheme="minorHAnsi"/>
        </w:rPr>
        <w:t>I</w:t>
      </w:r>
      <w:r w:rsidRPr="00897DB7">
        <w:rPr>
          <w:rFonts w:cstheme="minorHAnsi"/>
        </w:rPr>
        <w:t xml:space="preserve">m Supermarkt ist </w:t>
      </w:r>
      <w:r w:rsidR="00F97289">
        <w:rPr>
          <w:rFonts w:cstheme="minorHAnsi"/>
        </w:rPr>
        <w:t xml:space="preserve">der </w:t>
      </w:r>
      <w:r w:rsidR="005904A7">
        <w:rPr>
          <w:rFonts w:cstheme="minorHAnsi"/>
        </w:rPr>
        <w:t xml:space="preserve">auch „Strichcode“ genannte </w:t>
      </w:r>
      <w:r w:rsidR="00F97289">
        <w:rPr>
          <w:rFonts w:cstheme="minorHAnsi"/>
        </w:rPr>
        <w:t>Barcode</w:t>
      </w:r>
      <w:r w:rsidR="00F97289" w:rsidRPr="00897DB7">
        <w:rPr>
          <w:rFonts w:cstheme="minorHAnsi"/>
        </w:rPr>
        <w:t xml:space="preserve"> </w:t>
      </w:r>
      <w:r w:rsidRPr="00897DB7">
        <w:rPr>
          <w:rFonts w:cstheme="minorHAnsi"/>
        </w:rPr>
        <w:t xml:space="preserve">auf </w:t>
      </w:r>
      <w:r>
        <w:rPr>
          <w:rFonts w:cstheme="minorHAnsi"/>
        </w:rPr>
        <w:t xml:space="preserve">nahezu </w:t>
      </w:r>
      <w:r w:rsidRPr="00897DB7">
        <w:rPr>
          <w:rFonts w:cstheme="minorHAnsi"/>
        </w:rPr>
        <w:t xml:space="preserve">jedem Produkt zu finden. Mussten früher Kassiererinnen und Kassierer die Preise manuell in die Kasse eintippen, so können heute </w:t>
      </w:r>
      <w:r>
        <w:rPr>
          <w:rFonts w:cstheme="minorHAnsi"/>
        </w:rPr>
        <w:t>die meisten</w:t>
      </w:r>
      <w:r w:rsidRPr="00897DB7">
        <w:rPr>
          <w:rFonts w:cstheme="minorHAnsi"/>
        </w:rPr>
        <w:t xml:space="preserve"> Artikel in Sekundenschnelle eingescannt werden. Auch die Lagerung sowie die Logistik wurden mit</w:t>
      </w:r>
      <w:r w:rsidR="009F5F1A">
        <w:rPr>
          <w:rFonts w:cstheme="minorHAnsi"/>
        </w:rPr>
        <w:t>h</w:t>
      </w:r>
      <w:r w:rsidRPr="00897DB7">
        <w:rPr>
          <w:rFonts w:cstheme="minorHAnsi"/>
        </w:rPr>
        <w:t>ilfe von Barcodes wesentlich e</w:t>
      </w:r>
      <w:r>
        <w:rPr>
          <w:rFonts w:cstheme="minorHAnsi"/>
        </w:rPr>
        <w:t>infacher. Die Einführung dieses Codes hat vor 40 Jahren die Handelsbranche revolutioniert.</w:t>
      </w:r>
    </w:p>
    <w:p w14:paraId="6746B958" w14:textId="54BD27F5" w:rsidR="00C30F1D" w:rsidRPr="00897DB7" w:rsidRDefault="00C30F1D" w:rsidP="001A74C8">
      <w:pPr>
        <w:jc w:val="both"/>
        <w:rPr>
          <w:rFonts w:cstheme="minorHAnsi"/>
        </w:rPr>
      </w:pPr>
      <w:r w:rsidRPr="00897DB7">
        <w:rPr>
          <w:rFonts w:cstheme="minorHAnsi"/>
        </w:rPr>
        <w:t xml:space="preserve">In diesem Modul erforschen und entdecken die Schülerinnen und Schüler, wie </w:t>
      </w:r>
      <w:r w:rsidR="00F97289">
        <w:rPr>
          <w:rFonts w:cstheme="minorHAnsi"/>
        </w:rPr>
        <w:t xml:space="preserve">Barcodes und QR-Codes </w:t>
      </w:r>
      <w:r w:rsidRPr="00897DB7">
        <w:rPr>
          <w:rFonts w:cstheme="minorHAnsi"/>
        </w:rPr>
        <w:t xml:space="preserve">funktionieren, welche Informationen mit ihrer Hilfe gespeichert werden und welche Bedeutung </w:t>
      </w:r>
      <w:r w:rsidR="00463EB7">
        <w:rPr>
          <w:rFonts w:cstheme="minorHAnsi"/>
        </w:rPr>
        <w:t>ihre</w:t>
      </w:r>
      <w:r w:rsidR="00463EB7" w:rsidRPr="00897DB7">
        <w:rPr>
          <w:rFonts w:cstheme="minorHAnsi"/>
        </w:rPr>
        <w:t xml:space="preserve"> </w:t>
      </w:r>
      <w:r w:rsidRPr="00897DB7">
        <w:rPr>
          <w:rFonts w:cstheme="minorHAnsi"/>
        </w:rPr>
        <w:t xml:space="preserve">Entwicklung für den Handel und die Wirtschaft hat. </w:t>
      </w:r>
    </w:p>
    <w:p w14:paraId="0CDFF295" w14:textId="77777777" w:rsidR="00A562B0" w:rsidRPr="000E1DD6" w:rsidRDefault="00A562B0" w:rsidP="000E1DD6">
      <w:pPr>
        <w:pStyle w:val="berschrift1"/>
      </w:pPr>
      <w:bookmarkStart w:id="3" w:name="_Toc24113154"/>
      <w:r w:rsidRPr="000E1DD6">
        <w:t>Ziele des Moduls</w:t>
      </w:r>
      <w:bookmarkEnd w:id="3"/>
    </w:p>
    <w:p w14:paraId="4FE6C96A" w14:textId="15AE710D" w:rsidR="001B0AEC" w:rsidRDefault="009F5F1A" w:rsidP="001B0AEC">
      <w:pPr>
        <w:pStyle w:val="Listenabsatz-1-facherZeilenabstand"/>
        <w:numPr>
          <w:ilvl w:val="0"/>
          <w:numId w:val="15"/>
        </w:numPr>
        <w:spacing w:line="360" w:lineRule="auto"/>
      </w:pPr>
      <w:r>
        <w:t>c</w:t>
      </w:r>
      <w:r w:rsidR="006A147E" w:rsidRPr="00FE6E45">
        <w:t>omputergestützte Codierungs- und Decodierungssysteme kennenlernen</w:t>
      </w:r>
    </w:p>
    <w:p w14:paraId="3E07A231" w14:textId="63C9C35E" w:rsidR="006A147E" w:rsidRPr="00FE6E45" w:rsidRDefault="006A147E" w:rsidP="001B0AEC">
      <w:pPr>
        <w:pStyle w:val="Listenabsatz-1-facherZeilenabstand"/>
        <w:numPr>
          <w:ilvl w:val="0"/>
          <w:numId w:val="15"/>
        </w:numPr>
        <w:spacing w:line="360" w:lineRule="auto"/>
      </w:pPr>
      <w:r w:rsidRPr="00FE6E45">
        <w:t>Funktionsweise von Codes (EAN-Codes) kennenlernen</w:t>
      </w:r>
    </w:p>
    <w:p w14:paraId="45E60366" w14:textId="171EB482" w:rsidR="006A147E" w:rsidRPr="00FE6E45" w:rsidRDefault="008919DF" w:rsidP="001B0AEC">
      <w:pPr>
        <w:pStyle w:val="Listenabsatz-1-facherZeilenabstand"/>
        <w:numPr>
          <w:ilvl w:val="0"/>
          <w:numId w:val="15"/>
        </w:numPr>
        <w:spacing w:line="360" w:lineRule="auto"/>
      </w:pPr>
      <w:r>
        <w:t>Informationstechnologien (</w:t>
      </w:r>
      <w:r w:rsidR="006A147E" w:rsidRPr="00FE6E45">
        <w:t>IT</w:t>
      </w:r>
      <w:r>
        <w:t>)</w:t>
      </w:r>
      <w:r w:rsidR="006A147E" w:rsidRPr="00FE6E45">
        <w:t xml:space="preserve"> im Alltag entdecken</w:t>
      </w:r>
    </w:p>
    <w:p w14:paraId="241D327A" w14:textId="276DA454" w:rsidR="006A147E" w:rsidRDefault="00673A90" w:rsidP="001B0AEC">
      <w:pPr>
        <w:pStyle w:val="Listenabsatz-1-facherZeilenabstand"/>
        <w:numPr>
          <w:ilvl w:val="0"/>
          <w:numId w:val="15"/>
        </w:numPr>
        <w:spacing w:line="360" w:lineRule="auto"/>
      </w:pPr>
      <w:ins w:id="4" w:author="Rina Ferdinand" w:date="2023-01-04T07:22:00Z">
        <w:r>
          <w:t>v</w:t>
        </w:r>
      </w:ins>
      <w:del w:id="5" w:author="Rina Ferdinand" w:date="2023-01-04T07:22:00Z">
        <w:r w:rsidR="006A147E" w:rsidDel="00673A90">
          <w:delText>V</w:delText>
        </w:r>
      </w:del>
      <w:r w:rsidR="006A147E" w:rsidRPr="00FE6E45">
        <w:t>ersteckte Informationen im Supermarkt mithilfe von Barcodes erforschen</w:t>
      </w:r>
    </w:p>
    <w:p w14:paraId="5B54B465" w14:textId="6033AD0D" w:rsidR="006A147E" w:rsidRDefault="009F5F1A" w:rsidP="001B0AEC">
      <w:pPr>
        <w:pStyle w:val="Listenabsatz-1-facherZeilenabstand"/>
        <w:numPr>
          <w:ilvl w:val="0"/>
          <w:numId w:val="15"/>
        </w:numPr>
        <w:spacing w:line="360" w:lineRule="auto"/>
      </w:pPr>
      <w:r>
        <w:t>v</w:t>
      </w:r>
      <w:r w:rsidR="006A147E">
        <w:t>erschiedene Codes selbst erzeugen</w:t>
      </w:r>
    </w:p>
    <w:p w14:paraId="6DFADE5A" w14:textId="29B50F06" w:rsidR="006A147E" w:rsidRPr="00FE6E45" w:rsidRDefault="009F5F1A" w:rsidP="001B0AEC">
      <w:pPr>
        <w:pStyle w:val="Listenabsatz-1-facherZeilenabstand"/>
        <w:numPr>
          <w:ilvl w:val="0"/>
          <w:numId w:val="15"/>
        </w:numPr>
        <w:spacing w:line="360" w:lineRule="auto"/>
      </w:pPr>
      <w:r>
        <w:t>d</w:t>
      </w:r>
      <w:r w:rsidR="006A147E">
        <w:t>ie Bedeutung von Codes für die Industrie und Wirtschaft verstehen</w:t>
      </w:r>
    </w:p>
    <w:p w14:paraId="7E52A802" w14:textId="5D6182BB" w:rsidR="00A562B0" w:rsidRDefault="00A562B0" w:rsidP="00723B4E">
      <w:pPr>
        <w:pStyle w:val="berschrift1"/>
      </w:pPr>
      <w:bookmarkStart w:id="6" w:name="_Toc24113155"/>
      <w:r>
        <w:t>Die Rolle de</w:t>
      </w:r>
      <w:r w:rsidR="00F97289">
        <w:t>r</w:t>
      </w:r>
      <w:r>
        <w:t xml:space="preserve"> Unternehmensvertreter</w:t>
      </w:r>
      <w:ins w:id="7" w:author="Rina Ferdinand" w:date="2023-01-04T07:23:00Z">
        <w:r w:rsidR="00673A90">
          <w:t>*innen</w:t>
        </w:r>
      </w:ins>
      <w:del w:id="8" w:author="Rina Ferdinand" w:date="2023-01-04T07:23:00Z">
        <w:r w:rsidDel="00673A90">
          <w:delText>in</w:delText>
        </w:r>
        <w:r w:rsidR="00F97289" w:rsidDel="00673A90">
          <w:delText>/</w:delText>
        </w:r>
        <w:r w:rsidDel="00673A90">
          <w:delText>des Unternehmensvertreters</w:delText>
        </w:r>
      </w:del>
      <w:bookmarkEnd w:id="6"/>
    </w:p>
    <w:p w14:paraId="77A061CD" w14:textId="1E245BBC" w:rsidR="00C30F1D" w:rsidRDefault="00C30F1D" w:rsidP="00C30F1D">
      <w:r>
        <w:t xml:space="preserve">Im </w:t>
      </w:r>
      <w:r w:rsidRPr="00B637C8">
        <w:rPr>
          <w:i/>
        </w:rPr>
        <w:t>Modul B</w:t>
      </w:r>
      <w:ins w:id="9" w:author="Rina Ferdinand" w:date="2023-01-04T07:22:00Z">
        <w:r w:rsidR="00673A90">
          <w:rPr>
            <w:i/>
          </w:rPr>
          <w:t>3</w:t>
        </w:r>
      </w:ins>
      <w:del w:id="10" w:author="Rina Ferdinand" w:date="2023-01-04T07:22:00Z">
        <w:r w:rsidR="00130A17" w:rsidDel="00673A90">
          <w:rPr>
            <w:i/>
          </w:rPr>
          <w:delText>4</w:delText>
        </w:r>
      </w:del>
      <w:r w:rsidRPr="00B637C8">
        <w:rPr>
          <w:i/>
        </w:rPr>
        <w:t xml:space="preserve"> – </w:t>
      </w:r>
      <w:r>
        <w:rPr>
          <w:i/>
        </w:rPr>
        <w:t xml:space="preserve">Codes </w:t>
      </w:r>
      <w:r>
        <w:t>hat die Unternehmensvertreterin</w:t>
      </w:r>
      <w:r w:rsidR="00F97289">
        <w:t>/</w:t>
      </w:r>
      <w:r>
        <w:t xml:space="preserve">der Unternehmensvertreter mehrere Möglichkeiten aktiv mitzuwirken. Hier einige Anregungen: </w:t>
      </w:r>
    </w:p>
    <w:p w14:paraId="5ED4DB60" w14:textId="6730A807" w:rsidR="00C30F1D" w:rsidRDefault="00C30F1D" w:rsidP="009A3DFD">
      <w:pPr>
        <w:pStyle w:val="Listenabsatz-1-facherZeilenabstand"/>
      </w:pPr>
      <w:r>
        <w:t xml:space="preserve">Sie oder er kann als Special-Guest eingeladen werden, um über die Bedeutung von Codes in der Wirtschaft und insbesondere </w:t>
      </w:r>
      <w:r w:rsidR="00F97289">
        <w:t xml:space="preserve">im eigenen </w:t>
      </w:r>
      <w:r>
        <w:t>Unternehmen zu berichten.</w:t>
      </w:r>
    </w:p>
    <w:p w14:paraId="4D02987A" w14:textId="14762F5F" w:rsidR="00C30F1D" w:rsidRPr="00817085" w:rsidRDefault="00C30F1D" w:rsidP="009A3DFD">
      <w:pPr>
        <w:pStyle w:val="Listenabsatz-1-facherZeilenabstand"/>
      </w:pPr>
      <w:r>
        <w:t xml:space="preserve">Sie oder er kann den Schülerinnen und Schülern eine Exkursion in </w:t>
      </w:r>
      <w:r w:rsidR="005904A7">
        <w:t xml:space="preserve">das eigene </w:t>
      </w:r>
      <w:r>
        <w:t>Unternehmen ermöglichen und zeigen, wie Codes eingesetzt werden.</w:t>
      </w:r>
    </w:p>
    <w:p w14:paraId="255EBDF1" w14:textId="1D30283A" w:rsidR="00A562B0" w:rsidRDefault="00A562B0" w:rsidP="00A562B0">
      <w:pPr>
        <w:pStyle w:val="berschrift1"/>
      </w:pPr>
      <w:bookmarkStart w:id="11" w:name="_Toc24113156"/>
      <w:r>
        <w:t>Inhalte des Moduls</w:t>
      </w:r>
      <w:bookmarkEnd w:id="11"/>
      <w:r w:rsidR="00CC0DB1">
        <w:t xml:space="preserve"> </w:t>
      </w:r>
    </w:p>
    <w:p w14:paraId="629FD421" w14:textId="6E806D3E" w:rsidR="00C30F1D" w:rsidRPr="00897DB7" w:rsidRDefault="00CC0DB1" w:rsidP="00AB3B15">
      <w:pPr>
        <w:jc w:val="both"/>
        <w:rPr>
          <w:rFonts w:cstheme="minorHAnsi"/>
        </w:rPr>
      </w:pPr>
      <w:r w:rsidRPr="00897DB7">
        <w:rPr>
          <w:rFonts w:cstheme="minorHAnsi"/>
          <w:noProof/>
        </w:rPr>
        <mc:AlternateContent>
          <mc:Choice Requires="wps">
            <w:drawing>
              <wp:anchor distT="0" distB="0" distL="114300" distR="114300" simplePos="0" relativeHeight="251652608" behindDoc="0" locked="0" layoutInCell="1" allowOverlap="1" wp14:anchorId="3244ECFA" wp14:editId="70DB686A">
                <wp:simplePos x="0" y="0"/>
                <wp:positionH relativeFrom="margin">
                  <wp:posOffset>4012656</wp:posOffset>
                </wp:positionH>
                <wp:positionV relativeFrom="page">
                  <wp:posOffset>9320800</wp:posOffset>
                </wp:positionV>
                <wp:extent cx="1513840" cy="161925"/>
                <wp:effectExtent l="0" t="0" r="0" b="9525"/>
                <wp:wrapThrough wrapText="bothSides">
                  <wp:wrapPolygon edited="0">
                    <wp:start x="0" y="0"/>
                    <wp:lineTo x="0" y="20329"/>
                    <wp:lineTo x="21201" y="20329"/>
                    <wp:lineTo x="21201" y="0"/>
                    <wp:lineTo x="0" y="0"/>
                  </wp:wrapPolygon>
                </wp:wrapThrough>
                <wp:docPr id="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161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447B19" w14:textId="77777777" w:rsidR="003B7767" w:rsidRDefault="003B7767" w:rsidP="00C30F1D">
                            <w:pPr>
                              <w:pStyle w:val="Beschriftung"/>
                              <w:jc w:val="center"/>
                            </w:pPr>
                            <w:r>
                              <w:t>8-stelliger-Code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4ECFA" id="Text Box 4" o:spid="_x0000_s1029" type="#_x0000_t202" style="position:absolute;left:0;text-align:left;margin-left:315.95pt;margin-top:733.9pt;width:119.2pt;height:12.75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" stroked="f">
                <v:textbox inset="0,0,0,0">
                  <w:txbxContent>
                    <w:p w14:paraId="14447B19" w14:textId="77777777" w:rsidR="003B7767" w:rsidRDefault="003B7767" w:rsidP="00C30F1D">
                      <w:pPr>
                        <w:pStyle w:val="Beschriftung"/>
                        <w:jc w:val="center"/>
                      </w:pPr>
                      <w:r>
                        <w:t>8-stelliger-Code</w:t>
                      </w:r>
                    </w:p>
                  </w:txbxContent>
                </v:textbox>
                <w10:wrap type="through" anchorx="margin" anchory="page"/>
              </v:shape>
            </w:pict>
          </mc:Fallback>
        </mc:AlternateContent>
      </w:r>
      <w:r w:rsidRPr="00C30F1D">
        <w:rPr>
          <w:rFonts w:cstheme="minorHAnsi"/>
          <w:noProof/>
        </w:rPr>
        <w:drawing>
          <wp:anchor distT="0" distB="0" distL="114300" distR="114300" simplePos="0" relativeHeight="251655680" behindDoc="1" locked="0" layoutInCell="1" allowOverlap="1" wp14:anchorId="535EFFD4" wp14:editId="76CE7422">
            <wp:simplePos x="0" y="0"/>
            <wp:positionH relativeFrom="margin">
              <wp:posOffset>4019550</wp:posOffset>
            </wp:positionH>
            <wp:positionV relativeFrom="paragraph">
              <wp:posOffset>72390</wp:posOffset>
            </wp:positionV>
            <wp:extent cx="1515110" cy="856615"/>
            <wp:effectExtent l="0" t="0" r="8890" b="635"/>
            <wp:wrapThrough wrapText="bothSides">
              <wp:wrapPolygon edited="0">
                <wp:start x="0" y="0"/>
                <wp:lineTo x="0" y="21136"/>
                <wp:lineTo x="21455" y="21136"/>
                <wp:lineTo x="21455" y="0"/>
                <wp:lineTo x="0" y="0"/>
              </wp:wrapPolygon>
            </wp:wrapThrough>
            <wp:docPr id="29" name="Grafik 2" descr="EAN-8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N-8Code.jpg"/>
                    <pic:cNvPicPr/>
                  </pic:nvPicPr>
                  <pic:blipFill rotWithShape="1">
                    <a:blip r:embed="rId10" cstate="print"/>
                    <a:srcRect t="41692"/>
                    <a:stretch/>
                  </pic:blipFill>
                  <pic:spPr bwMode="auto">
                    <a:xfrm>
                      <a:off x="0" y="0"/>
                      <a:ext cx="1515110" cy="85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F1D">
        <w:rPr>
          <w:rFonts w:cstheme="minorHAnsi"/>
        </w:rPr>
        <w:t xml:space="preserve">Es gibt viele verschiedene Typen von Strichcodes. </w:t>
      </w:r>
      <w:r w:rsidR="00C30F1D" w:rsidRPr="00897DB7">
        <w:rPr>
          <w:rFonts w:cstheme="minorHAnsi"/>
        </w:rPr>
        <w:t xml:space="preserve">Die </w:t>
      </w:r>
      <w:r w:rsidR="00C30F1D" w:rsidRPr="008821E6">
        <w:rPr>
          <w:rFonts w:cstheme="minorHAnsi"/>
          <w:b/>
        </w:rPr>
        <w:t>GTIN-13</w:t>
      </w:r>
      <w:r w:rsidR="00C30F1D" w:rsidRPr="00897DB7">
        <w:rPr>
          <w:rFonts w:cstheme="minorHAnsi"/>
        </w:rPr>
        <w:t xml:space="preserve"> (Global Trade Item Number) oder</w:t>
      </w:r>
      <w:r w:rsidR="005904A7">
        <w:rPr>
          <w:rFonts w:cstheme="minorHAnsi"/>
        </w:rPr>
        <w:t>,</w:t>
      </w:r>
      <w:r w:rsidR="00C30F1D" w:rsidRPr="00897DB7">
        <w:rPr>
          <w:rFonts w:cstheme="minorHAnsi"/>
        </w:rPr>
        <w:t xml:space="preserve"> wie bis 2009 genannt</w:t>
      </w:r>
      <w:r w:rsidR="005904A7">
        <w:rPr>
          <w:rFonts w:cstheme="minorHAnsi"/>
        </w:rPr>
        <w:t>,</w:t>
      </w:r>
      <w:r w:rsidR="00C30F1D" w:rsidRPr="00897DB7">
        <w:rPr>
          <w:rFonts w:cstheme="minorHAnsi"/>
        </w:rPr>
        <w:t xml:space="preserve"> Europäische Artikelnummer (EAN), findet sich auf einer Vielza</w:t>
      </w:r>
      <w:r w:rsidR="00C30F1D">
        <w:rPr>
          <w:rFonts w:cstheme="minorHAnsi"/>
        </w:rPr>
        <w:t>hl von Artikeln und Verpackungen im Einzelhandel.</w:t>
      </w:r>
      <w:r w:rsidR="00C30F1D" w:rsidRPr="00897DB7">
        <w:rPr>
          <w:rFonts w:cstheme="minorHAnsi"/>
        </w:rPr>
        <w:t xml:space="preserve"> </w:t>
      </w:r>
      <w:r w:rsidR="00C30F1D">
        <w:rPr>
          <w:rFonts w:cstheme="minorHAnsi"/>
        </w:rPr>
        <w:t>Sind Verpackungen allerdings zu klein</w:t>
      </w:r>
      <w:r w:rsidR="005904A7">
        <w:rPr>
          <w:rFonts w:cstheme="minorHAnsi"/>
        </w:rPr>
        <w:t xml:space="preserve"> für einen </w:t>
      </w:r>
      <w:r w:rsidR="00C30F1D">
        <w:rPr>
          <w:rFonts w:cstheme="minorHAnsi"/>
        </w:rPr>
        <w:t>13-</w:t>
      </w:r>
      <w:r w:rsidR="005904A7">
        <w:rPr>
          <w:rFonts w:cstheme="minorHAnsi"/>
        </w:rPr>
        <w:t>s</w:t>
      </w:r>
      <w:r w:rsidR="00C30F1D">
        <w:rPr>
          <w:rFonts w:cstheme="minorHAnsi"/>
        </w:rPr>
        <w:t>telligen Code, besteht auch die Möglichkeit</w:t>
      </w:r>
      <w:r w:rsidR="005904A7">
        <w:rPr>
          <w:rFonts w:cstheme="minorHAnsi"/>
        </w:rPr>
        <w:t>,</w:t>
      </w:r>
      <w:r w:rsidR="00C30F1D">
        <w:rPr>
          <w:rFonts w:cstheme="minorHAnsi"/>
        </w:rPr>
        <w:t xml:space="preserve"> </w:t>
      </w:r>
      <w:r w:rsidR="00C30F1D">
        <w:t xml:space="preserve">den Barcode in kleinerer Form als sogenannten </w:t>
      </w:r>
      <w:r w:rsidR="00C30F1D" w:rsidRPr="008821E6">
        <w:rPr>
          <w:b/>
        </w:rPr>
        <w:t>GTIN-8</w:t>
      </w:r>
      <w:r w:rsidR="00C30F1D">
        <w:t xml:space="preserve"> zu drucken. Sowohl die GTIN-13 als auch die GTIN-8</w:t>
      </w:r>
      <w:r w:rsidR="005904A7">
        <w:t>-</w:t>
      </w:r>
      <w:r w:rsidR="00C30F1D">
        <w:t>Codes</w:t>
      </w:r>
      <w:r w:rsidR="00C30F1D" w:rsidRPr="00897DB7">
        <w:rPr>
          <w:rFonts w:cstheme="minorHAnsi"/>
        </w:rPr>
        <w:t xml:space="preserve"> können von Barcode</w:t>
      </w:r>
      <w:r w:rsidR="005904A7">
        <w:rPr>
          <w:rFonts w:cstheme="minorHAnsi"/>
        </w:rPr>
        <w:t>-S</w:t>
      </w:r>
      <w:r w:rsidR="00C30F1D" w:rsidRPr="00897DB7">
        <w:rPr>
          <w:rFonts w:cstheme="minorHAnsi"/>
        </w:rPr>
        <w:t xml:space="preserve">cannern, wie </w:t>
      </w:r>
      <w:r w:rsidR="005904A7">
        <w:rPr>
          <w:rFonts w:cstheme="minorHAnsi"/>
        </w:rPr>
        <w:t>sie</w:t>
      </w:r>
      <w:r w:rsidR="005904A7" w:rsidRPr="00897DB7">
        <w:rPr>
          <w:rFonts w:cstheme="minorHAnsi"/>
        </w:rPr>
        <w:t xml:space="preserve"> </w:t>
      </w:r>
      <w:r w:rsidR="00C30F1D" w:rsidRPr="00897DB7">
        <w:rPr>
          <w:rFonts w:cstheme="minorHAnsi"/>
        </w:rPr>
        <w:t xml:space="preserve">an Supermarktkassen </w:t>
      </w:r>
      <w:r w:rsidR="005904A7">
        <w:rPr>
          <w:rFonts w:cstheme="minorHAnsi"/>
        </w:rPr>
        <w:t xml:space="preserve">zur Verfügung stehen, </w:t>
      </w:r>
      <w:r w:rsidR="00C30F1D" w:rsidRPr="00897DB7">
        <w:rPr>
          <w:rFonts w:cstheme="minorHAnsi"/>
        </w:rPr>
        <w:t xml:space="preserve">ausgelesen werden. Der Code </w:t>
      </w:r>
      <w:r w:rsidR="00C30F1D" w:rsidRPr="00897DB7">
        <w:rPr>
          <w:rFonts w:cstheme="minorHAnsi"/>
        </w:rPr>
        <w:lastRenderedPageBreak/>
        <w:t xml:space="preserve">besteht aus breiten und schmalen schwarzen Strichen sowie Lücken dazwischen. </w:t>
      </w:r>
      <w:r w:rsidR="005904A7">
        <w:rPr>
          <w:rFonts w:cstheme="minorHAnsi"/>
        </w:rPr>
        <w:t>Das Wort „</w:t>
      </w:r>
      <w:r w:rsidR="00C30F1D" w:rsidRPr="00897DB7">
        <w:rPr>
          <w:rFonts w:cstheme="minorHAnsi"/>
        </w:rPr>
        <w:t>Code</w:t>
      </w:r>
      <w:r w:rsidR="005904A7">
        <w:rPr>
          <w:rFonts w:cstheme="minorHAnsi"/>
        </w:rPr>
        <w:t>“</w:t>
      </w:r>
      <w:r w:rsidR="00C30F1D" w:rsidRPr="00897DB7">
        <w:rPr>
          <w:rFonts w:cstheme="minorHAnsi"/>
        </w:rPr>
        <w:t xml:space="preserve"> </w:t>
      </w:r>
      <w:r w:rsidR="005904A7">
        <w:rPr>
          <w:rFonts w:cstheme="minorHAnsi"/>
        </w:rPr>
        <w:t xml:space="preserve">lässt an eine </w:t>
      </w:r>
      <w:r w:rsidR="00C30F1D" w:rsidRPr="00897DB7">
        <w:rPr>
          <w:rFonts w:cstheme="minorHAnsi"/>
        </w:rPr>
        <w:t>geheime Verschlüsselung</w:t>
      </w:r>
      <w:r w:rsidR="005904A7">
        <w:rPr>
          <w:rFonts w:cstheme="minorHAnsi"/>
        </w:rPr>
        <w:t xml:space="preserve"> denken</w:t>
      </w:r>
      <w:r w:rsidR="00C30F1D" w:rsidRPr="00897DB7">
        <w:rPr>
          <w:rFonts w:cstheme="minorHAnsi"/>
        </w:rPr>
        <w:t xml:space="preserve">, </w:t>
      </w:r>
      <w:r w:rsidR="005904A7">
        <w:rPr>
          <w:rFonts w:cstheme="minorHAnsi"/>
        </w:rPr>
        <w:t>gemeint ist hier aber</w:t>
      </w:r>
      <w:r w:rsidR="00C30F1D">
        <w:rPr>
          <w:rFonts w:cstheme="minorHAnsi"/>
        </w:rPr>
        <w:t xml:space="preserve"> die Abbildung von Daten im</w:t>
      </w:r>
      <w:r w:rsidR="00C30F1D" w:rsidRPr="00897DB7">
        <w:rPr>
          <w:rFonts w:cstheme="minorHAnsi"/>
        </w:rPr>
        <w:t xml:space="preserve"> binären Code. </w:t>
      </w:r>
    </w:p>
    <w:p w14:paraId="374EF184" w14:textId="0DEC5AE2" w:rsidR="00C30F1D" w:rsidRDefault="00C30F1D" w:rsidP="00AB3B15">
      <w:pPr>
        <w:jc w:val="both"/>
        <w:rPr>
          <w:rFonts w:cstheme="minorHAnsi"/>
        </w:rPr>
      </w:pPr>
      <w:r w:rsidRPr="00897DB7">
        <w:rPr>
          <w:rFonts w:cstheme="minorHAnsi"/>
        </w:rPr>
        <w:t>Durch das Scannen von Barcodes können alle wichtigen Informationen eines Produkts</w:t>
      </w:r>
      <w:r w:rsidR="00F16ADF">
        <w:rPr>
          <w:rFonts w:cstheme="minorHAnsi"/>
        </w:rPr>
        <w:t>,</w:t>
      </w:r>
      <w:r w:rsidRPr="00897DB7">
        <w:rPr>
          <w:rFonts w:cstheme="minorHAnsi"/>
        </w:rPr>
        <w:t xml:space="preserve"> wie die Herkunft oder der Preis</w:t>
      </w:r>
      <w:r w:rsidR="00F16ADF">
        <w:rPr>
          <w:rFonts w:cstheme="minorHAnsi"/>
        </w:rPr>
        <w:t>,</w:t>
      </w:r>
      <w:r w:rsidRPr="00897DB7">
        <w:rPr>
          <w:rFonts w:cstheme="minorHAnsi"/>
        </w:rPr>
        <w:t xml:space="preserve"> abgelesen werden. Der GTIN-13-Code besitzt weltweite Gültigkeit und ist für jedes Produkt einmalig und wie folgt aufgebaut:</w:t>
      </w:r>
    </w:p>
    <w:p w14:paraId="15004875" w14:textId="43FF8326" w:rsidR="00C64DFA" w:rsidRDefault="00C64DFA" w:rsidP="00C64DFA">
      <w:pPr>
        <w:jc w:val="center"/>
      </w:pPr>
      <w:r w:rsidRPr="00991431">
        <w:rPr>
          <w:noProof/>
        </w:rPr>
        <mc:AlternateContent>
          <mc:Choice Requires="wps">
            <w:drawing>
              <wp:anchor distT="0" distB="0" distL="114300" distR="114300" simplePos="0" relativeHeight="251662848" behindDoc="0" locked="0" layoutInCell="1" allowOverlap="1" wp14:anchorId="46E86FF8" wp14:editId="694A22ED">
                <wp:simplePos x="0" y="0"/>
                <wp:positionH relativeFrom="column">
                  <wp:posOffset>2051208</wp:posOffset>
                </wp:positionH>
                <wp:positionV relativeFrom="paragraph">
                  <wp:posOffset>702152</wp:posOffset>
                </wp:positionV>
                <wp:extent cx="127635" cy="519747"/>
                <wp:effectExtent l="7303" t="0" r="32067" b="32068"/>
                <wp:wrapNone/>
                <wp:docPr id="43" name="Geschweifte Klammer rechts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27635" cy="519747"/>
                        </a:xfrm>
                        <a:prstGeom prst="rightBrace">
                          <a:avLst>
                            <a:gd name="adj1" fmla="val 23466"/>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7A3C5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43" o:spid="_x0000_s1026" type="#_x0000_t88" style="position:absolute;margin-left:161.5pt;margin-top:55.3pt;width:10.05pt;height:40.9pt;rotation:90;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" adj="1245,11345"/>
            </w:pict>
          </mc:Fallback>
        </mc:AlternateContent>
      </w:r>
      <w:r w:rsidRPr="00991431">
        <w:rPr>
          <w:noProof/>
        </w:rPr>
        <mc:AlternateContent>
          <mc:Choice Requires="wps">
            <w:drawing>
              <wp:anchor distT="0" distB="0" distL="114300" distR="114300" simplePos="0" relativeHeight="251656704" behindDoc="0" locked="0" layoutInCell="1" allowOverlap="1" wp14:anchorId="7F628A73" wp14:editId="5C2AD190">
                <wp:simplePos x="0" y="0"/>
                <wp:positionH relativeFrom="column">
                  <wp:posOffset>2570797</wp:posOffset>
                </wp:positionH>
                <wp:positionV relativeFrom="paragraph">
                  <wp:posOffset>710248</wp:posOffset>
                </wp:positionV>
                <wp:extent cx="127635" cy="499428"/>
                <wp:effectExtent l="0" t="7937" r="16827" b="16828"/>
                <wp:wrapNone/>
                <wp:docPr id="40" name="Geschweifte Klammer rechts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27635" cy="499428"/>
                        </a:xfrm>
                        <a:prstGeom prst="rightBrace">
                          <a:avLst>
                            <a:gd name="adj1" fmla="val 43532"/>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7F6646" id="Geschweifte Klammer rechts 40" o:spid="_x0000_s1026" type="#_x0000_t88" style="position:absolute;margin-left:202.4pt;margin-top:55.95pt;width:10.05pt;height:39.35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" adj="2403,11345"/>
            </w:pict>
          </mc:Fallback>
        </mc:AlternateContent>
      </w:r>
      <w:r w:rsidRPr="00991431">
        <w:rPr>
          <w:noProof/>
        </w:rPr>
        <mc:AlternateContent>
          <mc:Choice Requires="wps">
            <w:drawing>
              <wp:anchor distT="0" distB="0" distL="114300" distR="114300" simplePos="0" relativeHeight="251661824" behindDoc="0" locked="0" layoutInCell="1" allowOverlap="1" wp14:anchorId="2DAE86A8" wp14:editId="71B657A1">
                <wp:simplePos x="0" y="0"/>
                <wp:positionH relativeFrom="margin">
                  <wp:posOffset>1294765</wp:posOffset>
                </wp:positionH>
                <wp:positionV relativeFrom="paragraph">
                  <wp:posOffset>1023620</wp:posOffset>
                </wp:positionV>
                <wp:extent cx="2999740" cy="209550"/>
                <wp:effectExtent l="0" t="0" r="0" b="0"/>
                <wp:wrapNone/>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974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85905E" w14:textId="77777777" w:rsidR="003B7767" w:rsidRPr="00E26479" w:rsidRDefault="003B7767" w:rsidP="00C64DFA">
                            <w:pPr>
                              <w:rPr>
                                <w:sz w:val="16"/>
                              </w:rPr>
                            </w:pPr>
                            <w:r>
                              <w:rPr>
                                <w:sz w:val="16"/>
                              </w:rPr>
                              <w:t xml:space="preserve">     </w:t>
                            </w:r>
                            <w:r w:rsidRPr="00E26479">
                              <w:rPr>
                                <w:sz w:val="16"/>
                              </w:rPr>
                              <w:t xml:space="preserve">Länderkennung    </w:t>
                            </w:r>
                            <w:r>
                              <w:rPr>
                                <w:sz w:val="16"/>
                              </w:rPr>
                              <w:t>Hersteller</w:t>
                            </w:r>
                            <w:r w:rsidRPr="00E26479">
                              <w:rPr>
                                <w:sz w:val="16"/>
                              </w:rPr>
                              <w:t xml:space="preserve">-Nr.   </w:t>
                            </w:r>
                            <w:r>
                              <w:rPr>
                                <w:sz w:val="16"/>
                              </w:rPr>
                              <w:t xml:space="preserve">  </w:t>
                            </w:r>
                            <w:r w:rsidRPr="00E26479">
                              <w:rPr>
                                <w:sz w:val="16"/>
                              </w:rPr>
                              <w:t>Artikel-Nr.</w:t>
                            </w:r>
                            <w:r>
                              <w:rPr>
                                <w:sz w:val="16"/>
                              </w:rPr>
                              <w:t xml:space="preserve">     </w:t>
                            </w:r>
                            <w:r w:rsidRPr="00E26479">
                              <w:rPr>
                                <w:sz w:val="16"/>
                              </w:rPr>
                              <w:t>Prüfziffer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E86A8" id="Textfeld 42" o:spid="_x0000_s1030" type="#_x0000_t202" style="position:absolute;left:0;text-align:left;margin-left:101.95pt;margin-top:80.6pt;width:236.2pt;height:16.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" filled="f" stroked="f">
                <v:textbox>
                  <w:txbxContent>
                    <w:p w14:paraId="6E85905E" w14:textId="77777777" w:rsidR="003B7767" w:rsidRPr="00E26479" w:rsidRDefault="003B7767" w:rsidP="00C64DFA">
                      <w:pPr>
                        <w:rPr>
                          <w:sz w:val="16"/>
                        </w:rPr>
                      </w:pPr>
                      <w:r>
                        <w:rPr>
                          <w:sz w:val="16"/>
                        </w:rPr>
                        <w:t xml:space="preserve">     </w:t>
                      </w:r>
                      <w:r w:rsidRPr="00E26479">
                        <w:rPr>
                          <w:sz w:val="16"/>
                        </w:rPr>
                        <w:t xml:space="preserve">Länderkennung    </w:t>
                      </w:r>
                      <w:r>
                        <w:rPr>
                          <w:sz w:val="16"/>
                        </w:rPr>
                        <w:t>Hersteller</w:t>
                      </w:r>
                      <w:r w:rsidRPr="00E26479">
                        <w:rPr>
                          <w:sz w:val="16"/>
                        </w:rPr>
                        <w:t xml:space="preserve">-Nr.   </w:t>
                      </w:r>
                      <w:r>
                        <w:rPr>
                          <w:sz w:val="16"/>
                        </w:rPr>
                        <w:t xml:space="preserve">  </w:t>
                      </w:r>
                      <w:r w:rsidRPr="00E26479">
                        <w:rPr>
                          <w:sz w:val="16"/>
                        </w:rPr>
                        <w:t>Artikel-Nr.</w:t>
                      </w:r>
                      <w:r>
                        <w:rPr>
                          <w:sz w:val="16"/>
                        </w:rPr>
                        <w:t xml:space="preserve">     </w:t>
                      </w:r>
                      <w:r w:rsidRPr="00E26479">
                        <w:rPr>
                          <w:sz w:val="16"/>
                        </w:rPr>
                        <w:t>Prüfziffer</w:t>
                      </w:r>
                    </w:p>
                  </w:txbxContent>
                </v:textbox>
                <w10:wrap anchorx="margin"/>
              </v:shape>
            </w:pict>
          </mc:Fallback>
        </mc:AlternateContent>
      </w:r>
      <w:r w:rsidRPr="00991431">
        <w:rPr>
          <w:noProof/>
        </w:rPr>
        <mc:AlternateContent>
          <mc:Choice Requires="wps">
            <w:drawing>
              <wp:anchor distT="0" distB="0" distL="114300" distR="114300" simplePos="0" relativeHeight="251660800" behindDoc="0" locked="0" layoutInCell="1" allowOverlap="1" wp14:anchorId="4C1FEB79" wp14:editId="7B4C9EEA">
                <wp:simplePos x="0" y="0"/>
                <wp:positionH relativeFrom="column">
                  <wp:posOffset>3697605</wp:posOffset>
                </wp:positionH>
                <wp:positionV relativeFrom="paragraph">
                  <wp:posOffset>922655</wp:posOffset>
                </wp:positionV>
                <wp:extent cx="131445" cy="121285"/>
                <wp:effectExtent l="50800" t="50800" r="46355" b="31115"/>
                <wp:wrapNone/>
                <wp:docPr id="41" name="Gerade Verbindung mit Pfeil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1445" cy="121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7A9C047" id="_x0000_t32" coordsize="21600,21600" o:spt="32" o:oned="t" path="m,l21600,21600e" filled="f">
                <v:path arrowok="t" fillok="f" o:connecttype="none"/>
                <o:lock v:ext="edit" shapetype="t"/>
              </v:shapetype>
              <v:shape id="Gerade Verbindung mit Pfeil 41" o:spid="_x0000_s1026" type="#_x0000_t32" style="position:absolute;margin-left:291.15pt;margin-top:72.65pt;width:10.35pt;height:9.55pt;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">
                <v:stroke endarrow="block"/>
              </v:shape>
            </w:pict>
          </mc:Fallback>
        </mc:AlternateContent>
      </w:r>
      <w:r w:rsidRPr="00991431">
        <w:rPr>
          <w:noProof/>
        </w:rPr>
        <mc:AlternateContent>
          <mc:Choice Requires="wps">
            <w:drawing>
              <wp:anchor distT="0" distB="0" distL="114300" distR="114300" simplePos="0" relativeHeight="251658752" behindDoc="0" locked="0" layoutInCell="1" allowOverlap="1" wp14:anchorId="3A51095E" wp14:editId="457978B5">
                <wp:simplePos x="0" y="0"/>
                <wp:positionH relativeFrom="column">
                  <wp:posOffset>3204210</wp:posOffset>
                </wp:positionH>
                <wp:positionV relativeFrom="paragraph">
                  <wp:posOffset>609600</wp:posOffset>
                </wp:positionV>
                <wp:extent cx="127635" cy="685800"/>
                <wp:effectExtent l="318" t="0" r="25082" b="25083"/>
                <wp:wrapNone/>
                <wp:docPr id="21" name="Geschweifte Klammer rechts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7000000">
                          <a:off x="0" y="0"/>
                          <a:ext cx="127635" cy="685800"/>
                        </a:xfrm>
                        <a:prstGeom prst="rightBrace">
                          <a:avLst>
                            <a:gd name="adj1" fmla="val 44776"/>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2EDC72" id="Geschweifte Klammer rechts 21" o:spid="_x0000_s1026" type="#_x0000_t88" style="position:absolute;margin-left:252.3pt;margin-top:48pt;width:10.05pt;height:54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" adj=",11345"/>
            </w:pict>
          </mc:Fallback>
        </mc:AlternateContent>
      </w:r>
      <w:r>
        <w:t xml:space="preserve">   </w:t>
      </w:r>
      <w:r w:rsidRPr="00991431">
        <w:rPr>
          <w:noProof/>
        </w:rPr>
        <w:drawing>
          <wp:inline distT="0" distB="0" distL="0" distR="0" wp14:anchorId="45E334CB" wp14:editId="6018A1C7">
            <wp:extent cx="2052000" cy="912000"/>
            <wp:effectExtent l="0" t="0" r="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arcode-generator.de/barcodes/116986a8-ea0e-436c-8df8-241f9e7b38b1.gif"/>
                    <pic:cNvPicPr>
                      <a:picLocks noChangeAspect="1" noChangeArrowheads="1"/>
                    </pic:cNvPicPr>
                  </pic:nvPicPr>
                  <pic:blipFill>
                    <a:blip r:embed="rId11"/>
                    <a:stretch>
                      <a:fillRect/>
                    </a:stretch>
                  </pic:blipFill>
                  <pic:spPr bwMode="auto">
                    <a:xfrm>
                      <a:off x="0" y="0"/>
                      <a:ext cx="2052000" cy="912000"/>
                    </a:xfrm>
                    <a:prstGeom prst="rect">
                      <a:avLst/>
                    </a:prstGeom>
                    <a:noFill/>
                    <a:ln>
                      <a:noFill/>
                    </a:ln>
                  </pic:spPr>
                </pic:pic>
              </a:graphicData>
            </a:graphic>
          </wp:inline>
        </w:drawing>
      </w:r>
    </w:p>
    <w:p w14:paraId="4FEB4967" w14:textId="70AE7D7D" w:rsidR="00C30F1D" w:rsidRDefault="00C30F1D" w:rsidP="00817085">
      <w:pPr>
        <w:rPr>
          <w:rFonts w:cstheme="minorHAnsi"/>
        </w:rPr>
      </w:pPr>
    </w:p>
    <w:p w14:paraId="3C2E9EB5" w14:textId="7374B024" w:rsidR="00C30F1D" w:rsidRPr="00897DB7" w:rsidRDefault="00C64DFA" w:rsidP="00AB3B15">
      <w:pPr>
        <w:jc w:val="both"/>
        <w:rPr>
          <w:rFonts w:cstheme="minorHAnsi"/>
        </w:rPr>
      </w:pPr>
      <w:r>
        <w:rPr>
          <w:rFonts w:cstheme="minorHAnsi"/>
        </w:rPr>
        <w:t>Die ersten sieben Ziffern entsprechen der GS1 Basisnummer</w:t>
      </w:r>
      <w:r w:rsidR="00211E35">
        <w:rPr>
          <w:rFonts w:cstheme="minorHAnsi"/>
        </w:rPr>
        <w:t>, welche sich aus der Länderkennung und der Hersteller-Nr. zusammensetzt.</w:t>
      </w:r>
      <w:r>
        <w:rPr>
          <w:rFonts w:cstheme="minorHAnsi"/>
        </w:rPr>
        <w:t xml:space="preserve"> Die GS1 (Global Standards One) ist dabei die Organisation, die </w:t>
      </w:r>
      <w:r w:rsidR="00211E35">
        <w:rPr>
          <w:rFonts w:cstheme="minorHAnsi"/>
        </w:rPr>
        <w:t>für die</w:t>
      </w:r>
      <w:r>
        <w:rPr>
          <w:rFonts w:cstheme="minorHAnsi"/>
        </w:rPr>
        <w:t xml:space="preserve"> weltweite Vergabe der GTIN </w:t>
      </w:r>
      <w:r w:rsidR="00211E35">
        <w:rPr>
          <w:rFonts w:cstheme="minorHAnsi"/>
        </w:rPr>
        <w:t>verantwortlich ist</w:t>
      </w:r>
      <w:r>
        <w:rPr>
          <w:rFonts w:cstheme="minorHAnsi"/>
        </w:rPr>
        <w:t>.</w:t>
      </w:r>
      <w:r w:rsidR="00211E35">
        <w:rPr>
          <w:rFonts w:cstheme="minorHAnsi"/>
        </w:rPr>
        <w:t xml:space="preserve"> Je nachdem wo ein Unternehmen oder eine Organisation die GS1 Basisnummer lizensiert, unterscheiden sich die ersten zwei oder drei Ziffern. So vergibt die GS1 in Deutschland die Länderkennungen 400 bis 440. Das bedeutet aber nicht, dass das Produkt mit diesem Code in Deutschland produziert wird. Es bedeutet nämlich nur, dass die Basisnummer von diesem GS1-Standort erworben wurde.</w:t>
      </w:r>
    </w:p>
    <w:p w14:paraId="638B50AE" w14:textId="42F9C2C7" w:rsidR="00C30F1D" w:rsidRDefault="00C30F1D" w:rsidP="00AB3B15">
      <w:pPr>
        <w:jc w:val="both"/>
      </w:pPr>
      <w:r w:rsidRPr="00897DB7">
        <w:t xml:space="preserve">Danach folgt die </w:t>
      </w:r>
      <w:r w:rsidR="00956EE9">
        <w:t>Hersteller- bzw. Betr</w:t>
      </w:r>
      <w:r w:rsidR="001A74C8">
        <w:t>ie</w:t>
      </w:r>
      <w:r w:rsidR="00956EE9">
        <w:t xml:space="preserve">bsnummer, welche ebenfalls durch die GS1 vergeben wird und jedes Unternehmen eindeutig identifiziert. </w:t>
      </w:r>
      <w:r w:rsidRPr="00897DB7">
        <w:t>Es folgt die individuelle Artikelnummer für das entsprechende Produkt. Am Ende gibt es noch eine Prüfziffer, die es ermöglicht</w:t>
      </w:r>
      <w:r w:rsidR="00F16ADF">
        <w:t>,</w:t>
      </w:r>
      <w:r w:rsidRPr="00897DB7">
        <w:t xml:space="preserve"> Fehler </w:t>
      </w:r>
      <w:r w:rsidR="00A46FC8">
        <w:t>beim Einlesen der Codes</w:t>
      </w:r>
      <w:r w:rsidRPr="00897DB7">
        <w:t xml:space="preserve"> </w:t>
      </w:r>
      <w:r w:rsidR="00956EE9">
        <w:t>zu erkennen</w:t>
      </w:r>
      <w:r w:rsidRPr="00897DB7">
        <w:t>.</w:t>
      </w:r>
      <w:r>
        <w:t xml:space="preserve"> </w:t>
      </w:r>
    </w:p>
    <w:p w14:paraId="72A32116" w14:textId="75FCCE5F" w:rsidR="00C30F1D" w:rsidRDefault="00C30F1D" w:rsidP="00AB3B15">
      <w:pPr>
        <w:jc w:val="both"/>
      </w:pPr>
      <w:r>
        <w:t>Die Prüfziffer kann selbst berechnet werden: A</w:t>
      </w:r>
      <w:r w:rsidRPr="00B04B5A">
        <w:t>lle Ziffern werden in Leserichtung abwechselnd mit 1 und 3 multipliziert und dann aufsummiert</w:t>
      </w:r>
      <w:r w:rsidR="00F16ADF">
        <w:t xml:space="preserve">: </w:t>
      </w:r>
      <w:r>
        <w:t>1</w:t>
      </w:r>
      <w:r w:rsidR="00F16ADF">
        <w:t xml:space="preserve"> </w:t>
      </w:r>
      <w:r>
        <w:t>x</w:t>
      </w:r>
      <w:r w:rsidR="00F16ADF">
        <w:t xml:space="preserve"> </w:t>
      </w:r>
      <w:r>
        <w:t>Ziffer</w:t>
      </w:r>
      <w:r w:rsidR="00F16ADF">
        <w:t xml:space="preserve"> </w:t>
      </w:r>
      <w:r>
        <w:t xml:space="preserve">1 </w:t>
      </w:r>
      <w:r w:rsidRPr="00B04B5A">
        <w:t xml:space="preserve">+ </w:t>
      </w:r>
      <w:r>
        <w:t>3</w:t>
      </w:r>
      <w:r w:rsidR="00F16ADF">
        <w:t xml:space="preserve"> </w:t>
      </w:r>
      <w:r>
        <w:t>x</w:t>
      </w:r>
      <w:r w:rsidR="00F16ADF">
        <w:t xml:space="preserve"> </w:t>
      </w:r>
      <w:r w:rsidRPr="00B04B5A">
        <w:t>Ziffer</w:t>
      </w:r>
      <w:r w:rsidR="00F16ADF">
        <w:t xml:space="preserve"> </w:t>
      </w:r>
      <w:r w:rsidRPr="00B04B5A">
        <w:t xml:space="preserve">2 + </w:t>
      </w:r>
      <w:r>
        <w:t>1</w:t>
      </w:r>
      <w:r w:rsidR="00F16ADF">
        <w:t xml:space="preserve"> </w:t>
      </w:r>
      <w:r>
        <w:t>x</w:t>
      </w:r>
      <w:r w:rsidR="00F16ADF">
        <w:t xml:space="preserve"> </w:t>
      </w:r>
      <w:r w:rsidRPr="00B04B5A">
        <w:t>Ziffer</w:t>
      </w:r>
      <w:r w:rsidR="00F16ADF">
        <w:t xml:space="preserve"> </w:t>
      </w:r>
      <w:r w:rsidRPr="00B04B5A">
        <w:t xml:space="preserve">3 + </w:t>
      </w:r>
      <w:r>
        <w:t>3</w:t>
      </w:r>
      <w:r w:rsidR="00F16ADF">
        <w:t xml:space="preserve"> </w:t>
      </w:r>
      <w:r>
        <w:t>x</w:t>
      </w:r>
      <w:r w:rsidR="00F16ADF">
        <w:t xml:space="preserve"> </w:t>
      </w:r>
      <w:r w:rsidRPr="00B04B5A">
        <w:t>Ziffer</w:t>
      </w:r>
      <w:r w:rsidR="00F16ADF">
        <w:t xml:space="preserve"> </w:t>
      </w:r>
      <w:r w:rsidRPr="00B04B5A">
        <w:t>4 +</w:t>
      </w:r>
      <w:r>
        <w:t xml:space="preserve"> </w:t>
      </w:r>
      <w:r w:rsidRPr="00B04B5A">
        <w:t>…</w:t>
      </w:r>
      <w:r w:rsidR="00F16ADF">
        <w:t>. Die</w:t>
      </w:r>
      <w:r w:rsidRPr="00B04B5A">
        <w:t xml:space="preserve"> Prüfziffer ist dann die Zahl, die zu einer vollen Zeh</w:t>
      </w:r>
      <w:r>
        <w:t>nerzahl (10, 20, 30, 40, …) fehlt.</w:t>
      </w:r>
    </w:p>
    <w:p w14:paraId="77394F30" w14:textId="7904F865" w:rsidR="00C30F1D" w:rsidRDefault="00C30F1D" w:rsidP="00AB3B15">
      <w:pPr>
        <w:jc w:val="both"/>
      </w:pPr>
      <w:r>
        <w:t xml:space="preserve">Die </w:t>
      </w:r>
      <w:r w:rsidRPr="00A8247A">
        <w:rPr>
          <w:b/>
        </w:rPr>
        <w:t>GTIN-8</w:t>
      </w:r>
      <w:r>
        <w:t xml:space="preserve"> besteht aus lediglich acht Zeichen, die sich auch aus einer Länderkennung, einer Artikelnummer sowie einer Prüfziffer zusammensetzen</w:t>
      </w:r>
      <w:r w:rsidR="00956EE9">
        <w:t>;</w:t>
      </w:r>
      <w:r>
        <w:t xml:space="preserve"> die Betriebsnummer wird bei diesem Code weggelassen. </w:t>
      </w:r>
    </w:p>
    <w:p w14:paraId="6C9FCA90" w14:textId="0A6D57CE" w:rsidR="00C30F1D" w:rsidRDefault="00C30F1D" w:rsidP="00AB3B15">
      <w:pPr>
        <w:jc w:val="both"/>
      </w:pPr>
      <w:r>
        <w:t xml:space="preserve">Auch bei den GTIN-8-Codes kann man die Prüfziffer berechnen. Dies funktioniert genauso wie oben für die GTIN-13-Codes beschrieben. Allerdings beginnt man </w:t>
      </w:r>
      <w:r w:rsidR="00F16ADF">
        <w:t xml:space="preserve">in diesem Fall </w:t>
      </w:r>
      <w:r>
        <w:t xml:space="preserve">die Multiplikation mit 3 und </w:t>
      </w:r>
      <w:r w:rsidR="00F16ADF">
        <w:t>wechselt dann mit der</w:t>
      </w:r>
      <w:r>
        <w:t xml:space="preserve"> 1. Im Anschluss wird wieder aufsummiert und die Zahl, die zur vollen Zehnerzahl fehlt</w:t>
      </w:r>
      <w:r w:rsidR="009F5F1A">
        <w:t>,</w:t>
      </w:r>
      <w:r>
        <w:t xml:space="preserve"> ist die Prüfziffer. </w:t>
      </w:r>
    </w:p>
    <w:p w14:paraId="618C2C36" w14:textId="307200FA" w:rsidR="00A00E2C" w:rsidRDefault="00C30F1D" w:rsidP="00AB3B15">
      <w:pPr>
        <w:jc w:val="both"/>
        <w:rPr>
          <w:rFonts w:cstheme="minorHAnsi"/>
        </w:rPr>
      </w:pPr>
      <w:r w:rsidRPr="00B75715">
        <w:rPr>
          <w:b/>
        </w:rPr>
        <w:t>Beispiel</w:t>
      </w:r>
      <w:r>
        <w:t>: 3</w:t>
      </w:r>
      <w:r w:rsidR="00F16ADF">
        <w:t xml:space="preserve"> </w:t>
      </w:r>
      <w:r>
        <w:t>x</w:t>
      </w:r>
      <w:r w:rsidR="00F16ADF">
        <w:t xml:space="preserve"> </w:t>
      </w:r>
      <w:r>
        <w:t>Ziffer</w:t>
      </w:r>
      <w:r w:rsidR="00F16ADF">
        <w:t xml:space="preserve"> </w:t>
      </w:r>
      <w:r>
        <w:t>1 + 1</w:t>
      </w:r>
      <w:r w:rsidR="00F16ADF">
        <w:t xml:space="preserve"> </w:t>
      </w:r>
      <w:r>
        <w:t>x</w:t>
      </w:r>
      <w:r w:rsidR="00F16ADF">
        <w:t xml:space="preserve"> </w:t>
      </w:r>
      <w:r>
        <w:t>Ziffer</w:t>
      </w:r>
      <w:r w:rsidR="00F16ADF">
        <w:t xml:space="preserve"> </w:t>
      </w:r>
      <w:r>
        <w:t>2</w:t>
      </w:r>
      <w:r w:rsidR="00805324">
        <w:t xml:space="preserve"> </w:t>
      </w:r>
      <w:r>
        <w:t>+ 3</w:t>
      </w:r>
      <w:r w:rsidR="00F16ADF">
        <w:t xml:space="preserve"> </w:t>
      </w:r>
      <w:r>
        <w:t>x</w:t>
      </w:r>
      <w:r w:rsidR="00F16ADF">
        <w:t xml:space="preserve"> </w:t>
      </w:r>
      <w:r>
        <w:t>Ziffer</w:t>
      </w:r>
      <w:r w:rsidR="00F16ADF">
        <w:t xml:space="preserve"> </w:t>
      </w:r>
      <w:r>
        <w:t>3 + 1</w:t>
      </w:r>
      <w:r w:rsidR="00F16ADF">
        <w:t xml:space="preserve"> x </w:t>
      </w:r>
      <w:r>
        <w:t>Ziffer</w:t>
      </w:r>
      <w:r w:rsidR="00F16ADF">
        <w:t xml:space="preserve"> </w:t>
      </w:r>
      <w:r>
        <w:t>4 + 3</w:t>
      </w:r>
      <w:r w:rsidR="00F16ADF">
        <w:t xml:space="preserve"> </w:t>
      </w:r>
      <w:r>
        <w:t>x</w:t>
      </w:r>
      <w:r w:rsidR="00F16ADF">
        <w:t xml:space="preserve"> </w:t>
      </w:r>
      <w:r>
        <w:t>Ziffer</w:t>
      </w:r>
      <w:r w:rsidR="00F16ADF">
        <w:t xml:space="preserve"> </w:t>
      </w:r>
      <w:r>
        <w:t>5 + 1</w:t>
      </w:r>
      <w:r w:rsidR="00F16ADF">
        <w:t xml:space="preserve"> x </w:t>
      </w:r>
      <w:r>
        <w:t>Ziffer</w:t>
      </w:r>
      <w:r w:rsidR="00F16ADF">
        <w:t xml:space="preserve"> </w:t>
      </w:r>
      <w:r>
        <w:t>6 + 3</w:t>
      </w:r>
      <w:r w:rsidR="00F16ADF">
        <w:t xml:space="preserve"> </w:t>
      </w:r>
      <w:r>
        <w:t>x</w:t>
      </w:r>
      <w:r w:rsidR="00F16ADF">
        <w:t xml:space="preserve"> </w:t>
      </w:r>
      <w:r>
        <w:t>Ziffer</w:t>
      </w:r>
      <w:r w:rsidR="00F16ADF">
        <w:t xml:space="preserve"> </w:t>
      </w:r>
      <w:r>
        <w:t>7</w:t>
      </w:r>
      <w:r w:rsidR="00F16ADF">
        <w:t>.</w:t>
      </w:r>
      <w:r>
        <w:t xml:space="preserve"> </w:t>
      </w:r>
    </w:p>
    <w:p w14:paraId="6ABC4821" w14:textId="5E1E6A0D" w:rsidR="00A00E2C" w:rsidRDefault="00A00E2C" w:rsidP="00AB3B15">
      <w:pPr>
        <w:jc w:val="both"/>
        <w:rPr>
          <w:rFonts w:cstheme="minorHAnsi"/>
        </w:rPr>
      </w:pPr>
      <w:r>
        <w:rPr>
          <w:rFonts w:cstheme="minorHAnsi"/>
        </w:rPr>
        <w:t>Um die Berechnung zu vereinfachen, kann das Distributivgesetz verwendet werden. So können die Ziffern an den ungeraden bzw. geraden Stellen erst addiert und im nächsten Schritt mit 1 bzw. 3 multipliziert werden.</w:t>
      </w:r>
    </w:p>
    <w:p w14:paraId="2C7ACBBB" w14:textId="6CA7EA09" w:rsidR="00A00E2C" w:rsidRDefault="00A00E2C" w:rsidP="00AB3B15">
      <w:pPr>
        <w:jc w:val="both"/>
        <w:rPr>
          <w:rFonts w:cstheme="minorHAnsi"/>
        </w:rPr>
      </w:pPr>
      <w:r>
        <w:rPr>
          <w:rFonts w:cstheme="minorHAnsi"/>
        </w:rPr>
        <w:t>Um den Rechenaufwand noch weiter zu reduzieren, können die Rechenregeln der Kongruenz angewendet werden.</w:t>
      </w:r>
    </w:p>
    <w:p w14:paraId="4FD76FE7" w14:textId="7394BF46" w:rsidR="00A00E2C" w:rsidRDefault="00A00E2C" w:rsidP="00C30F1D">
      <w:pPr>
        <w:rPr>
          <w:rFonts w:cstheme="minorHAnsi"/>
        </w:rPr>
      </w:pPr>
      <w:r>
        <w:rPr>
          <w:rFonts w:cstheme="minorHAnsi"/>
        </w:rPr>
        <w:t>Dies verdeutlicht die folgende Abbildung:</w:t>
      </w:r>
    </w:p>
    <w:p w14:paraId="0F4AFB63" w14:textId="40BB0377" w:rsidR="00A00E2C" w:rsidRDefault="00A00E2C" w:rsidP="00C30F1D">
      <w:pPr>
        <w:rPr>
          <w:rFonts w:cstheme="minorHAnsi"/>
        </w:rPr>
      </w:pPr>
      <w:r>
        <w:rPr>
          <w:noProof/>
        </w:rPr>
        <w:lastRenderedPageBreak/>
        <w:drawing>
          <wp:inline distT="0" distB="0" distL="0" distR="0" wp14:anchorId="2AF92BDD" wp14:editId="2C0329F5">
            <wp:extent cx="5400000" cy="2340000"/>
            <wp:effectExtent l="0" t="0" r="10795" b="0"/>
            <wp:docPr id="3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s5.pdf"/>
                    <pic:cNvPicPr/>
                  </pic:nvPicPr>
                  <pic:blipFill>
                    <a:blip r:embed="rId12"/>
                    <a:stretch>
                      <a:fillRect/>
                    </a:stretch>
                  </pic:blipFill>
                  <pic:spPr>
                    <a:xfrm>
                      <a:off x="0" y="0"/>
                      <a:ext cx="5400000" cy="2340000"/>
                    </a:xfrm>
                    <a:prstGeom prst="rect">
                      <a:avLst/>
                    </a:prstGeom>
                  </pic:spPr>
                </pic:pic>
              </a:graphicData>
            </a:graphic>
          </wp:inline>
        </w:drawing>
      </w:r>
    </w:p>
    <w:p w14:paraId="6180C46B" w14:textId="436406E9" w:rsidR="00A00E2C" w:rsidRDefault="00A00E2C" w:rsidP="00AB3B15">
      <w:pPr>
        <w:jc w:val="both"/>
        <w:rPr>
          <w:rFonts w:cstheme="minorHAnsi"/>
        </w:rPr>
      </w:pPr>
      <w:r>
        <w:rPr>
          <w:rFonts w:cstheme="minorHAnsi"/>
        </w:rPr>
        <w:t>Da 26*3 mod 10 kongruent zu 6*3 mod 10 ist, können auch die Zwischenergebnisse der Addition, also 6 + 5 + 7 +8</w:t>
      </w:r>
      <w:r w:rsidR="0024297D">
        <w:rPr>
          <w:rFonts w:cstheme="minorHAnsi"/>
        </w:rPr>
        <w:t>, als auch die Multiplikation, also 26*3, im Vorfeld Modulo 10 gerechnet werden, um die Berechnungen möglichst einfach zu halten. Im letzten Schritt wird bestimmt wie viele Einer zum nächsten vollen Zehner fehlen und die Berechnung der Prüfzimmer ist abgeschlossen.</w:t>
      </w:r>
    </w:p>
    <w:p w14:paraId="6F69E631" w14:textId="13BF9383" w:rsidR="0024297D" w:rsidRDefault="0024297D" w:rsidP="00AB3B15">
      <w:pPr>
        <w:jc w:val="both"/>
        <w:rPr>
          <w:rFonts w:cstheme="minorHAnsi"/>
        </w:rPr>
      </w:pPr>
      <w:r>
        <w:rPr>
          <w:rFonts w:cstheme="minorHAnsi"/>
        </w:rPr>
        <w:t>Häufig stellen sich im Anschluss die Fragen, warum ausgerechnet Modulo 10 und wieso die Gewichtung 1 und 3 zur Berechnung der Prüfziffer berechnet wird.</w:t>
      </w:r>
    </w:p>
    <w:p w14:paraId="378AC941" w14:textId="1C3E1743" w:rsidR="0024297D" w:rsidRDefault="0024297D" w:rsidP="00AB3B15">
      <w:pPr>
        <w:jc w:val="both"/>
        <w:rPr>
          <w:rFonts w:cstheme="minorHAnsi"/>
        </w:rPr>
      </w:pPr>
      <w:r>
        <w:rPr>
          <w:rFonts w:cstheme="minorHAnsi"/>
        </w:rPr>
        <w:t>Die Antwort auf die Frage, weshalb Modulo 10 gerechnet wird, steckt bereits im Begriff Prü</w:t>
      </w:r>
      <w:r w:rsidRPr="0024297D">
        <w:rPr>
          <w:rFonts w:cstheme="minorHAnsi"/>
          <w:b/>
          <w:bCs w:val="0"/>
        </w:rPr>
        <w:t>fziffer</w:t>
      </w:r>
      <w:r w:rsidR="006A0CCE">
        <w:rPr>
          <w:rFonts w:cstheme="minorHAnsi"/>
          <w:b/>
          <w:bCs w:val="0"/>
        </w:rPr>
        <w:t xml:space="preserve"> </w:t>
      </w:r>
      <w:r w:rsidR="006A0CCE" w:rsidRPr="006A0CCE">
        <w:rPr>
          <w:rFonts w:cstheme="minorHAnsi"/>
        </w:rPr>
        <w:t>selbst</w:t>
      </w:r>
      <w:r>
        <w:rPr>
          <w:rFonts w:cstheme="minorHAnsi"/>
        </w:rPr>
        <w:t xml:space="preserve">. Die Berechnung soll am Ende nur eine einzelne Zahl ausgeben und kann durch die Division mit Rest mit der Zahl 10 erreicht werden. </w:t>
      </w:r>
    </w:p>
    <w:p w14:paraId="150F2302" w14:textId="3F76FA5B" w:rsidR="006A0CCE" w:rsidRDefault="006A0CCE" w:rsidP="00AB3B15">
      <w:pPr>
        <w:jc w:val="both"/>
        <w:rPr>
          <w:rFonts w:cstheme="minorHAnsi"/>
        </w:rPr>
      </w:pPr>
      <w:r>
        <w:rPr>
          <w:rFonts w:cstheme="minorHAnsi"/>
        </w:rPr>
        <w:t>Prüfzifferberechnungsalgorithmen sind so entworfen, dass diese selbstständig Fehler bei der manuellen Eingabe von Codes oder bei</w:t>
      </w:r>
      <w:r w:rsidR="0045203A">
        <w:rPr>
          <w:rFonts w:cstheme="minorHAnsi"/>
        </w:rPr>
        <w:t xml:space="preserve"> der</w:t>
      </w:r>
      <w:r>
        <w:rPr>
          <w:rFonts w:cstheme="minorHAnsi"/>
        </w:rPr>
        <w:t xml:space="preserve"> automatischen Datenerfassung durch beispielsweise Barcodescannern erkennen können. In beiden Fällen wird die eingegebene Prüfziffer mit der nach dem obigen Verfahren berechneten Prüfziffer verglichen. Sollten beide Ziffern übereinstimmen, so </w:t>
      </w:r>
      <w:r w:rsidR="0045203A">
        <w:rPr>
          <w:rFonts w:cstheme="minorHAnsi"/>
        </w:rPr>
        <w:t>würde der Code mit einer hohen Wahrscheinlichkeit richtig erkannt.</w:t>
      </w:r>
    </w:p>
    <w:p w14:paraId="057F1AA5" w14:textId="2BFDA776" w:rsidR="0045203A" w:rsidRDefault="0045203A" w:rsidP="00AB3B15">
      <w:pPr>
        <w:jc w:val="both"/>
        <w:rPr>
          <w:rFonts w:cstheme="minorHAnsi"/>
        </w:rPr>
      </w:pPr>
      <w:r>
        <w:rPr>
          <w:rFonts w:cstheme="minorHAnsi"/>
        </w:rPr>
        <w:t>Typische Fehler beim manuellen Eintippen sind beispielsweise Tippfehler (z.B. 1 statt 2 eingegeben) oder Vertauschungen (12 statt 21). De</w:t>
      </w:r>
      <w:r w:rsidR="00A46FC8">
        <w:rPr>
          <w:rFonts w:cstheme="minorHAnsi"/>
        </w:rPr>
        <w:t>r</w:t>
      </w:r>
      <w:r>
        <w:rPr>
          <w:rFonts w:cstheme="minorHAnsi"/>
        </w:rPr>
        <w:t xml:space="preserve"> Tippfehler (1 statt 2) kann auch von Algorithmen ohne Gewichtung der einzel</w:t>
      </w:r>
      <w:r w:rsidR="009071E5">
        <w:rPr>
          <w:rFonts w:cstheme="minorHAnsi"/>
        </w:rPr>
        <w:t>n</w:t>
      </w:r>
      <w:r>
        <w:rPr>
          <w:rFonts w:cstheme="minorHAnsi"/>
        </w:rPr>
        <w:t>en Stellen erkannt werden, indem einfach alle Ziffern aufaddiert und Modulo 10 gerechnet werden. Jedoch ist dieses Verfahren nicht in der Lage Vertauschungen (12 statt 21) zu erkennen, da 1+2 mod 10 auch 2+1 mod 10 entspricht.</w:t>
      </w:r>
    </w:p>
    <w:p w14:paraId="0661161D" w14:textId="3E7E97AC" w:rsidR="00254A3A" w:rsidRDefault="0045203A" w:rsidP="00AB3B15">
      <w:pPr>
        <w:jc w:val="both"/>
        <w:rPr>
          <w:rFonts w:cstheme="minorHAnsi"/>
        </w:rPr>
      </w:pPr>
      <w:r>
        <w:rPr>
          <w:rFonts w:cstheme="minorHAnsi"/>
        </w:rPr>
        <w:t>Wählt man aber eine Gewichtung der einzelnen Stellen, z.B. 1 und 3, so können diese Vertauschungen meistens erkannt werden, da (1</w:t>
      </w:r>
      <w:r w:rsidR="00A46FC8">
        <w:rPr>
          <w:rFonts w:cstheme="minorHAnsi"/>
        </w:rPr>
        <w:t>*</w:t>
      </w:r>
      <w:r>
        <w:rPr>
          <w:rFonts w:cstheme="minorHAnsi"/>
        </w:rPr>
        <w:t>1 + 2</w:t>
      </w:r>
      <w:r w:rsidR="00A46FC8">
        <w:rPr>
          <w:rFonts w:cstheme="minorHAnsi"/>
        </w:rPr>
        <w:t>*</w:t>
      </w:r>
      <w:r>
        <w:rPr>
          <w:rFonts w:cstheme="minorHAnsi"/>
        </w:rPr>
        <w:t>3) mod 10 nicht (2</w:t>
      </w:r>
      <w:r w:rsidR="00A46FC8">
        <w:rPr>
          <w:rFonts w:cstheme="minorHAnsi"/>
        </w:rPr>
        <w:t>*</w:t>
      </w:r>
      <w:r>
        <w:rPr>
          <w:rFonts w:cstheme="minorHAnsi"/>
        </w:rPr>
        <w:t>1 + 1</w:t>
      </w:r>
      <w:r w:rsidR="00A46FC8">
        <w:rPr>
          <w:rFonts w:cstheme="minorHAnsi"/>
        </w:rPr>
        <w:t>*</w:t>
      </w:r>
      <w:r>
        <w:rPr>
          <w:rFonts w:cstheme="minorHAnsi"/>
        </w:rPr>
        <w:t>3) mod 10 entspricht. Die Ziffern 1 und 3 wurden gewählt, da alle Vielfachen dieser Ziffern teil</w:t>
      </w:r>
      <w:r w:rsidR="00254A3A">
        <w:rPr>
          <w:rFonts w:cstheme="minorHAnsi"/>
        </w:rPr>
        <w:t>er</w:t>
      </w:r>
      <w:r>
        <w:rPr>
          <w:rFonts w:cstheme="minorHAnsi"/>
        </w:rPr>
        <w:t xml:space="preserve">fremd zu 10 sind und </w:t>
      </w:r>
      <w:r w:rsidR="00254A3A">
        <w:rPr>
          <w:rFonts w:cstheme="minorHAnsi"/>
        </w:rPr>
        <w:t>sich so abhängig von den eingelesen</w:t>
      </w:r>
      <w:r w:rsidR="009071E5">
        <w:rPr>
          <w:rFonts w:cstheme="minorHAnsi"/>
        </w:rPr>
        <w:t xml:space="preserve">en </w:t>
      </w:r>
      <w:r w:rsidR="00254A3A">
        <w:rPr>
          <w:rFonts w:cstheme="minorHAnsi"/>
        </w:rPr>
        <w:t>Ziffern immer eine andere Prüfziffer ergibt. Selbiges gibt für die Ziffern 7 und 9.</w:t>
      </w:r>
    </w:p>
    <w:p w14:paraId="6F811C1A" w14:textId="6430D72C" w:rsidR="0045203A" w:rsidRDefault="00254A3A" w:rsidP="00AB3B15">
      <w:pPr>
        <w:jc w:val="both"/>
        <w:rPr>
          <w:rFonts w:cstheme="minorHAnsi"/>
        </w:rPr>
      </w:pPr>
      <w:r>
        <w:rPr>
          <w:rFonts w:cstheme="minorHAnsi"/>
        </w:rPr>
        <w:t>Ein gutes Gegenbeispiel sind die Ziffern 2 und 5, da Vielfache dieser Zahlen nicht mehr teilerfremd zu 10 sind. So sind z.B. 2</w:t>
      </w:r>
      <w:r w:rsidR="00A46FC8">
        <w:rPr>
          <w:rFonts w:cstheme="minorHAnsi"/>
        </w:rPr>
        <w:t>*</w:t>
      </w:r>
      <w:r>
        <w:rPr>
          <w:rFonts w:cstheme="minorHAnsi"/>
        </w:rPr>
        <w:t>5 mod 10 und 4</w:t>
      </w:r>
      <w:r w:rsidR="00A46FC8">
        <w:rPr>
          <w:rFonts w:cstheme="minorHAnsi"/>
        </w:rPr>
        <w:t>*</w:t>
      </w:r>
      <w:r>
        <w:rPr>
          <w:rFonts w:cstheme="minorHAnsi"/>
        </w:rPr>
        <w:t xml:space="preserve">5 mod 10 </w:t>
      </w:r>
      <w:r w:rsidR="001A74C8">
        <w:rPr>
          <w:rFonts w:cstheme="minorHAnsi"/>
        </w:rPr>
        <w:t>identisch</w:t>
      </w:r>
      <w:r>
        <w:rPr>
          <w:rFonts w:cstheme="minorHAnsi"/>
        </w:rPr>
        <w:t xml:space="preserve"> und folglich würde ein einfacher Tippfehler (2 statt 4) nicht mehr mit Hilfe der Prüfziffer erkannt werden können.</w:t>
      </w:r>
    </w:p>
    <w:p w14:paraId="0E85C4B2" w14:textId="6F6D082D" w:rsidR="00254A3A" w:rsidRDefault="00254A3A" w:rsidP="00AB3B15">
      <w:pPr>
        <w:jc w:val="both"/>
        <w:rPr>
          <w:rFonts w:cstheme="minorHAnsi"/>
        </w:rPr>
      </w:pPr>
      <w:r>
        <w:rPr>
          <w:rFonts w:cstheme="minorHAnsi"/>
        </w:rPr>
        <w:t xml:space="preserve">Die oben dargestellte Prüfzifferberechnung hat aber leider eine Schwäche, da nur 90% der Vertauschungsfehler erkannt werden können. </w:t>
      </w:r>
      <w:r w:rsidR="00721D35">
        <w:rPr>
          <w:rFonts w:cstheme="minorHAnsi"/>
        </w:rPr>
        <w:t>Sollten nämlich zwei Zahlen, die sich nebeneinander befinden verta</w:t>
      </w:r>
      <w:r w:rsidR="001A74C8">
        <w:rPr>
          <w:rFonts w:cstheme="minorHAnsi"/>
        </w:rPr>
        <w:t>u</w:t>
      </w:r>
      <w:r w:rsidR="00721D35">
        <w:rPr>
          <w:rFonts w:cstheme="minorHAnsi"/>
        </w:rPr>
        <w:t xml:space="preserve">scht worden sein und der Abstand dieser Ziffern beträgt 5 (z.B. 0 und 5, </w:t>
      </w:r>
      <w:r w:rsidR="00721D35">
        <w:rPr>
          <w:rFonts w:cstheme="minorHAnsi"/>
        </w:rPr>
        <w:lastRenderedPageBreak/>
        <w:t xml:space="preserve">1 und 6 usw.), kann </w:t>
      </w:r>
      <w:r w:rsidR="00D737CE">
        <w:rPr>
          <w:rFonts w:cstheme="minorHAnsi"/>
        </w:rPr>
        <w:t>eine</w:t>
      </w:r>
      <w:r w:rsidR="00721D35">
        <w:rPr>
          <w:rFonts w:cstheme="minorHAnsi"/>
        </w:rPr>
        <w:t xml:space="preserve"> Transposition nicht durch die Prüfziffer festgestellt werden, da</w:t>
      </w:r>
      <w:r w:rsidR="00D737CE">
        <w:rPr>
          <w:rFonts w:cstheme="minorHAnsi"/>
        </w:rPr>
        <w:t xml:space="preserve"> (1</w:t>
      </w:r>
      <w:r w:rsidR="00A46FC8">
        <w:rPr>
          <w:rFonts w:cstheme="minorHAnsi"/>
        </w:rPr>
        <w:t>*</w:t>
      </w:r>
      <w:r w:rsidR="00D737CE">
        <w:rPr>
          <w:rFonts w:cstheme="minorHAnsi"/>
        </w:rPr>
        <w:t>0 + 5</w:t>
      </w:r>
      <w:r w:rsidR="00A46FC8">
        <w:rPr>
          <w:rFonts w:cstheme="minorHAnsi"/>
        </w:rPr>
        <w:t>*</w:t>
      </w:r>
      <w:r w:rsidR="00D737CE">
        <w:rPr>
          <w:rFonts w:cstheme="minorHAnsi"/>
        </w:rPr>
        <w:t>3) mod 10 auch (1</w:t>
      </w:r>
      <w:r w:rsidR="00A46FC8">
        <w:rPr>
          <w:rFonts w:cstheme="minorHAnsi"/>
        </w:rPr>
        <w:t>*</w:t>
      </w:r>
      <w:r w:rsidR="00D737CE">
        <w:rPr>
          <w:rFonts w:cstheme="minorHAnsi"/>
        </w:rPr>
        <w:t>5 + 3</w:t>
      </w:r>
      <w:r w:rsidR="00A46FC8">
        <w:rPr>
          <w:rFonts w:cstheme="minorHAnsi"/>
        </w:rPr>
        <w:t>*</w:t>
      </w:r>
      <w:r w:rsidR="00D737CE">
        <w:rPr>
          <w:rFonts w:cstheme="minorHAnsi"/>
        </w:rPr>
        <w:t>0) mod 10 entspricht.</w:t>
      </w:r>
    </w:p>
    <w:p w14:paraId="6F392085" w14:textId="1EDE9656" w:rsidR="0045203A" w:rsidRPr="0024297D" w:rsidRDefault="00D737CE" w:rsidP="00AB3B15">
      <w:pPr>
        <w:jc w:val="both"/>
        <w:rPr>
          <w:rFonts w:cstheme="minorHAnsi"/>
        </w:rPr>
      </w:pPr>
      <w:r>
        <w:rPr>
          <w:rFonts w:cstheme="minorHAnsi"/>
        </w:rPr>
        <w:t>Die Prüfziffer des ISBN-10 Codes löst dieses Problem, indem die</w:t>
      </w:r>
      <w:r w:rsidR="007208F0">
        <w:rPr>
          <w:rFonts w:cstheme="minorHAnsi"/>
        </w:rPr>
        <w:t>s</w:t>
      </w:r>
      <w:r w:rsidR="0005188C">
        <w:rPr>
          <w:rFonts w:cstheme="minorHAnsi"/>
        </w:rPr>
        <w:t>e</w:t>
      </w:r>
      <w:r>
        <w:rPr>
          <w:rFonts w:cstheme="minorHAnsi"/>
        </w:rPr>
        <w:t xml:space="preserve"> durch die Division mit Rest mit der Zahl 11 bestimmt wird. Da alle Vielfachen der Ziffern im Code teil</w:t>
      </w:r>
      <w:ins w:id="12" w:author="Rina Ferdinand" w:date="2023-01-04T07:30:00Z">
        <w:r w:rsidR="00D75D60">
          <w:rPr>
            <w:rFonts w:cstheme="minorHAnsi"/>
          </w:rPr>
          <w:t>er</w:t>
        </w:r>
      </w:ins>
      <w:r>
        <w:rPr>
          <w:rFonts w:cstheme="minorHAnsi"/>
        </w:rPr>
        <w:t>fremd zu 11 sind, können dadu</w:t>
      </w:r>
      <w:r w:rsidR="001A74C8">
        <w:rPr>
          <w:rFonts w:cstheme="minorHAnsi"/>
        </w:rPr>
        <w:t>r</w:t>
      </w:r>
      <w:r>
        <w:rPr>
          <w:rFonts w:cstheme="minorHAnsi"/>
        </w:rPr>
        <w:t>ch nicht nur alle Tippfehler, sondern auch Vertauschungsfehler erkannt werden. Jedoch kann die Prüfziffer nun aber auch zweistellig sein. Um dies zu vermeiden, wird für den Fall, dass die 10 als Prüfziffer berechnet wurde, die Zahl durch ein X ersetzt.</w:t>
      </w:r>
    </w:p>
    <w:p w14:paraId="0F57DFDD" w14:textId="77777777" w:rsidR="007776C1" w:rsidRPr="00897DB7" w:rsidRDefault="007776C1" w:rsidP="000D4854">
      <w:pPr>
        <w:pStyle w:val="berschrift2"/>
      </w:pPr>
      <w:bookmarkStart w:id="13" w:name="_Toc433288509"/>
      <w:bookmarkStart w:id="14" w:name="_Toc24113157"/>
      <w:r w:rsidRPr="00897DB7">
        <w:t>Wofür benötigt man Barcodes?</w:t>
      </w:r>
      <w:bookmarkEnd w:id="13"/>
      <w:bookmarkEnd w:id="14"/>
    </w:p>
    <w:p w14:paraId="3933CE05" w14:textId="77777777" w:rsidR="007776C1" w:rsidRPr="007776C1" w:rsidRDefault="007776C1" w:rsidP="00AB3B15">
      <w:pPr>
        <w:jc w:val="both"/>
      </w:pPr>
      <w:r w:rsidRPr="007776C1">
        <w:t>Die Einführung von Barcodes hat uns viele Vorteile gebracht:</w:t>
      </w:r>
    </w:p>
    <w:p w14:paraId="13735A27" w14:textId="246FC3F0" w:rsidR="007776C1" w:rsidRPr="007776C1" w:rsidRDefault="007776C1" w:rsidP="00AB3B15">
      <w:pPr>
        <w:pStyle w:val="Listenabsatz"/>
        <w:numPr>
          <w:ilvl w:val="0"/>
          <w:numId w:val="6"/>
        </w:numPr>
        <w:jc w:val="both"/>
      </w:pPr>
      <w:r w:rsidRPr="007776C1">
        <w:t>Alle weltweit gehandelten Artikel können identifiziert werden</w:t>
      </w:r>
      <w:r w:rsidR="00463EB7">
        <w:t>.</w:t>
      </w:r>
      <w:r w:rsidRPr="007776C1">
        <w:t xml:space="preserve"> </w:t>
      </w:r>
    </w:p>
    <w:p w14:paraId="4B5656D2" w14:textId="6EBCA181" w:rsidR="007776C1" w:rsidRPr="007776C1" w:rsidRDefault="007776C1" w:rsidP="00AB3B15">
      <w:pPr>
        <w:pStyle w:val="Listenabsatz"/>
        <w:numPr>
          <w:ilvl w:val="0"/>
          <w:numId w:val="6"/>
        </w:numPr>
        <w:jc w:val="both"/>
      </w:pPr>
      <w:r w:rsidRPr="007776C1">
        <w:t>Das Erfassen von Waren an der Supermarktkasse geht wesentlich schneller</w:t>
      </w:r>
      <w:r w:rsidR="00463EB7">
        <w:t>.</w:t>
      </w:r>
    </w:p>
    <w:p w14:paraId="4A4D8929" w14:textId="558CD177" w:rsidR="007776C1" w:rsidRPr="007776C1" w:rsidRDefault="007776C1" w:rsidP="00AB3B15">
      <w:pPr>
        <w:pStyle w:val="Listenabsatz"/>
        <w:numPr>
          <w:ilvl w:val="0"/>
          <w:numId w:val="6"/>
        </w:numPr>
        <w:jc w:val="both"/>
      </w:pPr>
      <w:r w:rsidRPr="007776C1">
        <w:t>Einzelne Produkte in einem Laden müssen nicht mehr mit Preisen ausgezeichnet werden, es reicht aus, wenn der Preis am Regal steht</w:t>
      </w:r>
      <w:r w:rsidR="00463EB7">
        <w:t>.</w:t>
      </w:r>
    </w:p>
    <w:p w14:paraId="1B93BFB1" w14:textId="164CA8F6" w:rsidR="007776C1" w:rsidRPr="007776C1" w:rsidRDefault="007776C1" w:rsidP="00AB3B15">
      <w:pPr>
        <w:pStyle w:val="Listenabsatz"/>
        <w:numPr>
          <w:ilvl w:val="0"/>
          <w:numId w:val="6"/>
        </w:numPr>
        <w:jc w:val="both"/>
      </w:pPr>
      <w:r w:rsidRPr="007776C1">
        <w:t>Auch als Kunde kann man heute mit Hilfe des Smartphones Informationen von Waren auslesen</w:t>
      </w:r>
      <w:r w:rsidR="00463EB7">
        <w:t>.</w:t>
      </w:r>
    </w:p>
    <w:p w14:paraId="0E2D9BF5" w14:textId="2E663389" w:rsidR="007776C1" w:rsidRPr="007776C1" w:rsidRDefault="007776C1" w:rsidP="00AB3B15">
      <w:pPr>
        <w:pStyle w:val="Listenabsatz"/>
        <w:numPr>
          <w:ilvl w:val="0"/>
          <w:numId w:val="6"/>
        </w:numPr>
        <w:jc w:val="both"/>
      </w:pPr>
      <w:r w:rsidRPr="007776C1">
        <w:t xml:space="preserve">Tipp- und Übertragungsfehler an </w:t>
      </w:r>
      <w:r w:rsidR="00463EB7">
        <w:t xml:space="preserve">der </w:t>
      </w:r>
      <w:r w:rsidRPr="007776C1">
        <w:t>Kasse</w:t>
      </w:r>
      <w:r w:rsidR="00463EB7">
        <w:t xml:space="preserve"> werden vermieden.</w:t>
      </w:r>
      <w:r w:rsidRPr="007776C1">
        <w:t xml:space="preserve"> </w:t>
      </w:r>
    </w:p>
    <w:p w14:paraId="06C4B164" w14:textId="723C3F6B" w:rsidR="007776C1" w:rsidRPr="007776C1" w:rsidRDefault="00463EB7" w:rsidP="00AB3B15">
      <w:pPr>
        <w:pStyle w:val="Listenabsatz"/>
        <w:numPr>
          <w:ilvl w:val="0"/>
          <w:numId w:val="6"/>
        </w:numPr>
        <w:jc w:val="both"/>
      </w:pPr>
      <w:r>
        <w:t>Der</w:t>
      </w:r>
      <w:r w:rsidR="007776C1" w:rsidRPr="007776C1">
        <w:t xml:space="preserve"> internationale Handel</w:t>
      </w:r>
      <w:r>
        <w:t xml:space="preserve"> wird erleichtert.</w:t>
      </w:r>
    </w:p>
    <w:p w14:paraId="42D60353" w14:textId="1E7A8531" w:rsidR="007776C1" w:rsidRPr="007776C1" w:rsidRDefault="007776C1" w:rsidP="00AB3B15">
      <w:pPr>
        <w:pStyle w:val="Listenabsatz"/>
        <w:numPr>
          <w:ilvl w:val="0"/>
          <w:numId w:val="6"/>
        </w:numPr>
        <w:jc w:val="both"/>
      </w:pPr>
      <w:r w:rsidRPr="007776C1">
        <w:t xml:space="preserve">Die automatische Lagerhaltung </w:t>
      </w:r>
      <w:r w:rsidR="00463EB7">
        <w:t>hat sich</w:t>
      </w:r>
      <w:r w:rsidR="00463EB7" w:rsidRPr="007776C1">
        <w:t xml:space="preserve"> </w:t>
      </w:r>
      <w:r w:rsidR="00463EB7">
        <w:t>vereinfacht</w:t>
      </w:r>
      <w:r w:rsidRPr="007776C1">
        <w:t xml:space="preserve">, </w:t>
      </w:r>
      <w:r w:rsidR="00463EB7">
        <w:t xml:space="preserve">indem </w:t>
      </w:r>
      <w:r w:rsidRPr="007776C1">
        <w:t>sowohl Produkt</w:t>
      </w:r>
      <w:r w:rsidR="00463EB7">
        <w:t>e</w:t>
      </w:r>
      <w:r w:rsidRPr="007776C1">
        <w:t xml:space="preserve"> als auch Regalplätze mit Codes ausgestattet</w:t>
      </w:r>
      <w:r w:rsidR="00463EB7">
        <w:t xml:space="preserve"> wurden. B</w:t>
      </w:r>
      <w:r w:rsidRPr="007776C1">
        <w:t>ei jeder Bewegung wird beides gescannt, so ist der aktuelle Lagerplatz eines Produkts immer bekannt</w:t>
      </w:r>
      <w:r w:rsidR="00463EB7">
        <w:t>.</w:t>
      </w:r>
    </w:p>
    <w:p w14:paraId="274A5142" w14:textId="1373F9C8" w:rsidR="007776C1" w:rsidRPr="007776C1" w:rsidRDefault="007776C1" w:rsidP="00AB3B15">
      <w:pPr>
        <w:pStyle w:val="Listenabsatz"/>
        <w:numPr>
          <w:ilvl w:val="0"/>
          <w:numId w:val="6"/>
        </w:numPr>
        <w:jc w:val="both"/>
      </w:pPr>
      <w:r w:rsidRPr="007776C1">
        <w:t xml:space="preserve">Auch in medizinischen Labors wird mittlerweile </w:t>
      </w:r>
      <w:r w:rsidR="00463EB7">
        <w:t>auf Barcodes</w:t>
      </w:r>
      <w:r w:rsidR="00463EB7" w:rsidRPr="007776C1">
        <w:t xml:space="preserve"> </w:t>
      </w:r>
      <w:r w:rsidRPr="007776C1">
        <w:t>zurückgegriffen:</w:t>
      </w:r>
      <w:r w:rsidR="00463EB7">
        <w:t xml:space="preserve"> </w:t>
      </w:r>
      <w:r w:rsidRPr="007776C1">
        <w:t xml:space="preserve">Blutproben </w:t>
      </w:r>
      <w:r w:rsidR="00463EB7">
        <w:t xml:space="preserve">etwa werden damit </w:t>
      </w:r>
      <w:r w:rsidRPr="007776C1">
        <w:t xml:space="preserve">versehen, </w:t>
      </w:r>
      <w:r w:rsidR="00463EB7">
        <w:t>dadurch</w:t>
      </w:r>
      <w:r w:rsidR="00463EB7" w:rsidRPr="007776C1">
        <w:t xml:space="preserve"> </w:t>
      </w:r>
      <w:r w:rsidRPr="007776C1">
        <w:t>ist eine eindeutige aber trotzdem anonyme Zuordnung möglich</w:t>
      </w:r>
      <w:r w:rsidR="00463EB7">
        <w:t>.</w:t>
      </w:r>
    </w:p>
    <w:p w14:paraId="691C1D1A" w14:textId="66233392" w:rsidR="007776C1" w:rsidRPr="007776C1" w:rsidRDefault="007776C1" w:rsidP="00AB3B15">
      <w:pPr>
        <w:pStyle w:val="Listenabsatz"/>
        <w:numPr>
          <w:ilvl w:val="0"/>
          <w:numId w:val="6"/>
        </w:numPr>
        <w:jc w:val="both"/>
      </w:pPr>
      <w:r w:rsidRPr="007776C1">
        <w:t>Post- und Warensendungen können sogar von Kunden ohne Probleme über das Internet verfolgt werden</w:t>
      </w:r>
      <w:r w:rsidR="00463EB7">
        <w:t>.</w:t>
      </w:r>
    </w:p>
    <w:p w14:paraId="76955D43" w14:textId="7A4B833F" w:rsidR="007776C1" w:rsidRPr="00897DB7" w:rsidRDefault="007776C1" w:rsidP="007776C1">
      <w:pPr>
        <w:pStyle w:val="berschrift2"/>
        <w:spacing w:before="360" w:after="0"/>
        <w:jc w:val="both"/>
      </w:pPr>
      <w:bookmarkStart w:id="15" w:name="_Toc433288510"/>
      <w:bookmarkStart w:id="16" w:name="_Toc24113158"/>
      <w:r w:rsidRPr="007776C1">
        <w:rPr>
          <w:noProof/>
        </w:rPr>
        <w:drawing>
          <wp:anchor distT="0" distB="0" distL="114300" distR="114300" simplePos="0" relativeHeight="251657728" behindDoc="1" locked="0" layoutInCell="1" allowOverlap="1" wp14:anchorId="6339258A" wp14:editId="106D6D9B">
            <wp:simplePos x="0" y="0"/>
            <wp:positionH relativeFrom="margin">
              <wp:align>right</wp:align>
            </wp:positionH>
            <wp:positionV relativeFrom="paragraph">
              <wp:posOffset>161290</wp:posOffset>
            </wp:positionV>
            <wp:extent cx="1277620" cy="1114425"/>
            <wp:effectExtent l="0" t="0" r="0" b="9525"/>
            <wp:wrapTight wrapText="bothSides">
              <wp:wrapPolygon edited="1">
                <wp:start x="11272" y="0"/>
                <wp:lineTo x="0" y="0"/>
                <wp:lineTo x="0" y="6093"/>
                <wp:lineTo x="0" y="7754"/>
                <wp:lineTo x="0" y="21415"/>
                <wp:lineTo x="11917" y="21415"/>
                <wp:lineTo x="13205" y="21415"/>
                <wp:lineTo x="21417" y="21600"/>
                <wp:lineTo x="21095" y="18461"/>
                <wp:lineTo x="21256" y="16246"/>
                <wp:lineTo x="21256" y="11815"/>
                <wp:lineTo x="20935" y="0"/>
                <wp:lineTo x="11272" y="0"/>
              </wp:wrapPolygon>
            </wp:wrapTight>
            <wp:docPr id="1" name="Grafik 0" descr="qr-code-156717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code-156717_640.png"/>
                    <pic:cNvPicPr/>
                  </pic:nvPicPr>
                  <pic:blipFill>
                    <a:blip r:embed="rId13" cstate="print"/>
                    <a:stretch>
                      <a:fillRect/>
                    </a:stretch>
                  </pic:blipFill>
                  <pic:spPr>
                    <a:xfrm>
                      <a:off x="0" y="0"/>
                      <a:ext cx="1277620" cy="1114425"/>
                    </a:xfrm>
                    <a:prstGeom prst="rect">
                      <a:avLst/>
                    </a:prstGeom>
                  </pic:spPr>
                </pic:pic>
              </a:graphicData>
            </a:graphic>
            <wp14:sizeRelH relativeFrom="margin">
              <wp14:pctWidth>0</wp14:pctWidth>
            </wp14:sizeRelH>
            <wp14:sizeRelV relativeFrom="margin">
              <wp14:pctHeight>0</wp14:pctHeight>
            </wp14:sizeRelV>
          </wp:anchor>
        </w:drawing>
      </w:r>
      <w:r w:rsidRPr="00897DB7">
        <w:t>Der QR-Code</w:t>
      </w:r>
      <w:bookmarkEnd w:id="15"/>
      <w:bookmarkEnd w:id="16"/>
    </w:p>
    <w:p w14:paraId="5B27C5FB" w14:textId="730632A0" w:rsidR="007776C1" w:rsidRPr="00897DB7" w:rsidRDefault="007776C1" w:rsidP="00AB3B15">
      <w:pPr>
        <w:jc w:val="both"/>
        <w:rPr>
          <w:rFonts w:cstheme="minorHAnsi"/>
        </w:rPr>
      </w:pPr>
      <w:r w:rsidRPr="00897DB7">
        <w:rPr>
          <w:rFonts w:cstheme="minorHAnsi"/>
        </w:rPr>
        <w:t xml:space="preserve">Der QR-Code (Quick Response) wurde Anfang der 90er Jahre des 20. Jahrhunderts </w:t>
      </w:r>
      <w:r w:rsidR="00463EB7">
        <w:rPr>
          <w:rFonts w:cstheme="minorHAnsi"/>
        </w:rPr>
        <w:t>in der japanischen</w:t>
      </w:r>
      <w:r w:rsidRPr="00897DB7">
        <w:rPr>
          <w:rFonts w:cstheme="minorHAnsi"/>
        </w:rPr>
        <w:t xml:space="preserve"> Automobilindustrie entwickelt, um </w:t>
      </w:r>
      <w:r w:rsidR="00463EB7">
        <w:rPr>
          <w:rFonts w:cstheme="minorHAnsi"/>
        </w:rPr>
        <w:t>viele</w:t>
      </w:r>
      <w:r w:rsidRPr="00897DB7">
        <w:rPr>
          <w:rFonts w:cstheme="minorHAnsi"/>
        </w:rPr>
        <w:t xml:space="preserve"> Informationen auf kleinem Platz unterzubringen.</w:t>
      </w:r>
    </w:p>
    <w:p w14:paraId="1FE304BA" w14:textId="25E9F693" w:rsidR="007776C1" w:rsidRPr="00897DB7" w:rsidRDefault="007776C1" w:rsidP="00AB3B15">
      <w:pPr>
        <w:jc w:val="both"/>
        <w:rPr>
          <w:rFonts w:cstheme="minorHAnsi"/>
        </w:rPr>
      </w:pPr>
      <w:r w:rsidRPr="00897DB7">
        <w:rPr>
          <w:rFonts w:cstheme="minorHAnsi"/>
        </w:rPr>
        <w:t>Der Code besteht aus einer quadratischen Matrix aus schwarzen und weißen Punkten</w:t>
      </w:r>
      <w:r w:rsidR="00463EB7">
        <w:rPr>
          <w:rFonts w:cstheme="minorHAnsi"/>
        </w:rPr>
        <w:t>,</w:t>
      </w:r>
      <w:r w:rsidRPr="00897DB7">
        <w:rPr>
          <w:rFonts w:cstheme="minorHAnsi"/>
        </w:rPr>
        <w:t xml:space="preserve"> die in horizontaler und vertikaler Richtung angeordnet sind</w:t>
      </w:r>
      <w:r w:rsidR="00463EB7">
        <w:rPr>
          <w:rFonts w:cstheme="minorHAnsi"/>
        </w:rPr>
        <w:t xml:space="preserve"> – </w:t>
      </w:r>
      <w:r w:rsidRPr="00897DB7">
        <w:rPr>
          <w:rFonts w:cstheme="minorHAnsi"/>
        </w:rPr>
        <w:t>daher bezeichnet man QR-Codes auch als 2D-Code</w:t>
      </w:r>
      <w:r w:rsidR="00463EB7">
        <w:rPr>
          <w:rFonts w:cstheme="minorHAnsi"/>
        </w:rPr>
        <w:t>s</w:t>
      </w:r>
      <w:r w:rsidRPr="00897DB7">
        <w:rPr>
          <w:rFonts w:cstheme="minorHAnsi"/>
        </w:rPr>
        <w:t>. Genau wie beim Barcode stellt auch hier eine bestimmte Abfolge einen definierten Wert, beispielsweise eine Zahl oder einen Buchstaben</w:t>
      </w:r>
      <w:r w:rsidR="00463EB7">
        <w:rPr>
          <w:rFonts w:cstheme="minorHAnsi"/>
        </w:rPr>
        <w:t>,</w:t>
      </w:r>
      <w:r w:rsidRPr="00897DB7">
        <w:rPr>
          <w:rFonts w:cstheme="minorHAnsi"/>
        </w:rPr>
        <w:t xml:space="preserve"> dar. In drei Ecken befindet sich ein bestimmtes Muster, wodurch Lesegeräte erkennen, wie der quadratische Code </w:t>
      </w:r>
      <w:r w:rsidR="00463EB7">
        <w:rPr>
          <w:rFonts w:cstheme="minorHAnsi"/>
        </w:rPr>
        <w:t>entschlüsselt</w:t>
      </w:r>
      <w:r w:rsidR="00463EB7" w:rsidRPr="00897DB7">
        <w:rPr>
          <w:rFonts w:cstheme="minorHAnsi"/>
        </w:rPr>
        <w:t xml:space="preserve"> </w:t>
      </w:r>
      <w:r w:rsidRPr="00897DB7">
        <w:rPr>
          <w:rFonts w:cstheme="minorHAnsi"/>
        </w:rPr>
        <w:t>werden muss.</w:t>
      </w:r>
      <w:r w:rsidR="00463EB7">
        <w:rPr>
          <w:rFonts w:cstheme="minorHAnsi"/>
        </w:rPr>
        <w:t xml:space="preserve"> </w:t>
      </w:r>
    </w:p>
    <w:p w14:paraId="54554D7F" w14:textId="5FEDAAD0" w:rsidR="007776C1" w:rsidRPr="00897DB7" w:rsidRDefault="007776C1" w:rsidP="00AB3B15">
      <w:pPr>
        <w:jc w:val="both"/>
        <w:rPr>
          <w:rFonts w:cstheme="minorHAnsi"/>
        </w:rPr>
      </w:pPr>
      <w:r w:rsidRPr="00897DB7">
        <w:rPr>
          <w:rFonts w:cstheme="minorHAnsi"/>
        </w:rPr>
        <w:t>Es gibt mittlerweile vielfältige Einsatzmöglichkeiten</w:t>
      </w:r>
      <w:r w:rsidR="00463EB7">
        <w:rPr>
          <w:rFonts w:cstheme="minorHAnsi"/>
        </w:rPr>
        <w:t>:</w:t>
      </w:r>
    </w:p>
    <w:p w14:paraId="678AD641" w14:textId="245F1E27" w:rsidR="007776C1" w:rsidRPr="007776C1" w:rsidRDefault="007776C1" w:rsidP="00AB3B15">
      <w:pPr>
        <w:pStyle w:val="Listenabsatz"/>
        <w:numPr>
          <w:ilvl w:val="0"/>
          <w:numId w:val="7"/>
        </w:numPr>
        <w:jc w:val="both"/>
      </w:pPr>
      <w:r w:rsidRPr="007776C1">
        <w:lastRenderedPageBreak/>
        <w:t>Insbesondere in der Werbung werden QR-Codes genutzt. Auf Plakaten</w:t>
      </w:r>
      <w:r w:rsidR="00463EB7">
        <w:t xml:space="preserve">, </w:t>
      </w:r>
      <w:r w:rsidRPr="007776C1">
        <w:t xml:space="preserve">in Zeitschriften oder direkt auf Produkten sind sie zu finden. Sie führen meisten auf Internetseiten, auf denen weitere Produktinformationen </w:t>
      </w:r>
      <w:r w:rsidR="00463EB7">
        <w:t>verfügbar sind</w:t>
      </w:r>
      <w:r w:rsidRPr="007776C1">
        <w:t>.</w:t>
      </w:r>
    </w:p>
    <w:p w14:paraId="544A62A4" w14:textId="77777777" w:rsidR="007776C1" w:rsidRPr="007776C1" w:rsidRDefault="007776C1" w:rsidP="00AB3B15">
      <w:pPr>
        <w:pStyle w:val="Listenabsatz"/>
        <w:numPr>
          <w:ilvl w:val="0"/>
          <w:numId w:val="7"/>
        </w:numPr>
        <w:jc w:val="both"/>
      </w:pPr>
      <w:r w:rsidRPr="007776C1">
        <w:t>Hinterlegter Text: In Form von Eintrittskarten oder Fahrscheinen bei der Bahn werden Textinformationen in Form von QR-Codes gespeichert.</w:t>
      </w:r>
    </w:p>
    <w:p w14:paraId="44B6FE0D" w14:textId="53D26275" w:rsidR="007776C1" w:rsidRPr="007776C1" w:rsidRDefault="007776C1" w:rsidP="00AB3B15">
      <w:pPr>
        <w:pStyle w:val="Listenabsatz"/>
        <w:numPr>
          <w:ilvl w:val="0"/>
          <w:numId w:val="7"/>
        </w:numPr>
        <w:jc w:val="both"/>
      </w:pPr>
      <w:r w:rsidRPr="007776C1">
        <w:t>Auch Geo-Daten lassen sich speichern</w:t>
      </w:r>
      <w:r w:rsidR="00463EB7">
        <w:t xml:space="preserve"> und auslesen – zum Beispiel über </w:t>
      </w:r>
      <w:r w:rsidRPr="007776C1">
        <w:t>Orte auf Google Maps</w:t>
      </w:r>
      <w:r w:rsidR="00463EB7">
        <w:t>.</w:t>
      </w:r>
    </w:p>
    <w:p w14:paraId="3B3D15B6" w14:textId="4A4DFDC2" w:rsidR="007776C1" w:rsidRPr="007776C1" w:rsidRDefault="007776C1" w:rsidP="00AB3B15">
      <w:pPr>
        <w:pStyle w:val="Listenabsatz"/>
        <w:numPr>
          <w:ilvl w:val="0"/>
          <w:numId w:val="7"/>
        </w:numPr>
        <w:jc w:val="both"/>
      </w:pPr>
      <w:r w:rsidRPr="007776C1">
        <w:t>Immer häufiger sieht man QR-Codes auch auf Visitenkarten – das Scannen erleichtert die Übernahme der Kontaktdaten in das eigene Smartphone</w:t>
      </w:r>
      <w:r w:rsidR="00463EB7">
        <w:t>.</w:t>
      </w:r>
    </w:p>
    <w:p w14:paraId="3176AA8E" w14:textId="6A98A4CB" w:rsidR="007776C1" w:rsidRPr="007776C1" w:rsidRDefault="007776C1" w:rsidP="00AB3B15">
      <w:pPr>
        <w:pStyle w:val="Listenabsatz"/>
        <w:numPr>
          <w:ilvl w:val="0"/>
          <w:numId w:val="7"/>
        </w:numPr>
        <w:jc w:val="both"/>
      </w:pPr>
      <w:r w:rsidRPr="007776C1">
        <w:t xml:space="preserve">Mittlerweile gibt es sogar </w:t>
      </w:r>
      <w:r w:rsidR="00463EB7">
        <w:t>schon</w:t>
      </w:r>
      <w:r w:rsidRPr="007776C1">
        <w:t xml:space="preserve"> </w:t>
      </w:r>
      <w:r w:rsidR="00463EB7" w:rsidRPr="007776C1">
        <w:t xml:space="preserve">QR-Codes </w:t>
      </w:r>
      <w:r w:rsidR="00463EB7">
        <w:t xml:space="preserve">in Form von </w:t>
      </w:r>
      <w:r w:rsidRPr="007776C1">
        <w:t>Tattoos und Schmuckstück</w:t>
      </w:r>
      <w:r w:rsidR="00463EB7">
        <w:t>en.</w:t>
      </w:r>
    </w:p>
    <w:p w14:paraId="3079CF58" w14:textId="2AA9203E" w:rsidR="007776C1" w:rsidRPr="00897DB7" w:rsidRDefault="007776C1" w:rsidP="00AB3B15">
      <w:pPr>
        <w:jc w:val="both"/>
        <w:rPr>
          <w:rFonts w:cstheme="minorHAnsi"/>
        </w:rPr>
      </w:pPr>
      <w:r w:rsidRPr="00897DB7">
        <w:rPr>
          <w:rFonts w:cstheme="minorHAnsi"/>
        </w:rPr>
        <w:t>Für das Auslesen werden zahlreiche Apps für Smartphone und Tablets angeboten. Mit Hilfe von QR-Code</w:t>
      </w:r>
      <w:r w:rsidR="00463EB7">
        <w:rPr>
          <w:rFonts w:cstheme="minorHAnsi"/>
        </w:rPr>
        <w:t>-</w:t>
      </w:r>
      <w:r w:rsidRPr="00897DB7">
        <w:rPr>
          <w:rFonts w:cstheme="minorHAnsi"/>
        </w:rPr>
        <w:t>Generatoren können ganz einfach selbst Codes erzeugt und Informationen hinterlegt werden.</w:t>
      </w:r>
    </w:p>
    <w:p w14:paraId="3DDAB2ED" w14:textId="77777777" w:rsidR="00A562B0" w:rsidRDefault="00A562B0" w:rsidP="00723B4E">
      <w:pPr>
        <w:pStyle w:val="berschrift1"/>
      </w:pPr>
      <w:bookmarkStart w:id="17" w:name="_Toc24113159"/>
      <w:r>
        <w:t>Unterrichtliche Umsetzung</w:t>
      </w:r>
      <w:bookmarkEnd w:id="17"/>
    </w:p>
    <w:p w14:paraId="32603F58" w14:textId="657D1A79" w:rsidR="002D19CC" w:rsidRPr="00897DB7" w:rsidRDefault="002D19CC" w:rsidP="00AB3B15">
      <w:pPr>
        <w:jc w:val="both"/>
        <w:rPr>
          <w:rFonts w:cstheme="minorHAnsi"/>
        </w:rPr>
      </w:pPr>
      <w:r w:rsidRPr="00897DB7">
        <w:rPr>
          <w:rFonts w:cstheme="minorHAnsi"/>
        </w:rPr>
        <w:t xml:space="preserve">Innerhalb dieses Moduls werden in der zweiten Doppelstunde </w:t>
      </w:r>
      <w:r>
        <w:rPr>
          <w:rFonts w:cstheme="minorHAnsi"/>
        </w:rPr>
        <w:t>Apps (Applikation</w:t>
      </w:r>
      <w:r w:rsidR="00607206">
        <w:rPr>
          <w:rFonts w:cstheme="minorHAnsi"/>
        </w:rPr>
        <w:t>en</w:t>
      </w:r>
      <w:r>
        <w:rPr>
          <w:rFonts w:cstheme="minorHAnsi"/>
        </w:rPr>
        <w:t>) für das Smartphone</w:t>
      </w:r>
      <w:r w:rsidRPr="00897DB7">
        <w:rPr>
          <w:rFonts w:cstheme="minorHAnsi"/>
        </w:rPr>
        <w:t xml:space="preserve"> verwendet</w:t>
      </w:r>
      <w:r>
        <w:rPr>
          <w:rFonts w:cstheme="minorHAnsi"/>
        </w:rPr>
        <w:t>. Diese müssen</w:t>
      </w:r>
      <w:r w:rsidRPr="00897DB7">
        <w:rPr>
          <w:rFonts w:cstheme="minorHAnsi"/>
        </w:rPr>
        <w:t xml:space="preserve"> </w:t>
      </w:r>
      <w:r w:rsidR="00607206">
        <w:rPr>
          <w:rFonts w:cstheme="minorHAnsi"/>
        </w:rPr>
        <w:t>unter Umständen</w:t>
      </w:r>
      <w:r w:rsidRPr="00897DB7">
        <w:rPr>
          <w:rFonts w:cstheme="minorHAnsi"/>
        </w:rPr>
        <w:t xml:space="preserve"> erst noch installiert werden. </w:t>
      </w:r>
      <w:r>
        <w:rPr>
          <w:rFonts w:cstheme="minorHAnsi"/>
        </w:rPr>
        <w:t>Für die</w:t>
      </w:r>
      <w:r w:rsidRPr="00897DB7">
        <w:rPr>
          <w:rFonts w:cstheme="minorHAnsi"/>
        </w:rPr>
        <w:t xml:space="preserve"> Installation, aber auch die Verwendung der Apps benötigt </w:t>
      </w:r>
      <w:r>
        <w:rPr>
          <w:rFonts w:cstheme="minorHAnsi"/>
        </w:rPr>
        <w:t xml:space="preserve">man </w:t>
      </w:r>
      <w:r w:rsidR="00607206">
        <w:rPr>
          <w:rFonts w:cstheme="minorHAnsi"/>
        </w:rPr>
        <w:t>Internetz</w:t>
      </w:r>
      <w:r w:rsidRPr="00897DB7">
        <w:rPr>
          <w:rFonts w:cstheme="minorHAnsi"/>
        </w:rPr>
        <w:t xml:space="preserve">ugriff, </w:t>
      </w:r>
      <w:r w:rsidR="00607206">
        <w:rPr>
          <w:rFonts w:cstheme="minorHAnsi"/>
        </w:rPr>
        <w:t>etwa</w:t>
      </w:r>
      <w:r w:rsidR="00607206" w:rsidRPr="00897DB7">
        <w:rPr>
          <w:rFonts w:cstheme="minorHAnsi"/>
        </w:rPr>
        <w:t xml:space="preserve"> </w:t>
      </w:r>
      <w:r w:rsidRPr="00897DB7">
        <w:rPr>
          <w:rFonts w:cstheme="minorHAnsi"/>
        </w:rPr>
        <w:t>via WLAN. Daher sollte sichergestellt werden, dass entweder alle Smartphones der Schülerinnen und Schüler in das Schulnetz aufgenommen werden oder (dies ist eher zu empfehlen) ein separates WLAN für den Zeitraum dieses Moduls zugänglich gemacht wird</w:t>
      </w:r>
      <w:r>
        <w:rPr>
          <w:rStyle w:val="Funotenzeichen"/>
          <w:rFonts w:cstheme="minorHAnsi"/>
        </w:rPr>
        <w:footnoteReference w:id="1"/>
      </w:r>
      <w:r w:rsidRPr="00897DB7">
        <w:rPr>
          <w:rFonts w:cstheme="minorHAnsi"/>
        </w:rPr>
        <w:t>.</w:t>
      </w:r>
      <w:r>
        <w:rPr>
          <w:rFonts w:cstheme="minorHAnsi"/>
        </w:rPr>
        <w:t xml:space="preserve"> </w:t>
      </w:r>
    </w:p>
    <w:p w14:paraId="316ADDAC" w14:textId="0BE8021F" w:rsidR="002D19CC" w:rsidRPr="00897DB7" w:rsidRDefault="002D19CC" w:rsidP="00AB3B15">
      <w:pPr>
        <w:jc w:val="both"/>
        <w:rPr>
          <w:rFonts w:cstheme="minorHAnsi"/>
        </w:rPr>
      </w:pPr>
      <w:r w:rsidRPr="00897DB7">
        <w:rPr>
          <w:rFonts w:cstheme="minorHAnsi"/>
        </w:rPr>
        <w:t xml:space="preserve">Dieses Modul behandelt </w:t>
      </w:r>
      <w:r w:rsidR="00607206">
        <w:rPr>
          <w:rFonts w:cstheme="minorHAnsi"/>
        </w:rPr>
        <w:t>den</w:t>
      </w:r>
      <w:r w:rsidRPr="00897DB7">
        <w:rPr>
          <w:rFonts w:cstheme="minorHAnsi"/>
        </w:rPr>
        <w:t xml:space="preserve"> Supermarkt als </w:t>
      </w:r>
      <w:r w:rsidR="00607206">
        <w:rPr>
          <w:rFonts w:cstheme="minorHAnsi"/>
        </w:rPr>
        <w:t xml:space="preserve">beispielhaftes </w:t>
      </w:r>
      <w:r w:rsidRPr="00897DB7">
        <w:rPr>
          <w:rFonts w:cstheme="minorHAnsi"/>
        </w:rPr>
        <w:t xml:space="preserve">Unternehmen ausführlich. </w:t>
      </w:r>
      <w:r w:rsidR="00607206">
        <w:rPr>
          <w:rFonts w:cstheme="minorHAnsi"/>
        </w:rPr>
        <w:t>Denkbar ist auch,</w:t>
      </w:r>
      <w:r w:rsidRPr="00897DB7">
        <w:rPr>
          <w:rFonts w:cstheme="minorHAnsi"/>
        </w:rPr>
        <w:t xml:space="preserve"> ein anderes Unternehmen, in dem </w:t>
      </w:r>
      <w:r>
        <w:rPr>
          <w:rFonts w:cstheme="minorHAnsi"/>
        </w:rPr>
        <w:t>C</w:t>
      </w:r>
      <w:r w:rsidRPr="00897DB7">
        <w:rPr>
          <w:rFonts w:cstheme="minorHAnsi"/>
        </w:rPr>
        <w:t>odes verwendet werden</w:t>
      </w:r>
      <w:r w:rsidR="00607206">
        <w:rPr>
          <w:rFonts w:cstheme="minorHAnsi"/>
        </w:rPr>
        <w:t>, als Beispiel heranzuziehen und zu besuchen</w:t>
      </w:r>
      <w:r w:rsidRPr="00897DB7">
        <w:rPr>
          <w:rFonts w:cstheme="minorHAnsi"/>
        </w:rPr>
        <w:t>. Je nachdem</w:t>
      </w:r>
      <w:r w:rsidR="009F5F1A">
        <w:rPr>
          <w:rFonts w:cstheme="minorHAnsi"/>
        </w:rPr>
        <w:t>,</w:t>
      </w:r>
      <w:r w:rsidRPr="00897DB7">
        <w:rPr>
          <w:rFonts w:cstheme="minorHAnsi"/>
        </w:rPr>
        <w:t xml:space="preserve"> welche Codes (Bar- oder QR-Codes)</w:t>
      </w:r>
      <w:r>
        <w:rPr>
          <w:rFonts w:cstheme="minorHAnsi"/>
        </w:rPr>
        <w:t xml:space="preserve"> </w:t>
      </w:r>
      <w:r w:rsidRPr="00897DB7">
        <w:rPr>
          <w:rFonts w:cstheme="minorHAnsi"/>
        </w:rPr>
        <w:t>in dem gewählten Unternehmen gebräuchlich sind, ist es empfehlenswert die Exkursion passend zum Unterrichtsverlauf zeitlich zu planen. Hierfür ist es wichtig, sich im Vorfeld im gewählten Unternehmen zu informieren (s</w:t>
      </w:r>
      <w:r w:rsidR="00607206">
        <w:rPr>
          <w:rFonts w:cstheme="minorHAnsi"/>
        </w:rPr>
        <w:t>iehe auch</w:t>
      </w:r>
      <w:r w:rsidRPr="00897DB7">
        <w:rPr>
          <w:rFonts w:cstheme="minorHAnsi"/>
        </w:rPr>
        <w:t xml:space="preserve"> Variante 2).</w:t>
      </w:r>
    </w:p>
    <w:p w14:paraId="1EAB4AC3" w14:textId="10859B29" w:rsidR="002D19CC" w:rsidRPr="00897DB7" w:rsidRDefault="002D19CC" w:rsidP="00AB3B15">
      <w:pPr>
        <w:jc w:val="both"/>
        <w:rPr>
          <w:rFonts w:cstheme="minorHAnsi"/>
        </w:rPr>
      </w:pPr>
      <w:r w:rsidRPr="00897DB7">
        <w:rPr>
          <w:rFonts w:cstheme="minorHAnsi"/>
        </w:rPr>
        <w:t xml:space="preserve">Zum Abschluss dieses Moduls </w:t>
      </w:r>
      <w:r>
        <w:rPr>
          <w:rFonts w:cstheme="minorHAnsi"/>
        </w:rPr>
        <w:t>kann</w:t>
      </w:r>
      <w:r w:rsidRPr="00897DB7">
        <w:rPr>
          <w:rFonts w:cstheme="minorHAnsi"/>
        </w:rPr>
        <w:t xml:space="preserve"> eine QR-Code-Rallye durchgeführt werden. Es empfiehlt sich, dass die Schülerinnen und Schüler einen Lageplan der Schule erhalten, um dort die Standorte ihrer QR-Codes zu markieren. Dies vereinfacht zum einen die Gesprächsführung, da</w:t>
      </w:r>
      <w:r>
        <w:rPr>
          <w:rFonts w:cstheme="minorHAnsi"/>
        </w:rPr>
        <w:t xml:space="preserve"> </w:t>
      </w:r>
      <w:r w:rsidR="002B62A9">
        <w:rPr>
          <w:rFonts w:cstheme="minorHAnsi"/>
        </w:rPr>
        <w:t xml:space="preserve">alle Beteiligten sich </w:t>
      </w:r>
      <w:r w:rsidRPr="00897DB7">
        <w:rPr>
          <w:rFonts w:cstheme="minorHAnsi"/>
        </w:rPr>
        <w:t xml:space="preserve">so gezielt über einzelne QR-Codes </w:t>
      </w:r>
      <w:r>
        <w:rPr>
          <w:rFonts w:cstheme="minorHAnsi"/>
        </w:rPr>
        <w:t>austauschen</w:t>
      </w:r>
      <w:r w:rsidRPr="00897DB7">
        <w:rPr>
          <w:rFonts w:cstheme="minorHAnsi"/>
        </w:rPr>
        <w:t xml:space="preserve"> </w:t>
      </w:r>
      <w:r w:rsidR="002B62A9">
        <w:rPr>
          <w:rFonts w:cstheme="minorHAnsi"/>
        </w:rPr>
        <w:t>können</w:t>
      </w:r>
      <w:r w:rsidR="00607206">
        <w:rPr>
          <w:rFonts w:cstheme="minorHAnsi"/>
        </w:rPr>
        <w:t>,</w:t>
      </w:r>
      <w:r w:rsidRPr="00897DB7">
        <w:rPr>
          <w:rFonts w:cstheme="minorHAnsi"/>
        </w:rPr>
        <w:t xml:space="preserve"> zum anderen auch das Entfernen der QR-Codes</w:t>
      </w:r>
      <w:r>
        <w:rPr>
          <w:rFonts w:cstheme="minorHAnsi"/>
        </w:rPr>
        <w:t xml:space="preserve"> nach Beendigung der Rallye</w:t>
      </w:r>
      <w:r w:rsidRPr="00897DB7">
        <w:rPr>
          <w:rFonts w:cstheme="minorHAnsi"/>
        </w:rPr>
        <w:t>.</w:t>
      </w:r>
    </w:p>
    <w:p w14:paraId="413D4DF8" w14:textId="77777777" w:rsidR="00993C42" w:rsidRPr="00B851C5" w:rsidRDefault="00993C42" w:rsidP="00993C42">
      <w:pPr>
        <w:pStyle w:val="berschrift2"/>
        <w:spacing w:before="360" w:after="0"/>
        <w:ind w:left="8" w:hanging="8"/>
        <w:jc w:val="both"/>
        <w:rPr>
          <w:rFonts w:asciiTheme="minorHAnsi" w:hAnsiTheme="minorHAnsi" w:cstheme="minorHAnsi"/>
        </w:rPr>
      </w:pPr>
      <w:bookmarkStart w:id="18" w:name="_Toc433280363"/>
      <w:bookmarkStart w:id="19" w:name="_Toc24113160"/>
      <w:r w:rsidRPr="00B851C5">
        <w:rPr>
          <w:rFonts w:asciiTheme="minorHAnsi" w:hAnsiTheme="minorHAnsi" w:cstheme="minorHAnsi"/>
        </w:rPr>
        <w:t>Grober Unterrichtsplan</w:t>
      </w:r>
      <w:bookmarkEnd w:id="18"/>
      <w:bookmarkEnd w:id="19"/>
    </w:p>
    <w:p w14:paraId="418BE04A" w14:textId="00C0553B" w:rsidR="002D19CC" w:rsidRDefault="002D19CC" w:rsidP="00AB3B15">
      <w:pPr>
        <w:jc w:val="both"/>
        <w:rPr>
          <w:rFonts w:cstheme="minorHAnsi"/>
        </w:rPr>
      </w:pPr>
      <w:r w:rsidRPr="00897DB7">
        <w:rPr>
          <w:rFonts w:cstheme="minorHAnsi"/>
        </w:rPr>
        <w:t>In diesem Modul werden zwei Varianten für Unterrichtsverläufe vorgeschlagen. Die erste Variante ist durch klare Arbeitsaufträge gekennzeichnet, die zweite Variante ist besonders durch selbstgesteuertes Lernen geprägt.</w:t>
      </w:r>
    </w:p>
    <w:p w14:paraId="4E58E183" w14:textId="77777777" w:rsidR="001B0AEC" w:rsidRDefault="001B0AEC" w:rsidP="00AB3B15">
      <w:pPr>
        <w:jc w:val="both"/>
        <w:rPr>
          <w:rFonts w:cstheme="minorHAnsi"/>
        </w:rPr>
      </w:pPr>
    </w:p>
    <w:p w14:paraId="6D926D2E" w14:textId="59FA5F92" w:rsidR="002D19CC" w:rsidRPr="00B851C5" w:rsidRDefault="002D19CC" w:rsidP="002D19CC">
      <w:pPr>
        <w:pStyle w:val="berschrift3"/>
      </w:pPr>
      <w:bookmarkStart w:id="20" w:name="_Toc24113161"/>
      <w:r w:rsidRPr="00B851C5">
        <w:lastRenderedPageBreak/>
        <w:t>Variante 1</w:t>
      </w:r>
      <w:bookmarkEnd w:id="20"/>
    </w:p>
    <w:tbl>
      <w:tblPr>
        <w:tblStyle w:val="Stundenverlaufsskizzen"/>
        <w:tblW w:w="8901" w:type="dxa"/>
        <w:tblLook w:val="04A0" w:firstRow="1" w:lastRow="0" w:firstColumn="1" w:lastColumn="0" w:noHBand="0" w:noVBand="1"/>
      </w:tblPr>
      <w:tblGrid>
        <w:gridCol w:w="2665"/>
        <w:gridCol w:w="6236"/>
      </w:tblGrid>
      <w:tr w:rsidR="002D19CC" w:rsidRPr="004F3B63" w14:paraId="7EEF1E2F"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4F105C" w14:textId="77777777" w:rsidR="002D19CC" w:rsidRPr="004F3B63" w:rsidRDefault="002D19CC" w:rsidP="00C37ADC">
            <w:pPr>
              <w:rPr>
                <w:rFonts w:cstheme="minorHAnsi"/>
                <w:b w:val="0"/>
              </w:rPr>
            </w:pPr>
            <w:r w:rsidRPr="004F3B63">
              <w:rPr>
                <w:rFonts w:cstheme="minorHAnsi"/>
              </w:rPr>
              <w:t>Unterrichtsszenarien</w:t>
            </w:r>
          </w:p>
        </w:tc>
        <w:tc>
          <w:tcPr>
            <w:tcW w:w="6236" w:type="dxa"/>
          </w:tcPr>
          <w:p w14:paraId="2E333E70" w14:textId="77777777" w:rsidR="002D19CC" w:rsidRPr="004F3B63" w:rsidRDefault="002D19CC" w:rsidP="00C37ADC">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2D19CC" w:rsidRPr="004F3B63" w14:paraId="5B181E8F"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665FD91" w14:textId="4FC37CA8" w:rsidR="002D19CC" w:rsidRPr="00C37ADC" w:rsidRDefault="002D19CC" w:rsidP="002466F6">
            <w:pPr>
              <w:jc w:val="left"/>
              <w:rPr>
                <w:rFonts w:cstheme="minorHAnsi"/>
              </w:rPr>
            </w:pPr>
            <w:r w:rsidRPr="00C37ADC">
              <w:rPr>
                <w:rFonts w:cstheme="minorHAnsi"/>
                <w:szCs w:val="20"/>
              </w:rPr>
              <w:t>Einstieg</w:t>
            </w:r>
          </w:p>
        </w:tc>
        <w:tc>
          <w:tcPr>
            <w:tcW w:w="6236" w:type="dxa"/>
          </w:tcPr>
          <w:p w14:paraId="01BD6D56" w14:textId="00BA975D"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Aufbau von GTIN 13 – Codes (EAN-Codes) kennenlernen und nachvollziehen</w:t>
            </w:r>
            <w:r w:rsidR="002B62A9" w:rsidRPr="00C37ADC">
              <w:rPr>
                <w:rFonts w:cstheme="minorHAnsi"/>
                <w:szCs w:val="20"/>
              </w:rPr>
              <w:t>.</w:t>
            </w:r>
          </w:p>
        </w:tc>
      </w:tr>
      <w:tr w:rsidR="002D19CC" w:rsidRPr="004F3B63" w14:paraId="07C4A410"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47593522" w14:textId="138356CE" w:rsidR="002D19CC" w:rsidRPr="00C37ADC" w:rsidRDefault="002D19CC" w:rsidP="002466F6">
            <w:pPr>
              <w:jc w:val="left"/>
              <w:rPr>
                <w:rFonts w:cstheme="minorHAnsi"/>
              </w:rPr>
            </w:pPr>
            <w:r w:rsidRPr="00C37ADC">
              <w:rPr>
                <w:rFonts w:cstheme="minorHAnsi"/>
                <w:szCs w:val="20"/>
              </w:rPr>
              <w:t>Vertiefung</w:t>
            </w:r>
          </w:p>
        </w:tc>
        <w:tc>
          <w:tcPr>
            <w:tcW w:w="6236" w:type="dxa"/>
          </w:tcPr>
          <w:p w14:paraId="44583A62" w14:textId="30A5E91D"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Was nützt uns das als Kunde? Welche Informationen können wir auslesen und wie?</w:t>
            </w:r>
          </w:p>
        </w:tc>
      </w:tr>
      <w:tr w:rsidR="002D19CC" w:rsidRPr="004F3B63" w14:paraId="22D55178"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15048FC" w14:textId="67ECD3ED" w:rsidR="002D19CC" w:rsidRPr="00C37ADC" w:rsidRDefault="002D19CC" w:rsidP="002466F6">
            <w:pPr>
              <w:jc w:val="left"/>
              <w:rPr>
                <w:rFonts w:cstheme="minorHAnsi"/>
              </w:rPr>
            </w:pPr>
            <w:r w:rsidRPr="00C37ADC">
              <w:rPr>
                <w:rFonts w:cstheme="minorHAnsi"/>
                <w:szCs w:val="20"/>
              </w:rPr>
              <w:t>Erarbeitung</w:t>
            </w:r>
          </w:p>
        </w:tc>
        <w:tc>
          <w:tcPr>
            <w:tcW w:w="6236" w:type="dxa"/>
          </w:tcPr>
          <w:p w14:paraId="200CB700" w14:textId="709E3A53"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Supermarkterkundung, falls möglich mit Führung und Fragerunde, ggf. alternativ i</w:t>
            </w:r>
            <w:r w:rsidR="002B62A9" w:rsidRPr="00C37ADC">
              <w:rPr>
                <w:rFonts w:cstheme="minorHAnsi"/>
                <w:szCs w:val="20"/>
              </w:rPr>
              <w:t>n geeignetem</w:t>
            </w:r>
            <w:r w:rsidRPr="00C37ADC">
              <w:rPr>
                <w:rFonts w:cstheme="minorHAnsi"/>
                <w:szCs w:val="20"/>
              </w:rPr>
              <w:t xml:space="preserve"> Unternehmen</w:t>
            </w:r>
            <w:r w:rsidR="002B62A9" w:rsidRPr="00C37ADC">
              <w:rPr>
                <w:rFonts w:cstheme="minorHAnsi"/>
                <w:szCs w:val="20"/>
              </w:rPr>
              <w:t>.</w:t>
            </w:r>
          </w:p>
        </w:tc>
      </w:tr>
      <w:tr w:rsidR="002D19CC" w:rsidRPr="004F3B63" w14:paraId="7BDF941F"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1DD6A0DA" w14:textId="09C48048" w:rsidR="002D19CC" w:rsidRPr="00C37ADC" w:rsidRDefault="002D19CC" w:rsidP="002466F6">
            <w:pPr>
              <w:jc w:val="left"/>
              <w:rPr>
                <w:rFonts w:cstheme="minorHAnsi"/>
              </w:rPr>
            </w:pPr>
            <w:r w:rsidRPr="00C37ADC">
              <w:rPr>
                <w:rFonts w:cstheme="minorHAnsi"/>
                <w:szCs w:val="20"/>
              </w:rPr>
              <w:t>Vertiefung</w:t>
            </w:r>
          </w:p>
        </w:tc>
        <w:tc>
          <w:tcPr>
            <w:tcW w:w="6236" w:type="dxa"/>
          </w:tcPr>
          <w:p w14:paraId="4DE59706" w14:textId="3A31D925"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Wie funktionieren QR-Codes</w:t>
            </w:r>
            <w:r w:rsidR="00E83C31" w:rsidRPr="00C37ADC">
              <w:rPr>
                <w:rFonts w:cstheme="minorHAnsi"/>
                <w:szCs w:val="20"/>
              </w:rPr>
              <w:t>?</w:t>
            </w:r>
          </w:p>
        </w:tc>
      </w:tr>
      <w:tr w:rsidR="002D19CC" w:rsidRPr="004F3B63" w14:paraId="445F17C9"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B426C63" w14:textId="2E71111A" w:rsidR="002D19CC" w:rsidRPr="00C37ADC" w:rsidRDefault="002D19CC" w:rsidP="002466F6">
            <w:pPr>
              <w:jc w:val="left"/>
              <w:rPr>
                <w:rFonts w:cstheme="minorHAnsi"/>
              </w:rPr>
            </w:pPr>
            <w:r w:rsidRPr="00C37ADC">
              <w:rPr>
                <w:rFonts w:cstheme="minorHAnsi"/>
                <w:szCs w:val="20"/>
              </w:rPr>
              <w:t>Erarbeitung</w:t>
            </w:r>
          </w:p>
        </w:tc>
        <w:tc>
          <w:tcPr>
            <w:tcW w:w="6236" w:type="dxa"/>
          </w:tcPr>
          <w:p w14:paraId="4E44E702" w14:textId="2564302B"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Rallye mit QR-Codes selber planen und durchführen</w:t>
            </w:r>
            <w:r w:rsidR="00E83C31" w:rsidRPr="00C37ADC">
              <w:rPr>
                <w:rFonts w:cstheme="minorHAnsi"/>
                <w:szCs w:val="20"/>
              </w:rPr>
              <w:t>.</w:t>
            </w:r>
          </w:p>
        </w:tc>
      </w:tr>
    </w:tbl>
    <w:p w14:paraId="625DB9FA" w14:textId="235DE79E" w:rsidR="00A25D7D" w:rsidRDefault="00A25D7D" w:rsidP="00A25D7D">
      <w:pPr>
        <w:pStyle w:val="berschrift3"/>
        <w:numPr>
          <w:ilvl w:val="0"/>
          <w:numId w:val="0"/>
        </w:numPr>
        <w:ind w:left="720" w:hanging="720"/>
      </w:pPr>
    </w:p>
    <w:p w14:paraId="697E0A4C" w14:textId="11FBA015" w:rsidR="00A25D7D" w:rsidRPr="00A25D7D" w:rsidRDefault="00A25D7D" w:rsidP="00755BCC">
      <w:pPr>
        <w:spacing w:line="259" w:lineRule="auto"/>
      </w:pPr>
      <w:r>
        <w:br w:type="page"/>
      </w:r>
    </w:p>
    <w:p w14:paraId="2573791F" w14:textId="75313E8D" w:rsidR="002D19CC" w:rsidRPr="00B851C5" w:rsidRDefault="002D19CC" w:rsidP="002D19CC">
      <w:pPr>
        <w:pStyle w:val="berschrift3"/>
      </w:pPr>
      <w:bookmarkStart w:id="21" w:name="_Toc24113162"/>
      <w:r w:rsidRPr="00B851C5">
        <w:lastRenderedPageBreak/>
        <w:t>Variante 2</w:t>
      </w:r>
      <w:bookmarkEnd w:id="21"/>
    </w:p>
    <w:tbl>
      <w:tblPr>
        <w:tblStyle w:val="Stundenverlaufsskizzen"/>
        <w:tblW w:w="8901" w:type="dxa"/>
        <w:tblLook w:val="04A0" w:firstRow="1" w:lastRow="0" w:firstColumn="1" w:lastColumn="0" w:noHBand="0" w:noVBand="1"/>
      </w:tblPr>
      <w:tblGrid>
        <w:gridCol w:w="2665"/>
        <w:gridCol w:w="6236"/>
      </w:tblGrid>
      <w:tr w:rsidR="00993C42" w:rsidRPr="004F3B63" w14:paraId="54DECF66"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7E4F789" w14:textId="77777777" w:rsidR="00993C42" w:rsidRPr="004F3B63" w:rsidRDefault="00993C42" w:rsidP="00D6682B">
            <w:pPr>
              <w:rPr>
                <w:rFonts w:cstheme="minorHAnsi"/>
                <w:b w:val="0"/>
              </w:rPr>
            </w:pPr>
            <w:r w:rsidRPr="004F3B63">
              <w:rPr>
                <w:rFonts w:cstheme="minorHAnsi"/>
              </w:rPr>
              <w:t>Unterrichtsszenarien</w:t>
            </w:r>
          </w:p>
        </w:tc>
        <w:tc>
          <w:tcPr>
            <w:tcW w:w="6236" w:type="dxa"/>
          </w:tcPr>
          <w:p w14:paraId="55F937CE" w14:textId="77777777" w:rsidR="00993C42" w:rsidRPr="004F3B63" w:rsidRDefault="00993C42" w:rsidP="00D6682B">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2D19CC" w:rsidRPr="004F3B63" w14:paraId="72C8D101"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C755AC" w14:textId="4D1B8ABE" w:rsidR="002D19CC" w:rsidRPr="00C37ADC" w:rsidRDefault="002D19CC" w:rsidP="002466F6">
            <w:pPr>
              <w:jc w:val="left"/>
              <w:rPr>
                <w:rFonts w:cstheme="minorHAnsi"/>
              </w:rPr>
            </w:pPr>
            <w:r w:rsidRPr="00C37ADC">
              <w:rPr>
                <w:rFonts w:cstheme="minorHAnsi"/>
                <w:szCs w:val="20"/>
              </w:rPr>
              <w:t>Einstieg</w:t>
            </w:r>
          </w:p>
        </w:tc>
        <w:tc>
          <w:tcPr>
            <w:tcW w:w="6236" w:type="dxa"/>
          </w:tcPr>
          <w:p w14:paraId="342E6441" w14:textId="77B7264C"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Aufbau von GTIN 13 – Codes (EAN-Codes) kennenlernen und nachvollziehen</w:t>
            </w:r>
            <w:r w:rsidR="00E83C31" w:rsidRPr="00C37ADC">
              <w:rPr>
                <w:rFonts w:cstheme="minorHAnsi"/>
                <w:szCs w:val="20"/>
              </w:rPr>
              <w:t>.</w:t>
            </w:r>
          </w:p>
        </w:tc>
      </w:tr>
      <w:tr w:rsidR="002D19CC" w:rsidRPr="004F3B63" w14:paraId="3EDED9B9"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1D06F778" w14:textId="73D4F1D0" w:rsidR="002D19CC" w:rsidRPr="00C37ADC" w:rsidRDefault="002D19CC" w:rsidP="002466F6">
            <w:pPr>
              <w:jc w:val="left"/>
              <w:rPr>
                <w:rFonts w:cstheme="minorHAnsi"/>
              </w:rPr>
            </w:pPr>
            <w:r w:rsidRPr="00C37ADC">
              <w:rPr>
                <w:rFonts w:cstheme="minorHAnsi"/>
                <w:szCs w:val="20"/>
              </w:rPr>
              <w:t>Erarbeitung</w:t>
            </w:r>
          </w:p>
        </w:tc>
        <w:tc>
          <w:tcPr>
            <w:tcW w:w="6236" w:type="dxa"/>
          </w:tcPr>
          <w:p w14:paraId="2F5083D9" w14:textId="48453602"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Exkursion in ein Unternehmen oder den ortsansässigen Supermarkt</w:t>
            </w:r>
            <w:r w:rsidR="00E83C31" w:rsidRPr="00C37ADC">
              <w:rPr>
                <w:rFonts w:cstheme="minorHAnsi"/>
                <w:szCs w:val="20"/>
              </w:rPr>
              <w:t>.</w:t>
            </w:r>
          </w:p>
        </w:tc>
      </w:tr>
      <w:tr w:rsidR="002D19CC" w:rsidRPr="004F3B63" w14:paraId="7F098C53"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6536966" w14:textId="7D93E185" w:rsidR="002D19CC" w:rsidRPr="00C37ADC" w:rsidRDefault="002D19CC" w:rsidP="002466F6">
            <w:pPr>
              <w:jc w:val="left"/>
              <w:rPr>
                <w:rFonts w:cstheme="minorHAnsi"/>
              </w:rPr>
            </w:pPr>
            <w:r w:rsidRPr="00C37ADC">
              <w:rPr>
                <w:rFonts w:cstheme="minorHAnsi"/>
                <w:szCs w:val="20"/>
              </w:rPr>
              <w:t>Erarbeitung</w:t>
            </w:r>
          </w:p>
        </w:tc>
        <w:tc>
          <w:tcPr>
            <w:tcW w:w="6236" w:type="dxa"/>
          </w:tcPr>
          <w:p w14:paraId="48FF23B4" w14:textId="209DEC7D"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Ausblick: Schülerinnen und Schüler entwickeln mit der Methode Design Thinking neue Ideen</w:t>
            </w:r>
            <w:r w:rsidR="005576D2" w:rsidRPr="00C37ADC">
              <w:rPr>
                <w:rFonts w:cstheme="minorHAnsi"/>
                <w:szCs w:val="20"/>
              </w:rPr>
              <w:t xml:space="preserve"> dazu</w:t>
            </w:r>
            <w:r w:rsidRPr="00C37ADC">
              <w:rPr>
                <w:rFonts w:cstheme="minorHAnsi"/>
                <w:szCs w:val="20"/>
              </w:rPr>
              <w:t xml:space="preserve">, welche Informationen in Zukunft auf Chips gespeichert werden könnten, um </w:t>
            </w:r>
            <w:r w:rsidR="00E83C31" w:rsidRPr="00C37ADC">
              <w:rPr>
                <w:rFonts w:cstheme="minorHAnsi"/>
                <w:szCs w:val="20"/>
              </w:rPr>
              <w:t xml:space="preserve">den </w:t>
            </w:r>
            <w:r w:rsidRPr="00C37ADC">
              <w:rPr>
                <w:rFonts w:cstheme="minorHAnsi"/>
                <w:szCs w:val="20"/>
              </w:rPr>
              <w:t>Handel zu optimieren</w:t>
            </w:r>
            <w:r w:rsidR="00E83C31" w:rsidRPr="00C37ADC">
              <w:rPr>
                <w:rFonts w:cstheme="minorHAnsi"/>
                <w:szCs w:val="20"/>
              </w:rPr>
              <w:t>.</w:t>
            </w:r>
          </w:p>
        </w:tc>
      </w:tr>
    </w:tbl>
    <w:p w14:paraId="5A1DA860" w14:textId="027B9E03" w:rsidR="00817085" w:rsidRPr="00817085" w:rsidRDefault="00817085" w:rsidP="00817085">
      <w:pPr>
        <w:sectPr w:rsidR="00817085" w:rsidRPr="00817085" w:rsidSect="00746D8A">
          <w:headerReference w:type="even" r:id="rId14"/>
          <w:headerReference w:type="default" r:id="rId15"/>
          <w:footerReference w:type="even" r:id="rId16"/>
          <w:footerReference w:type="default" r:id="rId17"/>
          <w:headerReference w:type="first" r:id="rId18"/>
          <w:footerReference w:type="first" r:id="rId19"/>
          <w:pgSz w:w="11906" w:h="16838"/>
          <w:pgMar w:top="1134" w:right="1531" w:bottom="1276" w:left="1531" w:header="284" w:footer="391" w:gutter="0"/>
          <w:cols w:space="708"/>
          <w:titlePg/>
          <w:docGrid w:linePitch="360"/>
        </w:sectPr>
      </w:pPr>
    </w:p>
    <w:p w14:paraId="68D5F57C" w14:textId="3DD3EB3A" w:rsidR="003676A1" w:rsidRPr="00B851C5" w:rsidRDefault="007C0631" w:rsidP="003676A1">
      <w:pPr>
        <w:pStyle w:val="berschrift2"/>
      </w:pPr>
      <w:bookmarkStart w:id="23" w:name="_Toc24113163"/>
      <w:r w:rsidRPr="00B851C5">
        <w:lastRenderedPageBreak/>
        <w:t>Stundenverlaufsskizzen</w:t>
      </w:r>
      <w:bookmarkEnd w:id="23"/>
    </w:p>
    <w:p w14:paraId="05F3E32B" w14:textId="77777777" w:rsidR="003676A1" w:rsidRPr="003676A1" w:rsidRDefault="003676A1" w:rsidP="003676A1">
      <w:pPr>
        <w:spacing w:after="0"/>
        <w:rPr>
          <w:b/>
        </w:rPr>
      </w:pPr>
      <w:r w:rsidRPr="003676A1">
        <w:rPr>
          <w:b/>
        </w:rPr>
        <w:t>Abkürzungen/Legende</w:t>
      </w:r>
    </w:p>
    <w:p w14:paraId="5F47D1BA" w14:textId="309D44F8" w:rsidR="003676A1" w:rsidRDefault="00B6476F" w:rsidP="003676A1">
      <w:ins w:id="24" w:author="Rina Ferdinand" w:date="2023-01-04T07:33:00Z">
        <w:r w:rsidRPr="00B6476F">
          <w:t>AB = Arbeitsblatt; L = Lehrkraft; MuM = Mitschüler*innen; SuS = Schüler*innen; UV = Unternehmensvertreter*in</w:t>
        </w:r>
      </w:ins>
      <w:del w:id="25" w:author="Rina Ferdinand" w:date="2023-01-04T07:33:00Z">
        <w:r w:rsidR="003676A1" w:rsidDel="00B6476F">
          <w:delText xml:space="preserve">AB = Arbeitsblatt/Arbeitsblätter; L = Lehrkraft; MuM = Mitschülerinnen und Mitschüler; SuS = Schülerinnen und Schüler; </w:delText>
        </w:r>
        <w:r w:rsidR="00C6107F" w:rsidDel="00B6476F">
          <w:br/>
        </w:r>
        <w:r w:rsidR="003676A1" w:rsidDel="00B6476F">
          <w:delText>UV = Unternehmensvertreterin</w:delText>
        </w:r>
        <w:r w:rsidR="00E83C31" w:rsidDel="00B6476F">
          <w:delText>/</w:delText>
        </w:r>
        <w:r w:rsidR="003676A1" w:rsidDel="00B6476F">
          <w:delText xml:space="preserve"> Unternehmensvert</w:delText>
        </w:r>
        <w:r w:rsidR="00E83C31" w:rsidDel="00B6476F">
          <w:delText>re</w:delText>
        </w:r>
        <w:r w:rsidR="003676A1" w:rsidDel="00B6476F">
          <w:delText>ter</w:delText>
        </w:r>
      </w:del>
    </w:p>
    <w:p w14:paraId="5A5AEAE2" w14:textId="5DC7CD27" w:rsidR="009E0487" w:rsidRPr="00B851C5" w:rsidRDefault="002D19CC" w:rsidP="0082673E">
      <w:pPr>
        <w:pStyle w:val="berschrift3"/>
      </w:pPr>
      <w:bookmarkStart w:id="26" w:name="_Toc24113164"/>
      <w:r w:rsidRPr="00B851C5">
        <w:t>Variante 1</w:t>
      </w:r>
      <w:bookmarkEnd w:id="26"/>
    </w:p>
    <w:p w14:paraId="15947583" w14:textId="3658D0D6" w:rsidR="002D19CC" w:rsidRPr="00897DB7" w:rsidRDefault="002D19CC" w:rsidP="002D19CC">
      <w:pPr>
        <w:spacing w:before="240"/>
        <w:rPr>
          <w:rFonts w:cstheme="minorHAnsi"/>
          <w:b/>
        </w:rPr>
      </w:pPr>
      <w:r w:rsidRPr="00897DB7">
        <w:rPr>
          <w:rFonts w:cstheme="minorHAnsi"/>
          <w:b/>
        </w:rPr>
        <w:t xml:space="preserve">Erste </w:t>
      </w:r>
      <w:r w:rsidRPr="002D19CC">
        <w:rPr>
          <w:b/>
        </w:rPr>
        <w:t>Unterrichtsstunde</w:t>
      </w:r>
      <w:r w:rsidRPr="00897DB7">
        <w:rPr>
          <w:rFonts w:cstheme="minorHAnsi"/>
          <w:b/>
        </w:rPr>
        <w:t>: Strichcodes</w:t>
      </w:r>
    </w:p>
    <w:tbl>
      <w:tblPr>
        <w:tblStyle w:val="Stundenverlaufsskizzen"/>
        <w:tblW w:w="14599" w:type="dxa"/>
        <w:tblLook w:val="04A0" w:firstRow="1" w:lastRow="0" w:firstColumn="1" w:lastColumn="0" w:noHBand="0" w:noVBand="1"/>
      </w:tblPr>
      <w:tblGrid>
        <w:gridCol w:w="1134"/>
        <w:gridCol w:w="1701"/>
        <w:gridCol w:w="2268"/>
        <w:gridCol w:w="7205"/>
        <w:gridCol w:w="23"/>
        <w:gridCol w:w="2245"/>
        <w:gridCol w:w="23"/>
      </w:tblGrid>
      <w:tr w:rsidR="002D19CC" w:rsidRPr="00897DB7" w14:paraId="6678DA26" w14:textId="77777777" w:rsidTr="00C37ADC">
        <w:trPr>
          <w:gridAfter w:val="1"/>
          <w:cnfStyle w:val="100000000000" w:firstRow="1" w:lastRow="0" w:firstColumn="0" w:lastColumn="0" w:oddVBand="0" w:evenVBand="0" w:oddHBand="0" w:evenHBand="0"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7B6CE460"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1B82232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50FAFC2A" w14:textId="018A0E3A" w:rsidR="0053004B"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6A8B2E69" w14:textId="68C541A1"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5" w:type="dxa"/>
          </w:tcPr>
          <w:p w14:paraId="78806887" w14:textId="0A489DF6"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gridSpan w:val="2"/>
          </w:tcPr>
          <w:p w14:paraId="713702F1"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897DB7" w14:paraId="6B02E6FF"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555D4B9" w14:textId="1EE08C35" w:rsidR="002D19CC" w:rsidRPr="00745925" w:rsidRDefault="002D19CC" w:rsidP="002466F6">
            <w:pPr>
              <w:rPr>
                <w:rFonts w:cstheme="minorHAnsi"/>
                <w:sz w:val="20"/>
              </w:rPr>
            </w:pPr>
            <w:r w:rsidRPr="00745925">
              <w:rPr>
                <w:rFonts w:cstheme="minorHAnsi"/>
                <w:sz w:val="20"/>
              </w:rPr>
              <w:t>10</w:t>
            </w:r>
            <w:r w:rsidR="00A5264E">
              <w:rPr>
                <w:rFonts w:cstheme="minorHAnsi"/>
                <w:sz w:val="20"/>
              </w:rPr>
              <w:t>–</w:t>
            </w:r>
            <w:r w:rsidRPr="00745925">
              <w:rPr>
                <w:rFonts w:cstheme="minorHAnsi"/>
                <w:sz w:val="20"/>
              </w:rPr>
              <w:t>15 Min.</w:t>
            </w:r>
          </w:p>
        </w:tc>
        <w:tc>
          <w:tcPr>
            <w:tcW w:w="1701" w:type="dxa"/>
          </w:tcPr>
          <w:p w14:paraId="08CE8CC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76FBAABF" w14:textId="2C78E554"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ins w:id="27" w:author="Rina Ferdinand" w:date="2023-01-04T07:34:00Z">
              <w:r w:rsidR="00B07025">
                <w:rPr>
                  <w:rFonts w:cstheme="minorHAnsi"/>
                  <w:sz w:val="20"/>
                </w:rPr>
                <w:t>*innen</w:t>
              </w:r>
            </w:ins>
            <w:r w:rsidRPr="00745925">
              <w:rPr>
                <w:rFonts w:cstheme="minorHAnsi"/>
                <w:sz w:val="20"/>
              </w:rPr>
              <w:t>vortrag</w:t>
            </w:r>
          </w:p>
          <w:p w14:paraId="2FD2564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28" w:type="dxa"/>
            <w:gridSpan w:val="2"/>
          </w:tcPr>
          <w:p w14:paraId="3344A30E" w14:textId="5A11ABE4"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 stellt verschiedene Produkte mit Barcodes bereit (</w:t>
            </w:r>
            <w:r w:rsidR="002449AF">
              <w:rPr>
                <w:rFonts w:cstheme="minorHAnsi"/>
                <w:sz w:val="20"/>
              </w:rPr>
              <w:t>Miniprodukte</w:t>
            </w:r>
            <w:r w:rsidRPr="00745925">
              <w:rPr>
                <w:rFonts w:cstheme="minorHAnsi"/>
                <w:sz w:val="20"/>
              </w:rPr>
              <w:t>, Bücher, Spielzeug, Lebensmittel etc.) und SuS untersuchen die Produkte</w:t>
            </w:r>
            <w:r w:rsidR="00E83C31">
              <w:rPr>
                <w:rFonts w:cstheme="minorHAnsi"/>
                <w:sz w:val="20"/>
              </w:rPr>
              <w:t>,</w:t>
            </w:r>
            <w:r w:rsidRPr="00745925">
              <w:rPr>
                <w:rFonts w:cstheme="minorHAnsi"/>
                <w:sz w:val="20"/>
              </w:rPr>
              <w:t xml:space="preserve"> indem sie diese selbst scannen.</w:t>
            </w:r>
          </w:p>
          <w:p w14:paraId="6B3031F1"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32F8CCEF"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Frage: Was haben alle Produkte gemeinsam? Was passiert eigentlich, wenn man sie über die Scannerkasse (im Supermarkt) zieht?</w:t>
            </w:r>
          </w:p>
          <w:p w14:paraId="0DDAB356" w14:textId="7F800CC2"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Hilfestellung durch gezielte Fragen, z.</w:t>
            </w:r>
            <w:r w:rsidR="00E83C31" w:rsidRPr="00766DB2">
              <w:rPr>
                <w:rFonts w:cstheme="minorHAnsi"/>
                <w:bCs w:val="0"/>
                <w:spacing w:val="-20"/>
                <w:sz w:val="20"/>
                <w:szCs w:val="20"/>
              </w:rPr>
              <w:t xml:space="preserve"> </w:t>
            </w:r>
            <w:r w:rsidRPr="00745925">
              <w:rPr>
                <w:rFonts w:cstheme="minorHAnsi"/>
                <w:sz w:val="20"/>
              </w:rPr>
              <w:t xml:space="preserve">B. Wo werden sie gekauft? </w:t>
            </w:r>
            <w:r w:rsidR="00E83C31">
              <w:rPr>
                <w:rFonts w:cstheme="minorHAnsi"/>
                <w:sz w:val="20"/>
              </w:rPr>
              <w:t>SuS</w:t>
            </w:r>
            <w:r w:rsidR="00E83C31" w:rsidRPr="00745925">
              <w:rPr>
                <w:rFonts w:cstheme="minorHAnsi"/>
                <w:sz w:val="20"/>
              </w:rPr>
              <w:t xml:space="preserve"> </w:t>
            </w:r>
            <w:r w:rsidRPr="00745925">
              <w:rPr>
                <w:rFonts w:cstheme="minorHAnsi"/>
                <w:sz w:val="20"/>
              </w:rPr>
              <w:t xml:space="preserve">berichten </w:t>
            </w:r>
            <w:r w:rsidR="00E83C31">
              <w:rPr>
                <w:rFonts w:cstheme="minorHAnsi"/>
                <w:sz w:val="20"/>
              </w:rPr>
              <w:t xml:space="preserve">über ihre </w:t>
            </w:r>
            <w:r w:rsidRPr="00745925">
              <w:rPr>
                <w:rFonts w:cstheme="minorHAnsi"/>
                <w:sz w:val="20"/>
              </w:rPr>
              <w:t>Erfahrung mit Scannerkassen</w:t>
            </w:r>
            <w:r w:rsidR="00E83C31">
              <w:rPr>
                <w:rFonts w:cstheme="minorHAnsi"/>
                <w:sz w:val="20"/>
              </w:rPr>
              <w:t xml:space="preserve"> und </w:t>
            </w:r>
            <w:r w:rsidRPr="00745925">
              <w:rPr>
                <w:rFonts w:cstheme="minorHAnsi"/>
                <w:sz w:val="20"/>
              </w:rPr>
              <w:t xml:space="preserve">überlegen, was passiert, wenn man die </w:t>
            </w:r>
            <w:del w:id="28" w:author="Rina Ferdinand" w:date="2023-01-04T07:17:00Z">
              <w:r w:rsidRPr="00745925" w:rsidDel="008A1692">
                <w:rPr>
                  <w:rFonts w:cstheme="minorHAnsi"/>
                  <w:sz w:val="20"/>
                </w:rPr>
                <w:delText>Kaufmannsladen</w:delText>
              </w:r>
            </w:del>
            <w:ins w:id="29" w:author="Rina Ferdinand" w:date="2023-01-04T07:17:00Z">
              <w:r w:rsidR="008A1692">
                <w:rPr>
                  <w:rFonts w:cstheme="minorHAnsi"/>
                  <w:sz w:val="20"/>
                </w:rPr>
                <w:t>Miniprodukte</w:t>
              </w:r>
            </w:ins>
            <w:del w:id="30" w:author="Rina Ferdinand" w:date="2023-01-04T07:18:00Z">
              <w:r w:rsidRPr="00745925" w:rsidDel="008A1692">
                <w:rPr>
                  <w:rFonts w:cstheme="minorHAnsi"/>
                  <w:sz w:val="20"/>
                </w:rPr>
                <w:delText>-</w:delText>
              </w:r>
              <w:r w:rsidR="00E83C31" w:rsidDel="008A1692">
                <w:rPr>
                  <w:rFonts w:cstheme="minorHAnsi"/>
                  <w:sz w:val="20"/>
                </w:rPr>
                <w:delText>Artikel</w:delText>
              </w:r>
            </w:del>
            <w:r w:rsidR="00E83C31" w:rsidRPr="00745925">
              <w:rPr>
                <w:rFonts w:cstheme="minorHAnsi"/>
                <w:sz w:val="20"/>
              </w:rPr>
              <w:t xml:space="preserve"> </w:t>
            </w:r>
            <w:r w:rsidRPr="00745925">
              <w:rPr>
                <w:rFonts w:cstheme="minorHAnsi"/>
                <w:sz w:val="20"/>
              </w:rPr>
              <w:t>über eine echte Scannerkasse zieht</w:t>
            </w:r>
            <w:r w:rsidR="00E83C31">
              <w:rPr>
                <w:rFonts w:cstheme="minorHAnsi"/>
                <w:sz w:val="20"/>
              </w:rPr>
              <w:t>.</w:t>
            </w:r>
          </w:p>
          <w:p w14:paraId="1A1E9ACC"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23255290" w14:textId="276F9CAE"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i/>
                <w:sz w:val="20"/>
              </w:rPr>
              <w:t>Alternative:</w:t>
            </w:r>
            <w:r w:rsidRPr="00745925">
              <w:rPr>
                <w:rFonts w:cstheme="minorHAnsi"/>
                <w:sz w:val="20"/>
              </w:rPr>
              <w:t xml:space="preserve"> L kündigt einen kleinen Zaubertrick an: Hierfür lässt er sich </w:t>
            </w:r>
            <w:r w:rsidR="00E83C31">
              <w:rPr>
                <w:rFonts w:cstheme="minorHAnsi"/>
                <w:sz w:val="20"/>
              </w:rPr>
              <w:t>den</w:t>
            </w:r>
            <w:r w:rsidR="00E83C31" w:rsidRPr="00745925">
              <w:rPr>
                <w:rFonts w:cstheme="minorHAnsi"/>
                <w:sz w:val="20"/>
              </w:rPr>
              <w:t xml:space="preserve"> </w:t>
            </w:r>
            <w:r w:rsidRPr="00745925">
              <w:rPr>
                <w:rFonts w:cstheme="minorHAnsi"/>
                <w:sz w:val="20"/>
              </w:rPr>
              <w:t xml:space="preserve">Code eines beliebigen Produkts bis auf die letzte Stelle diktieren und schreibt ihn an die Tafel. Dann bestimmt L die Prüfziffer ohne den Rechenweg preiszugeben. Dies kann ein zweites Mal wiederholt werden. SuS sind verwundert, dass </w:t>
            </w:r>
            <w:r w:rsidR="004E1855">
              <w:rPr>
                <w:rFonts w:cstheme="minorHAnsi"/>
                <w:sz w:val="20"/>
              </w:rPr>
              <w:t xml:space="preserve">L </w:t>
            </w:r>
            <w:r w:rsidRPr="00745925">
              <w:rPr>
                <w:rFonts w:cstheme="minorHAnsi"/>
                <w:sz w:val="20"/>
              </w:rPr>
              <w:t xml:space="preserve">die letzte Ziffer einfach so bestimmen kann und werden </w:t>
            </w:r>
            <w:r w:rsidR="00E83C31">
              <w:rPr>
                <w:rFonts w:cstheme="minorHAnsi"/>
                <w:sz w:val="20"/>
              </w:rPr>
              <w:t>n</w:t>
            </w:r>
            <w:r w:rsidRPr="00745925">
              <w:rPr>
                <w:rFonts w:cstheme="minorHAnsi"/>
                <w:sz w:val="20"/>
              </w:rPr>
              <w:t>eugierig auf das Thema.</w:t>
            </w:r>
          </w:p>
        </w:tc>
        <w:tc>
          <w:tcPr>
            <w:tcW w:w="2268" w:type="dxa"/>
            <w:gridSpan w:val="2"/>
          </w:tcPr>
          <w:p w14:paraId="69DD189B"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Versch. Materialien mit Strichcodes</w:t>
            </w:r>
          </w:p>
          <w:p w14:paraId="6205D849" w14:textId="7C20C3DA"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w:t>
            </w:r>
            <w:r w:rsidR="002449AF">
              <w:rPr>
                <w:rFonts w:cstheme="minorHAnsi"/>
                <w:sz w:val="20"/>
              </w:rPr>
              <w:t>Miniprodukte</w:t>
            </w:r>
            <w:r w:rsidRPr="00745925">
              <w:rPr>
                <w:rFonts w:cstheme="minorHAnsi"/>
                <w:sz w:val="20"/>
              </w:rPr>
              <w:t>, Lebensmittel, Zeitschriften ...)</w:t>
            </w:r>
            <w:r w:rsidR="00F76BBF">
              <w:rPr>
                <w:rFonts w:cstheme="minorHAnsi"/>
                <w:sz w:val="20"/>
              </w:rPr>
              <w:t>,</w:t>
            </w:r>
          </w:p>
          <w:p w14:paraId="15474A8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Smartphones mit Scanner-App</w:t>
            </w:r>
          </w:p>
        </w:tc>
      </w:tr>
      <w:tr w:rsidR="002D19CC" w:rsidRPr="00897DB7" w14:paraId="03315250" w14:textId="77777777" w:rsidTr="00C37ADC">
        <w:trPr>
          <w:gridAfter w:val="1"/>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6964A930" w14:textId="7FDA875D" w:rsidR="002D19CC" w:rsidRPr="00745925" w:rsidRDefault="002D19CC" w:rsidP="002466F6">
            <w:pPr>
              <w:rPr>
                <w:rFonts w:cstheme="minorHAnsi"/>
                <w:sz w:val="20"/>
              </w:rPr>
            </w:pPr>
            <w:r w:rsidRPr="00745925">
              <w:rPr>
                <w:rFonts w:cstheme="minorHAnsi"/>
                <w:sz w:val="20"/>
              </w:rPr>
              <w:t>20</w:t>
            </w:r>
            <w:r w:rsidR="00A5264E">
              <w:rPr>
                <w:rFonts w:cstheme="minorHAnsi"/>
                <w:sz w:val="20"/>
              </w:rPr>
              <w:t>–</w:t>
            </w:r>
            <w:r w:rsidRPr="00745925">
              <w:rPr>
                <w:rFonts w:cstheme="minorHAnsi"/>
                <w:sz w:val="20"/>
              </w:rPr>
              <w:t>30 Min.</w:t>
            </w:r>
          </w:p>
        </w:tc>
        <w:tc>
          <w:tcPr>
            <w:tcW w:w="1701" w:type="dxa"/>
          </w:tcPr>
          <w:p w14:paraId="55BB8DA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Erarbeitung </w:t>
            </w:r>
          </w:p>
        </w:tc>
        <w:tc>
          <w:tcPr>
            <w:tcW w:w="2268" w:type="dxa"/>
          </w:tcPr>
          <w:p w14:paraId="1735F2C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7205" w:type="dxa"/>
          </w:tcPr>
          <w:p w14:paraId="0BAF44C3" w14:textId="5BA0A331"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AB „Strichcodes kennenlernen“ bearbeiten</w:t>
            </w:r>
            <w:r w:rsidR="004E1855">
              <w:rPr>
                <w:rFonts w:cstheme="minorHAnsi"/>
                <w:sz w:val="20"/>
              </w:rPr>
              <w:t>.</w:t>
            </w:r>
          </w:p>
        </w:tc>
        <w:tc>
          <w:tcPr>
            <w:tcW w:w="2268" w:type="dxa"/>
            <w:gridSpan w:val="2"/>
          </w:tcPr>
          <w:p w14:paraId="5DEDB478" w14:textId="3EA35992" w:rsidR="002D19CC" w:rsidRPr="00745925" w:rsidRDefault="002D19CC" w:rsidP="00130A17">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.1</w:t>
            </w:r>
          </w:p>
        </w:tc>
      </w:tr>
      <w:tr w:rsidR="002D19CC" w:rsidRPr="00897DB7" w14:paraId="176C8D23" w14:textId="77777777" w:rsidTr="00C37ADC">
        <w:trPr>
          <w:gridAfter w:val="1"/>
          <w:cnfStyle w:val="000000100000" w:firstRow="0" w:lastRow="0" w:firstColumn="0" w:lastColumn="0" w:oddVBand="0" w:evenVBand="0" w:oddHBand="1" w:evenHBand="0"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162F7E10" w14:textId="7D87F7E9" w:rsidR="002D19CC" w:rsidRPr="00745925" w:rsidRDefault="002D19CC" w:rsidP="002466F6">
            <w:pPr>
              <w:rPr>
                <w:rFonts w:cstheme="minorHAnsi"/>
                <w:sz w:val="20"/>
              </w:rPr>
            </w:pPr>
            <w:r w:rsidRPr="00745925">
              <w:rPr>
                <w:rFonts w:cstheme="minorHAnsi"/>
                <w:sz w:val="20"/>
              </w:rPr>
              <w:t>5</w:t>
            </w:r>
            <w:r w:rsidR="00A5264E">
              <w:rPr>
                <w:rFonts w:cstheme="minorHAnsi"/>
                <w:sz w:val="20"/>
              </w:rPr>
              <w:t>–</w:t>
            </w:r>
            <w:r w:rsidRPr="00745925">
              <w:rPr>
                <w:rFonts w:cstheme="minorHAnsi"/>
                <w:sz w:val="20"/>
              </w:rPr>
              <w:t>10 Min.</w:t>
            </w:r>
          </w:p>
        </w:tc>
        <w:tc>
          <w:tcPr>
            <w:tcW w:w="1701" w:type="dxa"/>
          </w:tcPr>
          <w:p w14:paraId="3703EBBB"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2C772D1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Einzel-/Gruppenarbeit</w:t>
            </w:r>
          </w:p>
        </w:tc>
        <w:tc>
          <w:tcPr>
            <w:tcW w:w="7205" w:type="dxa"/>
          </w:tcPr>
          <w:p w14:paraId="539D6623" w14:textId="093602CC" w:rsidR="002D19CC" w:rsidRPr="00745925" w:rsidRDefault="005576D2"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szCs w:val="20"/>
              </w:rPr>
              <w:t>Die</w:t>
            </w:r>
            <w:r w:rsidR="002D19CC" w:rsidRPr="00745925">
              <w:rPr>
                <w:rFonts w:cstheme="minorHAnsi"/>
                <w:sz w:val="20"/>
                <w:szCs w:val="20"/>
              </w:rPr>
              <w:t xml:space="preserve"> Aufgaben auf dem Arbeitsblatt</w:t>
            </w:r>
            <w:r w:rsidR="0053004B">
              <w:rPr>
                <w:rFonts w:cstheme="minorHAnsi"/>
                <w:sz w:val="20"/>
                <w:szCs w:val="20"/>
              </w:rPr>
              <w:t xml:space="preserve"> </w:t>
            </w:r>
            <w:r>
              <w:rPr>
                <w:rFonts w:cstheme="minorHAnsi"/>
                <w:sz w:val="20"/>
                <w:szCs w:val="20"/>
              </w:rPr>
              <w:t xml:space="preserve">werden besprochen, Teile können auch </w:t>
            </w:r>
            <w:r w:rsidR="002D19CC" w:rsidRPr="00745925">
              <w:rPr>
                <w:rFonts w:cstheme="minorHAnsi"/>
                <w:sz w:val="20"/>
                <w:szCs w:val="20"/>
              </w:rPr>
              <w:t xml:space="preserve">als Hausaufgabe </w:t>
            </w:r>
            <w:r>
              <w:rPr>
                <w:rFonts w:cstheme="minorHAnsi"/>
                <w:sz w:val="20"/>
                <w:szCs w:val="20"/>
              </w:rPr>
              <w:t xml:space="preserve">gegeben </w:t>
            </w:r>
            <w:r w:rsidR="002D19CC" w:rsidRPr="00745925">
              <w:rPr>
                <w:rFonts w:cstheme="minorHAnsi"/>
                <w:sz w:val="20"/>
                <w:szCs w:val="20"/>
              </w:rPr>
              <w:t xml:space="preserve">und in </w:t>
            </w:r>
            <w:r w:rsidR="0053004B">
              <w:rPr>
                <w:rFonts w:cstheme="minorHAnsi"/>
                <w:sz w:val="20"/>
                <w:szCs w:val="20"/>
              </w:rPr>
              <w:t xml:space="preserve">der </w:t>
            </w:r>
            <w:r w:rsidR="002D19CC" w:rsidRPr="00745925">
              <w:rPr>
                <w:rFonts w:cstheme="minorHAnsi"/>
                <w:sz w:val="20"/>
                <w:szCs w:val="20"/>
              </w:rPr>
              <w:t>nächste</w:t>
            </w:r>
            <w:r w:rsidR="0053004B">
              <w:rPr>
                <w:rFonts w:cstheme="minorHAnsi"/>
                <w:sz w:val="20"/>
                <w:szCs w:val="20"/>
              </w:rPr>
              <w:t>n</w:t>
            </w:r>
            <w:r w:rsidR="002D19CC" w:rsidRPr="00745925">
              <w:rPr>
                <w:rFonts w:cstheme="minorHAnsi"/>
                <w:sz w:val="20"/>
                <w:szCs w:val="20"/>
              </w:rPr>
              <w:t xml:space="preserve"> Stunde</w:t>
            </w:r>
            <w:r>
              <w:rPr>
                <w:rFonts w:cstheme="minorHAnsi"/>
                <w:sz w:val="20"/>
                <w:szCs w:val="20"/>
              </w:rPr>
              <w:t xml:space="preserve"> besprochen werden</w:t>
            </w:r>
            <w:r w:rsidR="0053004B">
              <w:rPr>
                <w:rFonts w:cstheme="minorHAnsi"/>
                <w:sz w:val="20"/>
                <w:szCs w:val="20"/>
              </w:rPr>
              <w:t>.</w:t>
            </w:r>
          </w:p>
        </w:tc>
        <w:tc>
          <w:tcPr>
            <w:tcW w:w="2268" w:type="dxa"/>
            <w:gridSpan w:val="2"/>
          </w:tcPr>
          <w:p w14:paraId="586435B0" w14:textId="4CF375AF"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.1</w:t>
            </w:r>
          </w:p>
        </w:tc>
      </w:tr>
    </w:tbl>
    <w:p w14:paraId="3A6F3648" w14:textId="1179C220" w:rsidR="002D19CC" w:rsidRPr="00897DB7" w:rsidRDefault="002D19CC" w:rsidP="002D19CC">
      <w:pPr>
        <w:spacing w:before="240"/>
        <w:rPr>
          <w:rFonts w:cstheme="minorHAnsi"/>
          <w:b/>
        </w:rPr>
      </w:pPr>
      <w:r w:rsidRPr="00897DB7">
        <w:rPr>
          <w:rFonts w:cstheme="minorHAnsi"/>
          <w:b/>
        </w:rPr>
        <w:lastRenderedPageBreak/>
        <w:t xml:space="preserve">Zweite bis vierte </w:t>
      </w:r>
      <w:r w:rsidRPr="002D19CC">
        <w:rPr>
          <w:b/>
        </w:rPr>
        <w:t>Unterrichtsstunde</w:t>
      </w:r>
      <w:r w:rsidRPr="00897DB7">
        <w:rPr>
          <w:rFonts w:cstheme="minorHAnsi"/>
          <w:b/>
        </w:rPr>
        <w:t>: Strichcodes im Supermarkt</w:t>
      </w:r>
    </w:p>
    <w:tbl>
      <w:tblPr>
        <w:tblStyle w:val="Stundenverlaufsskizzen"/>
        <w:tblW w:w="14576" w:type="dxa"/>
        <w:tblLayout w:type="fixed"/>
        <w:tblLook w:val="04A0" w:firstRow="1" w:lastRow="0" w:firstColumn="1" w:lastColumn="0" w:noHBand="0" w:noVBand="1"/>
      </w:tblPr>
      <w:tblGrid>
        <w:gridCol w:w="1134"/>
        <w:gridCol w:w="1701"/>
        <w:gridCol w:w="2268"/>
        <w:gridCol w:w="7205"/>
        <w:gridCol w:w="2268"/>
      </w:tblGrid>
      <w:tr w:rsidR="002D19CC" w:rsidRPr="00745925" w14:paraId="583A270A" w14:textId="77777777" w:rsidTr="00246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7823555"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3944DB2A"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14390695" w14:textId="7E0D1D36" w:rsidR="00705E46" w:rsidRDefault="002D19CC" w:rsidP="00A5264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2198B992" w14:textId="664B3ED5" w:rsidR="002D19CC" w:rsidRPr="00F76BBF" w:rsidRDefault="002D19CC" w:rsidP="00755BCC">
            <w:pPr>
              <w:spacing w:after="160"/>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color w:val="323E4F" w:themeColor="text2" w:themeShade="BF"/>
                <w:sz w:val="20"/>
                <w:szCs w:val="20"/>
              </w:rPr>
            </w:pPr>
            <w:r w:rsidRPr="00745925">
              <w:rPr>
                <w:rFonts w:cstheme="minorHAnsi"/>
                <w:sz w:val="20"/>
                <w:szCs w:val="20"/>
              </w:rPr>
              <w:t>Lehrerimpuls</w:t>
            </w:r>
          </w:p>
        </w:tc>
        <w:tc>
          <w:tcPr>
            <w:tcW w:w="7205" w:type="dxa"/>
          </w:tcPr>
          <w:p w14:paraId="7B13CB4F" w14:textId="2D4AA2FE"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416B9B85"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Materialien</w:t>
            </w:r>
          </w:p>
        </w:tc>
      </w:tr>
      <w:tr w:rsidR="002D19CC" w:rsidRPr="00745925" w14:paraId="7EB777B1"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9F88FC9" w14:textId="6CF3D0B9" w:rsidR="002D19CC" w:rsidRPr="00745925" w:rsidRDefault="002D19CC" w:rsidP="002466F6">
            <w:pPr>
              <w:rPr>
                <w:rFonts w:cstheme="minorHAnsi"/>
                <w:sz w:val="20"/>
              </w:rPr>
            </w:pPr>
            <w:r w:rsidRPr="00745925">
              <w:rPr>
                <w:rFonts w:cstheme="minorHAnsi"/>
                <w:sz w:val="20"/>
              </w:rPr>
              <w:t>10-20 Min.</w:t>
            </w:r>
          </w:p>
        </w:tc>
        <w:tc>
          <w:tcPr>
            <w:tcW w:w="1701" w:type="dxa"/>
          </w:tcPr>
          <w:p w14:paraId="5FB0F41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22915A5F" w14:textId="1EDA97BB"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ins w:id="31" w:author="Rina Ferdinand" w:date="2023-01-04T07:35:00Z">
              <w:r w:rsidR="00B07025">
                <w:rPr>
                  <w:rFonts w:cstheme="minorHAnsi"/>
                  <w:sz w:val="20"/>
                </w:rPr>
                <w:t>*innen</w:t>
              </w:r>
            </w:ins>
            <w:r w:rsidRPr="00745925">
              <w:rPr>
                <w:rFonts w:cstheme="minorHAnsi"/>
                <w:sz w:val="20"/>
              </w:rPr>
              <w:t>vortrag</w:t>
            </w:r>
          </w:p>
          <w:p w14:paraId="3D44A895"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0E042D34" w14:textId="34C7AE54"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 erzählt, ein Freund von ihm (oder er selbst/seine Mutter etc.) habe eine Lebensmittelunverträglichkeit. Er/</w:t>
            </w:r>
            <w:r w:rsidR="00705E46">
              <w:rPr>
                <w:rFonts w:cstheme="minorHAnsi"/>
                <w:sz w:val="20"/>
              </w:rPr>
              <w:t>s</w:t>
            </w:r>
            <w:r w:rsidRPr="00745925">
              <w:rPr>
                <w:rFonts w:cstheme="minorHAnsi"/>
                <w:sz w:val="20"/>
              </w:rPr>
              <w:t>ie ernähre sich glutenfrei</w:t>
            </w:r>
            <w:r w:rsidR="009118A4">
              <w:rPr>
                <w:rFonts w:cstheme="minorHAnsi"/>
                <w:sz w:val="20"/>
              </w:rPr>
              <w:t>/laktosefrei o.</w:t>
            </w:r>
            <w:r w:rsidR="009118A4" w:rsidRPr="00766DB2">
              <w:rPr>
                <w:rFonts w:cstheme="minorHAnsi"/>
                <w:bCs w:val="0"/>
                <w:spacing w:val="-20"/>
                <w:sz w:val="20"/>
                <w:szCs w:val="20"/>
              </w:rPr>
              <w:t xml:space="preserve"> </w:t>
            </w:r>
            <w:r w:rsidR="009118A4">
              <w:rPr>
                <w:rFonts w:cstheme="minorHAnsi"/>
                <w:sz w:val="20"/>
              </w:rPr>
              <w:t>ä</w:t>
            </w:r>
            <w:r w:rsidRPr="00745925">
              <w:rPr>
                <w:rFonts w:cstheme="minorHAnsi"/>
                <w:sz w:val="20"/>
              </w:rPr>
              <w:t>.</w:t>
            </w:r>
          </w:p>
          <w:p w14:paraId="5146EBE5"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28D49F63"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Frage: Worauf muss er achten? Wie kann er sich informieren?</w:t>
            </w:r>
          </w:p>
          <w:p w14:paraId="7FF361B7"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 sammelt die SuS-Ideen an der Tafel; SuS notieren diese.</w:t>
            </w:r>
          </w:p>
        </w:tc>
        <w:tc>
          <w:tcPr>
            <w:tcW w:w="2268" w:type="dxa"/>
          </w:tcPr>
          <w:p w14:paraId="36F8B7FF"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Tafel</w:t>
            </w:r>
          </w:p>
        </w:tc>
      </w:tr>
      <w:tr w:rsidR="002D19CC" w:rsidRPr="00745925" w14:paraId="1A3B421D" w14:textId="77777777" w:rsidTr="002466F6">
        <w:tc>
          <w:tcPr>
            <w:cnfStyle w:val="001000000000" w:firstRow="0" w:lastRow="0" w:firstColumn="1" w:lastColumn="0" w:oddVBand="0" w:evenVBand="0" w:oddHBand="0" w:evenHBand="0" w:firstRowFirstColumn="0" w:firstRowLastColumn="0" w:lastRowFirstColumn="0" w:lastRowLastColumn="0"/>
            <w:tcW w:w="1134" w:type="dxa"/>
          </w:tcPr>
          <w:p w14:paraId="5F77BB22" w14:textId="3F875C76" w:rsidR="002D19CC" w:rsidRPr="00745925" w:rsidRDefault="002D19CC" w:rsidP="002466F6">
            <w:pPr>
              <w:rPr>
                <w:rFonts w:cstheme="minorHAnsi"/>
                <w:sz w:val="20"/>
              </w:rPr>
            </w:pPr>
            <w:r w:rsidRPr="00745925">
              <w:rPr>
                <w:rFonts w:cstheme="minorHAnsi"/>
                <w:sz w:val="20"/>
              </w:rPr>
              <w:t>10 Min.</w:t>
            </w:r>
          </w:p>
        </w:tc>
        <w:tc>
          <w:tcPr>
            <w:tcW w:w="1701" w:type="dxa"/>
          </w:tcPr>
          <w:p w14:paraId="0F52EEAE"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Hinführung</w:t>
            </w:r>
          </w:p>
        </w:tc>
        <w:tc>
          <w:tcPr>
            <w:tcW w:w="2268" w:type="dxa"/>
          </w:tcPr>
          <w:p w14:paraId="7B9B4F31" w14:textId="5CBF0813"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Lehrer</w:t>
            </w:r>
            <w:ins w:id="32" w:author="Rina Ferdinand" w:date="2023-01-04T07:35:00Z">
              <w:r w:rsidR="00B07025">
                <w:rPr>
                  <w:rFonts w:cstheme="minorHAnsi"/>
                  <w:sz w:val="20"/>
                </w:rPr>
                <w:t>*innen</w:t>
              </w:r>
            </w:ins>
            <w:r w:rsidRPr="00745925">
              <w:rPr>
                <w:rFonts w:cstheme="minorHAnsi"/>
                <w:sz w:val="20"/>
              </w:rPr>
              <w:t>vortrag</w:t>
            </w:r>
          </w:p>
        </w:tc>
        <w:tc>
          <w:tcPr>
            <w:tcW w:w="7205" w:type="dxa"/>
          </w:tcPr>
          <w:p w14:paraId="1039FDAB" w14:textId="1EE9927F"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 stellt verschiedene Apps vor, die auf das gegebene Szenario passen (Liste mit Apps im Anhang)</w:t>
            </w:r>
            <w:r w:rsidR="005362A8">
              <w:rPr>
                <w:rFonts w:cstheme="minorHAnsi"/>
                <w:sz w:val="20"/>
              </w:rPr>
              <w:t>.</w:t>
            </w:r>
          </w:p>
        </w:tc>
        <w:tc>
          <w:tcPr>
            <w:tcW w:w="2268" w:type="dxa"/>
          </w:tcPr>
          <w:p w14:paraId="1BC54E22" w14:textId="098B9FCB"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Beamer</w:t>
            </w:r>
            <w:r w:rsidR="00F76BBF">
              <w:rPr>
                <w:rFonts w:cstheme="minorHAnsi"/>
                <w:sz w:val="20"/>
              </w:rPr>
              <w:t>,</w:t>
            </w:r>
          </w:p>
          <w:p w14:paraId="7B532CFD"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 mit</w:t>
            </w:r>
          </w:p>
          <w:p w14:paraId="40F1E06B"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versch. Apps </w:t>
            </w:r>
          </w:p>
        </w:tc>
      </w:tr>
      <w:tr w:rsidR="002D19CC" w:rsidRPr="00745925" w14:paraId="0CDF401E"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E6412D2" w14:textId="6B779964" w:rsidR="002D19CC" w:rsidRPr="00745925" w:rsidRDefault="002D19CC" w:rsidP="002466F6">
            <w:pPr>
              <w:rPr>
                <w:rFonts w:cstheme="minorHAnsi"/>
                <w:sz w:val="20"/>
              </w:rPr>
            </w:pPr>
            <w:r w:rsidRPr="00745925">
              <w:rPr>
                <w:rFonts w:cstheme="minorHAnsi"/>
                <w:sz w:val="20"/>
              </w:rPr>
              <w:t>40</w:t>
            </w:r>
            <w:r w:rsidR="00705E46">
              <w:rPr>
                <w:rFonts w:cstheme="minorHAnsi"/>
                <w:sz w:val="20"/>
              </w:rPr>
              <w:t>-</w:t>
            </w:r>
            <w:r w:rsidRPr="00745925">
              <w:rPr>
                <w:rFonts w:cstheme="minorHAnsi"/>
                <w:sz w:val="20"/>
              </w:rPr>
              <w:t>90 Min.</w:t>
            </w:r>
          </w:p>
          <w:p w14:paraId="1032FCA6" w14:textId="6644791A" w:rsidR="002D19CC" w:rsidRPr="00745925" w:rsidRDefault="002D19CC" w:rsidP="002466F6">
            <w:pPr>
              <w:rPr>
                <w:rFonts w:cstheme="minorHAnsi"/>
                <w:sz w:val="20"/>
              </w:rPr>
            </w:pPr>
            <w:r w:rsidRPr="00745925">
              <w:rPr>
                <w:rFonts w:cstheme="minorHAnsi"/>
                <w:sz w:val="20"/>
              </w:rPr>
              <w:t>(</w:t>
            </w:r>
            <w:r w:rsidR="004405B4">
              <w:rPr>
                <w:rFonts w:cstheme="minorHAnsi"/>
                <w:sz w:val="20"/>
              </w:rPr>
              <w:t>plus</w:t>
            </w:r>
            <w:r w:rsidRPr="00745925">
              <w:rPr>
                <w:rFonts w:cstheme="minorHAnsi"/>
                <w:sz w:val="20"/>
              </w:rPr>
              <w:t xml:space="preserve"> Weg zum Super-markt)</w:t>
            </w:r>
          </w:p>
        </w:tc>
        <w:tc>
          <w:tcPr>
            <w:tcW w:w="1701" w:type="dxa"/>
          </w:tcPr>
          <w:p w14:paraId="0F13379C"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Erarbeitung</w:t>
            </w:r>
          </w:p>
        </w:tc>
        <w:tc>
          <w:tcPr>
            <w:tcW w:w="2268" w:type="dxa"/>
          </w:tcPr>
          <w:p w14:paraId="6F492433" w14:textId="7DD8BBFC"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Gruppenarbeit</w:t>
            </w:r>
            <w:r w:rsidR="00A550B9">
              <w:rPr>
                <w:rFonts w:cstheme="minorHAnsi"/>
                <w:sz w:val="20"/>
              </w:rPr>
              <w:t xml:space="preserve"> und Exkursion</w:t>
            </w:r>
          </w:p>
        </w:tc>
        <w:tc>
          <w:tcPr>
            <w:tcW w:w="7205" w:type="dxa"/>
          </w:tcPr>
          <w:p w14:paraId="63FEB222" w14:textId="6BE6CA50"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SuS bilden Kleingruppen, installieren eine App pro Gruppe und untersuchen verschiedene Lebensmittel (Produkte können von zu Hause mitgebracht oder im nächsten Supermarkt getestet werden)</w:t>
            </w:r>
            <w:r w:rsidR="00A550B9">
              <w:rPr>
                <w:rFonts w:cstheme="minorHAnsi"/>
                <w:sz w:val="20"/>
              </w:rPr>
              <w:t>.</w:t>
            </w:r>
            <w:r w:rsidRPr="00745925">
              <w:rPr>
                <w:rFonts w:cstheme="minorHAnsi"/>
                <w:sz w:val="20"/>
              </w:rPr>
              <w:t xml:space="preserve"> SuS füllen dabei AB aus.</w:t>
            </w:r>
          </w:p>
          <w:p w14:paraId="3D04BB10"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79892030" w14:textId="2C8E33EE"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Falls möglich</w:t>
            </w:r>
            <w:r w:rsidR="00A550B9">
              <w:rPr>
                <w:rFonts w:cstheme="minorHAnsi"/>
                <w:sz w:val="20"/>
                <w:szCs w:val="20"/>
              </w:rPr>
              <w:t>,</w:t>
            </w:r>
            <w:r w:rsidRPr="00745925">
              <w:rPr>
                <w:rFonts w:cstheme="minorHAnsi"/>
                <w:sz w:val="20"/>
                <w:szCs w:val="20"/>
              </w:rPr>
              <w:t xml:space="preserve"> Gespräch mit dem Marktleiter und Führung „hinter die Kulissen“ des Supermarktes (vorher von der Lehrkraft oder dem Unternehmensvertreter mit dem Marktleiter zu vereinbaren). Gespräch und Führung mit dem Filialleiter durch das Lager und den Anlieferungsbereich des Supermarktes, mögliche Themen oder Fragen: </w:t>
            </w:r>
          </w:p>
          <w:p w14:paraId="1CA4C74D" w14:textId="666B0EE5"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Wann werden die Waren gescannt und registriert? Wie funktioniert das Barcode-System aus Firmensicht? Welche Veränderungen hat die Einführung der Scannerkassen mit sich gebracht? Wo sind die Preise gespeichert? Kann der Supermarkt automatisch Waren nachbestellen und wie ist das möglich? Welche Geräte im Markt (außer der Kasse) arbeiten mit Barcodes (z.</w:t>
            </w:r>
            <w:r w:rsidR="0013251F" w:rsidRPr="00766DB2">
              <w:rPr>
                <w:rFonts w:cstheme="minorHAnsi"/>
                <w:bCs w:val="0"/>
                <w:spacing w:val="-20"/>
                <w:sz w:val="20"/>
                <w:szCs w:val="20"/>
              </w:rPr>
              <w:t xml:space="preserve"> </w:t>
            </w:r>
            <w:r w:rsidRPr="00745925">
              <w:rPr>
                <w:rFonts w:cstheme="minorHAnsi"/>
                <w:sz w:val="20"/>
              </w:rPr>
              <w:t xml:space="preserve">B. Pfandautomat) und welche Probleme treten dabei auf? </w:t>
            </w:r>
          </w:p>
          <w:p w14:paraId="1A997100" w14:textId="5E51138A" w:rsidR="002D19CC"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 xml:space="preserve">Vielleicht dürfen die Schüler auch selbst etwas scannen und </w:t>
            </w:r>
            <w:r w:rsidR="0013251F">
              <w:rPr>
                <w:rFonts w:cstheme="minorHAnsi"/>
                <w:sz w:val="20"/>
              </w:rPr>
              <w:t xml:space="preserve">vielleicht </w:t>
            </w:r>
            <w:r w:rsidRPr="00745925">
              <w:rPr>
                <w:rFonts w:cstheme="minorHAnsi"/>
                <w:sz w:val="20"/>
              </w:rPr>
              <w:t xml:space="preserve">sogar die </w:t>
            </w:r>
            <w:ins w:id="33" w:author="Rina Ferdinand" w:date="2023-01-04T07:18:00Z">
              <w:r w:rsidR="008A1692">
                <w:rPr>
                  <w:rFonts w:cstheme="minorHAnsi"/>
                  <w:sz w:val="20"/>
                </w:rPr>
                <w:t>Miniprodukte</w:t>
              </w:r>
            </w:ins>
            <w:del w:id="34" w:author="Rina Ferdinand" w:date="2023-01-04T07:18:00Z">
              <w:r w:rsidRPr="00745925" w:rsidDel="008A1692">
                <w:rPr>
                  <w:rFonts w:cstheme="minorHAnsi"/>
                  <w:sz w:val="20"/>
                </w:rPr>
                <w:delText>Kaufmannsladen-</w:delText>
              </w:r>
              <w:r w:rsidR="00766DB2" w:rsidDel="008A1692">
                <w:rPr>
                  <w:rFonts w:cstheme="minorHAnsi"/>
                  <w:sz w:val="20"/>
                </w:rPr>
                <w:delText>Artikel</w:delText>
              </w:r>
            </w:del>
            <w:r w:rsidR="00766DB2" w:rsidRPr="00745925">
              <w:rPr>
                <w:rFonts w:cstheme="minorHAnsi"/>
                <w:sz w:val="20"/>
              </w:rPr>
              <w:t xml:space="preserve"> </w:t>
            </w:r>
            <w:r w:rsidRPr="00745925">
              <w:rPr>
                <w:rFonts w:cstheme="minorHAnsi"/>
                <w:sz w:val="20"/>
              </w:rPr>
              <w:t>auf der echten Kasse ausprobieren und damit ihre Vermutungen aus der ersten Stunde überprüfen.</w:t>
            </w:r>
          </w:p>
          <w:p w14:paraId="0B90C68C" w14:textId="77777777" w:rsidR="0013251F" w:rsidRDefault="0013251F"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787EA42B" w14:textId="4C1DAF84" w:rsidR="0013251F" w:rsidRPr="00745925" w:rsidRDefault="0013251F"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szCs w:val="20"/>
              </w:rPr>
              <w:lastRenderedPageBreak/>
              <w:t xml:space="preserve">Falls geeignet, kann </w:t>
            </w:r>
            <w:r w:rsidRPr="00745925">
              <w:rPr>
                <w:rFonts w:cstheme="minorHAnsi"/>
                <w:sz w:val="20"/>
                <w:szCs w:val="20"/>
              </w:rPr>
              <w:t xml:space="preserve">der Supermarkt </w:t>
            </w:r>
            <w:r>
              <w:rPr>
                <w:rFonts w:cstheme="minorHAnsi"/>
                <w:sz w:val="20"/>
                <w:szCs w:val="20"/>
              </w:rPr>
              <w:t xml:space="preserve">auch </w:t>
            </w:r>
            <w:r w:rsidRPr="00745925">
              <w:rPr>
                <w:rFonts w:cstheme="minorHAnsi"/>
                <w:sz w:val="20"/>
                <w:szCs w:val="20"/>
              </w:rPr>
              <w:t xml:space="preserve">durch das </w:t>
            </w:r>
            <w:r>
              <w:rPr>
                <w:rFonts w:cstheme="minorHAnsi"/>
                <w:sz w:val="20"/>
                <w:szCs w:val="20"/>
              </w:rPr>
              <w:t>Partneru</w:t>
            </w:r>
            <w:r w:rsidRPr="00745925">
              <w:rPr>
                <w:rFonts w:cstheme="minorHAnsi"/>
                <w:sz w:val="20"/>
                <w:szCs w:val="20"/>
              </w:rPr>
              <w:t>nternehmen ersetzt werden.</w:t>
            </w:r>
          </w:p>
        </w:tc>
        <w:tc>
          <w:tcPr>
            <w:tcW w:w="2268" w:type="dxa"/>
          </w:tcPr>
          <w:p w14:paraId="2D6D059A" w14:textId="535440B2"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lastRenderedPageBreak/>
              <w:t>Smartphones mit App</w:t>
            </w:r>
            <w:r w:rsidR="00F76BBF">
              <w:rPr>
                <w:rFonts w:cstheme="minorHAnsi"/>
                <w:sz w:val="20"/>
              </w:rPr>
              <w:t>,</w:t>
            </w:r>
          </w:p>
          <w:p w14:paraId="4A7CA1B6" w14:textId="3AF89D8A"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.2</w:t>
            </w:r>
            <w:r w:rsidR="00F76BBF">
              <w:rPr>
                <w:rFonts w:cstheme="minorHAnsi"/>
                <w:sz w:val="20"/>
                <w:szCs w:val="20"/>
              </w:rPr>
              <w:t>,</w:t>
            </w:r>
          </w:p>
          <w:p w14:paraId="2A54A8DF" w14:textId="6BB77B70"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.3</w:t>
            </w:r>
          </w:p>
        </w:tc>
      </w:tr>
      <w:tr w:rsidR="002D19CC" w:rsidRPr="00745925" w14:paraId="5630C3BB" w14:textId="77777777" w:rsidTr="002466F6">
        <w:tc>
          <w:tcPr>
            <w:cnfStyle w:val="001000000000" w:firstRow="0" w:lastRow="0" w:firstColumn="1" w:lastColumn="0" w:oddVBand="0" w:evenVBand="0" w:oddHBand="0" w:evenHBand="0" w:firstRowFirstColumn="0" w:firstRowLastColumn="0" w:lastRowFirstColumn="0" w:lastRowLastColumn="0"/>
            <w:tcW w:w="1134" w:type="dxa"/>
          </w:tcPr>
          <w:p w14:paraId="6BAB6EDA" w14:textId="4A9BFAB8" w:rsidR="002D19CC" w:rsidRPr="00745925" w:rsidRDefault="002D19CC" w:rsidP="002466F6">
            <w:pPr>
              <w:rPr>
                <w:rFonts w:cstheme="minorHAnsi"/>
                <w:sz w:val="20"/>
              </w:rPr>
            </w:pPr>
            <w:r w:rsidRPr="00745925">
              <w:rPr>
                <w:rFonts w:cstheme="minorHAnsi"/>
                <w:sz w:val="20"/>
              </w:rPr>
              <w:t>35 Min.</w:t>
            </w:r>
          </w:p>
        </w:tc>
        <w:tc>
          <w:tcPr>
            <w:tcW w:w="1701" w:type="dxa"/>
          </w:tcPr>
          <w:p w14:paraId="2AC884A0"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Vertiefung</w:t>
            </w:r>
          </w:p>
        </w:tc>
        <w:tc>
          <w:tcPr>
            <w:tcW w:w="2268" w:type="dxa"/>
          </w:tcPr>
          <w:p w14:paraId="6994C97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0C019DD2" w14:textId="6284DDEC"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SuS recherchieren selbstständig im Internet zu ihren Produkten, vergleichen ihre Ergebnisse mit denen der Apps, schreiben eine Bewertung unter Berücksichtigung verschiedener Aspekte (siehe AB)</w:t>
            </w:r>
            <w:r w:rsidR="00643096">
              <w:rPr>
                <w:rFonts w:cstheme="minorHAnsi"/>
                <w:sz w:val="20"/>
                <w:szCs w:val="20"/>
              </w:rPr>
              <w:t xml:space="preserve"> und erstellen eine </w:t>
            </w:r>
            <w:r w:rsidRPr="00745925">
              <w:rPr>
                <w:rFonts w:cstheme="minorHAnsi"/>
                <w:sz w:val="20"/>
                <w:szCs w:val="20"/>
              </w:rPr>
              <w:t>Präsentation aus den Ergebnissen</w:t>
            </w:r>
            <w:r w:rsidR="00643096">
              <w:rPr>
                <w:rFonts w:cstheme="minorHAnsi"/>
                <w:sz w:val="20"/>
                <w:szCs w:val="20"/>
              </w:rPr>
              <w:t>.</w:t>
            </w:r>
          </w:p>
        </w:tc>
        <w:tc>
          <w:tcPr>
            <w:tcW w:w="2268" w:type="dxa"/>
          </w:tcPr>
          <w:p w14:paraId="35102E9F" w14:textId="7C72B5DC"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PC mit Internetzugang</w:t>
            </w:r>
            <w:r w:rsidR="00F76BBF">
              <w:rPr>
                <w:rFonts w:cstheme="minorHAnsi"/>
                <w:sz w:val="20"/>
              </w:rPr>
              <w:t>,</w:t>
            </w:r>
          </w:p>
          <w:p w14:paraId="48D95F7B" w14:textId="2CFCC9AF" w:rsidR="002D19CC" w:rsidRPr="00745925" w:rsidRDefault="002D19CC" w:rsidP="00130A17">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.3</w:t>
            </w:r>
          </w:p>
        </w:tc>
      </w:tr>
      <w:tr w:rsidR="002D19CC" w:rsidRPr="00745925" w14:paraId="644F5898"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7D1B2CE" w14:textId="38F9277E" w:rsidR="002D19CC" w:rsidRPr="00745925" w:rsidRDefault="002D19CC" w:rsidP="002466F6">
            <w:pPr>
              <w:rPr>
                <w:rFonts w:cstheme="minorHAnsi"/>
                <w:sz w:val="20"/>
              </w:rPr>
            </w:pPr>
            <w:r w:rsidRPr="00745925">
              <w:rPr>
                <w:rFonts w:cstheme="minorHAnsi"/>
                <w:sz w:val="20"/>
              </w:rPr>
              <w:t>20 Min.</w:t>
            </w:r>
          </w:p>
        </w:tc>
        <w:tc>
          <w:tcPr>
            <w:tcW w:w="1701" w:type="dxa"/>
          </w:tcPr>
          <w:p w14:paraId="32C54275"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54935021"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p w14:paraId="3275E2B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Präsentation</w:t>
            </w:r>
          </w:p>
        </w:tc>
        <w:tc>
          <w:tcPr>
            <w:tcW w:w="7205" w:type="dxa"/>
          </w:tcPr>
          <w:p w14:paraId="6F8799C9" w14:textId="4B2E7AB8"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Kleingruppen präsentieren ihre Ergebnisse (Powerpoint, Poster o.</w:t>
            </w:r>
            <w:r w:rsidR="00643096" w:rsidRPr="00766DB2">
              <w:rPr>
                <w:rFonts w:cstheme="minorHAnsi"/>
                <w:bCs w:val="0"/>
                <w:spacing w:val="-20"/>
                <w:sz w:val="20"/>
                <w:szCs w:val="20"/>
              </w:rPr>
              <w:t xml:space="preserve"> </w:t>
            </w:r>
            <w:r w:rsidRPr="00745925">
              <w:rPr>
                <w:rFonts w:cstheme="minorHAnsi"/>
                <w:sz w:val="20"/>
                <w:szCs w:val="20"/>
              </w:rPr>
              <w:t xml:space="preserve">ä.), ggf. Reflexion des Gesprächs und der Führung im Supermarkt, schriftliche Zusammenfassung der Einsatzzwecke und der gespeicherten Informationen in Barcodes im Supermarkt bzw. Unternehmen. </w:t>
            </w:r>
          </w:p>
        </w:tc>
        <w:tc>
          <w:tcPr>
            <w:tcW w:w="2268" w:type="dxa"/>
          </w:tcPr>
          <w:p w14:paraId="4023B845" w14:textId="436F83D8"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Beamer</w:t>
            </w:r>
            <w:r w:rsidR="00F76BBF">
              <w:rPr>
                <w:rFonts w:cstheme="minorHAnsi"/>
                <w:sz w:val="20"/>
              </w:rPr>
              <w:t>,</w:t>
            </w:r>
          </w:p>
          <w:p w14:paraId="3560F979" w14:textId="695E72C1"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PC</w:t>
            </w:r>
          </w:p>
        </w:tc>
      </w:tr>
    </w:tbl>
    <w:p w14:paraId="3AB49E17" w14:textId="1E428E96" w:rsidR="002D19CC" w:rsidRPr="00897DB7" w:rsidRDefault="00745925" w:rsidP="002D19CC">
      <w:pPr>
        <w:spacing w:before="240" w:line="240" w:lineRule="auto"/>
        <w:rPr>
          <w:rFonts w:cstheme="minorHAnsi"/>
          <w:b/>
        </w:rPr>
      </w:pPr>
      <w:r>
        <w:rPr>
          <w:rFonts w:cstheme="minorHAnsi"/>
          <w:b/>
        </w:rPr>
        <w:br/>
      </w:r>
      <w:r w:rsidR="002D19CC" w:rsidRPr="00897DB7">
        <w:rPr>
          <w:rFonts w:cstheme="minorHAnsi"/>
          <w:b/>
        </w:rPr>
        <w:t xml:space="preserve">Fünfte </w:t>
      </w:r>
      <w:r w:rsidR="002D19CC" w:rsidRPr="002D19CC">
        <w:rPr>
          <w:b/>
        </w:rPr>
        <w:t>Unterrichtsstunde</w:t>
      </w:r>
      <w:r w:rsidR="002D19CC" w:rsidRPr="00897DB7">
        <w:rPr>
          <w:rFonts w:cstheme="minorHAnsi"/>
          <w:b/>
        </w:rPr>
        <w:t xml:space="preserve">: QR-Codes </w:t>
      </w:r>
      <w:r w:rsidR="005075F4">
        <w:rPr>
          <w:rFonts w:cstheme="minorHAnsi"/>
          <w:b/>
        </w:rPr>
        <w:t>k</w:t>
      </w:r>
      <w:r w:rsidR="002D19CC" w:rsidRPr="00897DB7">
        <w:rPr>
          <w:rFonts w:cstheme="minorHAnsi"/>
          <w:b/>
        </w:rPr>
        <w:t>ennenlernen</w:t>
      </w:r>
    </w:p>
    <w:tbl>
      <w:tblPr>
        <w:tblStyle w:val="Stundenverlaufsskizzen"/>
        <w:tblW w:w="14571" w:type="dxa"/>
        <w:tblLook w:val="04A0" w:firstRow="1" w:lastRow="0" w:firstColumn="1" w:lastColumn="0" w:noHBand="0" w:noVBand="1"/>
      </w:tblPr>
      <w:tblGrid>
        <w:gridCol w:w="1129"/>
        <w:gridCol w:w="1701"/>
        <w:gridCol w:w="2268"/>
        <w:gridCol w:w="7205"/>
        <w:gridCol w:w="2268"/>
      </w:tblGrid>
      <w:tr w:rsidR="002D19CC" w:rsidRPr="00745925" w14:paraId="73528ABA" w14:textId="77777777" w:rsidTr="002D19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21BD0F"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2F5EC71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1249CA6D" w14:textId="7A64E0E3" w:rsidR="00D07DF8"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62085A47" w14:textId="0B1460D9"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5" w:type="dxa"/>
          </w:tcPr>
          <w:p w14:paraId="757C33FA" w14:textId="11B7BDB7"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38E2E40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745925" w14:paraId="4ABF67D3"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0A0E586" w14:textId="25021CB7" w:rsidR="002D19CC" w:rsidRPr="00745925" w:rsidRDefault="002D19CC" w:rsidP="002D19CC">
            <w:pPr>
              <w:rPr>
                <w:rFonts w:cstheme="minorHAnsi"/>
                <w:sz w:val="20"/>
              </w:rPr>
            </w:pPr>
            <w:r w:rsidRPr="00745925">
              <w:rPr>
                <w:rFonts w:cstheme="minorHAnsi"/>
                <w:sz w:val="20"/>
                <w:szCs w:val="20"/>
              </w:rPr>
              <w:t xml:space="preserve">10 </w:t>
            </w:r>
            <w:r w:rsidRPr="00745925">
              <w:rPr>
                <w:rFonts w:cstheme="minorHAnsi"/>
                <w:sz w:val="20"/>
              </w:rPr>
              <w:t>Min.</w:t>
            </w:r>
          </w:p>
        </w:tc>
        <w:tc>
          <w:tcPr>
            <w:tcW w:w="1701" w:type="dxa"/>
          </w:tcPr>
          <w:p w14:paraId="77922B81"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3D9BEE4C" w14:textId="15E9C738"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ins w:id="35" w:author="Rina Ferdinand" w:date="2023-01-04T07:36:00Z">
              <w:r w:rsidR="00B07025">
                <w:rPr>
                  <w:rFonts w:cstheme="minorHAnsi"/>
                  <w:sz w:val="20"/>
                </w:rPr>
                <w:t>*innen</w:t>
              </w:r>
            </w:ins>
            <w:r w:rsidRPr="00745925">
              <w:rPr>
                <w:rFonts w:cstheme="minorHAnsi"/>
                <w:sz w:val="20"/>
              </w:rPr>
              <w:t>vortrag</w:t>
            </w:r>
          </w:p>
        </w:tc>
        <w:tc>
          <w:tcPr>
            <w:tcW w:w="7205" w:type="dxa"/>
          </w:tcPr>
          <w:p w14:paraId="2211ABF5" w14:textId="7FC90DD9"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L zeigt QR-Code</w:t>
            </w:r>
            <w:r w:rsidR="00940C87">
              <w:rPr>
                <w:rFonts w:cstheme="minorHAnsi"/>
                <w:sz w:val="20"/>
                <w:szCs w:val="20"/>
              </w:rPr>
              <w:t>s</w:t>
            </w:r>
            <w:r w:rsidRPr="00745925">
              <w:rPr>
                <w:rFonts w:cstheme="minorHAnsi"/>
                <w:sz w:val="20"/>
                <w:szCs w:val="20"/>
              </w:rPr>
              <w:t xml:space="preserve"> und fragt, wo </w:t>
            </w:r>
            <w:r w:rsidR="00643096">
              <w:rPr>
                <w:rFonts w:cstheme="minorHAnsi"/>
                <w:sz w:val="20"/>
                <w:szCs w:val="20"/>
              </w:rPr>
              <w:t>SuS</w:t>
            </w:r>
            <w:r w:rsidR="00643096" w:rsidRPr="00745925">
              <w:rPr>
                <w:rFonts w:cstheme="minorHAnsi"/>
                <w:sz w:val="20"/>
                <w:szCs w:val="20"/>
              </w:rPr>
              <w:t xml:space="preserve"> </w:t>
            </w:r>
            <w:r w:rsidRPr="00745925">
              <w:rPr>
                <w:rFonts w:cstheme="minorHAnsi"/>
                <w:sz w:val="20"/>
                <w:szCs w:val="20"/>
              </w:rPr>
              <w:t xml:space="preserve">diese bereits gesehen haben und für welchen Zweck </w:t>
            </w:r>
            <w:r w:rsidR="00940C87">
              <w:rPr>
                <w:rFonts w:cstheme="minorHAnsi"/>
                <w:sz w:val="20"/>
                <w:szCs w:val="20"/>
              </w:rPr>
              <w:t>sie</w:t>
            </w:r>
            <w:r w:rsidRPr="00745925">
              <w:rPr>
                <w:rFonts w:cstheme="minorHAnsi"/>
                <w:sz w:val="20"/>
                <w:szCs w:val="20"/>
              </w:rPr>
              <w:t xml:space="preserve"> eingesetzt w</w:t>
            </w:r>
            <w:r w:rsidR="00940C87">
              <w:rPr>
                <w:rFonts w:cstheme="minorHAnsi"/>
                <w:sz w:val="20"/>
                <w:szCs w:val="20"/>
              </w:rPr>
              <w:t>e</w:t>
            </w:r>
            <w:r w:rsidRPr="00745925">
              <w:rPr>
                <w:rFonts w:cstheme="minorHAnsi"/>
                <w:sz w:val="20"/>
                <w:szCs w:val="20"/>
              </w:rPr>
              <w:t>rden (Werbung, Handyapps, Ticketsysteme etc.).</w:t>
            </w:r>
          </w:p>
          <w:p w14:paraId="1AFEA162" w14:textId="1E269C94" w:rsidR="002D19CC" w:rsidRPr="00745925" w:rsidRDefault="00940C87"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szCs w:val="20"/>
              </w:rPr>
              <w:t>L kann gezeigte</w:t>
            </w:r>
            <w:r w:rsidRPr="00745925">
              <w:rPr>
                <w:rFonts w:cstheme="minorHAnsi"/>
                <w:sz w:val="20"/>
                <w:szCs w:val="20"/>
              </w:rPr>
              <w:t xml:space="preserve"> </w:t>
            </w:r>
            <w:r w:rsidR="002D19CC" w:rsidRPr="00745925">
              <w:rPr>
                <w:rFonts w:cstheme="minorHAnsi"/>
                <w:sz w:val="20"/>
                <w:szCs w:val="20"/>
              </w:rPr>
              <w:t xml:space="preserve">QR-Codes </w:t>
            </w:r>
            <w:r>
              <w:rPr>
                <w:rFonts w:cstheme="minorHAnsi"/>
                <w:sz w:val="20"/>
                <w:szCs w:val="20"/>
              </w:rPr>
              <w:t>scannen</w:t>
            </w:r>
            <w:r w:rsidR="002D19CC" w:rsidRPr="00745925">
              <w:rPr>
                <w:rFonts w:cstheme="minorHAnsi"/>
                <w:sz w:val="20"/>
                <w:szCs w:val="20"/>
              </w:rPr>
              <w:t xml:space="preserve"> und das Ergebnis SuS </w:t>
            </w:r>
            <w:r>
              <w:rPr>
                <w:rFonts w:cstheme="minorHAnsi"/>
                <w:sz w:val="20"/>
                <w:szCs w:val="20"/>
              </w:rPr>
              <w:t>zeigen. E</w:t>
            </w:r>
            <w:r w:rsidR="002D19CC" w:rsidRPr="00745925">
              <w:rPr>
                <w:rFonts w:cstheme="minorHAnsi"/>
                <w:sz w:val="20"/>
                <w:szCs w:val="20"/>
              </w:rPr>
              <w:t>vtl. kurze Erläuterung zu QR-Scanner</w:t>
            </w:r>
            <w:r>
              <w:rPr>
                <w:rFonts w:cstheme="minorHAnsi"/>
                <w:sz w:val="20"/>
                <w:szCs w:val="20"/>
              </w:rPr>
              <w:t>-</w:t>
            </w:r>
            <w:r w:rsidR="002D19CC" w:rsidRPr="00745925">
              <w:rPr>
                <w:rFonts w:cstheme="minorHAnsi"/>
                <w:sz w:val="20"/>
                <w:szCs w:val="20"/>
              </w:rPr>
              <w:t>Apps für das Smartphone.</w:t>
            </w:r>
          </w:p>
          <w:p w14:paraId="3581FC1A" w14:textId="3D76E35C"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AB wird ausgeteilt</w:t>
            </w:r>
            <w:r w:rsidR="00940C87">
              <w:rPr>
                <w:rFonts w:cstheme="minorHAnsi"/>
                <w:sz w:val="20"/>
              </w:rPr>
              <w:t xml:space="preserve">, </w:t>
            </w:r>
            <w:r w:rsidRPr="00745925">
              <w:rPr>
                <w:rFonts w:cstheme="minorHAnsi"/>
                <w:sz w:val="20"/>
              </w:rPr>
              <w:t xml:space="preserve">SuS </w:t>
            </w:r>
            <w:r w:rsidR="009A73C5">
              <w:rPr>
                <w:rFonts w:cstheme="minorHAnsi"/>
                <w:sz w:val="20"/>
              </w:rPr>
              <w:t>sollen die</w:t>
            </w:r>
            <w:r w:rsidRPr="00745925">
              <w:rPr>
                <w:rFonts w:cstheme="minorHAnsi"/>
                <w:sz w:val="20"/>
              </w:rPr>
              <w:t xml:space="preserve"> Fragen auf dem </w:t>
            </w:r>
            <w:r w:rsidR="00940C87">
              <w:rPr>
                <w:rFonts w:cstheme="minorHAnsi"/>
                <w:sz w:val="20"/>
              </w:rPr>
              <w:t>AB</w:t>
            </w:r>
            <w:r w:rsidR="00940C87" w:rsidRPr="00745925">
              <w:rPr>
                <w:rFonts w:cstheme="minorHAnsi"/>
                <w:sz w:val="20"/>
              </w:rPr>
              <w:t xml:space="preserve"> </w:t>
            </w:r>
            <w:r w:rsidRPr="00745925">
              <w:rPr>
                <w:rFonts w:cstheme="minorHAnsi"/>
                <w:sz w:val="20"/>
              </w:rPr>
              <w:t>mithilfe von Internetrecherche/Materialsichtung beantworten (Geschichte, Einsatzmöglichkeiten, Verschlüsselung, Aufbau).</w:t>
            </w:r>
          </w:p>
        </w:tc>
        <w:tc>
          <w:tcPr>
            <w:tcW w:w="2268" w:type="dxa"/>
          </w:tcPr>
          <w:p w14:paraId="56B14092" w14:textId="13B92246"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QR-Code-Abbildungen</w:t>
            </w:r>
            <w:r w:rsidR="00F76BBF">
              <w:rPr>
                <w:rFonts w:cstheme="minorHAnsi"/>
                <w:sz w:val="20"/>
                <w:szCs w:val="20"/>
              </w:rPr>
              <w:t>,</w:t>
            </w:r>
          </w:p>
          <w:p w14:paraId="6906F3AF" w14:textId="4B80D17D"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B</w:t>
            </w:r>
            <w:r w:rsidR="00AD2A4B">
              <w:rPr>
                <w:rFonts w:cstheme="minorHAnsi"/>
                <w:sz w:val="20"/>
                <w:szCs w:val="20"/>
              </w:rPr>
              <w:t>3</w:t>
            </w:r>
            <w:r w:rsidRPr="00745925">
              <w:rPr>
                <w:rFonts w:cstheme="minorHAnsi"/>
                <w:sz w:val="20"/>
                <w:szCs w:val="20"/>
              </w:rPr>
              <w:t>.4</w:t>
            </w:r>
            <w:r w:rsidR="00F76BBF">
              <w:rPr>
                <w:rFonts w:cstheme="minorHAnsi"/>
                <w:sz w:val="20"/>
                <w:szCs w:val="20"/>
              </w:rPr>
              <w:t>,</w:t>
            </w:r>
            <w:r w:rsidRPr="00745925">
              <w:rPr>
                <w:rFonts w:cstheme="minorHAnsi"/>
                <w:sz w:val="20"/>
                <w:szCs w:val="20"/>
              </w:rPr>
              <w:br/>
              <w:t>AB B</w:t>
            </w:r>
            <w:r w:rsidR="00AD2A4B">
              <w:rPr>
                <w:rFonts w:cstheme="minorHAnsi"/>
                <w:sz w:val="20"/>
                <w:szCs w:val="20"/>
              </w:rPr>
              <w:t>3</w:t>
            </w:r>
            <w:r w:rsidRPr="00745925">
              <w:rPr>
                <w:rFonts w:cstheme="minorHAnsi"/>
                <w:sz w:val="20"/>
                <w:szCs w:val="20"/>
              </w:rPr>
              <w:t>.5 SuS</w:t>
            </w:r>
          </w:p>
        </w:tc>
      </w:tr>
      <w:tr w:rsidR="002D19CC" w:rsidRPr="00745925" w14:paraId="391B9645"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2BFEEF08" w14:textId="73C32D59" w:rsidR="002D19CC" w:rsidRPr="00745925" w:rsidRDefault="002D19CC" w:rsidP="002D19CC">
            <w:pPr>
              <w:rPr>
                <w:rFonts w:cstheme="minorHAnsi"/>
                <w:sz w:val="20"/>
              </w:rPr>
            </w:pPr>
            <w:r w:rsidRPr="00745925">
              <w:rPr>
                <w:rFonts w:cstheme="minorHAnsi"/>
                <w:sz w:val="20"/>
              </w:rPr>
              <w:t>25 Min.</w:t>
            </w:r>
          </w:p>
        </w:tc>
        <w:tc>
          <w:tcPr>
            <w:tcW w:w="1701" w:type="dxa"/>
          </w:tcPr>
          <w:p w14:paraId="6E24D687"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 xml:space="preserve">Erarbeitung </w:t>
            </w:r>
          </w:p>
        </w:tc>
        <w:tc>
          <w:tcPr>
            <w:tcW w:w="2268" w:type="dxa"/>
          </w:tcPr>
          <w:p w14:paraId="1646E3F8"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38A45C5D" w14:textId="4DBCE450"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SuS recherchieren einzeln oder in </w:t>
            </w:r>
            <w:r w:rsidR="00940C87">
              <w:rPr>
                <w:rFonts w:cstheme="minorHAnsi"/>
                <w:sz w:val="20"/>
              </w:rPr>
              <w:t>Zweiert</w:t>
            </w:r>
            <w:r w:rsidRPr="00745925">
              <w:rPr>
                <w:rFonts w:cstheme="minorHAnsi"/>
                <w:sz w:val="20"/>
              </w:rPr>
              <w:t>eams die Antworten zu den Fragen</w:t>
            </w:r>
            <w:r w:rsidR="00940C87">
              <w:rPr>
                <w:rFonts w:cstheme="minorHAnsi"/>
                <w:sz w:val="20"/>
              </w:rPr>
              <w:t xml:space="preserve"> des AB</w:t>
            </w:r>
            <w:r w:rsidRPr="00745925">
              <w:rPr>
                <w:rFonts w:cstheme="minorHAnsi"/>
                <w:sz w:val="20"/>
              </w:rPr>
              <w:t>.</w:t>
            </w:r>
          </w:p>
        </w:tc>
        <w:tc>
          <w:tcPr>
            <w:tcW w:w="2268" w:type="dxa"/>
          </w:tcPr>
          <w:p w14:paraId="14782944" w14:textId="0BE58B6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Smartphone mit QR-Scanner</w:t>
            </w:r>
            <w:r w:rsidR="00F76BBF">
              <w:rPr>
                <w:rFonts w:cstheme="minorHAnsi"/>
                <w:sz w:val="20"/>
                <w:szCs w:val="20"/>
              </w:rPr>
              <w:t>,</w:t>
            </w:r>
          </w:p>
          <w:p w14:paraId="60D3C222" w14:textId="384FB37F"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.5 (falls kein Internet)</w:t>
            </w:r>
            <w:r w:rsidR="00F76BBF">
              <w:rPr>
                <w:rFonts w:cstheme="minorHAnsi"/>
                <w:sz w:val="20"/>
                <w:szCs w:val="20"/>
              </w:rPr>
              <w:t>,</w:t>
            </w:r>
          </w:p>
          <w:p w14:paraId="36CB878A"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Computer mit Internetzugang</w:t>
            </w:r>
          </w:p>
        </w:tc>
      </w:tr>
      <w:tr w:rsidR="002D19CC" w:rsidRPr="00745925" w14:paraId="1AE0D5C7"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260A670" w14:textId="694A6AD5" w:rsidR="002D19CC" w:rsidRPr="00745925" w:rsidRDefault="002D19CC" w:rsidP="002D19CC">
            <w:pPr>
              <w:rPr>
                <w:rFonts w:cstheme="minorHAnsi"/>
                <w:sz w:val="20"/>
              </w:rPr>
            </w:pPr>
            <w:r w:rsidRPr="00745925">
              <w:rPr>
                <w:rFonts w:cstheme="minorHAnsi"/>
                <w:sz w:val="20"/>
                <w:szCs w:val="20"/>
              </w:rPr>
              <w:t xml:space="preserve">10 </w:t>
            </w:r>
            <w:r w:rsidRPr="00745925">
              <w:rPr>
                <w:rFonts w:cstheme="minorHAnsi"/>
                <w:sz w:val="20"/>
              </w:rPr>
              <w:t>Min.</w:t>
            </w:r>
          </w:p>
        </w:tc>
        <w:tc>
          <w:tcPr>
            <w:tcW w:w="1701" w:type="dxa"/>
          </w:tcPr>
          <w:p w14:paraId="00DDFA92"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 xml:space="preserve">Sicherung </w:t>
            </w:r>
          </w:p>
        </w:tc>
        <w:tc>
          <w:tcPr>
            <w:tcW w:w="2268" w:type="dxa"/>
          </w:tcPr>
          <w:p w14:paraId="5EE26B75"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2F415F18" w14:textId="3C37961E" w:rsidR="002D19CC" w:rsidRPr="00745925" w:rsidRDefault="009A73C5"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 xml:space="preserve">Die </w:t>
            </w:r>
            <w:r w:rsidR="002D19CC" w:rsidRPr="00745925">
              <w:rPr>
                <w:rFonts w:cstheme="minorHAnsi"/>
                <w:sz w:val="20"/>
              </w:rPr>
              <w:t>gefundenen Antworten</w:t>
            </w:r>
            <w:r>
              <w:rPr>
                <w:rFonts w:cstheme="minorHAnsi"/>
                <w:sz w:val="20"/>
              </w:rPr>
              <w:t xml:space="preserve"> werden verglichen</w:t>
            </w:r>
            <w:r w:rsidR="002D19CC" w:rsidRPr="00745925">
              <w:rPr>
                <w:rFonts w:cstheme="minorHAnsi"/>
                <w:sz w:val="20"/>
              </w:rPr>
              <w:t>.</w:t>
            </w:r>
          </w:p>
        </w:tc>
        <w:tc>
          <w:tcPr>
            <w:tcW w:w="2268" w:type="dxa"/>
          </w:tcPr>
          <w:p w14:paraId="79E9D6C2" w14:textId="490D7157"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.5 SuS</w:t>
            </w:r>
          </w:p>
        </w:tc>
      </w:tr>
    </w:tbl>
    <w:p w14:paraId="3E75EC2A" w14:textId="5D589C4B" w:rsidR="002D19CC" w:rsidRPr="00897DB7" w:rsidRDefault="00A520EC" w:rsidP="002D19CC">
      <w:pPr>
        <w:spacing w:before="240"/>
        <w:rPr>
          <w:rFonts w:cstheme="minorHAnsi"/>
          <w:b/>
        </w:rPr>
      </w:pPr>
      <w:r>
        <w:rPr>
          <w:rFonts w:cstheme="minorHAnsi"/>
          <w:b/>
        </w:rPr>
        <w:lastRenderedPageBreak/>
        <w:t>Sechste</w:t>
      </w:r>
      <w:r w:rsidR="002D19CC" w:rsidRPr="00897DB7">
        <w:rPr>
          <w:rFonts w:cstheme="minorHAnsi"/>
          <w:b/>
        </w:rPr>
        <w:t xml:space="preserve"> bis </w:t>
      </w:r>
      <w:r>
        <w:rPr>
          <w:rFonts w:cstheme="minorHAnsi"/>
          <w:b/>
        </w:rPr>
        <w:t>achte</w:t>
      </w:r>
      <w:r w:rsidR="002D19CC" w:rsidRPr="00897DB7">
        <w:rPr>
          <w:rFonts w:cstheme="minorHAnsi"/>
          <w:b/>
        </w:rPr>
        <w:t xml:space="preserve"> </w:t>
      </w:r>
      <w:r w:rsidR="002D19CC" w:rsidRPr="002D19CC">
        <w:rPr>
          <w:b/>
        </w:rPr>
        <w:t>Unterrichtsstunde</w:t>
      </w:r>
      <w:r w:rsidR="002D19CC" w:rsidRPr="00897DB7">
        <w:rPr>
          <w:rFonts w:cstheme="minorHAnsi"/>
          <w:b/>
        </w:rPr>
        <w:t>: QR-Code</w:t>
      </w:r>
      <w:r w:rsidR="00D07DF8">
        <w:rPr>
          <w:rFonts w:cstheme="minorHAnsi"/>
          <w:b/>
        </w:rPr>
        <w:t>-</w:t>
      </w:r>
      <w:r w:rsidR="002D19CC" w:rsidRPr="00897DB7">
        <w:rPr>
          <w:rFonts w:cstheme="minorHAnsi"/>
          <w:b/>
        </w:rPr>
        <w:t>Rallye</w:t>
      </w:r>
    </w:p>
    <w:tbl>
      <w:tblPr>
        <w:tblStyle w:val="Stundenverlaufsskizzen"/>
        <w:tblW w:w="14571" w:type="dxa"/>
        <w:tblLook w:val="04A0" w:firstRow="1" w:lastRow="0" w:firstColumn="1" w:lastColumn="0" w:noHBand="0" w:noVBand="1"/>
      </w:tblPr>
      <w:tblGrid>
        <w:gridCol w:w="1129"/>
        <w:gridCol w:w="1701"/>
        <w:gridCol w:w="2268"/>
        <w:gridCol w:w="7205"/>
        <w:gridCol w:w="2268"/>
      </w:tblGrid>
      <w:tr w:rsidR="002D19CC" w:rsidRPr="00745925" w14:paraId="0F05AC9C" w14:textId="77777777" w:rsidTr="002D19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CF1DBED"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758EF6AD"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2730C237" w14:textId="2B7AC56F" w:rsidR="00D07DF8"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089A340D" w14:textId="28382E3D"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5" w:type="dxa"/>
          </w:tcPr>
          <w:p w14:paraId="1ECB8B1A" w14:textId="253422B1"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01A416A7"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745925" w14:paraId="7D24C7DC"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BB8907" w14:textId="643EB308" w:rsidR="002D19CC" w:rsidRPr="00745925" w:rsidRDefault="002D19CC" w:rsidP="00A25D7D">
            <w:pPr>
              <w:rPr>
                <w:rFonts w:cstheme="minorHAnsi"/>
                <w:sz w:val="20"/>
              </w:rPr>
            </w:pPr>
            <w:r w:rsidRPr="00745925">
              <w:rPr>
                <w:rFonts w:cstheme="minorHAnsi"/>
                <w:sz w:val="20"/>
              </w:rPr>
              <w:t>10</w:t>
            </w:r>
            <w:r w:rsidR="00A25D7D">
              <w:rPr>
                <w:rFonts w:cstheme="minorHAnsi"/>
                <w:sz w:val="20"/>
              </w:rPr>
              <w:t>–</w:t>
            </w:r>
            <w:r w:rsidRPr="00745925">
              <w:rPr>
                <w:rFonts w:cstheme="minorHAnsi"/>
                <w:sz w:val="20"/>
              </w:rPr>
              <w:t>15 Min.</w:t>
            </w:r>
          </w:p>
        </w:tc>
        <w:tc>
          <w:tcPr>
            <w:tcW w:w="1701" w:type="dxa"/>
          </w:tcPr>
          <w:p w14:paraId="2084CB44"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2176B949" w14:textId="4B7958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ins w:id="36" w:author="Rina Ferdinand" w:date="2023-01-04T07:36:00Z">
              <w:r w:rsidR="00B07025">
                <w:rPr>
                  <w:rFonts w:cstheme="minorHAnsi"/>
                  <w:sz w:val="20"/>
                </w:rPr>
                <w:t>*innen</w:t>
              </w:r>
            </w:ins>
            <w:r w:rsidRPr="00745925">
              <w:rPr>
                <w:rFonts w:cstheme="minorHAnsi"/>
                <w:sz w:val="20"/>
              </w:rPr>
              <w:t>vortrag</w:t>
            </w:r>
          </w:p>
        </w:tc>
        <w:tc>
          <w:tcPr>
            <w:tcW w:w="7205" w:type="dxa"/>
          </w:tcPr>
          <w:p w14:paraId="62AEE73B" w14:textId="07E5AB23"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 xml:space="preserve">L erläutert Aufgabe: </w:t>
            </w:r>
            <w:r w:rsidR="00D07DF8">
              <w:rPr>
                <w:rFonts w:cstheme="minorHAnsi"/>
                <w:sz w:val="20"/>
                <w:szCs w:val="20"/>
              </w:rPr>
              <w:t>Konzeption</w:t>
            </w:r>
            <w:r w:rsidR="00D07DF8" w:rsidRPr="00745925">
              <w:rPr>
                <w:rFonts w:cstheme="minorHAnsi"/>
                <w:sz w:val="20"/>
                <w:szCs w:val="20"/>
              </w:rPr>
              <w:t xml:space="preserve"> </w:t>
            </w:r>
            <w:r w:rsidRPr="00745925">
              <w:rPr>
                <w:rFonts w:cstheme="minorHAnsi"/>
                <w:sz w:val="20"/>
                <w:szCs w:val="20"/>
              </w:rPr>
              <w:t xml:space="preserve">einer Schulrallye mit dem QR-Code-Generator (allgemein oder </w:t>
            </w:r>
            <w:r w:rsidR="00D07DF8">
              <w:rPr>
                <w:rFonts w:cstheme="minorHAnsi"/>
                <w:sz w:val="20"/>
                <w:szCs w:val="20"/>
              </w:rPr>
              <w:t>thematische Eingliederung in andere</w:t>
            </w:r>
            <w:r w:rsidRPr="00745925">
              <w:rPr>
                <w:rFonts w:cstheme="minorHAnsi"/>
                <w:sz w:val="20"/>
                <w:szCs w:val="20"/>
              </w:rPr>
              <w:t xml:space="preserve"> Fächer möglich).</w:t>
            </w:r>
          </w:p>
          <w:p w14:paraId="6AE9A7BC" w14:textId="74D4B6EA"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 xml:space="preserve">Erarbeiten von Kriterien einer </w:t>
            </w:r>
            <w:r w:rsidR="00D07DF8">
              <w:rPr>
                <w:rFonts w:cstheme="minorHAnsi"/>
                <w:sz w:val="20"/>
                <w:szCs w:val="20"/>
              </w:rPr>
              <w:t>„</w:t>
            </w:r>
            <w:r w:rsidRPr="00745925">
              <w:rPr>
                <w:rFonts w:cstheme="minorHAnsi"/>
                <w:sz w:val="20"/>
                <w:szCs w:val="20"/>
              </w:rPr>
              <w:t>guten</w:t>
            </w:r>
            <w:r w:rsidR="00D07DF8">
              <w:rPr>
                <w:rFonts w:cstheme="minorHAnsi"/>
                <w:sz w:val="20"/>
                <w:szCs w:val="20"/>
              </w:rPr>
              <w:t>“</w:t>
            </w:r>
            <w:r w:rsidRPr="00745925">
              <w:rPr>
                <w:rFonts w:cstheme="minorHAnsi"/>
                <w:sz w:val="20"/>
                <w:szCs w:val="20"/>
              </w:rPr>
              <w:t xml:space="preserve"> Rallye (z.</w:t>
            </w:r>
            <w:r w:rsidR="00D07DF8" w:rsidRPr="008919DF">
              <w:rPr>
                <w:rFonts w:cstheme="minorHAnsi"/>
                <w:bCs w:val="0"/>
                <w:spacing w:val="-20"/>
                <w:sz w:val="20"/>
                <w:szCs w:val="20"/>
              </w:rPr>
              <w:t xml:space="preserve"> </w:t>
            </w:r>
            <w:r w:rsidRPr="00745925">
              <w:rPr>
                <w:rFonts w:cstheme="minorHAnsi"/>
                <w:sz w:val="20"/>
                <w:szCs w:val="20"/>
              </w:rPr>
              <w:t>B. interessante Fragen und Aufgaben, gut platzierte QR-Codes etc.).</w:t>
            </w:r>
          </w:p>
          <w:p w14:paraId="29F4E7BF" w14:textId="77777777" w:rsidR="002D19CC" w:rsidRDefault="00D07DF8"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 xml:space="preserve">L gibt einen </w:t>
            </w:r>
            <w:r w:rsidR="002D19CC" w:rsidRPr="00745925">
              <w:rPr>
                <w:rFonts w:cstheme="minorHAnsi"/>
                <w:sz w:val="20"/>
              </w:rPr>
              <w:t xml:space="preserve">Überblick über den Ablauf der nächsten Stunden, </w:t>
            </w:r>
            <w:r>
              <w:rPr>
                <w:rFonts w:cstheme="minorHAnsi"/>
                <w:sz w:val="20"/>
              </w:rPr>
              <w:t>erläutert ggf.</w:t>
            </w:r>
            <w:r w:rsidR="002D19CC" w:rsidRPr="00745925">
              <w:rPr>
                <w:rFonts w:cstheme="minorHAnsi"/>
                <w:sz w:val="20"/>
              </w:rPr>
              <w:t xml:space="preserve"> </w:t>
            </w:r>
            <w:r>
              <w:rPr>
                <w:rFonts w:cstheme="minorHAnsi"/>
                <w:sz w:val="20"/>
              </w:rPr>
              <w:t>die</w:t>
            </w:r>
            <w:r w:rsidRPr="00745925">
              <w:rPr>
                <w:rFonts w:cstheme="minorHAnsi"/>
                <w:sz w:val="20"/>
              </w:rPr>
              <w:t xml:space="preserve"> </w:t>
            </w:r>
            <w:r w:rsidR="002D19CC" w:rsidRPr="00745925">
              <w:rPr>
                <w:rFonts w:cstheme="minorHAnsi"/>
                <w:sz w:val="20"/>
              </w:rPr>
              <w:t>Spielregeln und teilt Gruppen ein.</w:t>
            </w:r>
          </w:p>
          <w:p w14:paraId="20D4C751" w14:textId="2E825EB5" w:rsidR="006B27CF" w:rsidRPr="00745925" w:rsidRDefault="006B27CF"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Als kurze Erläuterung zu Generierung von eigenen QR-Codes kann das Arbeitsmaterial B3.</w:t>
            </w:r>
            <w:r w:rsidR="00AD2A4B">
              <w:rPr>
                <w:rFonts w:cstheme="minorHAnsi"/>
                <w:sz w:val="20"/>
              </w:rPr>
              <w:t>6</w:t>
            </w:r>
            <w:r>
              <w:rPr>
                <w:rFonts w:cstheme="minorHAnsi"/>
                <w:sz w:val="20"/>
              </w:rPr>
              <w:t xml:space="preserve"> verteilt werden.</w:t>
            </w:r>
          </w:p>
        </w:tc>
        <w:tc>
          <w:tcPr>
            <w:tcW w:w="2268" w:type="dxa"/>
          </w:tcPr>
          <w:p w14:paraId="3D8D957C" w14:textId="5BE3DD72" w:rsidR="002D19CC"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AB B</w:t>
            </w:r>
            <w:r w:rsidR="00AD2A4B">
              <w:rPr>
                <w:rFonts w:cstheme="minorHAnsi"/>
                <w:sz w:val="20"/>
              </w:rPr>
              <w:t>3</w:t>
            </w:r>
            <w:r w:rsidRPr="00745925">
              <w:rPr>
                <w:rFonts w:cstheme="minorHAnsi"/>
                <w:sz w:val="20"/>
              </w:rPr>
              <w:t>.</w:t>
            </w:r>
            <w:r w:rsidR="00AD2A4B">
              <w:rPr>
                <w:rFonts w:cstheme="minorHAnsi"/>
                <w:sz w:val="20"/>
              </w:rPr>
              <w:t>6</w:t>
            </w:r>
            <w:r w:rsidR="001A2F2D">
              <w:rPr>
                <w:rFonts w:cstheme="minorHAnsi"/>
                <w:sz w:val="20"/>
              </w:rPr>
              <w:t>,</w:t>
            </w:r>
          </w:p>
          <w:p w14:paraId="753745B2" w14:textId="5D717B31" w:rsidR="00205FC4" w:rsidRDefault="001A2F2D"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 xml:space="preserve">AB </w:t>
            </w:r>
            <w:r w:rsidR="00205FC4">
              <w:rPr>
                <w:rFonts w:cstheme="minorHAnsi"/>
                <w:sz w:val="20"/>
              </w:rPr>
              <w:t>B</w:t>
            </w:r>
            <w:r w:rsidR="00AD2A4B">
              <w:rPr>
                <w:rFonts w:cstheme="minorHAnsi"/>
                <w:sz w:val="20"/>
              </w:rPr>
              <w:t>3</w:t>
            </w:r>
            <w:r w:rsidR="00205FC4">
              <w:rPr>
                <w:rFonts w:cstheme="minorHAnsi"/>
                <w:sz w:val="20"/>
              </w:rPr>
              <w:t>.</w:t>
            </w:r>
            <w:r w:rsidR="00AD2A4B">
              <w:rPr>
                <w:rFonts w:cstheme="minorHAnsi"/>
                <w:sz w:val="20"/>
              </w:rPr>
              <w:t>7</w:t>
            </w:r>
          </w:p>
          <w:p w14:paraId="6479A67D" w14:textId="77777777" w:rsidR="006B27CF" w:rsidRDefault="006B27CF"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p w14:paraId="1DEF372F" w14:textId="7BAC78E1" w:rsidR="006B27CF" w:rsidRPr="00745925" w:rsidRDefault="006B27CF"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D19CC" w:rsidRPr="00745925" w14:paraId="31B5B99F"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07142F32" w14:textId="3428A7D3" w:rsidR="002D19CC" w:rsidRPr="00745925" w:rsidRDefault="002D19CC" w:rsidP="002D19CC">
            <w:pPr>
              <w:rPr>
                <w:rFonts w:cstheme="minorHAnsi"/>
                <w:sz w:val="20"/>
              </w:rPr>
            </w:pPr>
            <w:r w:rsidRPr="00745925">
              <w:rPr>
                <w:rFonts w:cstheme="minorHAnsi"/>
                <w:sz w:val="20"/>
              </w:rPr>
              <w:t>80 Min.</w:t>
            </w:r>
          </w:p>
        </w:tc>
        <w:tc>
          <w:tcPr>
            <w:tcW w:w="1701" w:type="dxa"/>
          </w:tcPr>
          <w:p w14:paraId="2C6356C6"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Praxisphase I</w:t>
            </w:r>
          </w:p>
        </w:tc>
        <w:tc>
          <w:tcPr>
            <w:tcW w:w="2268" w:type="dxa"/>
          </w:tcPr>
          <w:p w14:paraId="7A04B9F3"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225E9F2F" w14:textId="77777777"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 xml:space="preserve">SuS planen eine Rallye durch die Schule zu einem selbstgewählten Thema mithilfe eines QR-Code-Generators </w:t>
            </w:r>
            <w:r w:rsidRPr="00745925">
              <w:rPr>
                <w:rFonts w:cstheme="minorHAnsi"/>
                <w:sz w:val="20"/>
              </w:rPr>
              <w:t>(Gruppenlabel).</w:t>
            </w:r>
          </w:p>
        </w:tc>
        <w:tc>
          <w:tcPr>
            <w:tcW w:w="2268" w:type="dxa"/>
          </w:tcPr>
          <w:p w14:paraId="230D83F3" w14:textId="31F9EEB4"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 xml:space="preserve">AB </w:t>
            </w:r>
            <w:r w:rsidRPr="00745925">
              <w:rPr>
                <w:rFonts w:cstheme="minorHAnsi"/>
                <w:sz w:val="20"/>
              </w:rPr>
              <w:t>B</w:t>
            </w:r>
            <w:r w:rsidR="00AD2A4B">
              <w:rPr>
                <w:rFonts w:cstheme="minorHAnsi"/>
                <w:sz w:val="20"/>
              </w:rPr>
              <w:t>3</w:t>
            </w:r>
            <w:r w:rsidRPr="00745925">
              <w:rPr>
                <w:rFonts w:cstheme="minorHAnsi"/>
                <w:sz w:val="20"/>
              </w:rPr>
              <w:t>.</w:t>
            </w:r>
            <w:r w:rsidR="00AD2A4B">
              <w:rPr>
                <w:rFonts w:cstheme="minorHAnsi"/>
                <w:sz w:val="20"/>
              </w:rPr>
              <w:t>7</w:t>
            </w:r>
            <w:r w:rsidR="00F76BBF">
              <w:rPr>
                <w:rFonts w:cstheme="minorHAnsi"/>
                <w:sz w:val="20"/>
              </w:rPr>
              <w:t>,</w:t>
            </w:r>
          </w:p>
          <w:p w14:paraId="588BCBC1" w14:textId="76065AA0"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Computer mit Internetzugang</w:t>
            </w:r>
            <w:r w:rsidR="00F76BBF">
              <w:rPr>
                <w:rFonts w:cstheme="minorHAnsi"/>
                <w:sz w:val="20"/>
              </w:rPr>
              <w:t>,</w:t>
            </w:r>
          </w:p>
          <w:p w14:paraId="06149A16" w14:textId="1C2FDB7F"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Drucker</w:t>
            </w:r>
            <w:r w:rsidR="00F76BBF">
              <w:rPr>
                <w:rFonts w:cstheme="minorHAnsi"/>
                <w:sz w:val="20"/>
              </w:rPr>
              <w:t>,</w:t>
            </w:r>
          </w:p>
          <w:p w14:paraId="5F67F1D7"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Smartphones mit QR-Scanner</w:t>
            </w:r>
          </w:p>
        </w:tc>
      </w:tr>
      <w:tr w:rsidR="002D19CC" w:rsidRPr="00745925" w14:paraId="16AF5DF6"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39ECD8C" w14:textId="22A11DB8" w:rsidR="002D19CC" w:rsidRPr="00745925" w:rsidRDefault="002D19CC" w:rsidP="002D19CC">
            <w:pPr>
              <w:rPr>
                <w:rFonts w:cstheme="minorHAnsi"/>
                <w:sz w:val="20"/>
              </w:rPr>
            </w:pPr>
            <w:r w:rsidRPr="00745925">
              <w:rPr>
                <w:rFonts w:cstheme="minorHAnsi"/>
                <w:sz w:val="20"/>
              </w:rPr>
              <w:t>15 Min.</w:t>
            </w:r>
          </w:p>
        </w:tc>
        <w:tc>
          <w:tcPr>
            <w:tcW w:w="1701" w:type="dxa"/>
          </w:tcPr>
          <w:p w14:paraId="1E4043F6"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Praxisphase II</w:t>
            </w:r>
          </w:p>
        </w:tc>
        <w:tc>
          <w:tcPr>
            <w:tcW w:w="2268" w:type="dxa"/>
          </w:tcPr>
          <w:p w14:paraId="227BEE84"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Gruppendurchlauf</w:t>
            </w:r>
          </w:p>
        </w:tc>
        <w:tc>
          <w:tcPr>
            <w:tcW w:w="7205" w:type="dxa"/>
          </w:tcPr>
          <w:p w14:paraId="0779EFA2" w14:textId="546730D1" w:rsidR="002D19CC" w:rsidRPr="00745925" w:rsidRDefault="00D07DF8"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SuS-</w:t>
            </w:r>
            <w:r w:rsidR="002D19CC" w:rsidRPr="00745925">
              <w:rPr>
                <w:rFonts w:cstheme="minorHAnsi"/>
                <w:sz w:val="20"/>
              </w:rPr>
              <w:t xml:space="preserve">Gruppen </w:t>
            </w:r>
            <w:r w:rsidR="001542F3">
              <w:rPr>
                <w:rFonts w:cstheme="minorHAnsi"/>
                <w:sz w:val="20"/>
              </w:rPr>
              <w:t>tauschen</w:t>
            </w:r>
            <w:r w:rsidRPr="00745925">
              <w:rPr>
                <w:rFonts w:cstheme="minorHAnsi"/>
                <w:sz w:val="20"/>
              </w:rPr>
              <w:t xml:space="preserve"> </w:t>
            </w:r>
            <w:r>
              <w:rPr>
                <w:rFonts w:cstheme="minorHAnsi"/>
                <w:sz w:val="20"/>
              </w:rPr>
              <w:t xml:space="preserve">die vorbereiteten </w:t>
            </w:r>
            <w:r w:rsidR="002D19CC" w:rsidRPr="00745925">
              <w:rPr>
                <w:rFonts w:cstheme="minorHAnsi"/>
                <w:sz w:val="20"/>
              </w:rPr>
              <w:t>Rallyes untereinander</w:t>
            </w:r>
            <w:r>
              <w:rPr>
                <w:rFonts w:cstheme="minorHAnsi"/>
                <w:sz w:val="20"/>
              </w:rPr>
              <w:t>, sodass jede Gruppe die Rallye einer anderen ausführt</w:t>
            </w:r>
            <w:r w:rsidR="002D19CC" w:rsidRPr="00745925">
              <w:rPr>
                <w:rFonts w:cstheme="minorHAnsi"/>
                <w:sz w:val="20"/>
              </w:rPr>
              <w:t>.</w:t>
            </w:r>
          </w:p>
        </w:tc>
        <w:tc>
          <w:tcPr>
            <w:tcW w:w="2268" w:type="dxa"/>
          </w:tcPr>
          <w:p w14:paraId="6BEADDBC" w14:textId="60499CDE"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Smartphones mit QR-Scanner</w:t>
            </w:r>
            <w:r w:rsidR="00F76BBF">
              <w:rPr>
                <w:rFonts w:cstheme="minorHAnsi"/>
                <w:sz w:val="20"/>
              </w:rPr>
              <w:t>,</w:t>
            </w:r>
          </w:p>
          <w:p w14:paraId="2C4964DE" w14:textId="37FC61D6"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vorbereitete Rallye</w:t>
            </w:r>
            <w:r w:rsidR="00D07DF8">
              <w:rPr>
                <w:rFonts w:cstheme="minorHAnsi"/>
                <w:sz w:val="20"/>
              </w:rPr>
              <w:t>s</w:t>
            </w:r>
          </w:p>
        </w:tc>
      </w:tr>
      <w:tr w:rsidR="002D19CC" w:rsidRPr="00745925" w14:paraId="4E28386A"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60B45A84" w14:textId="38FEAEDA" w:rsidR="002D19CC" w:rsidRPr="00745925" w:rsidRDefault="002D19CC" w:rsidP="002D19CC">
            <w:pPr>
              <w:rPr>
                <w:rFonts w:cstheme="minorHAnsi"/>
                <w:sz w:val="20"/>
              </w:rPr>
            </w:pPr>
            <w:r w:rsidRPr="00745925">
              <w:rPr>
                <w:rFonts w:cstheme="minorHAnsi"/>
                <w:sz w:val="20"/>
              </w:rPr>
              <w:t>25 Min.</w:t>
            </w:r>
          </w:p>
        </w:tc>
        <w:tc>
          <w:tcPr>
            <w:tcW w:w="1701" w:type="dxa"/>
          </w:tcPr>
          <w:p w14:paraId="020163FB"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Evaluierung</w:t>
            </w:r>
          </w:p>
        </w:tc>
        <w:tc>
          <w:tcPr>
            <w:tcW w:w="2268" w:type="dxa"/>
          </w:tcPr>
          <w:p w14:paraId="0A65487D"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6A9A8EA5" w14:textId="77777777"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Bewertung der einzelnen Rallyes anhand vorgegebener Kriterien, Vorstellung im Plenum.</w:t>
            </w:r>
          </w:p>
        </w:tc>
        <w:tc>
          <w:tcPr>
            <w:tcW w:w="2268" w:type="dxa"/>
          </w:tcPr>
          <w:p w14:paraId="465F395B"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Tafel</w:t>
            </w:r>
          </w:p>
        </w:tc>
      </w:tr>
    </w:tbl>
    <w:p w14:paraId="1860469E" w14:textId="11BA7694" w:rsidR="00C37ADC" w:rsidRPr="00055403" w:rsidRDefault="00C37ADC" w:rsidP="00055403">
      <w:bookmarkStart w:id="37" w:name="_Toc433288517"/>
    </w:p>
    <w:p w14:paraId="78092AF9" w14:textId="152B9AED" w:rsidR="002D19CC" w:rsidRPr="00897DB7" w:rsidRDefault="002D19CC" w:rsidP="002D19CC">
      <w:pPr>
        <w:pStyle w:val="berschrift3"/>
        <w:spacing w:before="200" w:after="0"/>
        <w:jc w:val="both"/>
        <w:rPr>
          <w:rFonts w:asciiTheme="minorHAnsi" w:hAnsiTheme="minorHAnsi" w:cstheme="minorHAnsi"/>
        </w:rPr>
      </w:pPr>
      <w:bookmarkStart w:id="38" w:name="_Toc24113165"/>
      <w:r w:rsidRPr="00897DB7">
        <w:rPr>
          <w:rFonts w:asciiTheme="minorHAnsi" w:hAnsiTheme="minorHAnsi" w:cstheme="minorHAnsi"/>
        </w:rPr>
        <w:t>Variante 2</w:t>
      </w:r>
      <w:bookmarkEnd w:id="37"/>
      <w:bookmarkEnd w:id="38"/>
    </w:p>
    <w:p w14:paraId="38E6E1B0" w14:textId="2119414F" w:rsidR="002E4404" w:rsidRPr="00897DB7" w:rsidRDefault="002E4404" w:rsidP="002E4404">
      <w:pPr>
        <w:spacing w:before="240"/>
        <w:rPr>
          <w:rFonts w:cstheme="minorHAnsi"/>
          <w:b/>
        </w:rPr>
      </w:pPr>
      <w:r w:rsidRPr="00897DB7">
        <w:rPr>
          <w:rFonts w:cstheme="minorHAnsi"/>
          <w:b/>
        </w:rPr>
        <w:t xml:space="preserve">Erste bis </w:t>
      </w:r>
      <w:r>
        <w:rPr>
          <w:rFonts w:cstheme="minorHAnsi"/>
          <w:b/>
        </w:rPr>
        <w:t>v</w:t>
      </w:r>
      <w:r w:rsidRPr="00897DB7">
        <w:rPr>
          <w:rFonts w:cstheme="minorHAnsi"/>
          <w:b/>
        </w:rPr>
        <w:t xml:space="preserve">ierte </w:t>
      </w:r>
      <w:r w:rsidRPr="002D19CC">
        <w:rPr>
          <w:b/>
        </w:rPr>
        <w:t>Unterrichtsstunde</w:t>
      </w:r>
      <w:r w:rsidRPr="00897DB7">
        <w:rPr>
          <w:rFonts w:cstheme="minorHAnsi"/>
          <w:b/>
        </w:rPr>
        <w:t>: Einführung</w:t>
      </w:r>
    </w:p>
    <w:p w14:paraId="3B36B85E" w14:textId="465E34A6" w:rsidR="002466F6" w:rsidRDefault="002E4404" w:rsidP="00AB3B15">
      <w:pPr>
        <w:jc w:val="both"/>
        <w:rPr>
          <w:rFonts w:cstheme="minorHAnsi"/>
        </w:rPr>
      </w:pPr>
      <w:r w:rsidRPr="00897DB7">
        <w:rPr>
          <w:rFonts w:cstheme="minorHAnsi"/>
        </w:rPr>
        <w:t>Die folgende Unterrichtseinheit ist vom selbstbestimmten Lernen der Schülerinnen und Schüler geprägt. Als Lehrkraft geben Sie den äußeren</w:t>
      </w:r>
      <w:r w:rsidR="00D07DF8">
        <w:rPr>
          <w:rFonts w:cstheme="minorHAnsi"/>
        </w:rPr>
        <w:t xml:space="preserve">, </w:t>
      </w:r>
      <w:r w:rsidRPr="00897DB7">
        <w:rPr>
          <w:rFonts w:cstheme="minorHAnsi"/>
        </w:rPr>
        <w:t>insbesondere den zeitlichen Rahmen</w:t>
      </w:r>
      <w:r w:rsidR="0062208D">
        <w:rPr>
          <w:rFonts w:cstheme="minorHAnsi"/>
        </w:rPr>
        <w:t xml:space="preserve"> vor. D</w:t>
      </w:r>
      <w:r w:rsidRPr="00897DB7">
        <w:rPr>
          <w:rFonts w:cstheme="minorHAnsi"/>
        </w:rPr>
        <w:t xml:space="preserve">aher </w:t>
      </w:r>
      <w:r w:rsidR="0062208D">
        <w:rPr>
          <w:rFonts w:cstheme="minorHAnsi"/>
        </w:rPr>
        <w:t>kann für den folgenden Ablauf</w:t>
      </w:r>
      <w:r w:rsidRPr="00897DB7">
        <w:rPr>
          <w:rFonts w:cstheme="minorHAnsi"/>
        </w:rPr>
        <w:t xml:space="preserve"> </w:t>
      </w:r>
      <w:r w:rsidR="0062208D">
        <w:rPr>
          <w:rFonts w:cstheme="minorHAnsi"/>
        </w:rPr>
        <w:t xml:space="preserve">eine </w:t>
      </w:r>
      <w:r w:rsidRPr="00897DB7">
        <w:rPr>
          <w:rFonts w:cstheme="minorHAnsi"/>
        </w:rPr>
        <w:t>Doppelstunde</w:t>
      </w:r>
      <w:r w:rsidR="0062208D">
        <w:rPr>
          <w:rFonts w:cstheme="minorHAnsi"/>
        </w:rPr>
        <w:t xml:space="preserve">, aber auch </w:t>
      </w:r>
      <w:r w:rsidR="005075F4">
        <w:rPr>
          <w:rFonts w:cstheme="minorHAnsi"/>
        </w:rPr>
        <w:t>bei</w:t>
      </w:r>
      <w:r w:rsidR="0062208D">
        <w:rPr>
          <w:rFonts w:cstheme="minorHAnsi"/>
        </w:rPr>
        <w:t xml:space="preserve"> Bedarf mehr Zeit eingeplant </w:t>
      </w:r>
      <w:r w:rsidRPr="00897DB7">
        <w:rPr>
          <w:rFonts w:cstheme="minorHAnsi"/>
        </w:rPr>
        <w:t>werden.</w:t>
      </w:r>
    </w:p>
    <w:p w14:paraId="27169095" w14:textId="77777777" w:rsidR="00C37ADC" w:rsidRDefault="00C37ADC" w:rsidP="002E4404">
      <w:pPr>
        <w:rPr>
          <w:rFonts w:cstheme="minorHAnsi"/>
        </w:rPr>
      </w:pPr>
    </w:p>
    <w:tbl>
      <w:tblPr>
        <w:tblStyle w:val="Stundenverlaufsskizzen"/>
        <w:tblW w:w="14577" w:type="dxa"/>
        <w:tblLook w:val="04A0" w:firstRow="1" w:lastRow="0" w:firstColumn="1" w:lastColumn="0" w:noHBand="0" w:noVBand="1"/>
      </w:tblPr>
      <w:tblGrid>
        <w:gridCol w:w="1134"/>
        <w:gridCol w:w="1701"/>
        <w:gridCol w:w="2268"/>
        <w:gridCol w:w="7206"/>
        <w:gridCol w:w="2268"/>
      </w:tblGrid>
      <w:tr w:rsidR="002E4404" w:rsidRPr="00745925" w14:paraId="565C8C09" w14:textId="77777777" w:rsidTr="002E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A04F052" w14:textId="77777777" w:rsidR="002E4404" w:rsidRPr="00745925" w:rsidRDefault="002E4404" w:rsidP="00D6682B">
            <w:pPr>
              <w:rPr>
                <w:rFonts w:cstheme="minorHAnsi"/>
                <w:b w:val="0"/>
                <w:sz w:val="20"/>
                <w:szCs w:val="20"/>
              </w:rPr>
            </w:pPr>
            <w:r w:rsidRPr="00745925">
              <w:rPr>
                <w:rFonts w:cstheme="minorHAnsi"/>
                <w:sz w:val="20"/>
                <w:szCs w:val="20"/>
              </w:rPr>
              <w:t>Zeit</w:t>
            </w:r>
          </w:p>
        </w:tc>
        <w:tc>
          <w:tcPr>
            <w:tcW w:w="1701" w:type="dxa"/>
          </w:tcPr>
          <w:p w14:paraId="3A845042"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743066CB" w14:textId="4583E8F9" w:rsidR="005075F4"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0107BEFC" w14:textId="708D718B"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6" w:type="dxa"/>
          </w:tcPr>
          <w:p w14:paraId="21367635" w14:textId="163943A4" w:rsidR="002E4404" w:rsidRPr="00745925"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41618C9F"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E4404" w:rsidRPr="00745925" w14:paraId="7B9ADBD9"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7751661" w14:textId="77777777" w:rsidR="002E4404" w:rsidRPr="00745925" w:rsidRDefault="002E4404" w:rsidP="002E4404">
            <w:pPr>
              <w:rPr>
                <w:rFonts w:cstheme="minorHAnsi"/>
                <w:sz w:val="20"/>
              </w:rPr>
            </w:pPr>
          </w:p>
        </w:tc>
        <w:tc>
          <w:tcPr>
            <w:tcW w:w="1701" w:type="dxa"/>
          </w:tcPr>
          <w:p w14:paraId="21E84A4D"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Vorbereitung</w:t>
            </w:r>
          </w:p>
        </w:tc>
        <w:tc>
          <w:tcPr>
            <w:tcW w:w="2268" w:type="dxa"/>
          </w:tcPr>
          <w:p w14:paraId="67773540"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Einzelaufgabe</w:t>
            </w:r>
          </w:p>
        </w:tc>
        <w:tc>
          <w:tcPr>
            <w:tcW w:w="7206" w:type="dxa"/>
          </w:tcPr>
          <w:p w14:paraId="6342CAD0" w14:textId="690F21FD"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 xml:space="preserve">SuS werden gebeten, Codes für die nächste Stunde mitzubringen </w:t>
            </w:r>
            <w:r w:rsidR="005075F4">
              <w:rPr>
                <w:rFonts w:cstheme="minorHAnsi"/>
                <w:sz w:val="20"/>
              </w:rPr>
              <w:t>–</w:t>
            </w:r>
            <w:r w:rsidRPr="00745925">
              <w:rPr>
                <w:rFonts w:cstheme="minorHAnsi"/>
                <w:sz w:val="20"/>
              </w:rPr>
              <w:t xml:space="preserve"> ausgeschnitten oder ganze Verpackungen (z.B. QR-Codes aus Werbung in Zeitschriften, Bar</w:t>
            </w:r>
            <w:r w:rsidR="00147A40">
              <w:rPr>
                <w:rFonts w:cstheme="minorHAnsi"/>
                <w:sz w:val="20"/>
              </w:rPr>
              <w:t>c</w:t>
            </w:r>
            <w:r w:rsidRPr="00745925">
              <w:rPr>
                <w:rFonts w:cstheme="minorHAnsi"/>
                <w:sz w:val="20"/>
              </w:rPr>
              <w:t>odes von Lebensmittel</w:t>
            </w:r>
            <w:r w:rsidR="005075F4">
              <w:rPr>
                <w:rFonts w:cstheme="minorHAnsi"/>
                <w:sz w:val="20"/>
              </w:rPr>
              <w:t>v</w:t>
            </w:r>
            <w:r w:rsidRPr="00745925">
              <w:rPr>
                <w:rFonts w:cstheme="minorHAnsi"/>
                <w:sz w:val="20"/>
              </w:rPr>
              <w:t>erpackungen, Büchern, Paketsendungen,</w:t>
            </w:r>
            <w:r w:rsidR="001A74C8">
              <w:rPr>
                <w:rFonts w:cstheme="minorHAnsi"/>
                <w:sz w:val="20"/>
              </w:rPr>
              <w:t xml:space="preserve"> </w:t>
            </w:r>
            <w:r w:rsidRPr="00745925">
              <w:rPr>
                <w:rFonts w:cstheme="minorHAnsi"/>
                <w:sz w:val="20"/>
              </w:rPr>
              <w:t>…).</w:t>
            </w:r>
          </w:p>
        </w:tc>
        <w:tc>
          <w:tcPr>
            <w:tcW w:w="2268" w:type="dxa"/>
          </w:tcPr>
          <w:p w14:paraId="146B835A"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E4404" w:rsidRPr="00745925" w14:paraId="6519D271"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7EF110F5" w14:textId="15C8A5E2" w:rsidR="002E4404" w:rsidRPr="00745925" w:rsidRDefault="002E4404" w:rsidP="002E4404">
            <w:pPr>
              <w:rPr>
                <w:rFonts w:cstheme="minorHAnsi"/>
                <w:sz w:val="20"/>
              </w:rPr>
            </w:pPr>
            <w:r w:rsidRPr="00745925">
              <w:rPr>
                <w:rFonts w:cstheme="minorHAnsi"/>
                <w:sz w:val="20"/>
              </w:rPr>
              <w:t>10</w:t>
            </w:r>
            <w:r w:rsidR="00A25D7D">
              <w:rPr>
                <w:rFonts w:cstheme="minorHAnsi"/>
                <w:sz w:val="20"/>
              </w:rPr>
              <w:t>–</w:t>
            </w:r>
            <w:r w:rsidRPr="00745925">
              <w:rPr>
                <w:rFonts w:cstheme="minorHAnsi"/>
                <w:sz w:val="20"/>
              </w:rPr>
              <w:t>15 Min.</w:t>
            </w:r>
          </w:p>
        </w:tc>
        <w:tc>
          <w:tcPr>
            <w:tcW w:w="1701" w:type="dxa"/>
          </w:tcPr>
          <w:p w14:paraId="01249466"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735DB73D" w14:textId="54C3F17B"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Lehrer</w:t>
            </w:r>
            <w:ins w:id="39" w:author="Rina Ferdinand" w:date="2023-01-04T07:36:00Z">
              <w:r w:rsidR="00B07025">
                <w:rPr>
                  <w:rFonts w:cstheme="minorHAnsi"/>
                  <w:sz w:val="20"/>
                </w:rPr>
                <w:t>*innen</w:t>
              </w:r>
            </w:ins>
            <w:r w:rsidRPr="00745925">
              <w:rPr>
                <w:rFonts w:cstheme="minorHAnsi"/>
                <w:sz w:val="20"/>
              </w:rPr>
              <w:t>vortrag</w:t>
            </w:r>
          </w:p>
          <w:p w14:paraId="6D4B831D"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6" w:type="dxa"/>
          </w:tcPr>
          <w:p w14:paraId="04F1E0C1" w14:textId="22FFE874"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SuS präsentieren ihre Codes und scannen sie selbst, ggf.</w:t>
            </w:r>
            <w:r w:rsidR="001A74C8">
              <w:rPr>
                <w:rFonts w:cstheme="minorHAnsi"/>
                <w:sz w:val="20"/>
              </w:rPr>
              <w:t xml:space="preserve"> </w:t>
            </w:r>
            <w:r w:rsidR="005075F4">
              <w:rPr>
                <w:rFonts w:cstheme="minorHAnsi"/>
                <w:sz w:val="20"/>
              </w:rPr>
              <w:t>kann</w:t>
            </w:r>
            <w:r w:rsidRPr="00745925">
              <w:rPr>
                <w:rFonts w:cstheme="minorHAnsi"/>
                <w:sz w:val="20"/>
              </w:rPr>
              <w:t xml:space="preserve"> L noch </w:t>
            </w:r>
            <w:r w:rsidR="002449AF">
              <w:rPr>
                <w:rFonts w:cstheme="minorHAnsi"/>
                <w:sz w:val="20"/>
              </w:rPr>
              <w:t>Miniproduke</w:t>
            </w:r>
            <w:r w:rsidRPr="00745925">
              <w:rPr>
                <w:rFonts w:cstheme="minorHAnsi"/>
                <w:sz w:val="20"/>
              </w:rPr>
              <w:t xml:space="preserve"> mit Barcodes zur Verfügung </w:t>
            </w:r>
            <w:r w:rsidR="005075F4">
              <w:rPr>
                <w:rFonts w:cstheme="minorHAnsi"/>
                <w:sz w:val="20"/>
              </w:rPr>
              <w:t>stellen</w:t>
            </w:r>
            <w:r w:rsidRPr="00745925">
              <w:rPr>
                <w:rFonts w:cstheme="minorHAnsi"/>
                <w:sz w:val="20"/>
              </w:rPr>
              <w:t>.</w:t>
            </w:r>
          </w:p>
          <w:p w14:paraId="4E481146"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p w14:paraId="3DCB7702"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Frage: Was haben alle Produkte gemeinsam? Was passiert eigentlich, wenn man sie über die Scannerkasse im Supermarkt zieht? Wie funktionieren Codes?</w:t>
            </w:r>
          </w:p>
          <w:p w14:paraId="41A153A1"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2268" w:type="dxa"/>
          </w:tcPr>
          <w:p w14:paraId="65122166"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Versch. Materialien mit Strichcodes</w:t>
            </w:r>
          </w:p>
          <w:p w14:paraId="03984510" w14:textId="435C7791"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w:t>
            </w:r>
            <w:r w:rsidR="002449AF">
              <w:rPr>
                <w:rFonts w:cstheme="minorHAnsi"/>
                <w:sz w:val="20"/>
              </w:rPr>
              <w:t>Miniprodukte</w:t>
            </w:r>
            <w:r w:rsidRPr="00745925">
              <w:rPr>
                <w:rFonts w:cstheme="minorHAnsi"/>
                <w:sz w:val="20"/>
              </w:rPr>
              <w:t>, Lebensmittel, Zeitschriften..)</w:t>
            </w:r>
            <w:r w:rsidR="00F76BBF">
              <w:rPr>
                <w:rFonts w:cstheme="minorHAnsi"/>
                <w:sz w:val="20"/>
              </w:rPr>
              <w:t>,</w:t>
            </w:r>
          </w:p>
          <w:p w14:paraId="039E25B9"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Smartphones mit Scanner-App</w:t>
            </w:r>
          </w:p>
        </w:tc>
      </w:tr>
      <w:tr w:rsidR="002E4404" w:rsidRPr="00745925" w14:paraId="14AC85F6"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AB27A6" w14:textId="4D908E6A" w:rsidR="002E4404" w:rsidRPr="00745925" w:rsidRDefault="002E4404" w:rsidP="002E4404">
            <w:pPr>
              <w:rPr>
                <w:rFonts w:cstheme="minorHAnsi"/>
                <w:sz w:val="20"/>
              </w:rPr>
            </w:pPr>
            <w:r w:rsidRPr="00745925">
              <w:rPr>
                <w:rFonts w:cstheme="minorHAnsi"/>
                <w:sz w:val="20"/>
              </w:rPr>
              <w:t>60</w:t>
            </w:r>
            <w:r w:rsidR="00A25D7D">
              <w:rPr>
                <w:rFonts w:cstheme="minorHAnsi"/>
                <w:sz w:val="20"/>
              </w:rPr>
              <w:t>–</w:t>
            </w:r>
            <w:r w:rsidRPr="00745925">
              <w:rPr>
                <w:rFonts w:cstheme="minorHAnsi"/>
                <w:sz w:val="20"/>
              </w:rPr>
              <w:t>180 Min.</w:t>
            </w:r>
          </w:p>
        </w:tc>
        <w:tc>
          <w:tcPr>
            <w:tcW w:w="1701" w:type="dxa"/>
          </w:tcPr>
          <w:p w14:paraId="031CC2AE"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 xml:space="preserve">Erarbeitung </w:t>
            </w:r>
          </w:p>
        </w:tc>
        <w:tc>
          <w:tcPr>
            <w:tcW w:w="2268" w:type="dxa"/>
          </w:tcPr>
          <w:p w14:paraId="0165499B"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 oder Gruppenarbeit</w:t>
            </w:r>
          </w:p>
        </w:tc>
        <w:tc>
          <w:tcPr>
            <w:tcW w:w="7206" w:type="dxa"/>
          </w:tcPr>
          <w:p w14:paraId="25C58239" w14:textId="03AEAB2C"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SuS recherchieren selbstbestimmt zu den Themen Barcode und QR-Code und erstellen eine Präsentation dazu. Je nach Zeit kann die Präsentation als Powerpoint, als einfaches Wandplakat oder auch als Erklärvideo, beispielsweise mit der kostenlosen Software Powtoon (</w:t>
            </w:r>
            <w:hyperlink r:id="rId20" w:history="1">
              <w:r w:rsidRPr="00745925">
                <w:rPr>
                  <w:rStyle w:val="Hyperlink"/>
                  <w:rFonts w:cstheme="minorHAnsi"/>
                  <w:sz w:val="20"/>
                </w:rPr>
                <w:t>www.powtoon.de</w:t>
              </w:r>
            </w:hyperlink>
            <w:r w:rsidRPr="00745925">
              <w:rPr>
                <w:rFonts w:cstheme="minorHAnsi"/>
                <w:sz w:val="20"/>
              </w:rPr>
              <w:t>)</w:t>
            </w:r>
            <w:r w:rsidR="005075F4">
              <w:rPr>
                <w:rFonts w:cstheme="minorHAnsi"/>
                <w:sz w:val="20"/>
              </w:rPr>
              <w:t>,</w:t>
            </w:r>
            <w:r w:rsidRPr="00745925">
              <w:rPr>
                <w:rFonts w:cstheme="minorHAnsi"/>
                <w:sz w:val="20"/>
              </w:rPr>
              <w:t xml:space="preserve"> </w:t>
            </w:r>
            <w:r w:rsidR="005075F4">
              <w:rPr>
                <w:rFonts w:cstheme="minorHAnsi"/>
                <w:sz w:val="20"/>
              </w:rPr>
              <w:t>erstellt</w:t>
            </w:r>
            <w:r w:rsidR="005075F4" w:rsidRPr="00745925">
              <w:rPr>
                <w:rFonts w:cstheme="minorHAnsi"/>
                <w:sz w:val="20"/>
              </w:rPr>
              <w:t xml:space="preserve"> </w:t>
            </w:r>
            <w:r w:rsidRPr="00745925">
              <w:rPr>
                <w:rFonts w:cstheme="minorHAnsi"/>
                <w:sz w:val="20"/>
              </w:rPr>
              <w:t>werden.</w:t>
            </w:r>
          </w:p>
        </w:tc>
        <w:tc>
          <w:tcPr>
            <w:tcW w:w="2268" w:type="dxa"/>
          </w:tcPr>
          <w:p w14:paraId="265C4678" w14:textId="097312CA" w:rsidR="009A73C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w:t>
            </w:r>
            <w:r w:rsidR="00AD2A4B">
              <w:rPr>
                <w:rFonts w:cstheme="minorHAnsi"/>
                <w:sz w:val="20"/>
                <w:szCs w:val="20"/>
              </w:rPr>
              <w:t>5</w:t>
            </w:r>
            <w:r w:rsidR="00F76BBF">
              <w:rPr>
                <w:rFonts w:cstheme="minorHAnsi"/>
                <w:sz w:val="20"/>
                <w:szCs w:val="20"/>
              </w:rPr>
              <w:t>,</w:t>
            </w:r>
            <w:r w:rsidRPr="00745925">
              <w:rPr>
                <w:rFonts w:cstheme="minorHAnsi"/>
                <w:sz w:val="20"/>
                <w:szCs w:val="20"/>
              </w:rPr>
              <w:t xml:space="preserve"> </w:t>
            </w:r>
          </w:p>
          <w:p w14:paraId="7D30179C" w14:textId="1A4B06F1" w:rsidR="009A73C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ggf. PCs</w:t>
            </w:r>
            <w:r w:rsidR="00A25D7D">
              <w:rPr>
                <w:rFonts w:cstheme="minorHAnsi"/>
                <w:sz w:val="20"/>
                <w:szCs w:val="20"/>
              </w:rPr>
              <w:t>,</w:t>
            </w:r>
          </w:p>
          <w:p w14:paraId="2521970D" w14:textId="3B416711"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Internet</w:t>
            </w:r>
          </w:p>
        </w:tc>
      </w:tr>
      <w:tr w:rsidR="002E4404" w:rsidRPr="00745925" w14:paraId="6672C801"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399BDAFD" w14:textId="4AAE3039" w:rsidR="002E4404" w:rsidRPr="00745925" w:rsidRDefault="002E4404" w:rsidP="002E4404">
            <w:pPr>
              <w:rPr>
                <w:rFonts w:cstheme="minorHAnsi"/>
                <w:sz w:val="20"/>
              </w:rPr>
            </w:pPr>
            <w:r w:rsidRPr="00745925">
              <w:rPr>
                <w:rFonts w:cstheme="minorHAnsi"/>
                <w:sz w:val="20"/>
              </w:rPr>
              <w:t>30 Min.</w:t>
            </w:r>
          </w:p>
        </w:tc>
        <w:tc>
          <w:tcPr>
            <w:tcW w:w="1701" w:type="dxa"/>
          </w:tcPr>
          <w:p w14:paraId="2B2CE8FA"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74F27E82"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6" w:type="dxa"/>
          </w:tcPr>
          <w:p w14:paraId="15EC2A34"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SuS präsentieren die Ergebnisse.</w:t>
            </w:r>
          </w:p>
        </w:tc>
        <w:tc>
          <w:tcPr>
            <w:tcW w:w="2268" w:type="dxa"/>
          </w:tcPr>
          <w:p w14:paraId="52AA2ED0" w14:textId="2AC6721D" w:rsidR="009A73C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Ggf. Beamer</w:t>
            </w:r>
            <w:r w:rsidR="00F76BBF">
              <w:rPr>
                <w:rFonts w:cstheme="minorHAnsi"/>
                <w:sz w:val="20"/>
              </w:rPr>
              <w:t>,</w:t>
            </w:r>
          </w:p>
          <w:p w14:paraId="6229BC0B" w14:textId="4F7117F1" w:rsidR="009A73C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Laptop</w:t>
            </w:r>
            <w:r w:rsidR="00F76BBF">
              <w:rPr>
                <w:rFonts w:cstheme="minorHAnsi"/>
                <w:sz w:val="20"/>
              </w:rPr>
              <w:t>,</w:t>
            </w:r>
          </w:p>
          <w:p w14:paraId="201BD2CD" w14:textId="5FBB88CE"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Boxen</w:t>
            </w:r>
          </w:p>
        </w:tc>
      </w:tr>
    </w:tbl>
    <w:p w14:paraId="5C6FBDC8" w14:textId="7DA2554E" w:rsidR="002E4404" w:rsidRPr="00897DB7" w:rsidRDefault="00B93A37" w:rsidP="002E4404">
      <w:pPr>
        <w:spacing w:before="240"/>
        <w:rPr>
          <w:rFonts w:cstheme="minorHAnsi"/>
          <w:b/>
        </w:rPr>
      </w:pPr>
      <w:r>
        <w:rPr>
          <w:rFonts w:cstheme="minorHAnsi"/>
          <w:b/>
        </w:rPr>
        <w:t>Fünfte bis siebte</w:t>
      </w:r>
      <w:r w:rsidR="002E4404" w:rsidRPr="00897DB7">
        <w:rPr>
          <w:rFonts w:cstheme="minorHAnsi"/>
          <w:b/>
        </w:rPr>
        <w:t xml:space="preserve"> </w:t>
      </w:r>
      <w:r w:rsidR="002E4404" w:rsidRPr="002D19CC">
        <w:rPr>
          <w:b/>
        </w:rPr>
        <w:t>Unterrichtsstunde</w:t>
      </w:r>
      <w:r w:rsidR="0084709A">
        <w:rPr>
          <w:rFonts w:cstheme="minorHAnsi"/>
          <w:b/>
        </w:rPr>
        <w:t xml:space="preserve">: </w:t>
      </w:r>
      <w:r w:rsidR="0084709A" w:rsidRPr="00897DB7">
        <w:rPr>
          <w:rFonts w:cstheme="minorHAnsi"/>
          <w:b/>
        </w:rPr>
        <w:t>Exkursion in ein Unternehmen</w:t>
      </w:r>
    </w:p>
    <w:tbl>
      <w:tblPr>
        <w:tblStyle w:val="Stundenverlaufsskizzen"/>
        <w:tblW w:w="14577" w:type="dxa"/>
        <w:tblLayout w:type="fixed"/>
        <w:tblLook w:val="04A0" w:firstRow="1" w:lastRow="0" w:firstColumn="1" w:lastColumn="0" w:noHBand="0" w:noVBand="1"/>
      </w:tblPr>
      <w:tblGrid>
        <w:gridCol w:w="1050"/>
        <w:gridCol w:w="1984"/>
        <w:gridCol w:w="2069"/>
        <w:gridCol w:w="7206"/>
        <w:gridCol w:w="2268"/>
      </w:tblGrid>
      <w:tr w:rsidR="002E4404" w:rsidRPr="00745925" w14:paraId="35C0E1F5" w14:textId="77777777" w:rsidTr="00745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45D07F51" w14:textId="77777777" w:rsidR="002E4404" w:rsidRPr="00745925" w:rsidRDefault="002E4404" w:rsidP="00D6682B">
            <w:pPr>
              <w:rPr>
                <w:rFonts w:cstheme="minorHAnsi"/>
                <w:b w:val="0"/>
                <w:sz w:val="20"/>
                <w:szCs w:val="20"/>
              </w:rPr>
            </w:pPr>
            <w:r w:rsidRPr="00745925">
              <w:rPr>
                <w:rFonts w:cstheme="minorHAnsi"/>
                <w:sz w:val="20"/>
                <w:szCs w:val="20"/>
              </w:rPr>
              <w:t>Zeit</w:t>
            </w:r>
          </w:p>
        </w:tc>
        <w:tc>
          <w:tcPr>
            <w:tcW w:w="1984" w:type="dxa"/>
          </w:tcPr>
          <w:p w14:paraId="6AB12236"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069" w:type="dxa"/>
          </w:tcPr>
          <w:p w14:paraId="33DB12CC" w14:textId="08CBAEC8" w:rsidR="005075F4"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287A5F04" w14:textId="08FCDDB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6" w:type="dxa"/>
          </w:tcPr>
          <w:p w14:paraId="799BD76B" w14:textId="0E78CC06" w:rsidR="002E4404" w:rsidRPr="00745925"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6AA42233"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Materialien</w:t>
            </w:r>
          </w:p>
        </w:tc>
      </w:tr>
      <w:tr w:rsidR="002E4404" w:rsidRPr="00745925" w14:paraId="78A6AF08" w14:textId="77777777" w:rsidTr="00745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43A94F44" w14:textId="43C4B0E8" w:rsidR="002E4404" w:rsidRPr="00745925" w:rsidRDefault="002E4404" w:rsidP="002E4404">
            <w:pPr>
              <w:rPr>
                <w:rFonts w:cstheme="minorHAnsi"/>
                <w:sz w:val="20"/>
              </w:rPr>
            </w:pPr>
            <w:r w:rsidRPr="00745925">
              <w:rPr>
                <w:rFonts w:cstheme="minorHAnsi"/>
                <w:sz w:val="20"/>
              </w:rPr>
              <w:t>15 Min.</w:t>
            </w:r>
          </w:p>
        </w:tc>
        <w:tc>
          <w:tcPr>
            <w:tcW w:w="1984" w:type="dxa"/>
          </w:tcPr>
          <w:p w14:paraId="5152C6AF" w14:textId="4B37BA4D"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Einstieg/Empfang</w:t>
            </w:r>
          </w:p>
        </w:tc>
        <w:tc>
          <w:tcPr>
            <w:tcW w:w="2069" w:type="dxa"/>
          </w:tcPr>
          <w:p w14:paraId="6F9CFF63"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Vortrag des Unternehmens</w:t>
            </w:r>
          </w:p>
        </w:tc>
        <w:tc>
          <w:tcPr>
            <w:tcW w:w="7206" w:type="dxa"/>
          </w:tcPr>
          <w:p w14:paraId="74FE74AB" w14:textId="77777777"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Begrüßung der Schulklasse, Vorstellung des Unternehmens, ggf. mit Präsentation</w:t>
            </w:r>
          </w:p>
        </w:tc>
        <w:tc>
          <w:tcPr>
            <w:tcW w:w="2268" w:type="dxa"/>
          </w:tcPr>
          <w:p w14:paraId="76AD7D23" w14:textId="2A564A3D" w:rsidR="002E4404" w:rsidRPr="00745925" w:rsidRDefault="002E4404"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130A17">
              <w:rPr>
                <w:rFonts w:cstheme="minorHAnsi"/>
                <w:sz w:val="20"/>
                <w:szCs w:val="20"/>
              </w:rPr>
              <w:t>4</w:t>
            </w:r>
            <w:r w:rsidRPr="00745925">
              <w:rPr>
                <w:rFonts w:cstheme="minorHAnsi"/>
                <w:sz w:val="20"/>
                <w:szCs w:val="20"/>
              </w:rPr>
              <w:t xml:space="preserve">.8 </w:t>
            </w:r>
          </w:p>
        </w:tc>
      </w:tr>
      <w:tr w:rsidR="002E4404" w:rsidRPr="00745925" w14:paraId="21C00A0D" w14:textId="77777777" w:rsidTr="00745925">
        <w:tc>
          <w:tcPr>
            <w:cnfStyle w:val="001000000000" w:firstRow="0" w:lastRow="0" w:firstColumn="1" w:lastColumn="0" w:oddVBand="0" w:evenVBand="0" w:oddHBand="0" w:evenHBand="0" w:firstRowFirstColumn="0" w:firstRowLastColumn="0" w:lastRowFirstColumn="0" w:lastRowLastColumn="0"/>
            <w:tcW w:w="1050" w:type="dxa"/>
          </w:tcPr>
          <w:p w14:paraId="2D95C7E9" w14:textId="3DB46501" w:rsidR="002E4404" w:rsidRPr="00745925" w:rsidRDefault="002E4404" w:rsidP="002E4404">
            <w:pPr>
              <w:rPr>
                <w:rFonts w:cstheme="minorHAnsi"/>
                <w:sz w:val="20"/>
              </w:rPr>
            </w:pPr>
            <w:r w:rsidRPr="00745925">
              <w:rPr>
                <w:rFonts w:cstheme="minorHAnsi"/>
                <w:sz w:val="20"/>
              </w:rPr>
              <w:t>20</w:t>
            </w:r>
            <w:r w:rsidR="00A25D7D">
              <w:rPr>
                <w:rFonts w:cstheme="minorHAnsi"/>
                <w:sz w:val="20"/>
              </w:rPr>
              <w:t>–</w:t>
            </w:r>
            <w:r w:rsidRPr="00745925">
              <w:rPr>
                <w:rFonts w:cstheme="minorHAnsi"/>
                <w:sz w:val="20"/>
              </w:rPr>
              <w:t>50 Min.</w:t>
            </w:r>
          </w:p>
        </w:tc>
        <w:tc>
          <w:tcPr>
            <w:tcW w:w="1984" w:type="dxa"/>
          </w:tcPr>
          <w:p w14:paraId="6622EED0"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Hinführung/ Betriebsbesichtigung</w:t>
            </w:r>
          </w:p>
        </w:tc>
        <w:tc>
          <w:tcPr>
            <w:tcW w:w="2069" w:type="dxa"/>
          </w:tcPr>
          <w:p w14:paraId="6530921A"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Vortrag</w:t>
            </w:r>
          </w:p>
        </w:tc>
        <w:tc>
          <w:tcPr>
            <w:tcW w:w="7206" w:type="dxa"/>
          </w:tcPr>
          <w:p w14:paraId="1361E8E8"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SuS erhalten eine Führung durch das Unternehmen, dabei wird insbesondere auf die Bedeutung von Codes (Barcodes oder QR-Codes) eingegangen: Wo </w:t>
            </w:r>
            <w:r w:rsidRPr="00745925">
              <w:rPr>
                <w:rFonts w:cstheme="minorHAnsi"/>
                <w:sz w:val="20"/>
              </w:rPr>
              <w:lastRenderedPageBreak/>
              <w:t>kommen sie im Unternehmen überall zum Einsatz? Welche Bedeutung hatte die Einführung von Codes? …</w:t>
            </w:r>
          </w:p>
        </w:tc>
        <w:tc>
          <w:tcPr>
            <w:tcW w:w="2268" w:type="dxa"/>
          </w:tcPr>
          <w:p w14:paraId="2E30D09E"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lastRenderedPageBreak/>
              <w:t xml:space="preserve"> </w:t>
            </w:r>
          </w:p>
        </w:tc>
      </w:tr>
      <w:tr w:rsidR="002E4404" w:rsidRPr="00745925" w14:paraId="1AE3C205" w14:textId="77777777" w:rsidTr="00745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5F4E6797" w14:textId="5918E887" w:rsidR="002E4404" w:rsidRPr="00745925" w:rsidRDefault="002E4404" w:rsidP="002E4404">
            <w:pPr>
              <w:rPr>
                <w:rFonts w:cstheme="minorHAnsi"/>
                <w:sz w:val="20"/>
              </w:rPr>
            </w:pPr>
            <w:r w:rsidRPr="00745925">
              <w:rPr>
                <w:rFonts w:cstheme="minorHAnsi"/>
                <w:sz w:val="20"/>
              </w:rPr>
              <w:t>20</w:t>
            </w:r>
            <w:r w:rsidR="00501BBE">
              <w:rPr>
                <w:rFonts w:cstheme="minorHAnsi"/>
                <w:sz w:val="20"/>
              </w:rPr>
              <w:t>–</w:t>
            </w:r>
            <w:r w:rsidRPr="00745925">
              <w:rPr>
                <w:rFonts w:cstheme="minorHAnsi"/>
                <w:sz w:val="20"/>
              </w:rPr>
              <w:t>40 Min.</w:t>
            </w:r>
          </w:p>
        </w:tc>
        <w:tc>
          <w:tcPr>
            <w:tcW w:w="1984" w:type="dxa"/>
          </w:tcPr>
          <w:p w14:paraId="5DE90803"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Erarbeitung/ Praxisphase</w:t>
            </w:r>
          </w:p>
        </w:tc>
        <w:tc>
          <w:tcPr>
            <w:tcW w:w="2069" w:type="dxa"/>
          </w:tcPr>
          <w:p w14:paraId="4FE5341B"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Gruppenarbeit</w:t>
            </w:r>
          </w:p>
        </w:tc>
        <w:tc>
          <w:tcPr>
            <w:tcW w:w="7206" w:type="dxa"/>
          </w:tcPr>
          <w:p w14:paraId="270CC18F" w14:textId="124AB5BD"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SuS bekommen die Gelegenheit, selbst auszuprobieren</w:t>
            </w:r>
            <w:r w:rsidR="00A42670">
              <w:rPr>
                <w:rFonts w:cstheme="minorHAnsi"/>
                <w:sz w:val="20"/>
              </w:rPr>
              <w:t>, wie die Arbeit mit Codes funktioniert</w:t>
            </w:r>
            <w:r w:rsidRPr="00745925">
              <w:rPr>
                <w:rFonts w:cstheme="minorHAnsi"/>
                <w:sz w:val="20"/>
              </w:rPr>
              <w:t xml:space="preserve">. </w:t>
            </w:r>
          </w:p>
        </w:tc>
        <w:tc>
          <w:tcPr>
            <w:tcW w:w="2268" w:type="dxa"/>
          </w:tcPr>
          <w:p w14:paraId="2F6A44F2"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E4404" w:rsidRPr="00745925" w14:paraId="114B8797" w14:textId="77777777" w:rsidTr="00745925">
        <w:tc>
          <w:tcPr>
            <w:cnfStyle w:val="001000000000" w:firstRow="0" w:lastRow="0" w:firstColumn="1" w:lastColumn="0" w:oddVBand="0" w:evenVBand="0" w:oddHBand="0" w:evenHBand="0" w:firstRowFirstColumn="0" w:firstRowLastColumn="0" w:lastRowFirstColumn="0" w:lastRowLastColumn="0"/>
            <w:tcW w:w="1050" w:type="dxa"/>
          </w:tcPr>
          <w:p w14:paraId="2E9705F2" w14:textId="248D25EB" w:rsidR="002E4404" w:rsidRPr="00745925" w:rsidRDefault="002E4404" w:rsidP="002E4404">
            <w:pPr>
              <w:rPr>
                <w:rFonts w:cstheme="minorHAnsi"/>
                <w:sz w:val="20"/>
              </w:rPr>
            </w:pPr>
            <w:r w:rsidRPr="00745925">
              <w:rPr>
                <w:rFonts w:cstheme="minorHAnsi"/>
                <w:sz w:val="20"/>
              </w:rPr>
              <w:t>20 Min.</w:t>
            </w:r>
          </w:p>
        </w:tc>
        <w:tc>
          <w:tcPr>
            <w:tcW w:w="1984" w:type="dxa"/>
          </w:tcPr>
          <w:p w14:paraId="72CBDD5E"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Sicherung</w:t>
            </w:r>
          </w:p>
        </w:tc>
        <w:tc>
          <w:tcPr>
            <w:tcW w:w="2069" w:type="dxa"/>
          </w:tcPr>
          <w:p w14:paraId="11F851CB"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 Abschlussphase</w:t>
            </w:r>
          </w:p>
        </w:tc>
        <w:tc>
          <w:tcPr>
            <w:tcW w:w="7206" w:type="dxa"/>
          </w:tcPr>
          <w:p w14:paraId="7E6688EC" w14:textId="0ED8937A"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SuS haben die Möglichkeit</w:t>
            </w:r>
            <w:r w:rsidR="00A42670">
              <w:rPr>
                <w:rFonts w:cstheme="minorHAnsi"/>
                <w:sz w:val="20"/>
              </w:rPr>
              <w:t>,</w:t>
            </w:r>
            <w:r w:rsidRPr="00745925">
              <w:rPr>
                <w:rFonts w:cstheme="minorHAnsi"/>
                <w:sz w:val="20"/>
              </w:rPr>
              <w:t xml:space="preserve"> offene Fragen zu klären, </w:t>
            </w:r>
            <w:r w:rsidR="00A42670">
              <w:rPr>
                <w:rFonts w:cstheme="minorHAnsi"/>
                <w:sz w:val="20"/>
              </w:rPr>
              <w:t xml:space="preserve">die </w:t>
            </w:r>
            <w:r w:rsidRPr="00745925">
              <w:rPr>
                <w:rFonts w:cstheme="minorHAnsi"/>
                <w:sz w:val="20"/>
              </w:rPr>
              <w:t xml:space="preserve">Erkundung Revue passieren </w:t>
            </w:r>
            <w:r w:rsidR="00A42670">
              <w:rPr>
                <w:rFonts w:cstheme="minorHAnsi"/>
                <w:sz w:val="20"/>
              </w:rPr>
              <w:t xml:space="preserve">zu </w:t>
            </w:r>
            <w:r w:rsidRPr="00745925">
              <w:rPr>
                <w:rFonts w:cstheme="minorHAnsi"/>
                <w:sz w:val="20"/>
              </w:rPr>
              <w:t>lassen, Feedback</w:t>
            </w:r>
            <w:r w:rsidR="00A42670">
              <w:rPr>
                <w:rFonts w:cstheme="minorHAnsi"/>
                <w:sz w:val="20"/>
              </w:rPr>
              <w:t xml:space="preserve"> zu geben</w:t>
            </w:r>
            <w:r w:rsidRPr="00745925">
              <w:rPr>
                <w:rFonts w:cstheme="minorHAnsi"/>
                <w:sz w:val="20"/>
              </w:rPr>
              <w:t>.</w:t>
            </w:r>
          </w:p>
        </w:tc>
        <w:tc>
          <w:tcPr>
            <w:tcW w:w="2268" w:type="dxa"/>
          </w:tcPr>
          <w:p w14:paraId="3E9FBE12"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p>
        </w:tc>
      </w:tr>
    </w:tbl>
    <w:p w14:paraId="48FF87C7" w14:textId="1F3A79D3" w:rsidR="002E4404" w:rsidRPr="00897DB7" w:rsidRDefault="00B93A37" w:rsidP="002E4404">
      <w:pPr>
        <w:spacing w:before="240"/>
        <w:rPr>
          <w:rFonts w:cstheme="minorHAnsi"/>
          <w:b/>
        </w:rPr>
      </w:pPr>
      <w:r>
        <w:rPr>
          <w:rFonts w:cstheme="minorHAnsi"/>
          <w:b/>
        </w:rPr>
        <w:t>Achte bis neunte</w:t>
      </w:r>
      <w:r w:rsidR="002E4404" w:rsidRPr="00897DB7">
        <w:rPr>
          <w:rFonts w:cstheme="minorHAnsi"/>
          <w:b/>
        </w:rPr>
        <w:t xml:space="preserve"> </w:t>
      </w:r>
      <w:r w:rsidR="002E4404" w:rsidRPr="002D19CC">
        <w:rPr>
          <w:b/>
        </w:rPr>
        <w:t>Unterrichtsstunde</w:t>
      </w:r>
      <w:r w:rsidR="002E4404" w:rsidRPr="00897DB7">
        <w:rPr>
          <w:rFonts w:cstheme="minorHAnsi"/>
          <w:b/>
        </w:rPr>
        <w:t>: Design Thinking</w:t>
      </w:r>
    </w:p>
    <w:p w14:paraId="0E08C24D" w14:textId="1DC48FDA" w:rsidR="002E4404" w:rsidRDefault="002E4404" w:rsidP="002E4404">
      <w:pPr>
        <w:rPr>
          <w:rFonts w:cstheme="minorHAnsi"/>
        </w:rPr>
      </w:pPr>
      <w:commentRangeStart w:id="40"/>
      <w:r w:rsidRPr="00897DB7">
        <w:rPr>
          <w:rFonts w:cstheme="minorHAnsi"/>
        </w:rPr>
        <w:t xml:space="preserve">Weitere Informationen zum Thema Design Thinking erhalten Sie im </w:t>
      </w:r>
      <w:del w:id="41" w:author="Rina Ferdinand" w:date="2023-01-04T07:39:00Z">
        <w:r w:rsidRPr="00897DB7" w:rsidDel="00B07025">
          <w:rPr>
            <w:rFonts w:cstheme="minorHAnsi"/>
          </w:rPr>
          <w:delText>Modul B</w:delText>
        </w:r>
        <w:r w:rsidR="00472CAA" w:rsidDel="00B07025">
          <w:rPr>
            <w:rFonts w:cstheme="minorHAnsi"/>
          </w:rPr>
          <w:delText>4</w:delText>
        </w:r>
      </w:del>
      <w:ins w:id="42" w:author="Rina Ferdinand" w:date="2023-01-04T07:39:00Z">
        <w:r w:rsidR="00B07025">
          <w:rPr>
            <w:rFonts w:cstheme="minorHAnsi"/>
          </w:rPr>
          <w:t>Methodenmodul M1</w:t>
        </w:r>
      </w:ins>
      <w:r w:rsidRPr="00897DB7">
        <w:rPr>
          <w:rFonts w:cstheme="minorHAnsi"/>
        </w:rPr>
        <w:t xml:space="preserve"> von IT2School.</w:t>
      </w:r>
      <w:commentRangeEnd w:id="40"/>
      <w:r w:rsidR="002449AF">
        <w:rPr>
          <w:rStyle w:val="Kommentarzeichen"/>
        </w:rPr>
        <w:commentReference w:id="40"/>
      </w:r>
    </w:p>
    <w:tbl>
      <w:tblPr>
        <w:tblStyle w:val="Stundenverlaufsskizzen"/>
        <w:tblW w:w="14577" w:type="dxa"/>
        <w:tblLayout w:type="fixed"/>
        <w:tblLook w:val="04A0" w:firstRow="1" w:lastRow="0" w:firstColumn="1" w:lastColumn="0" w:noHBand="0" w:noVBand="1"/>
      </w:tblPr>
      <w:tblGrid>
        <w:gridCol w:w="1134"/>
        <w:gridCol w:w="1701"/>
        <w:gridCol w:w="2268"/>
        <w:gridCol w:w="7206"/>
        <w:gridCol w:w="2268"/>
      </w:tblGrid>
      <w:tr w:rsidR="002E4404" w:rsidRPr="00897DB7" w14:paraId="674BAAD9" w14:textId="77777777" w:rsidTr="002E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112B1C2" w14:textId="77777777" w:rsidR="002E4404" w:rsidRPr="00897DB7" w:rsidRDefault="002E4404" w:rsidP="00D6682B">
            <w:pPr>
              <w:rPr>
                <w:rFonts w:cstheme="minorHAnsi"/>
                <w:b w:val="0"/>
                <w:szCs w:val="20"/>
              </w:rPr>
            </w:pPr>
            <w:r w:rsidRPr="00897DB7">
              <w:rPr>
                <w:rFonts w:cstheme="minorHAnsi"/>
                <w:szCs w:val="20"/>
              </w:rPr>
              <w:t>Zeit</w:t>
            </w:r>
          </w:p>
        </w:tc>
        <w:tc>
          <w:tcPr>
            <w:tcW w:w="1701" w:type="dxa"/>
          </w:tcPr>
          <w:p w14:paraId="453A1247" w14:textId="77777777"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Phase</w:t>
            </w:r>
          </w:p>
        </w:tc>
        <w:tc>
          <w:tcPr>
            <w:tcW w:w="2268" w:type="dxa"/>
          </w:tcPr>
          <w:p w14:paraId="2DB012B2" w14:textId="572ACF3A" w:rsidR="001F179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Cs w:val="20"/>
              </w:rPr>
            </w:pPr>
            <w:r w:rsidRPr="00897DB7">
              <w:rPr>
                <w:rFonts w:cstheme="minorHAnsi"/>
                <w:szCs w:val="20"/>
              </w:rPr>
              <w:t>Sozialform/</w:t>
            </w:r>
          </w:p>
          <w:p w14:paraId="5FDC0D7A" w14:textId="205CCD6C"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Lehrerimpuls</w:t>
            </w:r>
          </w:p>
        </w:tc>
        <w:tc>
          <w:tcPr>
            <w:tcW w:w="7206" w:type="dxa"/>
          </w:tcPr>
          <w:p w14:paraId="17FDE4E7" w14:textId="1FA14D2F" w:rsidR="002E4404" w:rsidRPr="00897DB7"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Inhalt/Unterrichtsgeschehen</w:t>
            </w:r>
          </w:p>
        </w:tc>
        <w:tc>
          <w:tcPr>
            <w:tcW w:w="2268" w:type="dxa"/>
          </w:tcPr>
          <w:p w14:paraId="024334C2" w14:textId="77777777"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Materialien</w:t>
            </w:r>
          </w:p>
        </w:tc>
      </w:tr>
      <w:tr w:rsidR="002E4404" w:rsidRPr="00897DB7" w14:paraId="11F5C1C7"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CE645C3" w14:textId="2783F6C8" w:rsidR="002E4404" w:rsidRPr="00897DB7" w:rsidRDefault="002E4404" w:rsidP="002E4404">
            <w:pPr>
              <w:rPr>
                <w:rFonts w:cstheme="minorHAnsi"/>
              </w:rPr>
            </w:pPr>
            <w:r w:rsidRPr="00897DB7">
              <w:rPr>
                <w:rFonts w:cstheme="minorHAnsi"/>
              </w:rPr>
              <w:t xml:space="preserve">15 </w:t>
            </w:r>
            <w:r>
              <w:rPr>
                <w:rFonts w:cstheme="minorHAnsi"/>
              </w:rPr>
              <w:t>Min</w:t>
            </w:r>
          </w:p>
        </w:tc>
        <w:tc>
          <w:tcPr>
            <w:tcW w:w="1701" w:type="dxa"/>
          </w:tcPr>
          <w:p w14:paraId="090F2F2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Einstieg/ Empfang</w:t>
            </w:r>
          </w:p>
        </w:tc>
        <w:tc>
          <w:tcPr>
            <w:tcW w:w="2268" w:type="dxa"/>
          </w:tcPr>
          <w:p w14:paraId="26906819"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Plenum</w:t>
            </w:r>
          </w:p>
        </w:tc>
        <w:tc>
          <w:tcPr>
            <w:tcW w:w="7206" w:type="dxa"/>
          </w:tcPr>
          <w:p w14:paraId="0CF64FC4" w14:textId="77777777"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Feedback zur Exkursion: Was hat die Klasse mitgenommen?</w:t>
            </w:r>
          </w:p>
          <w:p w14:paraId="605ECD05" w14:textId="0A1AD321"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Anschließend wird der Frage nachgegangen, wie die Entwicklung in Zukunft weitergehen kann</w:t>
            </w:r>
            <w:r w:rsidR="004405B4">
              <w:rPr>
                <w:rFonts w:cstheme="minorHAnsi"/>
              </w:rPr>
              <w:t>:</w:t>
            </w:r>
            <w:r w:rsidRPr="00897DB7">
              <w:rPr>
                <w:rFonts w:cstheme="minorHAnsi"/>
              </w:rPr>
              <w:t xml:space="preserve"> Haben wir dann noch Barcodes oder QR-Codes oder gibt es andere Möglichkeiten? Erklärung der folgenden Aufgabe.</w:t>
            </w:r>
          </w:p>
        </w:tc>
        <w:tc>
          <w:tcPr>
            <w:tcW w:w="2268" w:type="dxa"/>
          </w:tcPr>
          <w:p w14:paraId="2FEC293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2928DB45"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1C17BBDF" w14:textId="6636ECDB" w:rsidR="002E4404" w:rsidRPr="00897DB7" w:rsidRDefault="002E4404" w:rsidP="002E4404">
            <w:pPr>
              <w:rPr>
                <w:rFonts w:cstheme="minorHAnsi"/>
              </w:rPr>
            </w:pPr>
            <w:r w:rsidRPr="00897DB7">
              <w:rPr>
                <w:rFonts w:cstheme="minorHAnsi"/>
                <w:szCs w:val="20"/>
              </w:rPr>
              <w:t xml:space="preserve">10 </w:t>
            </w:r>
            <w:r>
              <w:rPr>
                <w:rFonts w:cstheme="minorHAnsi"/>
              </w:rPr>
              <w:t>Min</w:t>
            </w:r>
            <w:r w:rsidRPr="00897DB7">
              <w:rPr>
                <w:rFonts w:cstheme="minorHAnsi"/>
                <w:szCs w:val="20"/>
              </w:rPr>
              <w:t>.</w:t>
            </w:r>
          </w:p>
        </w:tc>
        <w:tc>
          <w:tcPr>
            <w:tcW w:w="1701" w:type="dxa"/>
          </w:tcPr>
          <w:p w14:paraId="558F25EA"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Vertiefung</w:t>
            </w:r>
          </w:p>
        </w:tc>
        <w:tc>
          <w:tcPr>
            <w:tcW w:w="2268" w:type="dxa"/>
          </w:tcPr>
          <w:p w14:paraId="6FAE5BEB"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Plenum</w:t>
            </w:r>
          </w:p>
        </w:tc>
        <w:tc>
          <w:tcPr>
            <w:tcW w:w="7206" w:type="dxa"/>
          </w:tcPr>
          <w:p w14:paraId="0F094561" w14:textId="6149CB5E"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b/>
                <w:szCs w:val="20"/>
              </w:rPr>
              <w:t>Verstehensphase/Aufgabe:</w:t>
            </w:r>
            <w:r w:rsidRPr="00897DB7">
              <w:rPr>
                <w:rFonts w:cstheme="minorHAnsi"/>
                <w:szCs w:val="20"/>
              </w:rPr>
              <w:t xml:space="preserve"> Ein neuer Chip soll entwickelt werden. Welche Informationen könnten darauf gespeichert sein, um die Wirtschaft</w:t>
            </w:r>
            <w:r w:rsidR="00303F04">
              <w:rPr>
                <w:rFonts w:cstheme="minorHAnsi"/>
                <w:szCs w:val="20"/>
              </w:rPr>
              <w:t>,</w:t>
            </w:r>
            <w:r w:rsidRPr="00897DB7">
              <w:rPr>
                <w:rFonts w:cstheme="minorHAnsi"/>
                <w:szCs w:val="20"/>
              </w:rPr>
              <w:t xml:space="preserve"> aber auch unser Leben zu Hause zu revolutionieren?</w:t>
            </w:r>
          </w:p>
          <w:p w14:paraId="71B74937" w14:textId="6F7CEC60"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Standpunkte werden definiert und Gruppen aufgeteilt; Gruppeneinteilung der Klasse, ggf. jede</w:t>
            </w:r>
            <w:r w:rsidR="00C3121D">
              <w:rPr>
                <w:rFonts w:cstheme="minorHAnsi"/>
                <w:szCs w:val="20"/>
              </w:rPr>
              <w:t>s Thema</w:t>
            </w:r>
            <w:r w:rsidRPr="00897DB7">
              <w:rPr>
                <w:rFonts w:cstheme="minorHAnsi"/>
                <w:szCs w:val="20"/>
              </w:rPr>
              <w:t xml:space="preserve"> doppelt verteilen = 6 Gruppen </w:t>
            </w:r>
            <w:r w:rsidR="00303F04">
              <w:rPr>
                <w:rFonts w:cstheme="minorHAnsi"/>
                <w:szCs w:val="20"/>
              </w:rPr>
              <w:t>à</w:t>
            </w:r>
            <w:r w:rsidRPr="00897DB7">
              <w:rPr>
                <w:rFonts w:cstheme="minorHAnsi"/>
                <w:szCs w:val="20"/>
              </w:rPr>
              <w:t xml:space="preserve"> </w:t>
            </w:r>
            <w:r w:rsidR="00303F04">
              <w:rPr>
                <w:rFonts w:cstheme="minorHAnsi"/>
                <w:szCs w:val="20"/>
              </w:rPr>
              <w:t>etwa</w:t>
            </w:r>
            <w:r w:rsidRPr="00897DB7">
              <w:rPr>
                <w:rFonts w:cstheme="minorHAnsi"/>
                <w:szCs w:val="20"/>
              </w:rPr>
              <w:t xml:space="preserve"> 5 Pers</w:t>
            </w:r>
            <w:r w:rsidR="00A25D7D">
              <w:rPr>
                <w:rFonts w:cstheme="minorHAnsi"/>
                <w:szCs w:val="20"/>
              </w:rPr>
              <w:t>.</w:t>
            </w:r>
            <w:r w:rsidRPr="00897DB7">
              <w:rPr>
                <w:rFonts w:cstheme="minorHAnsi"/>
                <w:szCs w:val="20"/>
              </w:rPr>
              <w:t>; Personas werden vorgegeben</w:t>
            </w:r>
            <w:r w:rsidR="00303F04">
              <w:rPr>
                <w:rFonts w:cstheme="minorHAnsi"/>
                <w:szCs w:val="20"/>
              </w:rPr>
              <w:t>.</w:t>
            </w:r>
            <w:r w:rsidRPr="00897DB7">
              <w:rPr>
                <w:rFonts w:cstheme="minorHAnsi"/>
                <w:szCs w:val="20"/>
              </w:rPr>
              <w:t xml:space="preserve"> </w:t>
            </w:r>
          </w:p>
        </w:tc>
        <w:tc>
          <w:tcPr>
            <w:tcW w:w="2268" w:type="dxa"/>
          </w:tcPr>
          <w:p w14:paraId="1F80BEEA" w14:textId="35A8018C" w:rsidR="002E4404" w:rsidRPr="00897DB7" w:rsidRDefault="002E4404" w:rsidP="00130A17">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AB B</w:t>
            </w:r>
            <w:r w:rsidR="00AD2A4B">
              <w:rPr>
                <w:rFonts w:cstheme="minorHAnsi"/>
                <w:szCs w:val="20"/>
              </w:rPr>
              <w:t>3</w:t>
            </w:r>
            <w:r w:rsidRPr="00897DB7">
              <w:rPr>
                <w:rFonts w:cstheme="minorHAnsi"/>
                <w:szCs w:val="20"/>
              </w:rPr>
              <w:t>.</w:t>
            </w:r>
            <w:r w:rsidR="00AD2A4B">
              <w:rPr>
                <w:rFonts w:cstheme="minorHAnsi"/>
                <w:szCs w:val="20"/>
              </w:rPr>
              <w:t>10</w:t>
            </w:r>
            <w:r w:rsidRPr="00897DB7">
              <w:rPr>
                <w:rFonts w:cstheme="minorHAnsi"/>
                <w:szCs w:val="20"/>
              </w:rPr>
              <w:t xml:space="preserve"> </w:t>
            </w:r>
          </w:p>
        </w:tc>
      </w:tr>
      <w:tr w:rsidR="002E4404" w:rsidRPr="00897DB7" w14:paraId="09E7B0F5"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F70ABC1" w14:textId="24E8FEE2" w:rsidR="002E4404" w:rsidRPr="00897DB7" w:rsidRDefault="002E4404" w:rsidP="002E4404">
            <w:pPr>
              <w:rPr>
                <w:rFonts w:cstheme="minorHAnsi"/>
              </w:rPr>
            </w:pPr>
            <w:r w:rsidRPr="00897DB7">
              <w:rPr>
                <w:rFonts w:cstheme="minorHAnsi"/>
                <w:szCs w:val="20"/>
              </w:rPr>
              <w:t xml:space="preserve">5 </w:t>
            </w:r>
            <w:r>
              <w:rPr>
                <w:rFonts w:cstheme="minorHAnsi"/>
              </w:rPr>
              <w:t>Min</w:t>
            </w:r>
            <w:r w:rsidRPr="00897DB7">
              <w:rPr>
                <w:rFonts w:cstheme="minorHAnsi"/>
                <w:szCs w:val="20"/>
              </w:rPr>
              <w:t>.</w:t>
            </w:r>
          </w:p>
        </w:tc>
        <w:tc>
          <w:tcPr>
            <w:tcW w:w="1701" w:type="dxa"/>
          </w:tcPr>
          <w:p w14:paraId="4079BBBE"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Vertiefung</w:t>
            </w:r>
          </w:p>
        </w:tc>
        <w:tc>
          <w:tcPr>
            <w:tcW w:w="2268" w:type="dxa"/>
          </w:tcPr>
          <w:p w14:paraId="19243D72"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712B6DF4" w14:textId="77777777" w:rsidR="002E4404"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897DB7">
              <w:rPr>
                <w:rFonts w:cstheme="minorHAnsi"/>
                <w:b/>
                <w:szCs w:val="20"/>
              </w:rPr>
              <w:t>Beobachten + Synthese:</w:t>
            </w:r>
            <w:r w:rsidRPr="00897DB7">
              <w:rPr>
                <w:rFonts w:cstheme="minorHAnsi"/>
                <w:szCs w:val="20"/>
              </w:rPr>
              <w:t xml:space="preserve"> Die Gruppe überlegt, welche besonderen Wünsche, Bedürfni</w:t>
            </w:r>
            <w:r w:rsidR="006A147E">
              <w:rPr>
                <w:rFonts w:cstheme="minorHAnsi"/>
                <w:szCs w:val="20"/>
              </w:rPr>
              <w:t xml:space="preserve">sse oder Probleme die Personas </w:t>
            </w:r>
            <w:r w:rsidRPr="00897DB7">
              <w:rPr>
                <w:rFonts w:cstheme="minorHAnsi"/>
                <w:szCs w:val="20"/>
              </w:rPr>
              <w:t>haben könnten (hier fließen die Erkenntnisse aus der Exkursion mit ein).</w:t>
            </w:r>
          </w:p>
          <w:p w14:paraId="1E55F497" w14:textId="468E76FC" w:rsidR="00745925" w:rsidRPr="00897DB7" w:rsidRDefault="00745925"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268" w:type="dxa"/>
          </w:tcPr>
          <w:p w14:paraId="629504D8"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0C396A8B"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187C5C5B" w14:textId="2B9D61D4" w:rsidR="002E4404" w:rsidRPr="00897DB7" w:rsidRDefault="002E4404" w:rsidP="002E4404">
            <w:pPr>
              <w:rPr>
                <w:rFonts w:cstheme="minorHAnsi"/>
              </w:rPr>
            </w:pPr>
            <w:r w:rsidRPr="00897DB7">
              <w:rPr>
                <w:rFonts w:cstheme="minorHAnsi"/>
                <w:szCs w:val="20"/>
              </w:rPr>
              <w:t>10</w:t>
            </w:r>
            <w:r w:rsidR="00A25D7D">
              <w:rPr>
                <w:rFonts w:cstheme="minorHAnsi"/>
                <w:szCs w:val="20"/>
              </w:rPr>
              <w:t>–</w:t>
            </w:r>
            <w:r w:rsidRPr="00897DB7">
              <w:rPr>
                <w:rFonts w:cstheme="minorHAnsi"/>
                <w:szCs w:val="20"/>
              </w:rPr>
              <w:t xml:space="preserve">20 </w:t>
            </w:r>
            <w:r>
              <w:rPr>
                <w:rFonts w:cstheme="minorHAnsi"/>
              </w:rPr>
              <w:t>Min</w:t>
            </w:r>
            <w:r w:rsidRPr="00897DB7">
              <w:rPr>
                <w:rFonts w:cstheme="minorHAnsi"/>
                <w:szCs w:val="20"/>
              </w:rPr>
              <w:t>.</w:t>
            </w:r>
          </w:p>
        </w:tc>
        <w:tc>
          <w:tcPr>
            <w:tcW w:w="1701" w:type="dxa"/>
          </w:tcPr>
          <w:p w14:paraId="75EFCF1F"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Praxisphase</w:t>
            </w:r>
          </w:p>
        </w:tc>
        <w:tc>
          <w:tcPr>
            <w:tcW w:w="2268" w:type="dxa"/>
          </w:tcPr>
          <w:p w14:paraId="0BE9BDB8"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211FED39" w14:textId="77777777"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szCs w:val="20"/>
              </w:rPr>
              <w:t>Ideen sammeln:</w:t>
            </w:r>
          </w:p>
          <w:p w14:paraId="60DC7215" w14:textId="5A73A61E" w:rsidR="002E4404" w:rsidRPr="00897DB7" w:rsidRDefault="002E4404" w:rsidP="00AB3B15">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b/>
                <w:szCs w:val="20"/>
              </w:rPr>
              <w:t>1. Schritt:</w:t>
            </w:r>
            <w:r w:rsidRPr="00897DB7">
              <w:rPr>
                <w:rFonts w:cstheme="minorHAnsi"/>
                <w:szCs w:val="20"/>
              </w:rPr>
              <w:t xml:space="preserve"> Ideenfindung – </w:t>
            </w:r>
            <w:r w:rsidR="00303F04">
              <w:rPr>
                <w:rFonts w:cstheme="minorHAnsi"/>
                <w:szCs w:val="20"/>
              </w:rPr>
              <w:t>j</w:t>
            </w:r>
            <w:r w:rsidRPr="00897DB7">
              <w:rPr>
                <w:rFonts w:cstheme="minorHAnsi"/>
                <w:szCs w:val="20"/>
              </w:rPr>
              <w:t>ede</w:t>
            </w:r>
            <w:r w:rsidR="00303F04">
              <w:rPr>
                <w:rFonts w:cstheme="minorHAnsi"/>
                <w:szCs w:val="20"/>
              </w:rPr>
              <w:t xml:space="preserve">s Gruppenmitglied </w:t>
            </w:r>
            <w:r w:rsidRPr="00897DB7">
              <w:rPr>
                <w:rFonts w:cstheme="minorHAnsi"/>
                <w:szCs w:val="20"/>
              </w:rPr>
              <w:t xml:space="preserve">soll so viele Ideen wie </w:t>
            </w:r>
            <w:r w:rsidRPr="00897DB7">
              <w:rPr>
                <w:rFonts w:cstheme="minorHAnsi"/>
                <w:szCs w:val="20"/>
              </w:rPr>
              <w:lastRenderedPageBreak/>
              <w:t>möglich skizzieren (10 Min.)</w:t>
            </w:r>
            <w:r w:rsidR="00A25D7D">
              <w:rPr>
                <w:rFonts w:cstheme="minorHAnsi"/>
                <w:szCs w:val="20"/>
              </w:rPr>
              <w:t>.</w:t>
            </w:r>
          </w:p>
          <w:p w14:paraId="04116952" w14:textId="21B8AEC2" w:rsidR="002E4404" w:rsidRPr="00897DB7" w:rsidRDefault="002E4404" w:rsidP="00AB3B15">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b/>
                <w:szCs w:val="20"/>
              </w:rPr>
              <w:t>2. Schritt:</w:t>
            </w:r>
            <w:r w:rsidRPr="00897DB7">
              <w:rPr>
                <w:rFonts w:cstheme="minorHAnsi"/>
                <w:szCs w:val="20"/>
              </w:rPr>
              <w:t xml:space="preserve"> Vorstellung der Ideen in den Gruppen, Ideen sortieren (5 Min.)</w:t>
            </w:r>
            <w:r w:rsidR="00A25D7D">
              <w:rPr>
                <w:rFonts w:cstheme="minorHAnsi"/>
                <w:szCs w:val="20"/>
              </w:rPr>
              <w:t>.</w:t>
            </w:r>
          </w:p>
          <w:p w14:paraId="2B023287" w14:textId="4515047F" w:rsidR="002E4404" w:rsidRPr="00897DB7" w:rsidRDefault="002E4404" w:rsidP="00AB3B15">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b/>
                <w:szCs w:val="20"/>
              </w:rPr>
              <w:t>3. Schritt:</w:t>
            </w:r>
            <w:r w:rsidRPr="00897DB7">
              <w:rPr>
                <w:rFonts w:cstheme="minorHAnsi"/>
                <w:szCs w:val="20"/>
              </w:rPr>
              <w:t xml:space="preserve"> Abstimmen mit Klebepunkten, an der besten Idee wird weitergearbeitet (5 min.)</w:t>
            </w:r>
            <w:r w:rsidR="00A25D7D">
              <w:rPr>
                <w:rFonts w:cstheme="minorHAnsi"/>
                <w:szCs w:val="20"/>
              </w:rPr>
              <w:t>.</w:t>
            </w:r>
          </w:p>
        </w:tc>
        <w:tc>
          <w:tcPr>
            <w:tcW w:w="2268" w:type="dxa"/>
          </w:tcPr>
          <w:p w14:paraId="0E592051" w14:textId="208340D1" w:rsidR="002E4404" w:rsidRPr="00897DB7" w:rsidRDefault="00303F04" w:rsidP="0025774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szCs w:val="20"/>
              </w:rPr>
              <w:lastRenderedPageBreak/>
              <w:t>Haftnotizen („</w:t>
            </w:r>
            <w:r w:rsidR="002E4404" w:rsidRPr="00897DB7">
              <w:rPr>
                <w:rFonts w:cstheme="minorHAnsi"/>
                <w:szCs w:val="20"/>
              </w:rPr>
              <w:t>Post-</w:t>
            </w:r>
            <w:r>
              <w:rPr>
                <w:rFonts w:cstheme="minorHAnsi"/>
                <w:szCs w:val="20"/>
              </w:rPr>
              <w:t>i</w:t>
            </w:r>
            <w:r w:rsidR="002E4404" w:rsidRPr="00897DB7">
              <w:rPr>
                <w:rFonts w:cstheme="minorHAnsi"/>
                <w:szCs w:val="20"/>
              </w:rPr>
              <w:t>ts</w:t>
            </w:r>
            <w:r>
              <w:rPr>
                <w:rFonts w:cstheme="minorHAnsi"/>
                <w:szCs w:val="20"/>
              </w:rPr>
              <w:t>“)</w:t>
            </w:r>
            <w:r w:rsidR="002E4404" w:rsidRPr="00897DB7">
              <w:rPr>
                <w:rFonts w:cstheme="minorHAnsi"/>
                <w:szCs w:val="20"/>
              </w:rPr>
              <w:t>, Papier, Klebe</w:t>
            </w:r>
            <w:r w:rsidR="002E4404" w:rsidRPr="00897DB7">
              <w:rPr>
                <w:rFonts w:cstheme="minorHAnsi"/>
                <w:szCs w:val="20"/>
              </w:rPr>
              <w:lastRenderedPageBreak/>
              <w:t>band, Stifte</w:t>
            </w:r>
            <w:r>
              <w:rPr>
                <w:rFonts w:cstheme="minorHAnsi"/>
                <w:szCs w:val="20"/>
              </w:rPr>
              <w:t>, Klebepunkte</w:t>
            </w:r>
          </w:p>
        </w:tc>
      </w:tr>
      <w:tr w:rsidR="002E4404" w:rsidRPr="00897DB7" w14:paraId="1720F39E"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1B902EF" w14:textId="712736DB" w:rsidR="002E4404" w:rsidRPr="00897DB7" w:rsidRDefault="002E4404" w:rsidP="002E4404">
            <w:pPr>
              <w:rPr>
                <w:rFonts w:cstheme="minorHAnsi"/>
              </w:rPr>
            </w:pPr>
            <w:r w:rsidRPr="00897DB7">
              <w:rPr>
                <w:rFonts w:cstheme="minorHAnsi"/>
                <w:szCs w:val="20"/>
              </w:rPr>
              <w:lastRenderedPageBreak/>
              <w:t xml:space="preserve">10 </w:t>
            </w:r>
            <w:r>
              <w:rPr>
                <w:rFonts w:cstheme="minorHAnsi"/>
              </w:rPr>
              <w:t>Min</w:t>
            </w:r>
            <w:r w:rsidRPr="00897DB7">
              <w:rPr>
                <w:rFonts w:cstheme="minorHAnsi"/>
                <w:szCs w:val="20"/>
              </w:rPr>
              <w:t>.</w:t>
            </w:r>
          </w:p>
        </w:tc>
        <w:tc>
          <w:tcPr>
            <w:tcW w:w="1701" w:type="dxa"/>
          </w:tcPr>
          <w:p w14:paraId="01B2334A"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 xml:space="preserve">Praxisphase </w:t>
            </w:r>
          </w:p>
        </w:tc>
        <w:tc>
          <w:tcPr>
            <w:tcW w:w="2268" w:type="dxa"/>
          </w:tcPr>
          <w:p w14:paraId="2C6654A8"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6CCA8267" w14:textId="77777777"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b/>
                <w:szCs w:val="20"/>
              </w:rPr>
              <w:t>Prototyp bauen:</w:t>
            </w:r>
            <w:r w:rsidRPr="00897DB7">
              <w:rPr>
                <w:rFonts w:cstheme="minorHAnsi"/>
                <w:szCs w:val="20"/>
              </w:rPr>
              <w:t xml:space="preserve"> Mit Bastelmaterialien wird ein erster Prototyp gebaut, um die Idee </w:t>
            </w:r>
            <w:r w:rsidRPr="00897DB7">
              <w:rPr>
                <w:rFonts w:cstheme="minorHAnsi"/>
                <w:i/>
                <w:szCs w:val="20"/>
              </w:rPr>
              <w:t>begreifbar</w:t>
            </w:r>
            <w:r w:rsidRPr="00897DB7">
              <w:rPr>
                <w:rFonts w:cstheme="minorHAnsi"/>
                <w:szCs w:val="20"/>
              </w:rPr>
              <w:t xml:space="preserve"> zu machen.</w:t>
            </w:r>
          </w:p>
        </w:tc>
        <w:tc>
          <w:tcPr>
            <w:tcW w:w="2268" w:type="dxa"/>
          </w:tcPr>
          <w:p w14:paraId="2FF9A44D"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Papier, Schere, Pappe, Lego, Knete, Pfeifenreiniger, Klebeband, Stifte etc.</w:t>
            </w:r>
          </w:p>
        </w:tc>
      </w:tr>
      <w:tr w:rsidR="002E4404" w:rsidRPr="00897DB7" w14:paraId="49EA32E8"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662EBF79" w14:textId="3389873E" w:rsidR="002E4404" w:rsidRPr="00897DB7" w:rsidRDefault="002E4404" w:rsidP="002E4404">
            <w:pPr>
              <w:rPr>
                <w:rFonts w:cstheme="minorHAnsi"/>
              </w:rPr>
            </w:pPr>
            <w:r w:rsidRPr="00897DB7">
              <w:rPr>
                <w:rFonts w:cstheme="minorHAnsi"/>
                <w:szCs w:val="20"/>
              </w:rPr>
              <w:t xml:space="preserve">10 </w:t>
            </w:r>
            <w:r>
              <w:rPr>
                <w:rFonts w:cstheme="minorHAnsi"/>
              </w:rPr>
              <w:t>Min</w:t>
            </w:r>
            <w:r w:rsidRPr="00897DB7">
              <w:rPr>
                <w:rFonts w:cstheme="minorHAnsi"/>
                <w:szCs w:val="20"/>
              </w:rPr>
              <w:t>.</w:t>
            </w:r>
          </w:p>
        </w:tc>
        <w:tc>
          <w:tcPr>
            <w:tcW w:w="1701" w:type="dxa"/>
          </w:tcPr>
          <w:p w14:paraId="2A748550"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Testen</w:t>
            </w:r>
          </w:p>
        </w:tc>
        <w:tc>
          <w:tcPr>
            <w:tcW w:w="2268" w:type="dxa"/>
          </w:tcPr>
          <w:p w14:paraId="532B074F"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34C432D9" w14:textId="665A4E9E"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b/>
                <w:szCs w:val="20"/>
              </w:rPr>
              <w:t>Testen:</w:t>
            </w:r>
            <w:r w:rsidRPr="00897DB7">
              <w:rPr>
                <w:rFonts w:cstheme="minorHAnsi"/>
                <w:szCs w:val="20"/>
              </w:rPr>
              <w:t xml:space="preserve"> Zwei Gruppen stellen sich gegenseitig ihren Prototypen vor, Feedback wird gegeben</w:t>
            </w:r>
            <w:r w:rsidR="001F1797">
              <w:rPr>
                <w:rFonts w:cstheme="minorHAnsi"/>
                <w:szCs w:val="20"/>
              </w:rPr>
              <w:t>. G</w:t>
            </w:r>
            <w:r w:rsidRPr="00897DB7">
              <w:rPr>
                <w:rFonts w:cstheme="minorHAnsi"/>
                <w:szCs w:val="20"/>
              </w:rPr>
              <w:t>gf. nacharbeiten und Korrekturen vornehmen.</w:t>
            </w:r>
          </w:p>
        </w:tc>
        <w:tc>
          <w:tcPr>
            <w:tcW w:w="2268" w:type="dxa"/>
          </w:tcPr>
          <w:p w14:paraId="65DF7DCE"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p>
        </w:tc>
      </w:tr>
      <w:tr w:rsidR="002E4404" w:rsidRPr="00897DB7" w14:paraId="0E9285AB"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8AFDDC6" w14:textId="0DBAA82A" w:rsidR="002E4404" w:rsidRPr="00897DB7" w:rsidRDefault="002E4404" w:rsidP="002E4404">
            <w:pPr>
              <w:rPr>
                <w:rFonts w:cstheme="minorHAnsi"/>
              </w:rPr>
            </w:pPr>
            <w:r w:rsidRPr="00897DB7">
              <w:rPr>
                <w:rFonts w:cstheme="minorHAnsi"/>
              </w:rPr>
              <w:t xml:space="preserve">20 </w:t>
            </w:r>
            <w:r>
              <w:rPr>
                <w:rFonts w:cstheme="minorHAnsi"/>
              </w:rPr>
              <w:t>Min</w:t>
            </w:r>
            <w:r w:rsidRPr="00897DB7">
              <w:rPr>
                <w:rFonts w:cstheme="minorHAnsi"/>
              </w:rPr>
              <w:t>.</w:t>
            </w:r>
          </w:p>
        </w:tc>
        <w:tc>
          <w:tcPr>
            <w:tcW w:w="1701" w:type="dxa"/>
          </w:tcPr>
          <w:p w14:paraId="4DDBD98F"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Präsentation</w:t>
            </w:r>
          </w:p>
        </w:tc>
        <w:tc>
          <w:tcPr>
            <w:tcW w:w="2268" w:type="dxa"/>
          </w:tcPr>
          <w:p w14:paraId="06361A9F"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Plenum</w:t>
            </w:r>
          </w:p>
        </w:tc>
        <w:tc>
          <w:tcPr>
            <w:tcW w:w="7206" w:type="dxa"/>
          </w:tcPr>
          <w:p w14:paraId="64A7E6CE" w14:textId="77777777"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SuS stellen ihren neuen Chip in der Klasse vor.</w:t>
            </w:r>
          </w:p>
        </w:tc>
        <w:tc>
          <w:tcPr>
            <w:tcW w:w="2268" w:type="dxa"/>
          </w:tcPr>
          <w:p w14:paraId="184E4AA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195CA1D2"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261EAFEA" w14:textId="4FBED33D" w:rsidR="002E4404" w:rsidRPr="00897DB7" w:rsidRDefault="002E4404" w:rsidP="002E4404">
            <w:pPr>
              <w:rPr>
                <w:rFonts w:cstheme="minorHAnsi"/>
              </w:rPr>
            </w:pPr>
            <w:r w:rsidRPr="00897DB7">
              <w:rPr>
                <w:rFonts w:cstheme="minorHAnsi"/>
              </w:rPr>
              <w:t>15</w:t>
            </w:r>
            <w:r w:rsidR="00A25D7D">
              <w:rPr>
                <w:rFonts w:cstheme="minorHAnsi"/>
              </w:rPr>
              <w:t>–</w:t>
            </w:r>
            <w:r w:rsidRPr="00897DB7">
              <w:rPr>
                <w:rFonts w:cstheme="minorHAnsi"/>
              </w:rPr>
              <w:t xml:space="preserve">20 </w:t>
            </w:r>
            <w:r>
              <w:rPr>
                <w:rFonts w:cstheme="minorHAnsi"/>
              </w:rPr>
              <w:t>Min</w:t>
            </w:r>
            <w:r w:rsidRPr="00897DB7">
              <w:rPr>
                <w:rFonts w:cstheme="minorHAnsi"/>
              </w:rPr>
              <w:t>.</w:t>
            </w:r>
          </w:p>
        </w:tc>
        <w:tc>
          <w:tcPr>
            <w:tcW w:w="1701" w:type="dxa"/>
          </w:tcPr>
          <w:p w14:paraId="024F5FBB"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Sicherung</w:t>
            </w:r>
          </w:p>
        </w:tc>
        <w:tc>
          <w:tcPr>
            <w:tcW w:w="2268" w:type="dxa"/>
          </w:tcPr>
          <w:p w14:paraId="3A18337E"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Plenum</w:t>
            </w:r>
          </w:p>
        </w:tc>
        <w:tc>
          <w:tcPr>
            <w:tcW w:w="7206" w:type="dxa"/>
          </w:tcPr>
          <w:p w14:paraId="4D7C4935" w14:textId="44C919E1"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Diskussion: Welche Vor- aber auch Nachteile hat der Einsatz von kontaktloser Übertragungstechnik, insbesond</w:t>
            </w:r>
            <w:r w:rsidR="00303F04">
              <w:rPr>
                <w:rFonts w:cstheme="minorHAnsi"/>
              </w:rPr>
              <w:t>e</w:t>
            </w:r>
            <w:r w:rsidRPr="00897DB7">
              <w:rPr>
                <w:rFonts w:cstheme="minorHAnsi"/>
              </w:rPr>
              <w:t>re für uns Verbraucher?</w:t>
            </w:r>
          </w:p>
        </w:tc>
        <w:tc>
          <w:tcPr>
            <w:tcW w:w="2268" w:type="dxa"/>
          </w:tcPr>
          <w:p w14:paraId="34115E55"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14EFBDE0" w14:textId="732C1AEC" w:rsidR="002D19CC" w:rsidRPr="00EB2FB7" w:rsidRDefault="002D19CC" w:rsidP="003676A1">
      <w:pPr>
        <w:spacing w:before="240"/>
        <w:sectPr w:rsidR="002D19CC" w:rsidRPr="00EB2FB7" w:rsidSect="00055403">
          <w:headerReference w:type="default" r:id="rId25"/>
          <w:footerReference w:type="default" r:id="rId26"/>
          <w:headerReference w:type="first" r:id="rId27"/>
          <w:footerReference w:type="first" r:id="rId28"/>
          <w:pgSz w:w="16838" w:h="11906" w:orient="landscape"/>
          <w:pgMar w:top="1531" w:right="1134" w:bottom="1134" w:left="1134" w:header="709" w:footer="346" w:gutter="0"/>
          <w:cols w:space="708"/>
          <w:docGrid w:linePitch="360"/>
        </w:sectPr>
      </w:pPr>
    </w:p>
    <w:p w14:paraId="464E261A" w14:textId="41190283" w:rsidR="007C0631" w:rsidRDefault="00E46849" w:rsidP="00E46849">
      <w:pPr>
        <w:pStyle w:val="berschrift1"/>
      </w:pPr>
      <w:bookmarkStart w:id="43" w:name="_Toc24113166"/>
      <w:r>
        <w:lastRenderedPageBreak/>
        <w:t>Einbettung in verschiedene Fächer und Themen</w:t>
      </w:r>
      <w:bookmarkEnd w:id="43"/>
    </w:p>
    <w:p w14:paraId="5D8B5092" w14:textId="06D4EA2A" w:rsidR="00553166" w:rsidRPr="00897DB7" w:rsidRDefault="00E963B7" w:rsidP="00AB3B15">
      <w:pPr>
        <w:jc w:val="both"/>
        <w:rPr>
          <w:rFonts w:cstheme="minorHAnsi"/>
        </w:rPr>
      </w:pPr>
      <w:r>
        <w:rPr>
          <w:rFonts w:cstheme="minorHAnsi"/>
        </w:rPr>
        <w:t>Bei diesem</w:t>
      </w:r>
      <w:r w:rsidR="00553166" w:rsidRPr="00897DB7">
        <w:rPr>
          <w:rFonts w:cstheme="minorHAnsi"/>
        </w:rPr>
        <w:t xml:space="preserve"> Modul lassen sich </w:t>
      </w:r>
      <w:r>
        <w:rPr>
          <w:rFonts w:cstheme="minorHAnsi"/>
        </w:rPr>
        <w:t>viele Bezüge zu</w:t>
      </w:r>
      <w:r w:rsidR="00553166" w:rsidRPr="00897DB7">
        <w:rPr>
          <w:rFonts w:cstheme="minorHAnsi"/>
        </w:rPr>
        <w:t xml:space="preserve"> anderen Fächern </w:t>
      </w:r>
      <w:r>
        <w:rPr>
          <w:rFonts w:cstheme="minorHAnsi"/>
        </w:rPr>
        <w:t>herstellen</w:t>
      </w:r>
      <w:r w:rsidR="00553166" w:rsidRPr="00897DB7">
        <w:rPr>
          <w:rFonts w:cstheme="minorHAnsi"/>
        </w:rPr>
        <w:t xml:space="preserve">. </w:t>
      </w:r>
      <w:r>
        <w:rPr>
          <w:rFonts w:cstheme="minorHAnsi"/>
        </w:rPr>
        <w:t xml:space="preserve">Deswegen </w:t>
      </w:r>
      <w:r w:rsidR="00553166" w:rsidRPr="00897DB7">
        <w:rPr>
          <w:rFonts w:cstheme="minorHAnsi"/>
        </w:rPr>
        <w:t xml:space="preserve">kann das gesamte Modul oder </w:t>
      </w:r>
      <w:r>
        <w:rPr>
          <w:rFonts w:cstheme="minorHAnsi"/>
        </w:rPr>
        <w:t>können</w:t>
      </w:r>
      <w:r w:rsidRPr="00897DB7">
        <w:rPr>
          <w:rFonts w:cstheme="minorHAnsi"/>
        </w:rPr>
        <w:t xml:space="preserve"> </w:t>
      </w:r>
      <w:r w:rsidR="00553166" w:rsidRPr="00897DB7">
        <w:rPr>
          <w:rFonts w:cstheme="minorHAnsi"/>
        </w:rPr>
        <w:t xml:space="preserve">einzelne Teile in </w:t>
      </w:r>
      <w:r>
        <w:rPr>
          <w:rFonts w:cstheme="minorHAnsi"/>
        </w:rPr>
        <w:t>unterschiedlichen</w:t>
      </w:r>
      <w:r w:rsidRPr="00897DB7">
        <w:rPr>
          <w:rFonts w:cstheme="minorHAnsi"/>
        </w:rPr>
        <w:t xml:space="preserve"> </w:t>
      </w:r>
      <w:r w:rsidR="00553166" w:rsidRPr="00897DB7">
        <w:rPr>
          <w:rFonts w:cstheme="minorHAnsi"/>
        </w:rPr>
        <w:t xml:space="preserve">Fächern </w:t>
      </w:r>
      <w:r>
        <w:rPr>
          <w:rFonts w:cstheme="minorHAnsi"/>
        </w:rPr>
        <w:t>eingesetzt</w:t>
      </w:r>
      <w:r w:rsidRPr="00897DB7">
        <w:rPr>
          <w:rFonts w:cstheme="minorHAnsi"/>
        </w:rPr>
        <w:t xml:space="preserve"> </w:t>
      </w:r>
      <w:r w:rsidR="00553166" w:rsidRPr="00897DB7">
        <w:rPr>
          <w:rFonts w:cstheme="minorHAnsi"/>
        </w:rPr>
        <w:t xml:space="preserve">werden. </w:t>
      </w:r>
    </w:p>
    <w:p w14:paraId="449EE69A" w14:textId="1F017B90" w:rsidR="00553166" w:rsidRPr="00897DB7" w:rsidRDefault="00553166" w:rsidP="00AB3B15">
      <w:pPr>
        <w:jc w:val="both"/>
        <w:rPr>
          <w:rFonts w:cstheme="minorHAnsi"/>
        </w:rPr>
      </w:pPr>
      <w:r w:rsidRPr="00897DB7">
        <w:rPr>
          <w:rFonts w:cstheme="minorHAnsi"/>
        </w:rPr>
        <w:t>Die folgenden Kompetenzen finden sich entweder in den Bildungsstandards der Kultusministerkonferenz oder in den einzelnen Rahmenlehrplänen der Länder wieder:</w:t>
      </w:r>
    </w:p>
    <w:p w14:paraId="47AB5532" w14:textId="77777777" w:rsidR="00553166" w:rsidRPr="00553166" w:rsidRDefault="00553166" w:rsidP="00553166">
      <w:pPr>
        <w:rPr>
          <w:b/>
        </w:rPr>
      </w:pPr>
      <w:r w:rsidRPr="00553166">
        <w:rPr>
          <w:b/>
        </w:rPr>
        <w:t>Informatik</w:t>
      </w:r>
    </w:p>
    <w:p w14:paraId="12F04AD7" w14:textId="77777777" w:rsidR="00553166" w:rsidRPr="00553166" w:rsidRDefault="00553166" w:rsidP="00AB3B15">
      <w:pPr>
        <w:jc w:val="both"/>
      </w:pPr>
      <w:r w:rsidRPr="00553166">
        <w:t>Die Schülerinnen und Schüler …</w:t>
      </w:r>
    </w:p>
    <w:p w14:paraId="2773CE42" w14:textId="77777777" w:rsidR="00553166" w:rsidRPr="00553166" w:rsidRDefault="00553166" w:rsidP="00AB3B15">
      <w:pPr>
        <w:pStyle w:val="Listenabsatz-1-facherZeilenabstand"/>
        <w:jc w:val="both"/>
      </w:pPr>
      <w:r w:rsidRPr="00553166">
        <w:t>können den Einfluss von Veränderungen in der Informationstechnologie auf Individuum und Gesellschaft, sowie Arbeitswelt reflektieren.</w:t>
      </w:r>
    </w:p>
    <w:p w14:paraId="20BC7DA4" w14:textId="77777777" w:rsidR="00553166" w:rsidRPr="00553166" w:rsidRDefault="00553166" w:rsidP="00AB3B15">
      <w:pPr>
        <w:pStyle w:val="Listenabsatz-1-facherZeilenabstand"/>
        <w:jc w:val="both"/>
      </w:pPr>
      <w:r w:rsidRPr="00553166">
        <w:t>kennen den Zusammenhang von Information und Daten erfassen sowie verschiedene Darstellungsformen für Daten.</w:t>
      </w:r>
    </w:p>
    <w:p w14:paraId="7A2CB0E0" w14:textId="42D03BCD" w:rsidR="00553166" w:rsidRPr="00553166" w:rsidRDefault="00553166" w:rsidP="00AB3B15">
      <w:pPr>
        <w:pStyle w:val="Listenabsatz-1-facherZeilenabstand"/>
        <w:jc w:val="both"/>
      </w:pPr>
      <w:r w:rsidRPr="00553166">
        <w:t>setzten sich mit der Vielfalt von Informatiksystemen im Alltag auseinander.</w:t>
      </w:r>
      <w:r w:rsidR="001B0AEC">
        <w:br/>
      </w:r>
    </w:p>
    <w:p w14:paraId="1F8A7956" w14:textId="77777777" w:rsidR="00553166" w:rsidRPr="00553166" w:rsidRDefault="00553166" w:rsidP="00553166">
      <w:pPr>
        <w:rPr>
          <w:b/>
        </w:rPr>
      </w:pPr>
      <w:r w:rsidRPr="00553166">
        <w:rPr>
          <w:b/>
        </w:rPr>
        <w:t>Verbraucherbildung</w:t>
      </w:r>
    </w:p>
    <w:p w14:paraId="1E5DAABE" w14:textId="77777777" w:rsidR="00553166" w:rsidRPr="00553166" w:rsidRDefault="00553166" w:rsidP="00AB3B15">
      <w:pPr>
        <w:jc w:val="both"/>
      </w:pPr>
      <w:r w:rsidRPr="00553166">
        <w:t>Die Schülerinnen und Schüler …</w:t>
      </w:r>
    </w:p>
    <w:p w14:paraId="0A6BEDFA" w14:textId="77777777" w:rsidR="00553166" w:rsidRPr="00553166" w:rsidRDefault="00553166" w:rsidP="00AB3B15">
      <w:pPr>
        <w:pStyle w:val="Listenabsatz-1-facherZeilenabstand"/>
        <w:jc w:val="both"/>
      </w:pPr>
      <w:r w:rsidRPr="00553166">
        <w:t>kennen Produktionskennzeichnungen sowie Prüf- und Qualitätssiegel.</w:t>
      </w:r>
    </w:p>
    <w:p w14:paraId="015A9BF8" w14:textId="77777777" w:rsidR="001A74C8" w:rsidRDefault="00553166" w:rsidP="001A74C8">
      <w:pPr>
        <w:pStyle w:val="Listenabsatz-1-facherZeilenabstand"/>
        <w:jc w:val="both"/>
      </w:pPr>
      <w:r w:rsidRPr="00553166">
        <w:t>beschaffen und erfassen Produktinformationen und werten die Informationen aus und beurteilen diese.</w:t>
      </w:r>
    </w:p>
    <w:p w14:paraId="213A6A24" w14:textId="68D44433" w:rsidR="00553166" w:rsidRPr="00553166" w:rsidRDefault="00553166" w:rsidP="00AB3B15">
      <w:pPr>
        <w:pStyle w:val="Listenabsatz-1-facherZeilenabstand"/>
        <w:numPr>
          <w:ilvl w:val="0"/>
          <w:numId w:val="0"/>
        </w:numPr>
        <w:ind w:left="357"/>
        <w:jc w:val="both"/>
      </w:pPr>
    </w:p>
    <w:p w14:paraId="5906B2AE" w14:textId="70DF5495" w:rsidR="00553166" w:rsidRPr="00553166" w:rsidRDefault="00553166" w:rsidP="00553166">
      <w:pPr>
        <w:rPr>
          <w:b/>
        </w:rPr>
      </w:pPr>
      <w:r w:rsidRPr="00553166">
        <w:rPr>
          <w:b/>
        </w:rPr>
        <w:t>Wirtschaftslehre</w:t>
      </w:r>
      <w:r>
        <w:rPr>
          <w:b/>
        </w:rPr>
        <w:t>/</w:t>
      </w:r>
      <w:r w:rsidRPr="00553166">
        <w:rPr>
          <w:b/>
        </w:rPr>
        <w:t>Wirtschaft-Arbeit-Technik</w:t>
      </w:r>
    </w:p>
    <w:p w14:paraId="7101A19D" w14:textId="77777777" w:rsidR="00553166" w:rsidRPr="00553166" w:rsidRDefault="00553166" w:rsidP="00AB3B15">
      <w:pPr>
        <w:jc w:val="both"/>
      </w:pPr>
      <w:r w:rsidRPr="00553166">
        <w:t>Die Schülerinnen und Schüler …</w:t>
      </w:r>
    </w:p>
    <w:p w14:paraId="66A1ED28" w14:textId="57213C01" w:rsidR="00553166" w:rsidRPr="00553166" w:rsidRDefault="00BE212D" w:rsidP="00AB3B15">
      <w:pPr>
        <w:pStyle w:val="Listenabsatz-1-facherZeilenabstand"/>
        <w:jc w:val="both"/>
      </w:pPr>
      <w:r>
        <w:t>s</w:t>
      </w:r>
      <w:r w:rsidRPr="00553166">
        <w:t>etzten</w:t>
      </w:r>
      <w:r w:rsidR="00553166" w:rsidRPr="00553166">
        <w:t xml:space="preserve"> sich mit den ständig verändernden Strukturen der Beruf</w:t>
      </w:r>
      <w:r w:rsidR="003422F2">
        <w:t>s</w:t>
      </w:r>
      <w:r w:rsidR="00553166" w:rsidRPr="00553166">
        <w:t>- und Arbeitswelt auseinander.</w:t>
      </w:r>
    </w:p>
    <w:p w14:paraId="6D1411BD" w14:textId="77777777" w:rsidR="00553166" w:rsidRPr="00553166" w:rsidRDefault="00553166" w:rsidP="00AB3B15">
      <w:pPr>
        <w:pStyle w:val="Listenabsatz-1-facherZeilenabstand"/>
        <w:jc w:val="both"/>
      </w:pPr>
      <w:r w:rsidRPr="00553166">
        <w:t>erschließen sich selbstständig und in Kooperation mit anderen (mithilfe verschiedener alter und neuer Medien sowie elementarer Lern- und Arbeitstechniken) politische, gesellschaftliche und wirtschaftliche Sachverhalte.</w:t>
      </w:r>
    </w:p>
    <w:p w14:paraId="35F96351" w14:textId="71173910" w:rsidR="00553166" w:rsidRPr="00553166" w:rsidRDefault="00E760FA" w:rsidP="00AB3B15">
      <w:pPr>
        <w:pStyle w:val="Listenabsatz-1-facherZeilenabstand"/>
        <w:jc w:val="both"/>
      </w:pPr>
      <w:r>
        <w:t>k</w:t>
      </w:r>
      <w:r w:rsidR="00553166" w:rsidRPr="00553166">
        <w:t>önnen im Bereich Produktion und Unternehmen Technisierungsstufen an Beispielen unterschiedlicher Epochen darstellen.</w:t>
      </w:r>
    </w:p>
    <w:p w14:paraId="3B63E461" w14:textId="78F4FCBC" w:rsidR="00553166" w:rsidRDefault="00E760FA" w:rsidP="00AB3B15">
      <w:pPr>
        <w:pStyle w:val="Listenabsatz-1-facherZeilenabstand"/>
        <w:jc w:val="both"/>
      </w:pPr>
      <w:r>
        <w:t>k</w:t>
      </w:r>
      <w:r w:rsidR="00553166" w:rsidRPr="00553166">
        <w:t>önnen historische und gegenwärtige Entwicklungslinien technischer Systeme analysieren und bewerten.</w:t>
      </w:r>
    </w:p>
    <w:p w14:paraId="6990BE1E" w14:textId="0D5BF818" w:rsidR="00BA2D41" w:rsidRDefault="00BA2D41" w:rsidP="00BA2D41">
      <w:pPr>
        <w:pStyle w:val="Listenabsatz-1-facherZeilenabstand"/>
        <w:numPr>
          <w:ilvl w:val="0"/>
          <w:numId w:val="0"/>
        </w:numPr>
        <w:ind w:left="714" w:hanging="357"/>
      </w:pPr>
    </w:p>
    <w:p w14:paraId="1C497761" w14:textId="77777777" w:rsidR="00BA2D41" w:rsidRPr="00553166" w:rsidRDefault="00BA2D41" w:rsidP="00BA2D41">
      <w:pPr>
        <w:pStyle w:val="Listenabsatz-1-facherZeilenabstand"/>
        <w:numPr>
          <w:ilvl w:val="0"/>
          <w:numId w:val="0"/>
        </w:numPr>
        <w:ind w:left="714" w:hanging="357"/>
      </w:pPr>
    </w:p>
    <w:p w14:paraId="4B827675" w14:textId="014F368F" w:rsidR="005B3670" w:rsidRPr="006D7F29" w:rsidRDefault="000644BD" w:rsidP="00553166">
      <w:pPr>
        <w:pStyle w:val="berschrift1"/>
      </w:pPr>
      <w:bookmarkStart w:id="44" w:name="_Toc24113167"/>
      <w:r>
        <w:lastRenderedPageBreak/>
        <w:t>Anschlussthemen</w:t>
      </w:r>
      <w:bookmarkEnd w:id="44"/>
    </w:p>
    <w:p w14:paraId="6FE5A854" w14:textId="58142A7C" w:rsidR="00553166" w:rsidRDefault="009C729D" w:rsidP="00553166">
      <w:pPr>
        <w:rPr>
          <w:rFonts w:cstheme="minorHAnsi"/>
        </w:rPr>
      </w:pPr>
      <w:r w:rsidRPr="001D4E26">
        <w:rPr>
          <w:rFonts w:cstheme="minorHAnsi"/>
        </w:rPr>
        <w:t>Als Anschlussthemen im Zusammenha</w:t>
      </w:r>
      <w:r w:rsidR="00BA2D41">
        <w:rPr>
          <w:rFonts w:cstheme="minorHAnsi"/>
        </w:rPr>
        <w:t>ng mit IT2School bietet</w:t>
      </w:r>
      <w:r w:rsidRPr="001D4E26">
        <w:rPr>
          <w:rFonts w:cstheme="minorHAnsi"/>
        </w:rPr>
        <w:t xml:space="preserve"> sich folgende</w:t>
      </w:r>
      <w:r w:rsidR="00BA2D41">
        <w:rPr>
          <w:rFonts w:cstheme="minorHAnsi"/>
        </w:rPr>
        <w:t>s Modul</w:t>
      </w:r>
      <w:r w:rsidRPr="001D4E26">
        <w:rPr>
          <w:rFonts w:cstheme="minorHAnsi"/>
        </w:rPr>
        <w:t xml:space="preserve"> an:</w:t>
      </w:r>
    </w:p>
    <w:tbl>
      <w:tblPr>
        <w:tblStyle w:val="Tabellenraster"/>
        <w:tblW w:w="55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2"/>
        <w:gridCol w:w="739"/>
        <w:gridCol w:w="2649"/>
      </w:tblGrid>
      <w:tr w:rsidR="00231926" w14:paraId="4BB55421" w14:textId="77777777" w:rsidTr="00231926">
        <w:trPr>
          <w:jc w:val="center"/>
        </w:trPr>
        <w:tc>
          <w:tcPr>
            <w:tcW w:w="2336" w:type="dxa"/>
            <w:vAlign w:val="center"/>
          </w:tcPr>
          <w:p w14:paraId="12F35D46" w14:textId="049572EF" w:rsidR="00231926" w:rsidRDefault="004C6F6C" w:rsidP="00E612DA">
            <w:pPr>
              <w:jc w:val="center"/>
            </w:pPr>
            <w:r>
              <w:rPr>
                <w:noProof/>
              </w:rPr>
              <w:drawing>
                <wp:inline distT="0" distB="0" distL="0" distR="0" wp14:anchorId="7466F231" wp14:editId="2C664AEC">
                  <wp:extent cx="1252671" cy="752475"/>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rotWithShape="1">
                          <a:blip r:embed="rId8"/>
                          <a:srcRect t="7407" b="7359"/>
                          <a:stretch/>
                        </pic:blipFill>
                        <pic:spPr bwMode="auto">
                          <a:xfrm>
                            <a:off x="0" y="0"/>
                            <a:ext cx="1295838" cy="778405"/>
                          </a:xfrm>
                          <a:prstGeom prst="rect">
                            <a:avLst/>
                          </a:prstGeom>
                          <a:ln>
                            <a:noFill/>
                          </a:ln>
                          <a:extLst>
                            <a:ext uri="{53640926-AAD7-44D8-BBD7-CCE9431645EC}">
                              <a14:shadowObscured xmlns:a14="http://schemas.microsoft.com/office/drawing/2010/main"/>
                            </a:ext>
                          </a:extLst>
                        </pic:spPr>
                      </pic:pic>
                    </a:graphicData>
                  </a:graphic>
                </wp:inline>
              </w:drawing>
            </w:r>
          </w:p>
        </w:tc>
        <w:tc>
          <w:tcPr>
            <w:tcW w:w="918" w:type="dxa"/>
            <w:vAlign w:val="center"/>
          </w:tcPr>
          <w:p w14:paraId="1D4E078B" w14:textId="77777777" w:rsidR="00231926" w:rsidRDefault="00231926" w:rsidP="00E612DA">
            <w:pPr>
              <w:jc w:val="center"/>
            </w:pPr>
            <w:r w:rsidRPr="00942545">
              <w:rPr>
                <w:sz w:val="48"/>
                <w:szCs w:val="48"/>
              </w:rPr>
              <w:t>→</w:t>
            </w:r>
          </w:p>
        </w:tc>
        <w:tc>
          <w:tcPr>
            <w:tcW w:w="2336" w:type="dxa"/>
            <w:vAlign w:val="center"/>
          </w:tcPr>
          <w:p w14:paraId="5584336A" w14:textId="4C03D897" w:rsidR="00231926" w:rsidRDefault="00FC174F" w:rsidP="00E612DA">
            <w:pPr>
              <w:jc w:val="center"/>
            </w:pPr>
            <w:r>
              <w:rPr>
                <w:noProof/>
              </w:rPr>
              <w:drawing>
                <wp:inline distT="0" distB="0" distL="0" distR="0" wp14:anchorId="4A990593" wp14:editId="35D73CE8">
                  <wp:extent cx="1609725" cy="78156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ryptologie.jpg"/>
                          <pic:cNvPicPr/>
                        </pic:nvPicPr>
                        <pic:blipFill>
                          <a:blip r:embed="rId29">
                            <a:extLst>
                              <a:ext uri="{28A0092B-C50C-407E-A947-70E740481C1C}">
                                <a14:useLocalDpi xmlns:a14="http://schemas.microsoft.com/office/drawing/2010/main" val="0"/>
                              </a:ext>
                            </a:extLst>
                          </a:blip>
                          <a:stretch>
                            <a:fillRect/>
                          </a:stretch>
                        </pic:blipFill>
                        <pic:spPr>
                          <a:xfrm>
                            <a:off x="0" y="0"/>
                            <a:ext cx="1623474" cy="788240"/>
                          </a:xfrm>
                          <a:prstGeom prst="rect">
                            <a:avLst/>
                          </a:prstGeom>
                        </pic:spPr>
                      </pic:pic>
                    </a:graphicData>
                  </a:graphic>
                </wp:inline>
              </w:drawing>
            </w:r>
          </w:p>
        </w:tc>
      </w:tr>
    </w:tbl>
    <w:p w14:paraId="64283257" w14:textId="79BA70F3" w:rsidR="006A7BE8" w:rsidRPr="00231926" w:rsidRDefault="00130A17" w:rsidP="00AB3B15">
      <w:pPr>
        <w:spacing w:before="240"/>
        <w:jc w:val="both"/>
      </w:pPr>
      <w:r w:rsidRPr="00231926">
        <w:t>Die Kryptologie ist ein wichtiger Bestandteil der Datensicherheit in verschiedensten Unternehmen. Zusätzlich bietet es ein großes Motivationspotenzial bei Schülerinnen und Schüler und besitzt viele Anknüpfungspunkte an den Alltag. Im Aufbaumodul A2 befassen sich die Schülerinnen und Schüler sowohl mit einigen historischen Verschlüsselun</w:t>
      </w:r>
      <w:r w:rsidR="001A74C8">
        <w:t>g</w:t>
      </w:r>
      <w:r w:rsidRPr="00231926">
        <w:t>sverfahren, aber auch mit dem Knacken von solchen Verfahren und der praktischen Anwendung in Form von Datei- und E-Mail-Verschlüsselung.</w:t>
      </w:r>
    </w:p>
    <w:p w14:paraId="1A3FEFF8" w14:textId="7D717CB8" w:rsidR="000644BD" w:rsidRDefault="000644BD" w:rsidP="000644BD">
      <w:pPr>
        <w:pStyle w:val="berschrift1"/>
      </w:pPr>
      <w:bookmarkStart w:id="45" w:name="_Toc24113168"/>
      <w:r>
        <w:t>Literatur und Links</w:t>
      </w:r>
      <w:bookmarkEnd w:id="45"/>
    </w:p>
    <w:p w14:paraId="6A8EF943" w14:textId="69A3463F" w:rsidR="00956EE9" w:rsidRPr="009071E5" w:rsidRDefault="00956EE9" w:rsidP="007F7B0E">
      <w:pPr>
        <w:pStyle w:val="Listenabsatz"/>
        <w:numPr>
          <w:ilvl w:val="0"/>
          <w:numId w:val="10"/>
        </w:numPr>
        <w:rPr>
          <w:lang w:val="en-US"/>
        </w:rPr>
      </w:pPr>
      <w:r w:rsidRPr="009071E5">
        <w:rPr>
          <w:lang w:val="en-US"/>
        </w:rPr>
        <w:t xml:space="preserve">Wikipedia: </w:t>
      </w:r>
      <w:hyperlink r:id="rId30" w:history="1">
        <w:r w:rsidRPr="009071E5">
          <w:rPr>
            <w:rStyle w:val="Hyperlink"/>
            <w:lang w:val="en-US"/>
          </w:rPr>
          <w:t>https://en.wikipedia.org/wiki/International_Article_Number</w:t>
        </w:r>
      </w:hyperlink>
    </w:p>
    <w:p w14:paraId="37CABECC" w14:textId="3EEC1EF4" w:rsidR="00254A3A" w:rsidRPr="009071E5" w:rsidRDefault="00254A3A" w:rsidP="007F7B0E">
      <w:pPr>
        <w:pStyle w:val="Listenabsatz"/>
        <w:numPr>
          <w:ilvl w:val="0"/>
          <w:numId w:val="10"/>
        </w:numPr>
        <w:rPr>
          <w:lang w:val="en-US"/>
        </w:rPr>
      </w:pPr>
      <w:r w:rsidRPr="009071E5">
        <w:rPr>
          <w:lang w:val="en-US"/>
        </w:rPr>
        <w:t xml:space="preserve">Wikipedia: </w:t>
      </w:r>
      <w:hyperlink r:id="rId31" w:history="1">
        <w:r w:rsidR="00D04A11" w:rsidRPr="009071E5">
          <w:rPr>
            <w:rStyle w:val="Hyperlink"/>
            <w:lang w:val="en-US"/>
          </w:rPr>
          <w:t>https://en.wikipedia.org/wiki/Check_digit</w:t>
        </w:r>
      </w:hyperlink>
    </w:p>
    <w:p w14:paraId="17A57397" w14:textId="77777777" w:rsidR="0052371E" w:rsidRPr="0052371E" w:rsidRDefault="0052371E" w:rsidP="007F7B0E">
      <w:pPr>
        <w:pStyle w:val="Listenabsatz"/>
        <w:numPr>
          <w:ilvl w:val="0"/>
          <w:numId w:val="10"/>
        </w:numPr>
      </w:pPr>
      <w:r w:rsidRPr="0052371E">
        <w:t xml:space="preserve">EAN-Suche: </w:t>
      </w:r>
      <w:r w:rsidRPr="0052371E">
        <w:rPr>
          <w:b/>
        </w:rPr>
        <w:t>Welches Produkt verbirgt sich hinter der Nummer</w:t>
      </w:r>
      <w:r w:rsidRPr="0052371E">
        <w:t xml:space="preserve">. Online:  </w:t>
      </w:r>
      <w:hyperlink r:id="rId32" w:history="1">
        <w:r w:rsidRPr="0052371E">
          <w:rPr>
            <w:rStyle w:val="Hyperlink"/>
          </w:rPr>
          <w:t>http://ean-suche.org</w:t>
        </w:r>
      </w:hyperlink>
    </w:p>
    <w:p w14:paraId="6328566F" w14:textId="5CD7716E" w:rsidR="0052371E" w:rsidRPr="0052371E" w:rsidRDefault="0052371E" w:rsidP="007F7B0E">
      <w:pPr>
        <w:pStyle w:val="Listenabsatz"/>
        <w:numPr>
          <w:ilvl w:val="0"/>
          <w:numId w:val="10"/>
        </w:numPr>
      </w:pPr>
      <w:r w:rsidRPr="0052371E">
        <w:t xml:space="preserve">GS1 Germany GmbH: </w:t>
      </w:r>
      <w:r w:rsidRPr="0052371E">
        <w:rPr>
          <w:b/>
        </w:rPr>
        <w:t>Lehrfilm Strichcodes</w:t>
      </w:r>
      <w:r w:rsidRPr="0052371E">
        <w:t xml:space="preserve">: Das Einmaleins des Barcodes (Ausschnitt) Online: </w:t>
      </w:r>
      <w:hyperlink r:id="rId33" w:history="1">
        <w:r w:rsidRPr="00956EE9">
          <w:rPr>
            <w:rStyle w:val="Hyperlink"/>
          </w:rPr>
          <w:t>https://www.youtube.com/watch?v=2b1Txpgi-r8</w:t>
        </w:r>
      </w:hyperlink>
    </w:p>
    <w:p w14:paraId="24740B3D" w14:textId="0FC6073D" w:rsidR="0052371E" w:rsidRPr="0052371E" w:rsidRDefault="0052371E" w:rsidP="007F7B0E">
      <w:pPr>
        <w:pStyle w:val="Listenabsatz"/>
        <w:numPr>
          <w:ilvl w:val="0"/>
          <w:numId w:val="10"/>
        </w:numPr>
      </w:pPr>
      <w:r w:rsidRPr="0052371E">
        <w:rPr>
          <w:b/>
        </w:rPr>
        <w:t>QR-Code-Generator</w:t>
      </w:r>
      <w:r>
        <w:t xml:space="preserve">. Online: </w:t>
      </w:r>
      <w:hyperlink r:id="rId34">
        <w:r w:rsidRPr="0052371E">
          <w:rPr>
            <w:rStyle w:val="Hyperlink"/>
          </w:rPr>
          <w:t>http://goqr.me/de/</w:t>
        </w:r>
      </w:hyperlink>
    </w:p>
    <w:p w14:paraId="322E2663" w14:textId="576C7548" w:rsidR="0052371E" w:rsidRPr="0052371E" w:rsidRDefault="0052371E" w:rsidP="007F7B0E">
      <w:pPr>
        <w:pStyle w:val="Listenabsatz"/>
        <w:numPr>
          <w:ilvl w:val="0"/>
          <w:numId w:val="10"/>
        </w:numPr>
      </w:pPr>
      <w:r w:rsidRPr="0052371E">
        <w:t xml:space="preserve">Harzt, Wilko (2013): </w:t>
      </w:r>
      <w:r w:rsidRPr="0052371E">
        <w:rPr>
          <w:b/>
        </w:rPr>
        <w:t>Basiswissen QR-Code</w:t>
      </w:r>
      <w:r w:rsidRPr="0052371E">
        <w:t xml:space="preserve">. Online: </w:t>
      </w:r>
      <w:hyperlink r:id="rId35">
        <w:r w:rsidRPr="0052371E">
          <w:rPr>
            <w:rStyle w:val="Hyperlink"/>
          </w:rPr>
          <w:t>http://qrcode.wilkohartz.de</w:t>
        </w:r>
      </w:hyperlink>
    </w:p>
    <w:p w14:paraId="5E734810" w14:textId="7E116691" w:rsidR="0052371E" w:rsidRPr="0052371E" w:rsidRDefault="0052371E" w:rsidP="007F7B0E">
      <w:pPr>
        <w:pStyle w:val="Listenabsatz"/>
        <w:numPr>
          <w:ilvl w:val="0"/>
          <w:numId w:val="10"/>
        </w:numPr>
      </w:pPr>
      <w:r w:rsidRPr="0052371E">
        <w:t>Simmetsberger; Ursula (2013): QR</w:t>
      </w:r>
      <w:r w:rsidRPr="0052371E">
        <w:rPr>
          <w:b/>
        </w:rPr>
        <w:t>-Codes im Unterricht</w:t>
      </w:r>
      <w:r w:rsidRPr="0052371E">
        <w:t xml:space="preserve">. Online: </w:t>
      </w:r>
      <w:hyperlink r:id="rId36" w:history="1">
        <w:r w:rsidRPr="0052371E">
          <w:rPr>
            <w:rStyle w:val="Hyperlink"/>
          </w:rPr>
          <w:t>https://www.schule.at/tools/detail/-d371ffe399.html</w:t>
        </w:r>
      </w:hyperlink>
    </w:p>
    <w:p w14:paraId="4B002DAD" w14:textId="2F5574AF" w:rsidR="0052371E" w:rsidRPr="0052371E" w:rsidRDefault="0052371E" w:rsidP="007F7B0E">
      <w:pPr>
        <w:pStyle w:val="Listenabsatz"/>
        <w:numPr>
          <w:ilvl w:val="0"/>
          <w:numId w:val="10"/>
        </w:numPr>
      </w:pPr>
      <w:r w:rsidRPr="0052371E">
        <w:rPr>
          <w:b/>
        </w:rPr>
        <w:t>Individuelle Gestaltung von QR-Codes</w:t>
      </w:r>
      <w:r>
        <w:t>. Online:</w:t>
      </w:r>
      <w:r w:rsidRPr="0052371E">
        <w:t xml:space="preserve"> </w:t>
      </w:r>
      <w:hyperlink r:id="rId37" w:history="1">
        <w:r w:rsidRPr="0052371E">
          <w:rPr>
            <w:rStyle w:val="Hyperlink"/>
          </w:rPr>
          <w:t>http://www.wonderqrcode.de/</w:t>
        </w:r>
      </w:hyperlink>
    </w:p>
    <w:p w14:paraId="2380CE71" w14:textId="76B9A51C" w:rsidR="000644BD" w:rsidRDefault="000644BD" w:rsidP="0052371E">
      <w:pPr>
        <w:pStyle w:val="berschrift1"/>
      </w:pPr>
      <w:bookmarkStart w:id="46" w:name="_Toc24113169"/>
      <w:r>
        <w:t>Arbeitsmaterialien</w:t>
      </w:r>
      <w:bookmarkEnd w:id="46"/>
    </w:p>
    <w:tbl>
      <w:tblPr>
        <w:tblStyle w:val="Arbeitsmaterialien"/>
        <w:tblW w:w="8901" w:type="dxa"/>
        <w:tblLook w:val="04A0" w:firstRow="1" w:lastRow="0" w:firstColumn="1" w:lastColumn="0" w:noHBand="0" w:noVBand="1"/>
      </w:tblPr>
      <w:tblGrid>
        <w:gridCol w:w="1417"/>
        <w:gridCol w:w="2835"/>
        <w:gridCol w:w="4649"/>
      </w:tblGrid>
      <w:tr w:rsidR="000C295A" w14:paraId="5992855F"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F7C86FD" w14:textId="77777777" w:rsidR="00F762B7" w:rsidRDefault="00F762B7" w:rsidP="000C295A">
            <w:r>
              <w:t>Nr.</w:t>
            </w:r>
          </w:p>
        </w:tc>
        <w:tc>
          <w:tcPr>
            <w:tcW w:w="2835" w:type="dxa"/>
          </w:tcPr>
          <w:p w14:paraId="07536BC2"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Titel</w:t>
            </w:r>
          </w:p>
        </w:tc>
        <w:tc>
          <w:tcPr>
            <w:tcW w:w="4649" w:type="dxa"/>
          </w:tcPr>
          <w:p w14:paraId="2659AEC5"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Beschreibung</w:t>
            </w:r>
          </w:p>
        </w:tc>
      </w:tr>
      <w:tr w:rsidR="007351FE" w14:paraId="51A917A3"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5136420" w14:textId="4584B538" w:rsidR="007351FE" w:rsidRDefault="007351FE" w:rsidP="00C37ADC">
            <w:pPr>
              <w:jc w:val="left"/>
            </w:pPr>
            <w:r w:rsidRPr="001D4E26">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Pr>
                <w:rFonts w:cstheme="minorHAnsi"/>
              </w:rPr>
              <w:t>B3.1</w:t>
            </w:r>
          </w:p>
        </w:tc>
        <w:tc>
          <w:tcPr>
            <w:tcW w:w="2835" w:type="dxa"/>
            <w:vAlign w:val="center"/>
          </w:tcPr>
          <w:p w14:paraId="33F51EEE" w14:textId="6544B9E6" w:rsidR="007351FE" w:rsidRDefault="007351FE" w:rsidP="00C37ADC">
            <w:pPr>
              <w:jc w:val="center"/>
              <w:cnfStyle w:val="000000100000" w:firstRow="0" w:lastRow="0" w:firstColumn="0" w:lastColumn="0" w:oddVBand="0" w:evenVBand="0" w:oddHBand="1" w:evenHBand="0" w:firstRowFirstColumn="0" w:firstRowLastColumn="0" w:lastRowFirstColumn="0" w:lastRowLastColumn="0"/>
            </w:pPr>
            <w:r w:rsidRPr="000C456D">
              <w:t>Strichcodes kennenlernen</w:t>
            </w:r>
          </w:p>
        </w:tc>
        <w:tc>
          <w:tcPr>
            <w:tcW w:w="4649" w:type="dxa"/>
            <w:vAlign w:val="center"/>
          </w:tcPr>
          <w:p w14:paraId="5DB05B3D" w14:textId="4F1844E1" w:rsidR="007351FE" w:rsidRDefault="007351FE" w:rsidP="00C37ADC">
            <w:pPr>
              <w:cnfStyle w:val="000000100000" w:firstRow="0" w:lastRow="0" w:firstColumn="0" w:lastColumn="0" w:oddVBand="0" w:evenVBand="0" w:oddHBand="1" w:evenHBand="0" w:firstRowFirstColumn="0" w:firstRowLastColumn="0" w:lastRowFirstColumn="0" w:lastRowLastColumn="0"/>
            </w:pPr>
            <w:r w:rsidRPr="000C456D">
              <w:t xml:space="preserve">Arbeitsblatt, </w:t>
            </w:r>
            <w:r w:rsidR="00E760FA">
              <w:t>das den Aufbau von</w:t>
            </w:r>
            <w:r w:rsidRPr="000C456D">
              <w:t xml:space="preserve"> Strichcodes </w:t>
            </w:r>
            <w:r w:rsidR="00E760FA">
              <w:t xml:space="preserve">und die </w:t>
            </w:r>
            <w:r w:rsidRPr="000C456D">
              <w:t>Bestimmung der Prüfziffer</w:t>
            </w:r>
            <w:r w:rsidR="00E760FA">
              <w:t xml:space="preserve"> erklärt</w:t>
            </w:r>
            <w:r w:rsidRPr="000C456D">
              <w:t>.</w:t>
            </w:r>
          </w:p>
        </w:tc>
      </w:tr>
      <w:tr w:rsidR="007351FE" w14:paraId="1CCA6219"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5EFCB84E" w14:textId="1A04CEF8" w:rsidR="007351FE" w:rsidRDefault="007351FE" w:rsidP="00C37ADC">
            <w:pPr>
              <w:jc w:val="left"/>
            </w:pPr>
            <w:r w:rsidRPr="004D1E84">
              <w:rPr>
                <w:rFonts w:ascii="Segoe UI Symbol" w:hAnsi="Segoe UI Symbol" w:cs="Segoe UI Symbol"/>
                <w:color w:val="00B050"/>
                <w:sz w:val="32"/>
                <w:szCs w:val="20"/>
              </w:rPr>
              <w:t>☻</w:t>
            </w:r>
            <w:r w:rsidR="006E0E18">
              <w:rPr>
                <w:rFonts w:ascii="Segoe UI Symbol" w:hAnsi="Segoe UI Symbol" w:cs="Segoe UI Symbol"/>
                <w:color w:val="00B050"/>
                <w:sz w:val="32"/>
                <w:szCs w:val="20"/>
              </w:rPr>
              <w:t xml:space="preserve"> </w:t>
            </w:r>
            <w:r w:rsidRPr="008C68EC">
              <w:rPr>
                <w:rFonts w:cstheme="minorHAnsi"/>
              </w:rPr>
              <w:t>B3.</w:t>
            </w:r>
            <w:r>
              <w:rPr>
                <w:rFonts w:cstheme="minorHAnsi"/>
              </w:rPr>
              <w:t>2</w:t>
            </w:r>
          </w:p>
        </w:tc>
        <w:tc>
          <w:tcPr>
            <w:tcW w:w="2835" w:type="dxa"/>
            <w:vAlign w:val="center"/>
          </w:tcPr>
          <w:p w14:paraId="20377E5A" w14:textId="5ADA5F8B"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App</w:t>
            </w:r>
            <w:r w:rsidR="00ED3C10">
              <w:t>-L</w:t>
            </w:r>
            <w:r w:rsidRPr="000C456D">
              <w:t>iste</w:t>
            </w:r>
          </w:p>
        </w:tc>
        <w:tc>
          <w:tcPr>
            <w:tcW w:w="4649" w:type="dxa"/>
            <w:vAlign w:val="center"/>
          </w:tcPr>
          <w:p w14:paraId="0BF6F965" w14:textId="0D5FB27C"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 xml:space="preserve">Liste mit </w:t>
            </w:r>
            <w:r w:rsidR="00E760FA">
              <w:t>Beispiel-</w:t>
            </w:r>
            <w:r w:rsidRPr="000C456D">
              <w:t>Apps</w:t>
            </w:r>
            <w:r w:rsidR="00E760FA">
              <w:t xml:space="preserve"> zum Scannen von</w:t>
            </w:r>
            <w:r w:rsidRPr="000C456D">
              <w:t xml:space="preserve"> Lebensmitteln.</w:t>
            </w:r>
          </w:p>
        </w:tc>
      </w:tr>
      <w:tr w:rsidR="007351FE" w14:paraId="4D2156A2"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A1DC3D8" w14:textId="618081EA" w:rsidR="007351FE" w:rsidRDefault="007351FE" w:rsidP="00C37ADC">
            <w:pPr>
              <w:jc w:val="left"/>
            </w:pPr>
            <w:r w:rsidRPr="008C68EC">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sidRPr="008C68EC">
              <w:rPr>
                <w:rFonts w:cstheme="minorHAnsi"/>
              </w:rPr>
              <w:t>B3.</w:t>
            </w:r>
            <w:r>
              <w:rPr>
                <w:rFonts w:cstheme="minorHAnsi"/>
              </w:rPr>
              <w:t>3</w:t>
            </w:r>
          </w:p>
        </w:tc>
        <w:tc>
          <w:tcPr>
            <w:tcW w:w="2835" w:type="dxa"/>
            <w:vAlign w:val="center"/>
          </w:tcPr>
          <w:p w14:paraId="62EF1D05" w14:textId="3F6AC47A" w:rsidR="007351FE" w:rsidRDefault="007351FE" w:rsidP="00C37ADC">
            <w:pPr>
              <w:jc w:val="center"/>
              <w:cnfStyle w:val="000000100000" w:firstRow="0" w:lastRow="0" w:firstColumn="0" w:lastColumn="0" w:oddVBand="0" w:evenVBand="0" w:oddHBand="1" w:evenHBand="0" w:firstRowFirstColumn="0" w:firstRowLastColumn="0" w:lastRowFirstColumn="0" w:lastRowLastColumn="0"/>
            </w:pPr>
            <w:r w:rsidRPr="000C456D">
              <w:t>App-Guide SuS</w:t>
            </w:r>
          </w:p>
        </w:tc>
        <w:tc>
          <w:tcPr>
            <w:tcW w:w="4649" w:type="dxa"/>
            <w:vAlign w:val="center"/>
          </w:tcPr>
          <w:p w14:paraId="0A3923DC" w14:textId="55F66FCC" w:rsidR="007351FE" w:rsidRDefault="007351FE" w:rsidP="00C37ADC">
            <w:pPr>
              <w:cnfStyle w:val="000000100000" w:firstRow="0" w:lastRow="0" w:firstColumn="0" w:lastColumn="0" w:oddVBand="0" w:evenVBand="0" w:oddHBand="1" w:evenHBand="0" w:firstRowFirstColumn="0" w:firstRowLastColumn="0" w:lastRowFirstColumn="0" w:lastRowLastColumn="0"/>
            </w:pPr>
            <w:r w:rsidRPr="000C456D">
              <w:t>Arbeitsblatt zur Untersuchung und Bewertung von Lebensmittel</w:t>
            </w:r>
            <w:r w:rsidR="00E760FA">
              <w:t>-</w:t>
            </w:r>
            <w:r w:rsidRPr="000C456D">
              <w:t>Apps</w:t>
            </w:r>
            <w:r w:rsidR="00E760FA">
              <w:t>.</w:t>
            </w:r>
          </w:p>
        </w:tc>
      </w:tr>
      <w:tr w:rsidR="007351FE" w14:paraId="6EED41AB"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05E2F547" w14:textId="2BE73F9F" w:rsidR="007351FE" w:rsidRDefault="007351FE" w:rsidP="00C37ADC">
            <w:pPr>
              <w:jc w:val="left"/>
            </w:pPr>
            <w:r w:rsidRPr="004D1E84">
              <w:rPr>
                <w:rFonts w:ascii="Segoe UI Symbol" w:hAnsi="Segoe UI Symbol" w:cs="Segoe UI Symbol"/>
                <w:color w:val="00B050"/>
                <w:sz w:val="32"/>
                <w:szCs w:val="20"/>
              </w:rPr>
              <w:t>☻</w:t>
            </w:r>
            <w:r w:rsidR="006E0E18">
              <w:rPr>
                <w:rFonts w:ascii="Segoe UI Symbol" w:hAnsi="Segoe UI Symbol" w:cs="Segoe UI Symbol"/>
                <w:color w:val="00B050"/>
                <w:sz w:val="32"/>
                <w:szCs w:val="20"/>
              </w:rPr>
              <w:t xml:space="preserve"> </w:t>
            </w:r>
            <w:r w:rsidRPr="001F0F2B">
              <w:rPr>
                <w:rFonts w:cstheme="minorHAnsi"/>
              </w:rPr>
              <w:t>B3.4</w:t>
            </w:r>
          </w:p>
        </w:tc>
        <w:tc>
          <w:tcPr>
            <w:tcW w:w="2835" w:type="dxa"/>
            <w:vAlign w:val="center"/>
          </w:tcPr>
          <w:p w14:paraId="6EE85319" w14:textId="6DFED42D"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QR-Codes</w:t>
            </w:r>
          </w:p>
        </w:tc>
        <w:tc>
          <w:tcPr>
            <w:tcW w:w="4649" w:type="dxa"/>
            <w:vAlign w:val="center"/>
          </w:tcPr>
          <w:p w14:paraId="61C8C9A9" w14:textId="002DBF67"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Dokument mit Beispiel-QR-Codes</w:t>
            </w:r>
            <w:r w:rsidR="00BA678E">
              <w:t>.</w:t>
            </w:r>
            <w:r w:rsidRPr="000C456D">
              <w:t xml:space="preserve"> </w:t>
            </w:r>
          </w:p>
        </w:tc>
      </w:tr>
      <w:tr w:rsidR="008A120C" w14:paraId="2D9239F1"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1949F178" w14:textId="04682F32" w:rsidR="008A120C" w:rsidRDefault="008A120C" w:rsidP="00C37ADC">
            <w:pPr>
              <w:jc w:val="left"/>
            </w:pPr>
            <w:r w:rsidRPr="004D1E84">
              <w:rPr>
                <w:rFonts w:ascii="Segoe UI Symbol" w:hAnsi="Segoe UI Symbol" w:cs="Segoe UI Symbol"/>
                <w:color w:val="00B050"/>
                <w:sz w:val="32"/>
                <w:szCs w:val="20"/>
              </w:rPr>
              <w:lastRenderedPageBreak/>
              <w:t>☻</w:t>
            </w:r>
            <w:r w:rsidR="006E0E18">
              <w:rPr>
                <w:rFonts w:ascii="Segoe UI Symbol" w:hAnsi="Segoe UI Symbol" w:cs="Segoe UI Symbol"/>
                <w:color w:val="00B050"/>
                <w:sz w:val="32"/>
                <w:szCs w:val="20"/>
              </w:rPr>
              <w:t xml:space="preserve"> </w:t>
            </w:r>
            <w:r w:rsidRPr="008C68EC">
              <w:rPr>
                <w:rFonts w:cstheme="minorHAnsi"/>
              </w:rPr>
              <w:t>B3.</w:t>
            </w:r>
            <w:r>
              <w:rPr>
                <w:rFonts w:cstheme="minorHAnsi"/>
              </w:rPr>
              <w:t>5 L</w:t>
            </w:r>
          </w:p>
        </w:tc>
        <w:tc>
          <w:tcPr>
            <w:tcW w:w="2835" w:type="dxa"/>
            <w:vAlign w:val="center"/>
          </w:tcPr>
          <w:p w14:paraId="44C15578" w14:textId="77777777" w:rsidR="008A120C" w:rsidRDefault="008A120C" w:rsidP="00C37ADC">
            <w:pPr>
              <w:jc w:val="center"/>
              <w:cnfStyle w:val="000000100000" w:firstRow="0" w:lastRow="0" w:firstColumn="0" w:lastColumn="0" w:oddVBand="0" w:evenVBand="0" w:oddHBand="1" w:evenHBand="0" w:firstRowFirstColumn="0" w:firstRowLastColumn="0" w:lastRowFirstColumn="0" w:lastRowLastColumn="0"/>
            </w:pPr>
            <w:r w:rsidRPr="000C456D">
              <w:t>QR-Recherche</w:t>
            </w:r>
          </w:p>
        </w:tc>
        <w:tc>
          <w:tcPr>
            <w:tcW w:w="4649" w:type="dxa"/>
            <w:vAlign w:val="center"/>
          </w:tcPr>
          <w:p w14:paraId="47F8C45F" w14:textId="76148524" w:rsidR="008A120C" w:rsidRDefault="008A120C" w:rsidP="00C37ADC">
            <w:pPr>
              <w:cnfStyle w:val="000000100000" w:firstRow="0" w:lastRow="0" w:firstColumn="0" w:lastColumn="0" w:oddVBand="0" w:evenVBand="0" w:oddHBand="1" w:evenHBand="0" w:firstRowFirstColumn="0" w:firstRowLastColumn="0" w:lastRowFirstColumn="0" w:lastRowLastColumn="0"/>
            </w:pPr>
            <w:r w:rsidRPr="000C456D">
              <w:t>Dokument mit abgedrucktem Arbeitsauftrag</w:t>
            </w:r>
            <w:r w:rsidR="00BA678E">
              <w:t>.</w:t>
            </w:r>
            <w:r w:rsidRPr="000C456D">
              <w:t xml:space="preserve">  </w:t>
            </w:r>
          </w:p>
        </w:tc>
      </w:tr>
      <w:tr w:rsidR="007351FE" w14:paraId="1540E9BA"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5C661664" w14:textId="2412E858" w:rsidR="007351FE" w:rsidRDefault="007351FE" w:rsidP="00C37ADC">
            <w:pPr>
              <w:jc w:val="left"/>
            </w:pPr>
            <w:r w:rsidRPr="008C68EC">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sidRPr="008C68EC">
              <w:rPr>
                <w:rFonts w:cstheme="minorHAnsi"/>
              </w:rPr>
              <w:t>B3.</w:t>
            </w:r>
            <w:r>
              <w:rPr>
                <w:rFonts w:cstheme="minorHAnsi"/>
              </w:rPr>
              <w:t>5 SuS</w:t>
            </w:r>
          </w:p>
        </w:tc>
        <w:tc>
          <w:tcPr>
            <w:tcW w:w="2835" w:type="dxa"/>
            <w:vAlign w:val="center"/>
          </w:tcPr>
          <w:p w14:paraId="5375E5ED" w14:textId="0931C2F5"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QR-Recherche</w:t>
            </w:r>
          </w:p>
        </w:tc>
        <w:tc>
          <w:tcPr>
            <w:tcW w:w="4649" w:type="dxa"/>
            <w:vAlign w:val="center"/>
          </w:tcPr>
          <w:p w14:paraId="6D0288A4" w14:textId="4043B36C"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 xml:space="preserve">Arbeitsblatt, </w:t>
            </w:r>
            <w:r w:rsidR="00BA678E">
              <w:t xml:space="preserve">das dazu dient, den </w:t>
            </w:r>
            <w:r w:rsidRPr="000C456D">
              <w:t>Aufbau und die Funktionsweise von QR-Codes kennenzulernen</w:t>
            </w:r>
            <w:r w:rsidR="00BA678E">
              <w:t>.</w:t>
            </w:r>
            <w:r w:rsidRPr="000C456D">
              <w:t xml:space="preserve"> Arbeitsauftrag steckt im QR-Code</w:t>
            </w:r>
            <w:r w:rsidR="00BA678E">
              <w:t>.</w:t>
            </w:r>
          </w:p>
        </w:tc>
      </w:tr>
      <w:tr w:rsidR="003A4909" w14:paraId="5F373769"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220218D" w14:textId="4D2ED7F4" w:rsidR="003A4909" w:rsidRDefault="003A4909" w:rsidP="003A4909">
            <w:pPr>
              <w:jc w:val="left"/>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8C68EC">
              <w:rPr>
                <w:rFonts w:cstheme="minorHAnsi"/>
              </w:rPr>
              <w:t>B3.</w:t>
            </w:r>
            <w:r>
              <w:rPr>
                <w:rFonts w:cstheme="minorHAnsi"/>
              </w:rPr>
              <w:t>6</w:t>
            </w:r>
          </w:p>
        </w:tc>
        <w:tc>
          <w:tcPr>
            <w:tcW w:w="2835" w:type="dxa"/>
            <w:vAlign w:val="center"/>
          </w:tcPr>
          <w:p w14:paraId="55B42132" w14:textId="3A7B97D3" w:rsidR="003A4909" w:rsidRDefault="003A4909" w:rsidP="003A4909">
            <w:pPr>
              <w:jc w:val="center"/>
              <w:cnfStyle w:val="000000100000" w:firstRow="0" w:lastRow="0" w:firstColumn="0" w:lastColumn="0" w:oddVBand="0" w:evenVBand="0" w:oddHBand="1" w:evenHBand="0" w:firstRowFirstColumn="0" w:firstRowLastColumn="0" w:lastRowFirstColumn="0" w:lastRowLastColumn="0"/>
            </w:pPr>
            <w:r>
              <w:t>QR-Code selber</w:t>
            </w:r>
            <w:r w:rsidR="0012383E">
              <w:t xml:space="preserve"> </w:t>
            </w:r>
            <w:r>
              <w:t>machen</w:t>
            </w:r>
          </w:p>
        </w:tc>
        <w:tc>
          <w:tcPr>
            <w:tcW w:w="4649" w:type="dxa"/>
            <w:vAlign w:val="center"/>
          </w:tcPr>
          <w:p w14:paraId="7A6A687B" w14:textId="249862DA" w:rsidR="003A4909" w:rsidRDefault="003A4909" w:rsidP="003A4909">
            <w:pPr>
              <w:cnfStyle w:val="000000100000" w:firstRow="0" w:lastRow="0" w:firstColumn="0" w:lastColumn="0" w:oddVBand="0" w:evenVBand="0" w:oddHBand="1" w:evenHBand="0" w:firstRowFirstColumn="0" w:firstRowLastColumn="0" w:lastRowFirstColumn="0" w:lastRowLastColumn="0"/>
            </w:pPr>
            <w:r>
              <w:t>Kurze Erklärung, wie QR-Codes selber generiert werden können.</w:t>
            </w:r>
          </w:p>
        </w:tc>
      </w:tr>
      <w:tr w:rsidR="003A4909" w14:paraId="6D92262F"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386C7124" w14:textId="191F7AFE" w:rsidR="003A4909" w:rsidRDefault="003A4909" w:rsidP="003A4909">
            <w:pPr>
              <w:jc w:val="left"/>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8C68EC">
              <w:rPr>
                <w:rFonts w:cstheme="minorHAnsi"/>
              </w:rPr>
              <w:t>B3.</w:t>
            </w:r>
            <w:r>
              <w:rPr>
                <w:rFonts w:cstheme="minorHAnsi"/>
              </w:rPr>
              <w:t>7</w:t>
            </w:r>
          </w:p>
        </w:tc>
        <w:tc>
          <w:tcPr>
            <w:tcW w:w="2835" w:type="dxa"/>
            <w:vAlign w:val="center"/>
          </w:tcPr>
          <w:p w14:paraId="333D5655" w14:textId="7DA0A05C" w:rsidR="003A4909" w:rsidRDefault="003A4909" w:rsidP="003A4909">
            <w:pPr>
              <w:jc w:val="center"/>
              <w:cnfStyle w:val="000000000000" w:firstRow="0" w:lastRow="0" w:firstColumn="0" w:lastColumn="0" w:oddVBand="0" w:evenVBand="0" w:oddHBand="0" w:evenHBand="0" w:firstRowFirstColumn="0" w:firstRowLastColumn="0" w:lastRowFirstColumn="0" w:lastRowLastColumn="0"/>
            </w:pPr>
            <w:r w:rsidRPr="000C456D">
              <w:t>QR-Rallye</w:t>
            </w:r>
          </w:p>
        </w:tc>
        <w:tc>
          <w:tcPr>
            <w:tcW w:w="4649" w:type="dxa"/>
            <w:vAlign w:val="center"/>
          </w:tcPr>
          <w:p w14:paraId="5325D611" w14:textId="1634E728" w:rsidR="003A4909" w:rsidRDefault="003A4909" w:rsidP="003A4909">
            <w:pPr>
              <w:cnfStyle w:val="000000000000" w:firstRow="0" w:lastRow="0" w:firstColumn="0" w:lastColumn="0" w:oddVBand="0" w:evenVBand="0" w:oddHBand="0" w:evenHBand="0" w:firstRowFirstColumn="0" w:firstRowLastColumn="0" w:lastRowFirstColumn="0" w:lastRowLastColumn="0"/>
            </w:pPr>
            <w:r w:rsidRPr="000C456D">
              <w:t>Arbeitsblatt mit Hinweisen zur Erstellung einer Schulrallye</w:t>
            </w:r>
            <w:r>
              <w:t>.</w:t>
            </w:r>
            <w:r w:rsidRPr="000C456D">
              <w:t xml:space="preserve"> </w:t>
            </w:r>
          </w:p>
        </w:tc>
      </w:tr>
      <w:tr w:rsidR="003A4909" w14:paraId="6A7B7201" w14:textId="77777777" w:rsidTr="00E61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0824D3A" w14:textId="0C03EA3E" w:rsidR="003A4909" w:rsidRDefault="00FC174F" w:rsidP="003A4909">
            <w:pPr>
              <w:jc w:val="left"/>
            </w:pPr>
            <w:r w:rsidRPr="008C68EC">
              <w:rPr>
                <w:rFonts w:ascii="Segoe UI Symbol" w:hAnsi="Segoe UI Symbol" w:cs="Segoe UI Symbol"/>
                <w:color w:val="FFC000"/>
                <w:sz w:val="32"/>
                <w:szCs w:val="20"/>
              </w:rPr>
              <w:t>☻</w:t>
            </w:r>
            <w:r w:rsidR="003A4909">
              <w:rPr>
                <w:rFonts w:ascii="Segoe UI Symbol" w:hAnsi="Segoe UI Symbol" w:cs="Segoe UI Symbol"/>
                <w:color w:val="00B050"/>
                <w:sz w:val="32"/>
                <w:szCs w:val="20"/>
              </w:rPr>
              <w:t xml:space="preserve"> </w:t>
            </w:r>
            <w:r w:rsidR="003A4909" w:rsidRPr="008C68EC">
              <w:rPr>
                <w:rFonts w:cstheme="minorHAnsi"/>
              </w:rPr>
              <w:t>B3.</w:t>
            </w:r>
            <w:r w:rsidR="003A4909">
              <w:rPr>
                <w:rFonts w:cstheme="minorHAnsi"/>
              </w:rPr>
              <w:t>8</w:t>
            </w:r>
          </w:p>
        </w:tc>
        <w:tc>
          <w:tcPr>
            <w:tcW w:w="2835" w:type="dxa"/>
            <w:vAlign w:val="center"/>
          </w:tcPr>
          <w:p w14:paraId="71D9553A" w14:textId="0D2D34DA" w:rsidR="003A4909" w:rsidRDefault="003A4909" w:rsidP="003A4909">
            <w:pPr>
              <w:jc w:val="center"/>
              <w:cnfStyle w:val="000000100000" w:firstRow="0" w:lastRow="0" w:firstColumn="0" w:lastColumn="0" w:oddVBand="0" w:evenVBand="0" w:oddHBand="1" w:evenHBand="0" w:firstRowFirstColumn="0" w:firstRowLastColumn="0" w:lastRowFirstColumn="0" w:lastRowLastColumn="0"/>
            </w:pPr>
            <w:r w:rsidRPr="000C456D">
              <w:t>Codes im Supermarkt und im Unternehmen</w:t>
            </w:r>
          </w:p>
        </w:tc>
        <w:tc>
          <w:tcPr>
            <w:tcW w:w="4649" w:type="dxa"/>
            <w:vAlign w:val="center"/>
          </w:tcPr>
          <w:p w14:paraId="39A783E3" w14:textId="1A5148D1" w:rsidR="003A4909" w:rsidRDefault="003A4909" w:rsidP="003A4909">
            <w:pPr>
              <w:cnfStyle w:val="000000100000" w:firstRow="0" w:lastRow="0" w:firstColumn="0" w:lastColumn="0" w:oddVBand="0" w:evenVBand="0" w:oddHBand="1" w:evenHBand="0" w:firstRowFirstColumn="0" w:firstRowLastColumn="0" w:lastRowFirstColumn="0" w:lastRowLastColumn="0"/>
            </w:pPr>
            <w:r w:rsidRPr="000C456D">
              <w:t>Arbeitsblatt</w:t>
            </w:r>
            <w:r>
              <w:t xml:space="preserve">, das dazu anleiten soll, sich selbstgesteuert </w:t>
            </w:r>
            <w:r w:rsidRPr="000C456D">
              <w:t>mit Barcodes und QR-Codes</w:t>
            </w:r>
            <w:r>
              <w:t xml:space="preserve"> auseinanderzusetzen.</w:t>
            </w:r>
          </w:p>
        </w:tc>
      </w:tr>
      <w:tr w:rsidR="003A4909" w14:paraId="7E168F6E" w14:textId="77777777" w:rsidTr="00C37ADC">
        <w:tc>
          <w:tcPr>
            <w:cnfStyle w:val="001000000000" w:firstRow="0" w:lastRow="0" w:firstColumn="1" w:lastColumn="0" w:oddVBand="0" w:evenVBand="0" w:oddHBand="0" w:evenHBand="0" w:firstRowFirstColumn="0" w:firstRowLastColumn="0" w:lastRowFirstColumn="0" w:lastRowLastColumn="0"/>
            <w:tcW w:w="1417" w:type="dxa"/>
          </w:tcPr>
          <w:p w14:paraId="7557B2F1" w14:textId="02723BD7" w:rsidR="003A4909" w:rsidRPr="004D1E84" w:rsidRDefault="00FC174F" w:rsidP="003A4909">
            <w:pPr>
              <w:jc w:val="left"/>
              <w:rPr>
                <w:rFonts w:ascii="Segoe UI Symbol" w:hAnsi="Segoe UI Symbol" w:cs="Segoe UI Symbol"/>
                <w:color w:val="00B050"/>
                <w:sz w:val="32"/>
                <w:szCs w:val="20"/>
              </w:rPr>
            </w:pPr>
            <w:r w:rsidRPr="004D1E84">
              <w:rPr>
                <w:rFonts w:ascii="Segoe UI Symbol" w:hAnsi="Segoe UI Symbol" w:cs="Segoe UI Symbol"/>
                <w:color w:val="00B050"/>
                <w:sz w:val="32"/>
              </w:rPr>
              <w:t>☻</w:t>
            </w:r>
            <w:r w:rsidR="003A4909">
              <w:rPr>
                <w:rFonts w:ascii="Segoe UI Symbol" w:hAnsi="Segoe UI Symbol" w:cs="Segoe UI Symbol"/>
                <w:color w:val="FFC000"/>
                <w:sz w:val="32"/>
                <w:szCs w:val="20"/>
              </w:rPr>
              <w:t xml:space="preserve"> </w:t>
            </w:r>
            <w:r w:rsidR="003A4909" w:rsidRPr="005056B9">
              <w:t>B</w:t>
            </w:r>
            <w:r w:rsidR="003A4909">
              <w:t>3</w:t>
            </w:r>
            <w:r w:rsidR="003A4909" w:rsidRPr="005056B9">
              <w:t>.9</w:t>
            </w:r>
          </w:p>
        </w:tc>
        <w:tc>
          <w:tcPr>
            <w:tcW w:w="2835" w:type="dxa"/>
            <w:vAlign w:val="center"/>
          </w:tcPr>
          <w:p w14:paraId="4078C01C" w14:textId="6ABCCCF4" w:rsidR="003A4909" w:rsidRPr="000C456D" w:rsidRDefault="003A4909" w:rsidP="003A4909">
            <w:pPr>
              <w:jc w:val="center"/>
              <w:cnfStyle w:val="000000000000" w:firstRow="0" w:lastRow="0" w:firstColumn="0" w:lastColumn="0" w:oddVBand="0" w:evenVBand="0" w:oddHBand="0" w:evenHBand="0" w:firstRowFirstColumn="0" w:firstRowLastColumn="0" w:lastRowFirstColumn="0" w:lastRowLastColumn="0"/>
            </w:pPr>
            <w:r w:rsidRPr="000C456D">
              <w:t>Betriebserkundungen planen und durchführen</w:t>
            </w:r>
          </w:p>
        </w:tc>
        <w:tc>
          <w:tcPr>
            <w:tcW w:w="4649" w:type="dxa"/>
            <w:vAlign w:val="center"/>
          </w:tcPr>
          <w:p w14:paraId="736ED60C" w14:textId="680F9996" w:rsidR="003A4909" w:rsidRPr="000C456D" w:rsidRDefault="003A4909" w:rsidP="003A4909">
            <w:pPr>
              <w:cnfStyle w:val="000000000000" w:firstRow="0" w:lastRow="0" w:firstColumn="0" w:lastColumn="0" w:oddVBand="0" w:evenVBand="0" w:oddHBand="0" w:evenHBand="0" w:firstRowFirstColumn="0" w:firstRowLastColumn="0" w:lastRowFirstColumn="0" w:lastRowLastColumn="0"/>
            </w:pPr>
            <w:r w:rsidRPr="000C456D">
              <w:t>Leitfaden und Empfehlungen für Lehrerinnen und Lehrer, sowie für Unternehmensvertreterinnen und Vertreter zur Umsetzung von Betriebserkundungen.</w:t>
            </w:r>
          </w:p>
        </w:tc>
      </w:tr>
      <w:tr w:rsidR="003A4909" w14:paraId="5D043455"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60B9E2A9" w14:textId="6EB8129D" w:rsidR="003A4909" w:rsidRPr="008C68EC" w:rsidRDefault="003A4909" w:rsidP="003A4909">
            <w:pPr>
              <w:jc w:val="left"/>
              <w:rPr>
                <w:rFonts w:ascii="Segoe UI Symbol" w:hAnsi="Segoe UI Symbol" w:cs="Segoe UI Symbol"/>
                <w:color w:val="FFC000"/>
                <w:sz w:val="32"/>
                <w:szCs w:val="20"/>
              </w:rPr>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5056B9">
              <w:t>B</w:t>
            </w:r>
            <w:r>
              <w:t>3.10</w:t>
            </w:r>
          </w:p>
        </w:tc>
        <w:tc>
          <w:tcPr>
            <w:tcW w:w="2835" w:type="dxa"/>
            <w:vAlign w:val="center"/>
          </w:tcPr>
          <w:p w14:paraId="56395146" w14:textId="15366C92" w:rsidR="003A4909" w:rsidRPr="005056B9" w:rsidRDefault="003A4909" w:rsidP="003A4909">
            <w:pPr>
              <w:jc w:val="center"/>
              <w:cnfStyle w:val="000000100000" w:firstRow="0" w:lastRow="0" w:firstColumn="0" w:lastColumn="0" w:oddVBand="0" w:evenVBand="0" w:oddHBand="1" w:evenHBand="0" w:firstRowFirstColumn="0" w:firstRowLastColumn="0" w:lastRowFirstColumn="0" w:lastRowLastColumn="0"/>
            </w:pPr>
            <w:r w:rsidRPr="005056B9">
              <w:t>Die Zukunft der Codes</w:t>
            </w:r>
          </w:p>
        </w:tc>
        <w:tc>
          <w:tcPr>
            <w:tcW w:w="4649" w:type="dxa"/>
            <w:vAlign w:val="center"/>
          </w:tcPr>
          <w:p w14:paraId="6FEFC923" w14:textId="63EFD7B5" w:rsidR="003A4909" w:rsidRPr="005056B9" w:rsidRDefault="003A4909" w:rsidP="003A4909">
            <w:pPr>
              <w:cnfStyle w:val="000000100000" w:firstRow="0" w:lastRow="0" w:firstColumn="0" w:lastColumn="0" w:oddVBand="0" w:evenVBand="0" w:oddHBand="1" w:evenHBand="0" w:firstRowFirstColumn="0" w:firstRowLastColumn="0" w:lastRowFirstColumn="0" w:lastRowLastColumn="0"/>
            </w:pPr>
            <w:r w:rsidRPr="005056B9">
              <w:t>Arbeitsblatt zur Entwicklung eigener Ideen für die Zukunft</w:t>
            </w:r>
            <w:r>
              <w:t>.</w:t>
            </w:r>
          </w:p>
        </w:tc>
      </w:tr>
    </w:tbl>
    <w:p w14:paraId="6459FA25" w14:textId="2FB1B133" w:rsidR="000C295A" w:rsidRPr="000C295A" w:rsidRDefault="000C295A" w:rsidP="007163CB">
      <w:pPr>
        <w:spacing w:before="240" w:after="0"/>
        <w:rPr>
          <w:b/>
        </w:rPr>
      </w:pPr>
      <w:r w:rsidRPr="000C295A">
        <w:rPr>
          <w:b/>
        </w:rPr>
        <w:t>Legende</w:t>
      </w:r>
    </w:p>
    <w:p w14:paraId="6ADE545A" w14:textId="3574166B" w:rsidR="000C295A" w:rsidRDefault="000C295A" w:rsidP="000C295A">
      <w:pPr>
        <w:spacing w:after="0"/>
      </w:pPr>
      <w:r w:rsidRPr="000C295A">
        <w:rPr>
          <w:rFonts w:ascii="Segoe UI Symbol" w:hAnsi="Segoe UI Symbol" w:cs="Segoe UI Symbol"/>
          <w:color w:val="FFC000"/>
          <w:sz w:val="32"/>
        </w:rPr>
        <w:t>☻</w:t>
      </w:r>
      <w:r w:rsidR="00745925">
        <w:rPr>
          <w:rFonts w:ascii="Segoe UI Symbol" w:hAnsi="Segoe UI Symbol" w:cs="Segoe UI Symbol"/>
          <w:color w:val="FFC000"/>
          <w:sz w:val="32"/>
        </w:rPr>
        <w:t xml:space="preserve"> </w:t>
      </w:r>
      <w:r>
        <w:t xml:space="preserve">Material für Schülerinnen und Schüler </w:t>
      </w:r>
    </w:p>
    <w:p w14:paraId="6E56E4A6" w14:textId="418CC8E2" w:rsidR="000C295A" w:rsidRDefault="000C295A" w:rsidP="000C295A">
      <w:pPr>
        <w:spacing w:after="0"/>
      </w:pPr>
      <w:r w:rsidRPr="004D1E84">
        <w:rPr>
          <w:rFonts w:ascii="Segoe UI Symbol" w:hAnsi="Segoe UI Symbol" w:cs="Segoe UI Symbol"/>
          <w:color w:val="00B050"/>
          <w:sz w:val="32"/>
        </w:rPr>
        <w:t>☻</w:t>
      </w:r>
      <w:r w:rsidR="00745925">
        <w:rPr>
          <w:rFonts w:ascii="Segoe UI Symbol" w:hAnsi="Segoe UI Symbol" w:cs="Segoe UI Symbol"/>
          <w:color w:val="00B050"/>
          <w:sz w:val="32"/>
        </w:rPr>
        <w:t xml:space="preserve"> </w:t>
      </w:r>
      <w:r>
        <w:t>Material für Lehrkräfte sowie Unternehmensvertreterinnen und Unternehmensvertreter</w:t>
      </w:r>
    </w:p>
    <w:p w14:paraId="168E9A23" w14:textId="510360EA" w:rsidR="000644BD" w:rsidRDefault="000C295A" w:rsidP="000C295A">
      <w:r w:rsidRPr="000C295A">
        <w:rPr>
          <w:rFonts w:ascii="Segoe UI Symbol" w:hAnsi="Segoe UI Symbol" w:cs="Segoe UI Symbol"/>
          <w:color w:val="00B0F0"/>
          <w:sz w:val="32"/>
        </w:rPr>
        <w:t>☻</w:t>
      </w:r>
      <w:r w:rsidR="00745925">
        <w:rPr>
          <w:rFonts w:ascii="Segoe UI Symbol" w:hAnsi="Segoe UI Symbol" w:cs="Segoe UI Symbol"/>
          <w:color w:val="00B0F0"/>
          <w:sz w:val="32"/>
        </w:rPr>
        <w:t xml:space="preserve"> </w:t>
      </w:r>
      <w:r>
        <w:t>Zusatzmaterial</w:t>
      </w:r>
    </w:p>
    <w:p w14:paraId="77BBDE7E" w14:textId="34A8E017" w:rsidR="000C295A" w:rsidRDefault="000C295A" w:rsidP="000C295A">
      <w:pPr>
        <w:pStyle w:val="berschrift1"/>
      </w:pPr>
      <w:bookmarkStart w:id="47" w:name="_Toc24113170"/>
      <w:r>
        <w:t>Glossar</w:t>
      </w:r>
      <w:bookmarkEnd w:id="47"/>
      <w:r w:rsidR="006E0E18">
        <w:tab/>
      </w:r>
    </w:p>
    <w:tbl>
      <w:tblPr>
        <w:tblStyle w:val="Glossar"/>
        <w:tblW w:w="8901" w:type="dxa"/>
        <w:tblLook w:val="04A0" w:firstRow="1" w:lastRow="0" w:firstColumn="1" w:lastColumn="0" w:noHBand="0" w:noVBand="1"/>
      </w:tblPr>
      <w:tblGrid>
        <w:gridCol w:w="2665"/>
        <w:gridCol w:w="6236"/>
      </w:tblGrid>
      <w:tr w:rsidR="000C295A" w14:paraId="5CDFE8F6" w14:textId="77777777" w:rsidTr="008E05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D53874C" w14:textId="77777777" w:rsidR="000C295A" w:rsidRDefault="000C295A" w:rsidP="000C295A">
            <w:r>
              <w:t>Begriff</w:t>
            </w:r>
          </w:p>
        </w:tc>
        <w:tc>
          <w:tcPr>
            <w:tcW w:w="6236" w:type="dxa"/>
          </w:tcPr>
          <w:p w14:paraId="087A74CF" w14:textId="77777777" w:rsidR="000C295A" w:rsidRDefault="000C295A" w:rsidP="0012383E">
            <w:pPr>
              <w:cnfStyle w:val="100000000000" w:firstRow="1" w:lastRow="0" w:firstColumn="0" w:lastColumn="0" w:oddVBand="0" w:evenVBand="0" w:oddHBand="0" w:evenHBand="0" w:firstRowFirstColumn="0" w:firstRowLastColumn="0" w:lastRowFirstColumn="0" w:lastRowLastColumn="0"/>
            </w:pPr>
            <w:r>
              <w:t>Erläuterung</w:t>
            </w:r>
          </w:p>
        </w:tc>
      </w:tr>
      <w:tr w:rsidR="00BF0FBE" w:rsidRPr="006D1C54" w14:paraId="266E143C" w14:textId="77777777" w:rsidTr="008E0549">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2665" w:type="dxa"/>
          </w:tcPr>
          <w:p w14:paraId="14F91550" w14:textId="00B16605" w:rsidR="00BF0FBE" w:rsidRPr="00C37ADC" w:rsidRDefault="00BF0FBE" w:rsidP="00C37ADC">
            <w:pPr>
              <w:rPr>
                <w:b w:val="0"/>
              </w:rPr>
            </w:pPr>
            <w:r w:rsidRPr="00C37ADC">
              <w:rPr>
                <w:b w:val="0"/>
              </w:rPr>
              <w:t>Algorithmus</w:t>
            </w:r>
          </w:p>
        </w:tc>
        <w:tc>
          <w:tcPr>
            <w:tcW w:w="6236" w:type="dxa"/>
          </w:tcPr>
          <w:p w14:paraId="32B35FC7" w14:textId="12C0B926" w:rsidR="00BF0FBE" w:rsidRPr="00BF0FBE" w:rsidRDefault="00BF0FBE" w:rsidP="00AB3B15">
            <w:pPr>
              <w:jc w:val="both"/>
              <w:cnfStyle w:val="000000100000" w:firstRow="0" w:lastRow="0" w:firstColumn="0" w:lastColumn="0" w:oddVBand="0" w:evenVBand="0" w:oddHBand="1" w:evenHBand="0" w:firstRowFirstColumn="0" w:firstRowLastColumn="0" w:lastRowFirstColumn="0" w:lastRowLastColumn="0"/>
            </w:pPr>
            <w:r w:rsidRPr="006F70AF">
              <w:t>Als Algorithmus wird eine Handlungsvorschrift bezeichnet, deren einzelnen Handlungsanweisungen eindeutig und deterministisch (endlich; zeitlich begrenzt) sind. Algorithmen beschreiben meist, wie gegebene Problemstellungen gelöst werden oder bestimmte Tätigkeiten durchzuführen sind.</w:t>
            </w:r>
          </w:p>
        </w:tc>
      </w:tr>
      <w:tr w:rsidR="00257743" w14:paraId="6FEE1AE6" w14:textId="77777777" w:rsidTr="008E0549">
        <w:tc>
          <w:tcPr>
            <w:cnfStyle w:val="001000000000" w:firstRow="0" w:lastRow="0" w:firstColumn="1" w:lastColumn="0" w:oddVBand="0" w:evenVBand="0" w:oddHBand="0" w:evenHBand="0" w:firstRowFirstColumn="0" w:firstRowLastColumn="0" w:lastRowFirstColumn="0" w:lastRowLastColumn="0"/>
            <w:tcW w:w="2665" w:type="dxa"/>
          </w:tcPr>
          <w:p w14:paraId="4771FC68" w14:textId="26D04FA8" w:rsidR="00257743" w:rsidRPr="00C37ADC" w:rsidRDefault="00257743" w:rsidP="00C37ADC">
            <w:pPr>
              <w:rPr>
                <w:b w:val="0"/>
              </w:rPr>
            </w:pPr>
            <w:r w:rsidRPr="00C37ADC">
              <w:rPr>
                <w:b w:val="0"/>
              </w:rPr>
              <w:t>Bar</w:t>
            </w:r>
            <w:r w:rsidR="00147A40" w:rsidRPr="00C37ADC">
              <w:rPr>
                <w:b w:val="0"/>
              </w:rPr>
              <w:t>c</w:t>
            </w:r>
            <w:r w:rsidRPr="00C37ADC">
              <w:rPr>
                <w:b w:val="0"/>
              </w:rPr>
              <w:t>ode</w:t>
            </w:r>
          </w:p>
        </w:tc>
        <w:tc>
          <w:tcPr>
            <w:tcW w:w="6236" w:type="dxa"/>
          </w:tcPr>
          <w:p w14:paraId="7AECF7DF" w14:textId="079F3AC7" w:rsidR="00257743" w:rsidRPr="00257743" w:rsidRDefault="00257743" w:rsidP="00AB3B15">
            <w:pPr>
              <w:jc w:val="both"/>
              <w:cnfStyle w:val="000000000000" w:firstRow="0" w:lastRow="0" w:firstColumn="0" w:lastColumn="0" w:oddVBand="0" w:evenVBand="0" w:oddHBand="0" w:evenHBand="0" w:firstRowFirstColumn="0" w:firstRowLastColumn="0" w:lastRowFirstColumn="0" w:lastRowLastColumn="0"/>
            </w:pPr>
            <w:r w:rsidRPr="00257743">
              <w:t xml:space="preserve">1D-Code; wird auch Strichcode genannt, besteht aus parallelen Strichen in verschieden </w:t>
            </w:r>
            <w:r w:rsidR="001F1797">
              <w:t>Breiten. M</w:t>
            </w:r>
            <w:r w:rsidRPr="00257743">
              <w:t>it</w:t>
            </w:r>
            <w:r w:rsidR="001F1797">
              <w:t>h</w:t>
            </w:r>
            <w:r w:rsidRPr="00257743">
              <w:t>ilfe des Bar</w:t>
            </w:r>
            <w:r w:rsidR="00147A40">
              <w:t>c</w:t>
            </w:r>
            <w:r w:rsidRPr="00257743">
              <w:t>odes können Informationen in binären Symbolen dargestellt werden, häufig dargestellte Information ist die GTIN-13-Nummer</w:t>
            </w:r>
            <w:r w:rsidR="001F1797">
              <w:t>.</w:t>
            </w:r>
          </w:p>
        </w:tc>
      </w:tr>
      <w:tr w:rsidR="00257743" w14:paraId="7003F522" w14:textId="77777777" w:rsidTr="008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A29842E" w14:textId="4A60C5B2" w:rsidR="00257743" w:rsidRPr="00C37ADC" w:rsidRDefault="00257743" w:rsidP="00C37ADC">
            <w:pPr>
              <w:rPr>
                <w:b w:val="0"/>
              </w:rPr>
            </w:pPr>
            <w:r w:rsidRPr="00C37ADC">
              <w:rPr>
                <w:b w:val="0"/>
              </w:rPr>
              <w:t>EAN-Code</w:t>
            </w:r>
          </w:p>
        </w:tc>
        <w:tc>
          <w:tcPr>
            <w:tcW w:w="6236" w:type="dxa"/>
          </w:tcPr>
          <w:p w14:paraId="25C0C9A1" w14:textId="7ABCA14E" w:rsidR="00257743" w:rsidRPr="00257743" w:rsidRDefault="00257743" w:rsidP="00AB3B15">
            <w:pPr>
              <w:jc w:val="both"/>
              <w:cnfStyle w:val="000000100000" w:firstRow="0" w:lastRow="0" w:firstColumn="0" w:lastColumn="0" w:oddVBand="0" w:evenVBand="0" w:oddHBand="1" w:evenHBand="0" w:firstRowFirstColumn="0" w:firstRowLastColumn="0" w:lastRowFirstColumn="0" w:lastRowLastColumn="0"/>
            </w:pPr>
            <w:r w:rsidRPr="00257743">
              <w:t>Europäische Artikelnummer</w:t>
            </w:r>
            <w:r w:rsidR="00E760FA">
              <w:t xml:space="preserve"> und </w:t>
            </w:r>
            <w:r w:rsidRPr="00257743">
              <w:t>unverwechselbare Produktkennzeichnung</w:t>
            </w:r>
            <w:r w:rsidR="00E760FA">
              <w:t>,</w:t>
            </w:r>
            <w:r w:rsidRPr="00257743">
              <w:t xml:space="preserve"> wird durch Strichcode dargestellt</w:t>
            </w:r>
            <w:r w:rsidR="00E760FA">
              <w:t>.</w:t>
            </w:r>
          </w:p>
        </w:tc>
      </w:tr>
      <w:tr w:rsidR="00257743" w14:paraId="7061343B" w14:textId="77777777" w:rsidTr="008E0549">
        <w:tc>
          <w:tcPr>
            <w:cnfStyle w:val="001000000000" w:firstRow="0" w:lastRow="0" w:firstColumn="1" w:lastColumn="0" w:oddVBand="0" w:evenVBand="0" w:oddHBand="0" w:evenHBand="0" w:firstRowFirstColumn="0" w:firstRowLastColumn="0" w:lastRowFirstColumn="0" w:lastRowLastColumn="0"/>
            <w:tcW w:w="2665" w:type="dxa"/>
          </w:tcPr>
          <w:p w14:paraId="576379BE" w14:textId="2A0A932E" w:rsidR="00257743" w:rsidRPr="00C37ADC" w:rsidRDefault="00257743" w:rsidP="00C37ADC">
            <w:pPr>
              <w:rPr>
                <w:b w:val="0"/>
              </w:rPr>
            </w:pPr>
            <w:r w:rsidRPr="00C37ADC">
              <w:rPr>
                <w:b w:val="0"/>
              </w:rPr>
              <w:t>GTIN-13</w:t>
            </w:r>
          </w:p>
        </w:tc>
        <w:tc>
          <w:tcPr>
            <w:tcW w:w="6236" w:type="dxa"/>
          </w:tcPr>
          <w:p w14:paraId="1E424BC3" w14:textId="20C34966" w:rsidR="00257743" w:rsidRPr="00257743" w:rsidRDefault="00257743" w:rsidP="00AB3B15">
            <w:pPr>
              <w:jc w:val="both"/>
              <w:cnfStyle w:val="000000000000" w:firstRow="0" w:lastRow="0" w:firstColumn="0" w:lastColumn="0" w:oddVBand="0" w:evenVBand="0" w:oddHBand="0" w:evenHBand="0" w:firstRowFirstColumn="0" w:firstRowLastColumn="0" w:lastRowFirstColumn="0" w:lastRowLastColumn="0"/>
            </w:pPr>
            <w:r w:rsidRPr="00257743">
              <w:t xml:space="preserve">Global Trade Item Number, hat 2009 </w:t>
            </w:r>
            <w:r w:rsidR="002F193B">
              <w:t xml:space="preserve">den </w:t>
            </w:r>
            <w:r w:rsidR="002F193B">
              <w:sym w:font="Wingdings" w:char="F0E0"/>
            </w:r>
            <w:r w:rsidR="002F193B" w:rsidRPr="00257743">
              <w:t xml:space="preserve"> </w:t>
            </w:r>
            <w:r w:rsidRPr="00257743">
              <w:t>EAN-</w:t>
            </w:r>
            <w:r w:rsidR="00A25D7D">
              <w:t>Code</w:t>
            </w:r>
            <w:r w:rsidR="00A25D7D" w:rsidRPr="00257743">
              <w:t xml:space="preserve"> </w:t>
            </w:r>
            <w:r w:rsidRPr="00257743">
              <w:t>abgelöst, stellt Produktnummer durch einen Strichcode dar</w:t>
            </w:r>
            <w:r w:rsidR="00E760FA">
              <w:t>.</w:t>
            </w:r>
          </w:p>
        </w:tc>
      </w:tr>
      <w:tr w:rsidR="00257743" w14:paraId="48780631" w14:textId="77777777" w:rsidTr="008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045997D" w14:textId="5DB81F7F" w:rsidR="00257743" w:rsidRPr="00C37ADC" w:rsidRDefault="00257743" w:rsidP="00C37ADC">
            <w:pPr>
              <w:rPr>
                <w:b w:val="0"/>
              </w:rPr>
            </w:pPr>
            <w:r w:rsidRPr="00C37ADC">
              <w:rPr>
                <w:b w:val="0"/>
              </w:rPr>
              <w:lastRenderedPageBreak/>
              <w:t>QR-Code</w:t>
            </w:r>
          </w:p>
        </w:tc>
        <w:tc>
          <w:tcPr>
            <w:tcW w:w="6236" w:type="dxa"/>
          </w:tcPr>
          <w:p w14:paraId="691E3F87" w14:textId="79199C41" w:rsidR="00257743" w:rsidRPr="00257743" w:rsidRDefault="00257743" w:rsidP="00AB3B15">
            <w:pPr>
              <w:jc w:val="both"/>
              <w:cnfStyle w:val="000000100000" w:firstRow="0" w:lastRow="0" w:firstColumn="0" w:lastColumn="0" w:oddVBand="0" w:evenVBand="0" w:oddHBand="1" w:evenHBand="0" w:firstRowFirstColumn="0" w:firstRowLastColumn="0" w:lastRowFirstColumn="0" w:lastRowLastColumn="0"/>
            </w:pPr>
            <w:r w:rsidRPr="00257743">
              <w:t>2D-Barcode, zweidimensionaler Strichcode</w:t>
            </w:r>
            <w:r w:rsidR="00E760FA">
              <w:t>,</w:t>
            </w:r>
            <w:r w:rsidRPr="00257743">
              <w:t xml:space="preserve"> bestehend aus schwarzen Vierecken, Die Information kann nicht aus einer einzelnen Zeile gelesen werden, sondern der Code muss als Ganzes erfasst werden</w:t>
            </w:r>
            <w:r w:rsidR="00E760FA">
              <w:t>.</w:t>
            </w:r>
          </w:p>
        </w:tc>
      </w:tr>
    </w:tbl>
    <w:p w14:paraId="288155CF" w14:textId="77777777" w:rsidR="009914EB" w:rsidRDefault="009914EB" w:rsidP="009914EB">
      <w:pPr>
        <w:pStyle w:val="berschrift1"/>
      </w:pPr>
      <w:bookmarkStart w:id="48" w:name="_Toc24112811"/>
      <w:bookmarkStart w:id="49" w:name="_Toc24113171"/>
      <w:r>
        <w:t>FAQs</w:t>
      </w:r>
      <w:bookmarkEnd w:id="48"/>
      <w:bookmarkEnd w:id="49"/>
    </w:p>
    <w:p w14:paraId="04C5B40E" w14:textId="77777777" w:rsidR="009914EB" w:rsidRDefault="009914EB" w:rsidP="009914EB">
      <w:pPr>
        <w:rPr>
          <w:lang w:val="en-US"/>
        </w:rPr>
      </w:pPr>
      <w:r w:rsidRPr="00630052">
        <w:rPr>
          <w:lang w:val="en-US"/>
        </w:rPr>
        <w:t xml:space="preserve">Stolpersteine, Lessons learnt und Frequently Asked </w:t>
      </w:r>
      <w:r>
        <w:rPr>
          <w:lang w:val="en-US"/>
        </w:rPr>
        <w:t>Questions (FAQs) finden Sie unter:</w:t>
      </w:r>
    </w:p>
    <w:p w14:paraId="2F992600" w14:textId="77777777" w:rsidR="009914EB" w:rsidRDefault="009914EB" w:rsidP="009914EB">
      <w:pPr>
        <w:jc w:val="center"/>
      </w:pPr>
      <w:r>
        <w:rPr>
          <w:noProof/>
        </w:rPr>
        <w:drawing>
          <wp:inline distT="0" distB="0" distL="0" distR="0" wp14:anchorId="1C9DAB5B" wp14:editId="67C381D2">
            <wp:extent cx="2383277" cy="2383277"/>
            <wp:effectExtent l="0" t="0" r="4445" b="4445"/>
            <wp:docPr id="4" name="Grafik 4"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38"/>
                    <a:stretch>
                      <a:fillRect/>
                    </a:stretch>
                  </pic:blipFill>
                  <pic:spPr>
                    <a:xfrm>
                      <a:off x="0" y="0"/>
                      <a:ext cx="2383277" cy="2383277"/>
                    </a:xfrm>
                    <a:prstGeom prst="rect">
                      <a:avLst/>
                    </a:prstGeom>
                  </pic:spPr>
                </pic:pic>
              </a:graphicData>
            </a:graphic>
          </wp:inline>
        </w:drawing>
      </w:r>
    </w:p>
    <w:p w14:paraId="21538839" w14:textId="77777777" w:rsidR="009914EB" w:rsidRPr="00630052" w:rsidRDefault="009914EB" w:rsidP="009914EB">
      <w:pPr>
        <w:pStyle w:val="StandardWeb"/>
        <w:jc w:val="center"/>
      </w:pPr>
      <w:r>
        <w:rPr>
          <w:rFonts w:ascii="Verdana" w:hAnsi="Verdana"/>
          <w:b/>
          <w:bCs/>
          <w:sz w:val="20"/>
          <w:szCs w:val="20"/>
          <w:shd w:val="clear" w:color="auto" w:fill="FFFFFF"/>
        </w:rPr>
        <w:t>https://tinyurl.com/IT2S-FAQ</w:t>
      </w:r>
    </w:p>
    <w:p w14:paraId="08461045" w14:textId="77777777" w:rsidR="000C295A" w:rsidRPr="000C295A" w:rsidRDefault="000C295A" w:rsidP="000C295A"/>
    <w:sectPr w:rsidR="000C295A" w:rsidRPr="000C295A" w:rsidSect="006E0E18">
      <w:headerReference w:type="default" r:id="rId39"/>
      <w:footerReference w:type="default" r:id="rId40"/>
      <w:pgSz w:w="11906" w:h="16838"/>
      <w:pgMar w:top="1134" w:right="1531" w:bottom="1276" w:left="1531" w:header="709" w:footer="31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0" w:author="Malambré, Julia | Wissensfabrik" w:date="2022-12-12T10:54:00Z" w:initials="MJ|W">
    <w:p w14:paraId="2FB28C7D" w14:textId="77777777" w:rsidR="002449AF" w:rsidRDefault="002449AF" w:rsidP="00D45BD7">
      <w:pPr>
        <w:pStyle w:val="Kommentartext"/>
      </w:pPr>
      <w:r>
        <w:rPr>
          <w:rStyle w:val="Kommentarzeichen"/>
        </w:rPr>
        <w:annotationRef/>
      </w:r>
      <w:r>
        <w:t xml:space="preserve">Müsste hier nicht stehen: "Weitere Informationen zum Thema Design Thinking erhalten Sie im </w:t>
      </w:r>
      <w:r>
        <w:rPr>
          <w:b/>
        </w:rPr>
        <w:t>Methodenmodul M1</w:t>
      </w:r>
      <w:r>
        <w:t xml:space="preserve"> </w:t>
      </w:r>
      <w:r>
        <w:rPr>
          <w:b/>
        </w:rPr>
        <w:t>von IT2School."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B28C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186EB" w16cex:dateUtc="2022-12-12T09: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B28C7D" w16cid:durableId="274186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C18CF" w14:textId="77777777" w:rsidR="0077232C" w:rsidRDefault="0077232C" w:rsidP="00DD6851">
      <w:r>
        <w:separator/>
      </w:r>
    </w:p>
  </w:endnote>
  <w:endnote w:type="continuationSeparator" w:id="0">
    <w:p w14:paraId="69A7412E" w14:textId="77777777" w:rsidR="0077232C" w:rsidRDefault="0077232C"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variable"/>
    <w:sig w:usb0="E00002FF" w:usb1="5000785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C5DE6" w14:textId="77777777" w:rsidR="00A666BB" w:rsidRDefault="00A666BB">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5A229" w14:textId="37476B32" w:rsidR="00665828" w:rsidRPr="00665828" w:rsidRDefault="003B7767" w:rsidP="00665828">
    <w:pPr>
      <w:pStyle w:val="Fuzeile"/>
      <w:tabs>
        <w:tab w:val="clear" w:pos="4536"/>
        <w:tab w:val="clear" w:pos="9072"/>
        <w:tab w:val="center" w:pos="4395"/>
        <w:tab w:val="right" w:pos="8789"/>
      </w:tabs>
    </w:pPr>
    <w:r>
      <w:rPr>
        <w:rFonts w:ascii="Times New Roman" w:hAnsi="Times New Roman" w:cs="Times New Roman"/>
        <w:bCs w:val="0"/>
        <w:noProof/>
        <w:sz w:val="24"/>
        <w:szCs w:val="24"/>
      </w:rPr>
      <mc:AlternateContent>
        <mc:Choice Requires="wpg">
          <w:drawing>
            <wp:anchor distT="0" distB="0" distL="114300" distR="114300" simplePos="0" relativeHeight="251660800" behindDoc="0" locked="0" layoutInCell="1" allowOverlap="1" wp14:anchorId="79699978" wp14:editId="1BA6C6D1">
              <wp:simplePos x="0" y="0"/>
              <wp:positionH relativeFrom="column">
                <wp:posOffset>6003290</wp:posOffset>
              </wp:positionH>
              <wp:positionV relativeFrom="paragraph">
                <wp:posOffset>-4410710</wp:posOffset>
              </wp:positionV>
              <wp:extent cx="328930" cy="4096385"/>
              <wp:effectExtent l="0" t="0" r="0" b="0"/>
              <wp:wrapNone/>
              <wp:docPr id="8" name="Gruppieren 8"/>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65BC5E8"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88" name="Grafik 28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9699978" id="Gruppieren 8" o:spid="_x0000_s1031" style="position:absolute;margin-left:472.7pt;margin-top:-347.3pt;width:25.9pt;height:322.55pt;z-index:25166080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KW5yLHYAwAA2ggAAA4AAAAAAAAA&#10;AAAAAAAAPQIAAGRycy9lMm9Eb2MueG1sUEsBAi0ACgAAAAAAAAAhAPIO7vmRvR0Akb0dABQAAAAA&#10;AAAAAAAAAAAAQQYAAGRycy9tZWRpYS9pbWFnZTEuanBnUEsBAi0AFAAGAAgAAAAhALcchqzjAAAA&#10;DAEAAA8AAAAAAAAAAAAAAAAABM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Textfeld 2" o:spid="_x0000_s1032"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" stroked="f">
                <v:textbox>
                  <w:txbxContent>
                    <w:p w14:paraId="765BC5E8"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88" o:spid="_x0000_s1033"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55680" behindDoc="0" locked="0" layoutInCell="1" allowOverlap="1" wp14:anchorId="5DEE5988" wp14:editId="2E7D31FB">
              <wp:simplePos x="0" y="0"/>
              <wp:positionH relativeFrom="column">
                <wp:posOffset>6985</wp:posOffset>
              </wp:positionH>
              <wp:positionV relativeFrom="paragraph">
                <wp:posOffset>-114244</wp:posOffset>
              </wp:positionV>
              <wp:extent cx="5604176" cy="0"/>
              <wp:effectExtent l="0" t="19050" r="15875" b="19050"/>
              <wp:wrapNone/>
              <wp:docPr id="6" name="Gerade Verbindung 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EFC0271" id="Gerade Verbindung 6" o:spid="_x0000_s1026" style="position:absolute;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665828" w:rsidRPr="00665828">
      <w:rPr>
        <w:sz w:val="18"/>
      </w:rPr>
      <w:t xml:space="preserve"> </w:t>
    </w:r>
    <w:r w:rsidR="00665828">
      <w:rPr>
        <w:sz w:val="18"/>
      </w:rPr>
      <w:t>M</w:t>
    </w:r>
    <w:r w:rsidR="00665828" w:rsidRPr="00C140D3">
      <w:rPr>
        <w:sz w:val="18"/>
      </w:rPr>
      <w:t>odul B</w:t>
    </w:r>
    <w:r w:rsidR="00665828">
      <w:rPr>
        <w:sz w:val="18"/>
      </w:rPr>
      <w:t xml:space="preserve">3 </w:t>
    </w:r>
    <w:r w:rsidR="00665828" w:rsidRPr="00C140D3">
      <w:rPr>
        <w:sz w:val="18"/>
      </w:rPr>
      <w:t>–</w:t>
    </w:r>
    <w:r w:rsidR="00665828">
      <w:rPr>
        <w:sz w:val="18"/>
      </w:rPr>
      <w:t xml:space="preserve"> Codes</w:t>
    </w:r>
    <w:r w:rsidR="00665828" w:rsidRPr="00C140D3">
      <w:rPr>
        <w:i/>
        <w:sz w:val="18"/>
      </w:rPr>
      <w:tab/>
    </w:r>
    <w:r w:rsidR="00665828" w:rsidRPr="00665828">
      <w:rPr>
        <w:iCs/>
        <w:sz w:val="18"/>
      </w:rPr>
      <w:t>zuletzt aktualisiert am</w:t>
    </w:r>
    <w:r w:rsidR="00F577E7">
      <w:rPr>
        <w:iCs/>
        <w:sz w:val="18"/>
      </w:rPr>
      <w:t xml:space="preserve"> </w:t>
    </w:r>
    <w:ins w:id="22" w:author="Rina Ferdinand" w:date="2023-01-04T07:15:00Z">
      <w:r w:rsidR="008A1692">
        <w:rPr>
          <w:iCs/>
          <w:noProof/>
          <w:sz w:val="18"/>
        </w:rPr>
        <w:t>4.01.23</w:t>
      </w:r>
    </w:ins>
    <w:r w:rsidR="00665828">
      <w:rPr>
        <w:i/>
        <w:sz w:val="18"/>
      </w:rPr>
      <w:tab/>
    </w:r>
    <w:r w:rsidR="00665828" w:rsidRPr="00C140D3">
      <w:rPr>
        <w:sz w:val="18"/>
      </w:rPr>
      <w:t xml:space="preserve">Seite </w:t>
    </w:r>
    <w:r w:rsidR="00665828" w:rsidRPr="00C140D3">
      <w:rPr>
        <w:bCs w:val="0"/>
        <w:sz w:val="18"/>
      </w:rPr>
      <w:fldChar w:fldCharType="begin"/>
    </w:r>
    <w:r w:rsidR="00665828">
      <w:rPr>
        <w:sz w:val="18"/>
      </w:rPr>
      <w:instrText>PAGE</w:instrText>
    </w:r>
    <w:r w:rsidR="00665828" w:rsidRPr="00C140D3">
      <w:rPr>
        <w:sz w:val="18"/>
      </w:rPr>
      <w:instrText xml:space="preserve">  \* Arabic  \* MERGEFORMAT</w:instrText>
    </w:r>
    <w:r w:rsidR="00665828" w:rsidRPr="00C140D3">
      <w:rPr>
        <w:bCs w:val="0"/>
        <w:sz w:val="18"/>
      </w:rPr>
      <w:fldChar w:fldCharType="separate"/>
    </w:r>
    <w:r w:rsidR="00665828">
      <w:rPr>
        <w:bCs w:val="0"/>
        <w:sz w:val="18"/>
      </w:rPr>
      <w:t>1</w:t>
    </w:r>
    <w:r w:rsidR="00665828" w:rsidRPr="00C140D3">
      <w:rPr>
        <w:bCs w:val="0"/>
        <w:sz w:val="18"/>
      </w:rPr>
      <w:fldChar w:fldCharType="end"/>
    </w:r>
    <w:r w:rsidR="00665828" w:rsidRPr="00C140D3">
      <w:rPr>
        <w:sz w:val="18"/>
      </w:rPr>
      <w:t xml:space="preserve"> von </w:t>
    </w:r>
    <w:r w:rsidR="00665828" w:rsidRPr="00C140D3">
      <w:rPr>
        <w:sz w:val="18"/>
      </w:rPr>
      <w:fldChar w:fldCharType="begin"/>
    </w:r>
    <w:r w:rsidR="00665828">
      <w:rPr>
        <w:sz w:val="18"/>
      </w:rPr>
      <w:instrText>NUMPAGES</w:instrText>
    </w:r>
    <w:r w:rsidR="00665828" w:rsidRPr="00C140D3">
      <w:rPr>
        <w:sz w:val="18"/>
      </w:rPr>
      <w:instrText xml:space="preserve">  \* Arabic  \* MERGEFORMAT</w:instrText>
    </w:r>
    <w:r w:rsidR="00665828" w:rsidRPr="00C140D3">
      <w:rPr>
        <w:sz w:val="18"/>
      </w:rPr>
      <w:fldChar w:fldCharType="separate"/>
    </w:r>
    <w:r w:rsidR="00665828">
      <w:rPr>
        <w:sz w:val="18"/>
      </w:rPr>
      <w:t>21</w:t>
    </w:r>
    <w:r w:rsidR="00665828"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5A981" w14:textId="77777777" w:rsidR="003B7767" w:rsidRPr="00D30EE7" w:rsidRDefault="003B7767" w:rsidP="00454AE7">
    <w:pPr>
      <w:pStyle w:val="Kopfzeile"/>
    </w:pPr>
  </w:p>
  <w:p w14:paraId="0AE49AE6" w14:textId="77777777" w:rsidR="003B7767" w:rsidRDefault="003B7767" w:rsidP="00454AE7"/>
  <w:p w14:paraId="7F1725A5" w14:textId="77777777" w:rsidR="003B7767" w:rsidRPr="00B251C6" w:rsidRDefault="003B7767" w:rsidP="00454AE7">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360C1EB5" w14:textId="77777777" w:rsidR="003B7767" w:rsidRPr="00790C97" w:rsidRDefault="003B7767" w:rsidP="00454AE7">
    <w:pPr>
      <w:pStyle w:val="Fuzeile"/>
      <w:tabs>
        <w:tab w:val="clear" w:pos="4536"/>
        <w:tab w:val="clear" w:pos="9072"/>
        <w:tab w:val="left" w:pos="5387"/>
      </w:tabs>
      <w:rPr>
        <w:sz w:val="20"/>
        <w:szCs w:val="20"/>
      </w:rPr>
    </w:pPr>
  </w:p>
  <w:p w14:paraId="0A02D1A9" w14:textId="1A814987" w:rsidR="003B7767" w:rsidRDefault="003B7767" w:rsidP="00454AE7">
    <w:pPr>
      <w:pStyle w:val="Fuzeile"/>
      <w:tabs>
        <w:tab w:val="clear" w:pos="4536"/>
        <w:tab w:val="clear" w:pos="9072"/>
        <w:tab w:val="right" w:pos="4395"/>
        <w:tab w:val="left" w:pos="5103"/>
      </w:tabs>
    </w:pPr>
    <w:r>
      <w:rPr>
        <w:noProof/>
      </w:rPr>
      <w:drawing>
        <wp:inline distT="0" distB="0" distL="0" distR="0" wp14:anchorId="2931F3F2" wp14:editId="592511D3">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4BC013DB" wp14:editId="7E29C063">
          <wp:extent cx="1714500" cy="507867"/>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4C6F6C">
      <w:rPr>
        <w:noProof/>
      </w:rPr>
      <w:drawing>
        <wp:inline distT="0" distB="0" distL="0" distR="0" wp14:anchorId="6CEE6F9F" wp14:editId="123D0DB7">
          <wp:extent cx="1741290" cy="50482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15D2B7F1" w14:textId="77777777" w:rsidR="003B7767" w:rsidRDefault="003B7767" w:rsidP="006E0E18">
    <w:pPr>
      <w:pStyle w:val="Fuzeile"/>
      <w:tabs>
        <w:tab w:val="clear" w:pos="4536"/>
        <w:tab w:val="clear" w:pos="9072"/>
        <w:tab w:val="right" w:pos="3261"/>
        <w:tab w:val="left" w:pos="5387"/>
      </w:tabs>
    </w:pPr>
  </w:p>
  <w:p w14:paraId="0317EDF4" w14:textId="77777777" w:rsidR="00665828" w:rsidRDefault="003B7767" w:rsidP="006E0E18">
    <w:pPr>
      <w:pStyle w:val="Fuzeile"/>
      <w:tabs>
        <w:tab w:val="clear" w:pos="4536"/>
        <w:tab w:val="clear" w:pos="9072"/>
        <w:tab w:val="left" w:pos="2525"/>
        <w:tab w:val="center" w:pos="4422"/>
      </w:tabs>
      <w:rPr>
        <w:sz w:val="18"/>
      </w:rPr>
    </w:pPr>
    <w:r>
      <w:rPr>
        <w:noProof/>
      </w:rPr>
      <mc:AlternateContent>
        <mc:Choice Requires="wps">
          <w:drawing>
            <wp:anchor distT="0" distB="0" distL="114300" distR="114300" simplePos="0" relativeHeight="251656704" behindDoc="0" locked="0" layoutInCell="1" allowOverlap="1" wp14:anchorId="5FC11D80" wp14:editId="377601A1">
              <wp:simplePos x="0" y="0"/>
              <wp:positionH relativeFrom="page">
                <wp:posOffset>965531</wp:posOffset>
              </wp:positionH>
              <wp:positionV relativeFrom="paragraph">
                <wp:posOffset>22225</wp:posOffset>
              </wp:positionV>
              <wp:extent cx="5667375" cy="0"/>
              <wp:effectExtent l="0" t="19050" r="9525" b="19050"/>
              <wp:wrapNone/>
              <wp:docPr id="20"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23B4B5B" id="Gerader Verbinder 80" o:spid="_x0000_s1026" style="position:absolute;z-index:2516567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" strokecolor="#ffc000" strokeweight="3pt">
              <v:stroke joinstyle="miter"/>
              <w10:wrap anchorx="page"/>
            </v:line>
          </w:pict>
        </mc:Fallback>
      </mc:AlternateContent>
    </w:r>
    <w:r w:rsidR="00665828" w:rsidRPr="00665828">
      <w:rPr>
        <w:sz w:val="18"/>
      </w:rPr>
      <w:t xml:space="preserve"> </w:t>
    </w:r>
  </w:p>
  <w:p w14:paraId="10D08D76" w14:textId="0EAD38A0" w:rsidR="003B7767" w:rsidRPr="00665828" w:rsidRDefault="00665828" w:rsidP="00665828">
    <w:pPr>
      <w:pStyle w:val="Fuzeile"/>
      <w:tabs>
        <w:tab w:val="clear" w:pos="4536"/>
        <w:tab w:val="clear" w:pos="9072"/>
        <w:tab w:val="center" w:pos="4395"/>
        <w:tab w:val="right" w:pos="8789"/>
      </w:tabs>
    </w:pPr>
    <w:r>
      <w:rPr>
        <w:sz w:val="18"/>
      </w:rPr>
      <w:t>M</w:t>
    </w:r>
    <w:r w:rsidRPr="00C140D3">
      <w:rPr>
        <w:sz w:val="18"/>
      </w:rPr>
      <w:t>odul B</w:t>
    </w:r>
    <w:r>
      <w:rPr>
        <w:sz w:val="18"/>
      </w:rPr>
      <w:t xml:space="preserve">3 </w:t>
    </w:r>
    <w:r w:rsidRPr="00C140D3">
      <w:rPr>
        <w:sz w:val="18"/>
      </w:rPr>
      <w:t>–</w:t>
    </w:r>
    <w:r>
      <w:rPr>
        <w:sz w:val="18"/>
      </w:rPr>
      <w:t xml:space="preserve"> </w:t>
    </w:r>
    <w:r w:rsidRPr="00C140D3">
      <w:rPr>
        <w:sz w:val="18"/>
      </w:rPr>
      <w:t xml:space="preserve"> </w:t>
    </w:r>
    <w:r>
      <w:rPr>
        <w:sz w:val="18"/>
      </w:rPr>
      <w:t>Codes</w:t>
    </w:r>
    <w:r w:rsidRPr="00C140D3">
      <w:rPr>
        <w:i/>
        <w:sz w:val="18"/>
      </w:rPr>
      <w:tab/>
    </w:r>
    <w:r w:rsidRPr="00665828">
      <w:rPr>
        <w:iCs/>
        <w:sz w:val="18"/>
      </w:rPr>
      <w:t xml:space="preserve">zuletzt aktualisiert am </w:t>
    </w:r>
    <w:r w:rsidRPr="00665828">
      <w:rPr>
        <w:iCs/>
        <w:sz w:val="18"/>
      </w:rPr>
      <w:fldChar w:fldCharType="begin"/>
    </w:r>
    <w:r w:rsidRPr="00665828">
      <w:rPr>
        <w:iCs/>
        <w:sz w:val="18"/>
      </w:rPr>
      <w:instrText xml:space="preserve"> TIME \@ "dd.MM.yy" </w:instrText>
    </w:r>
    <w:r w:rsidRPr="00665828">
      <w:rPr>
        <w:iCs/>
        <w:sz w:val="18"/>
      </w:rPr>
      <w:fldChar w:fldCharType="separate"/>
    </w:r>
    <w:r w:rsidR="00A666BB">
      <w:rPr>
        <w:iCs/>
        <w:noProof/>
        <w:sz w:val="18"/>
      </w:rPr>
      <w:t>04.01.23</w:t>
    </w:r>
    <w:r w:rsidRPr="00665828">
      <w:rPr>
        <w:iCs/>
        <w:sz w:val="18"/>
      </w:rPr>
      <w:fldChar w:fldCharType="end"/>
    </w:r>
    <w:r>
      <w:rPr>
        <w:i/>
        <w:sz w:val="18"/>
      </w:rPr>
      <w:tab/>
    </w:r>
    <w:r w:rsidRPr="00C140D3">
      <w:rPr>
        <w:sz w:val="18"/>
      </w:rPr>
      <w:t xml:space="preserve">Seite </w:t>
    </w:r>
    <w:r w:rsidRPr="00C140D3">
      <w:rPr>
        <w:bCs w:val="0"/>
        <w:sz w:val="18"/>
      </w:rPr>
      <w:fldChar w:fldCharType="begin"/>
    </w:r>
    <w:r>
      <w:rPr>
        <w:sz w:val="18"/>
      </w:rPr>
      <w:instrText>PAGE</w:instrText>
    </w:r>
    <w:r w:rsidRPr="00C140D3">
      <w:rPr>
        <w:sz w:val="18"/>
      </w:rPr>
      <w:instrText xml:space="preserve">  \* Arabic  \* MERGEFORMAT</w:instrText>
    </w:r>
    <w:r w:rsidRPr="00C140D3">
      <w:rPr>
        <w:bCs w:val="0"/>
        <w:sz w:val="18"/>
      </w:rPr>
      <w:fldChar w:fldCharType="separate"/>
    </w:r>
    <w:r>
      <w:rPr>
        <w:bCs w:val="0"/>
        <w:sz w:val="18"/>
      </w:rPr>
      <w:t>2</w:t>
    </w:r>
    <w:r w:rsidRPr="00C140D3">
      <w:rPr>
        <w:bCs w:val="0"/>
        <w:sz w:val="18"/>
      </w:rPr>
      <w:fldChar w:fldCharType="end"/>
    </w:r>
    <w:r w:rsidRPr="00C140D3">
      <w:rPr>
        <w:sz w:val="18"/>
      </w:rPr>
      <w:t xml:space="preserve"> von </w:t>
    </w:r>
    <w:r w:rsidRPr="00C140D3">
      <w:rPr>
        <w:sz w:val="18"/>
      </w:rPr>
      <w:fldChar w:fldCharType="begin"/>
    </w:r>
    <w:r>
      <w:rPr>
        <w:sz w:val="18"/>
      </w:rPr>
      <w:instrText>NUMPAGES</w:instrText>
    </w:r>
    <w:r w:rsidRPr="00C140D3">
      <w:rPr>
        <w:sz w:val="18"/>
      </w:rPr>
      <w:instrText xml:space="preserve">  \* Arabic  \* MERGEFORMAT</w:instrText>
    </w:r>
    <w:r w:rsidRPr="00C140D3">
      <w:rPr>
        <w:sz w:val="18"/>
      </w:rPr>
      <w:fldChar w:fldCharType="separate"/>
    </w:r>
    <w:r>
      <w:rPr>
        <w:sz w:val="18"/>
      </w:rPr>
      <w:t>11</w:t>
    </w:r>
    <w:r w:rsidRPr="00C140D3">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C6325" w14:textId="227D7DDD" w:rsidR="003B7767" w:rsidRPr="006E0E18" w:rsidRDefault="003B7767" w:rsidP="00E44F6C">
    <w:pPr>
      <w:pStyle w:val="Kopfzeile"/>
      <w:tabs>
        <w:tab w:val="clear" w:pos="4536"/>
        <w:tab w:val="clear" w:pos="9072"/>
        <w:tab w:val="left" w:pos="9225"/>
        <w:tab w:val="right" w:pos="13467"/>
      </w:tabs>
      <w:ind w:right="-2637" w:firstLine="993"/>
      <w:rPr>
        <w:i/>
        <w:sz w:val="18"/>
      </w:rPr>
    </w:pPr>
    <w:r w:rsidRPr="00C140D3">
      <w:rPr>
        <w:noProof/>
        <w:sz w:val="8"/>
      </w:rPr>
      <mc:AlternateContent>
        <mc:Choice Requires="wps">
          <w:drawing>
            <wp:anchor distT="0" distB="0" distL="114300" distR="114300" simplePos="0" relativeHeight="251658752" behindDoc="0" locked="0" layoutInCell="1" allowOverlap="1" wp14:anchorId="4CDCE3CF" wp14:editId="5A7E8BEC">
              <wp:simplePos x="0" y="0"/>
              <wp:positionH relativeFrom="column">
                <wp:posOffset>2540</wp:posOffset>
              </wp:positionH>
              <wp:positionV relativeFrom="paragraph">
                <wp:posOffset>-138761</wp:posOffset>
              </wp:positionV>
              <wp:extent cx="9242425" cy="0"/>
              <wp:effectExtent l="0" t="19050" r="15875" b="19050"/>
              <wp:wrapNone/>
              <wp:docPr id="28" name="Gerade Verbindung 28"/>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7FD3B6A" id="Gerade Verbindung 28" o:spid="_x0000_s1026" style="position:absolute;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" strokecolor="#ffc000" strokeweight="3pt">
              <v:stroke joinstyle="miter"/>
            </v:line>
          </w:pict>
        </mc:Fallback>
      </mc:AlternateContent>
    </w:r>
    <w:r w:rsidRPr="00C140D3">
      <w:rPr>
        <w:sz w:val="6"/>
      </w:rPr>
      <w:t xml:space="preserve"> </w:t>
    </w:r>
    <w:r w:rsidRPr="00C140D3">
      <w:rPr>
        <w:sz w:val="18"/>
      </w:rPr>
      <w:t>Modul B</w:t>
    </w:r>
    <w:r>
      <w:rPr>
        <w:sz w:val="18"/>
      </w:rPr>
      <w:t xml:space="preserve">3 </w:t>
    </w:r>
    <w:r w:rsidRPr="00C140D3">
      <w:rPr>
        <w:sz w:val="18"/>
      </w:rPr>
      <w:t>–</w:t>
    </w:r>
    <w:r>
      <w:rPr>
        <w:sz w:val="18"/>
      </w:rPr>
      <w:t xml:space="preserve"> Codes</w:t>
    </w:r>
    <w:r w:rsidRPr="00C140D3">
      <w:rPr>
        <w:i/>
        <w:sz w:val="18"/>
      </w:rPr>
      <w:tab/>
    </w:r>
    <w:r>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Pr>
        <w:sz w:val="18"/>
      </w:rPr>
      <w:t>15</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Pr>
        <w:sz w:val="18"/>
      </w:rPr>
      <w:t>19</w:t>
    </w:r>
    <w:r w:rsidRPr="00C140D3">
      <w:rPr>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3B7767" w:rsidRPr="007C0631" w:rsidRDefault="003B7767"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B7D1A" w14:textId="4AD25B1A" w:rsidR="003B7767" w:rsidRPr="001B0AEC" w:rsidRDefault="003B7767" w:rsidP="001B0AEC">
    <w:pPr>
      <w:pStyle w:val="Kopfzeile"/>
      <w:tabs>
        <w:tab w:val="clear" w:pos="4536"/>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1824" behindDoc="0" locked="0" layoutInCell="1" allowOverlap="1" wp14:anchorId="0D69A193" wp14:editId="13F33232">
              <wp:simplePos x="0" y="0"/>
              <wp:positionH relativeFrom="column">
                <wp:posOffset>6010275</wp:posOffset>
              </wp:positionH>
              <wp:positionV relativeFrom="paragraph">
                <wp:posOffset>-4455795</wp:posOffset>
              </wp:positionV>
              <wp:extent cx="328930" cy="4096385"/>
              <wp:effectExtent l="0" t="0" r="0" b="0"/>
              <wp:wrapNone/>
              <wp:docPr id="292" name="Gruppieren 292"/>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293"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112BF691"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94" name="Grafik 294"/>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D69A193" id="Gruppieren 292" o:spid="_x0000_s1037" style="position:absolute;margin-left:473.25pt;margin-top:-350.85pt;width:25.9pt;height:322.55pt;z-index:25166182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10;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21m&#10;dDEAAAAAAwEgAAABAAAAAAAAAAAAAAAAAAAAAQAAAAAAAAAAAAAAAAAAAAEAAA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10;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10;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&#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">
              <v:shapetype id="_x0000_t202" coordsize="21600,21600" o:spt="202" path="m,l,21600r21600,l21600,xe">
                <v:stroke joinstyle="miter"/>
                <v:path gradientshapeok="t" o:connecttype="rect"/>
              </v:shapetype>
              <v:shape id="Textfeld 2" o:spid="_x0000_s1038"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" stroked="f">
                <v:textbox>
                  <w:txbxContent>
                    <w:p w14:paraId="112BF691"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94" o:spid="_x0000_s1039"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54656" behindDoc="0" locked="0" layoutInCell="1" allowOverlap="1" wp14:anchorId="49AB15A0" wp14:editId="021D0609">
              <wp:simplePos x="0" y="0"/>
              <wp:positionH relativeFrom="column">
                <wp:posOffset>6985</wp:posOffset>
              </wp:positionH>
              <wp:positionV relativeFrom="paragraph">
                <wp:posOffset>-114244</wp:posOffset>
              </wp:positionV>
              <wp:extent cx="5604176" cy="0"/>
              <wp:effectExtent l="0" t="19050" r="15875" b="19050"/>
              <wp:wrapNone/>
              <wp:docPr id="5" name="Gerade Verbindung 5"/>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2EE7B26" id="Gerade Verbindung 5" o:spid="_x0000_s1026" style="position:absolute;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Pr="00C140D3">
      <w:rPr>
        <w:sz w:val="6"/>
      </w:rPr>
      <w:t xml:space="preserve"> </w:t>
    </w:r>
    <w:r w:rsidRPr="00C140D3">
      <w:rPr>
        <w:sz w:val="18"/>
      </w:rPr>
      <w:t>Modul B</w:t>
    </w:r>
    <w:r>
      <w:rPr>
        <w:sz w:val="18"/>
      </w:rPr>
      <w:t xml:space="preserve">3 </w:t>
    </w:r>
    <w:r w:rsidRPr="00C140D3">
      <w:rPr>
        <w:sz w:val="18"/>
      </w:rPr>
      <w:t>–</w:t>
    </w:r>
    <w:r>
      <w:rPr>
        <w:sz w:val="18"/>
      </w:rPr>
      <w:t xml:space="preserve"> Codes</w:t>
    </w:r>
    <w:r w:rsidRPr="00C140D3">
      <w:rPr>
        <w:i/>
        <w:sz w:val="18"/>
      </w:rPr>
      <w:tab/>
    </w:r>
    <w:r w:rsidRPr="00C140D3">
      <w:rPr>
        <w:sz w:val="18"/>
      </w:rPr>
      <w:t xml:space="preserve">Seite </w:t>
    </w:r>
    <w:r w:rsidRPr="00C140D3">
      <w:rPr>
        <w:bCs w:val="0"/>
        <w:sz w:val="18"/>
      </w:rPr>
      <w:fldChar w:fldCharType="begin"/>
    </w:r>
    <w:r>
      <w:rPr>
        <w:sz w:val="18"/>
      </w:rPr>
      <w:instrText>PAGE</w:instrText>
    </w:r>
    <w:r w:rsidRPr="00C140D3">
      <w:rPr>
        <w:sz w:val="18"/>
      </w:rPr>
      <w:instrText xml:space="preserve">  \* Arabic  \* MERGEFORMAT</w:instrText>
    </w:r>
    <w:r w:rsidRPr="00C140D3">
      <w:rPr>
        <w:bCs w:val="0"/>
        <w:sz w:val="18"/>
      </w:rPr>
      <w:fldChar w:fldCharType="separate"/>
    </w:r>
    <w:r>
      <w:rPr>
        <w:sz w:val="18"/>
      </w:rPr>
      <w:t>19</w:t>
    </w:r>
    <w:r w:rsidRPr="00C140D3">
      <w:rPr>
        <w:bCs w:val="0"/>
        <w:sz w:val="18"/>
      </w:rPr>
      <w:fldChar w:fldCharType="end"/>
    </w:r>
    <w:r w:rsidRPr="00C140D3">
      <w:rPr>
        <w:sz w:val="18"/>
      </w:rPr>
      <w:t xml:space="preserve"> von </w:t>
    </w:r>
    <w:r w:rsidRPr="00C140D3">
      <w:rPr>
        <w:sz w:val="18"/>
      </w:rPr>
      <w:fldChar w:fldCharType="begin"/>
    </w:r>
    <w:r>
      <w:rPr>
        <w:sz w:val="18"/>
      </w:rPr>
      <w:instrText>NUMPAGES</w:instrText>
    </w:r>
    <w:r w:rsidRPr="00C140D3">
      <w:rPr>
        <w:sz w:val="18"/>
      </w:rPr>
      <w:instrText xml:space="preserve">  \* Arabic  \* MERGEFORMAT</w:instrText>
    </w:r>
    <w:r w:rsidRPr="00C140D3">
      <w:rPr>
        <w:sz w:val="18"/>
      </w:rPr>
      <w:fldChar w:fldCharType="separate"/>
    </w:r>
    <w:r>
      <w:rPr>
        <w:sz w:val="18"/>
      </w:rPr>
      <w:t>19</w:t>
    </w:r>
    <w:r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A9A47" w14:textId="77777777" w:rsidR="0077232C" w:rsidRDefault="0077232C" w:rsidP="00DD6851">
      <w:r>
        <w:separator/>
      </w:r>
    </w:p>
  </w:footnote>
  <w:footnote w:type="continuationSeparator" w:id="0">
    <w:p w14:paraId="67E978DC" w14:textId="77777777" w:rsidR="0077232C" w:rsidRDefault="0077232C" w:rsidP="00DD6851">
      <w:r>
        <w:continuationSeparator/>
      </w:r>
    </w:p>
  </w:footnote>
  <w:footnote w:id="1">
    <w:p w14:paraId="497EC07D" w14:textId="31E4F9F8" w:rsidR="003B7767" w:rsidRDefault="003B7767" w:rsidP="00AB3B15">
      <w:pPr>
        <w:pStyle w:val="Funotentext"/>
        <w:jc w:val="both"/>
      </w:pPr>
      <w:r>
        <w:rPr>
          <w:rStyle w:val="Funotenzeichen"/>
        </w:rPr>
        <w:footnoteRef/>
      </w:r>
      <w:r>
        <w:t xml:space="preserve"> Da die WLAN-Verfügbarkeit in den einzelnen Schulen sehr unterschiedlich ist, sollten im Vorfeld die Möglichkeiten mit dem Systemadministrator geklärt werden.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68D30" w14:textId="77777777" w:rsidR="00A666BB" w:rsidRDefault="00A666BB">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6B9B1" w14:textId="77777777" w:rsidR="00A666BB" w:rsidRDefault="00A666BB">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7781" w14:textId="1F92119F" w:rsidR="003B7767" w:rsidRPr="007917DD" w:rsidRDefault="003B7767" w:rsidP="007917DD">
    <w:pPr>
      <w:pStyle w:val="Kopfzeile"/>
      <w:tabs>
        <w:tab w:val="clear" w:pos="4536"/>
        <w:tab w:val="clear" w:pos="9072"/>
      </w:tabs>
      <w:spacing w:line="360" w:lineRule="auto"/>
      <w:jc w:val="right"/>
    </w:pPr>
    <w:r>
      <w:rPr>
        <w:noProof/>
      </w:rPr>
      <w:drawing>
        <wp:anchor distT="0" distB="0" distL="114300" distR="114300" simplePos="0" relativeHeight="251657728" behindDoc="1" locked="0" layoutInCell="1" allowOverlap="1" wp14:anchorId="1B5A8763" wp14:editId="14C37367">
          <wp:simplePos x="0" y="0"/>
          <wp:positionH relativeFrom="column">
            <wp:posOffset>-38100</wp:posOffset>
          </wp:positionH>
          <wp:positionV relativeFrom="paragraph">
            <wp:posOffset>85090</wp:posOffset>
          </wp:positionV>
          <wp:extent cx="1108075" cy="419100"/>
          <wp:effectExtent l="0" t="0" r="0" b="0"/>
          <wp:wrapTight wrapText="bothSides">
            <wp:wrapPolygon edited="0">
              <wp:start x="0" y="0"/>
              <wp:lineTo x="0" y="20618"/>
              <wp:lineTo x="21167" y="20618"/>
              <wp:lineTo x="21167" y="0"/>
              <wp:lineTo x="0" y="0"/>
            </wp:wrapPolygon>
          </wp:wrapTight>
          <wp:docPr id="31"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632" behindDoc="0" locked="0" layoutInCell="1" allowOverlap="1" wp14:anchorId="105F6DD2" wp14:editId="292EE241">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E870817" id="Gerader Verbinder 15" o:spid="_x0000_s1026" style="position:absolute;z-index:2516536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" strokecolor="#ffc000" strokeweight="4pt">
              <v:stroke joinstyle="miter"/>
              <w10:wrap anchorx="page"/>
            </v:line>
          </w:pict>
        </mc:Fallback>
      </mc:AlternateContent>
    </w:r>
    <w:r w:rsidR="004C6F6C">
      <w:rPr>
        <w:noProof/>
      </w:rPr>
      <w:drawing>
        <wp:inline distT="0" distB="0" distL="0" distR="0" wp14:anchorId="41BAC360" wp14:editId="34E5FFB6">
          <wp:extent cx="1981200" cy="57437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13C6" w14:textId="183CB6DA" w:rsidR="003B7767" w:rsidRPr="006E0E18" w:rsidRDefault="003B7767" w:rsidP="006E0E18">
    <w:pPr>
      <w:pStyle w:val="Kopfzeile"/>
    </w:pPr>
    <w:r>
      <w:rPr>
        <w:rFonts w:ascii="Times New Roman" w:hAnsi="Times New Roman" w:cs="Times New Roman"/>
        <w:bCs w:val="0"/>
        <w:noProof/>
        <w:sz w:val="24"/>
        <w:szCs w:val="24"/>
      </w:rPr>
      <mc:AlternateContent>
        <mc:Choice Requires="wpg">
          <w:drawing>
            <wp:anchor distT="0" distB="0" distL="114300" distR="114300" simplePos="0" relativeHeight="251659776" behindDoc="0" locked="0" layoutInCell="1" allowOverlap="1" wp14:anchorId="689F7888" wp14:editId="45293FBA">
              <wp:simplePos x="0" y="0"/>
              <wp:positionH relativeFrom="column">
                <wp:posOffset>9429749</wp:posOffset>
              </wp:positionH>
              <wp:positionV relativeFrom="paragraph">
                <wp:posOffset>2291715</wp:posOffset>
              </wp:positionV>
              <wp:extent cx="328930" cy="4096385"/>
              <wp:effectExtent l="0" t="0" r="0" b="0"/>
              <wp:wrapNone/>
              <wp:docPr id="289" name="Gruppieren 289"/>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290"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E629E32"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91" name="Grafik 291"/>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89F7888" id="Gruppieren 289" o:spid="_x0000_s1034" style="position:absolute;margin-left:742.5pt;margin-top:180.45pt;width:25.9pt;height:322.55pt;z-index:25165977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&#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10;AAAAAAAAAAAAAAAAAAAAAAAAAAAAAAAAAAAAAAAAAAAAAAAAAAAAAAAAAAAAAAAAAAAAAAAAAAAA&#10;AAAAAAAAAAAAAAAAAAAAAAAAAAAAAAAAAAAAAAAAAAAAAAAAAAAAAAAAAAAAAAAAAAAAAAAAAAAA&#10;AAAAAAAAAAAAAAAAAAAAAAAAAAAAAAAAAAAAAAAAAAAAAP//////////////////////////////&#10;//////////////////////////////////////////////////////////////////////9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h5+vrIedVvS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&#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4ADkFkb2JlAGQAAAAAAP/bAEMAAQEBAQEBAQEBAQEBAQEB&#10;AQEBAQEBAQEBAQEBAQEBAQEBAQEBAQEBAQEBAQEBAQEBAQEBAQEBAQEBAQEBAQEBAf/AABQIAGEB&#10;lQRDEQBNEQBZEQBL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Gej9yjZAwAA4ggAAA4AAAAAAAAA&#10;AAAAAAAAPQIAAGRycy9lMm9Eb2MueG1sUEsBAi0ACgAAAAAAAAAhAPIO7vmRvR0Akb0dABQAAAAA&#10;AAAAAAAAAAAAQgYAAGRycy9tZWRpYS9pbWFnZTEuanBnUEsBAi0AFAAGAAgAAAAhAN022VLiAAAA&#10;DgEAAA8AAAAAAAAAAAAAAAAABc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Textfeld 2" o:spid="_x0000_s1035"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" stroked="f">
                <v:textbox>
                  <w:txbxContent>
                    <w:p w14:paraId="7E629E32"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91" o:spid="_x0000_s1036"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">
                <v:imagedata r:id="rId2" o:title="" chromakey="#fefefe" recolortarget="#494949 [1446]"/>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3B7767" w:rsidRPr="007C0631" w:rsidRDefault="003B7767" w:rsidP="007C0631">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9718" w14:textId="6533A8B5" w:rsidR="003B7767" w:rsidRPr="001B0AEC" w:rsidRDefault="003B7767" w:rsidP="001B0AE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6F13"/>
    <w:multiLevelType w:val="hybridMultilevel"/>
    <w:tmpl w:val="EBF82F8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 w15:restartNumberingAfterBreak="0">
    <w:nsid w:val="01EE233E"/>
    <w:multiLevelType w:val="hybridMultilevel"/>
    <w:tmpl w:val="53B820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23D0311"/>
    <w:multiLevelType w:val="hybridMultilevel"/>
    <w:tmpl w:val="BD9CC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hybridMultilevel"/>
    <w:tmpl w:val="460A853A"/>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352740A"/>
    <w:multiLevelType w:val="hybridMultilevel"/>
    <w:tmpl w:val="838299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C6345F2C"/>
    <w:lvl w:ilvl="0">
      <w:start w:val="1"/>
      <w:numFmt w:val="decimal"/>
      <w:lvlText w:val="%1"/>
      <w:lvlJc w:val="left"/>
      <w:pPr>
        <w:ind w:left="432" w:hanging="432"/>
      </w:pPr>
      <w:rPr>
        <w:rFonts w:hint="default"/>
      </w:rPr>
    </w:lvl>
    <w:lvl w:ilvl="1">
      <w:start w:val="1"/>
      <w:numFmt w:val="decimal"/>
      <w:lvlText w:val="5.%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95D3B42"/>
    <w:multiLevelType w:val="hybridMultilevel"/>
    <w:tmpl w:val="38A09E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0F7050"/>
    <w:multiLevelType w:val="hybridMultilevel"/>
    <w:tmpl w:val="128E14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FE47CA"/>
    <w:multiLevelType w:val="hybridMultilevel"/>
    <w:tmpl w:val="C3D8CD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EE60AD6"/>
    <w:multiLevelType w:val="hybridMultilevel"/>
    <w:tmpl w:val="1B8C22B8"/>
    <w:lvl w:ilvl="0" w:tplc="3B5230F8">
      <w:start w:val="1"/>
      <w:numFmt w:val="bullet"/>
      <w:pStyle w:val="Listenabsatz-1-facherZeilenabstand"/>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B7431BD"/>
    <w:multiLevelType w:val="hybridMultilevel"/>
    <w:tmpl w:val="D5EAF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13400B"/>
    <w:multiLevelType w:val="hybridMultilevel"/>
    <w:tmpl w:val="3A5C5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6D57033"/>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4" w15:restartNumberingAfterBreak="0">
    <w:nsid w:val="581A1F46"/>
    <w:multiLevelType w:val="hybridMultilevel"/>
    <w:tmpl w:val="F4AAAB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762C4399"/>
    <w:multiLevelType w:val="hybridMultilevel"/>
    <w:tmpl w:val="F32C6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83989678">
    <w:abstractNumId w:val="5"/>
  </w:num>
  <w:num w:numId="2" w16cid:durableId="597295568">
    <w:abstractNumId w:val="4"/>
  </w:num>
  <w:num w:numId="3" w16cid:durableId="1866090117">
    <w:abstractNumId w:val="14"/>
  </w:num>
  <w:num w:numId="4" w16cid:durableId="943999272">
    <w:abstractNumId w:val="10"/>
  </w:num>
  <w:num w:numId="5" w16cid:durableId="1720090406">
    <w:abstractNumId w:val="9"/>
  </w:num>
  <w:num w:numId="6" w16cid:durableId="1335648084">
    <w:abstractNumId w:val="6"/>
  </w:num>
  <w:num w:numId="7" w16cid:durableId="677342791">
    <w:abstractNumId w:val="11"/>
  </w:num>
  <w:num w:numId="8" w16cid:durableId="1541629789">
    <w:abstractNumId w:val="2"/>
  </w:num>
  <w:num w:numId="9" w16cid:durableId="1341737390">
    <w:abstractNumId w:val="1"/>
  </w:num>
  <w:num w:numId="10" w16cid:durableId="427114978">
    <w:abstractNumId w:val="8"/>
  </w:num>
  <w:num w:numId="11" w16cid:durableId="253243101">
    <w:abstractNumId w:val="3"/>
  </w:num>
  <w:num w:numId="12" w16cid:durableId="1149446077">
    <w:abstractNumId w:val="5"/>
  </w:num>
  <w:num w:numId="13" w16cid:durableId="1337265617">
    <w:abstractNumId w:val="5"/>
  </w:num>
  <w:num w:numId="14" w16cid:durableId="1949433893">
    <w:abstractNumId w:val="12"/>
  </w:num>
  <w:num w:numId="15" w16cid:durableId="394351588">
    <w:abstractNumId w:val="0"/>
  </w:num>
  <w:num w:numId="16" w16cid:durableId="380783987">
    <w:abstractNumId w:val="13"/>
  </w:num>
  <w:num w:numId="17" w16cid:durableId="1271931739">
    <w:abstractNumId w:val="15"/>
  </w:num>
  <w:num w:numId="18" w16cid:durableId="1637644038">
    <w:abstractNumId w:val="7"/>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na Ferdinand">
    <w15:presenceInfo w15:providerId="AD" w15:userId="S::rina.martina.ferdinand@uni-oldenburg.de::eb71801d-56ab-4f37-aef2-aeaf58c6b7a3"/>
  </w15:person>
  <w15:person w15:author="Malambré, Julia | Wissensfabrik">
    <w15:presenceInfo w15:providerId="AD" w15:userId="S::Julia.Malambre@wissensfabrik.de::d294621f-9b82-49bc-8b6c-776d6cf9dd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043BA"/>
    <w:rsid w:val="00027BCE"/>
    <w:rsid w:val="00040B8E"/>
    <w:rsid w:val="00043DA4"/>
    <w:rsid w:val="0005188C"/>
    <w:rsid w:val="00055403"/>
    <w:rsid w:val="00056974"/>
    <w:rsid w:val="00063F64"/>
    <w:rsid w:val="000644BD"/>
    <w:rsid w:val="00085522"/>
    <w:rsid w:val="000B6F96"/>
    <w:rsid w:val="000C295A"/>
    <w:rsid w:val="000D15D3"/>
    <w:rsid w:val="000D4854"/>
    <w:rsid w:val="000E0F82"/>
    <w:rsid w:val="000E1DD6"/>
    <w:rsid w:val="0011337F"/>
    <w:rsid w:val="0011565D"/>
    <w:rsid w:val="0012383E"/>
    <w:rsid w:val="00124C9E"/>
    <w:rsid w:val="00130A17"/>
    <w:rsid w:val="0013251F"/>
    <w:rsid w:val="00147A40"/>
    <w:rsid w:val="00152FC3"/>
    <w:rsid w:val="001542F3"/>
    <w:rsid w:val="00182DD8"/>
    <w:rsid w:val="001A2F2D"/>
    <w:rsid w:val="001A74C8"/>
    <w:rsid w:val="001B0AEC"/>
    <w:rsid w:val="001B240D"/>
    <w:rsid w:val="001C27E3"/>
    <w:rsid w:val="001E29CC"/>
    <w:rsid w:val="001F0F2B"/>
    <w:rsid w:val="001F1797"/>
    <w:rsid w:val="001F3107"/>
    <w:rsid w:val="001F617F"/>
    <w:rsid w:val="00205FC4"/>
    <w:rsid w:val="00206B21"/>
    <w:rsid w:val="00211E35"/>
    <w:rsid w:val="00212090"/>
    <w:rsid w:val="00231926"/>
    <w:rsid w:val="0024297D"/>
    <w:rsid w:val="002449AF"/>
    <w:rsid w:val="002466F6"/>
    <w:rsid w:val="00254A3A"/>
    <w:rsid w:val="00255265"/>
    <w:rsid w:val="00257743"/>
    <w:rsid w:val="00283070"/>
    <w:rsid w:val="002A16FD"/>
    <w:rsid w:val="002B62A9"/>
    <w:rsid w:val="002C0215"/>
    <w:rsid w:val="002D19CC"/>
    <w:rsid w:val="002E2CE4"/>
    <w:rsid w:val="002E4404"/>
    <w:rsid w:val="002F159C"/>
    <w:rsid w:val="002F193B"/>
    <w:rsid w:val="00303F04"/>
    <w:rsid w:val="00304E0F"/>
    <w:rsid w:val="00306B5C"/>
    <w:rsid w:val="00311F98"/>
    <w:rsid w:val="00317AEB"/>
    <w:rsid w:val="003422F2"/>
    <w:rsid w:val="00342B12"/>
    <w:rsid w:val="00343F82"/>
    <w:rsid w:val="003676A1"/>
    <w:rsid w:val="00375661"/>
    <w:rsid w:val="003A3B34"/>
    <w:rsid w:val="003A4909"/>
    <w:rsid w:val="003B0FDF"/>
    <w:rsid w:val="003B7767"/>
    <w:rsid w:val="003E3C45"/>
    <w:rsid w:val="00402C77"/>
    <w:rsid w:val="00423CC4"/>
    <w:rsid w:val="0042764D"/>
    <w:rsid w:val="00432F64"/>
    <w:rsid w:val="004405B4"/>
    <w:rsid w:val="0045203A"/>
    <w:rsid w:val="00454810"/>
    <w:rsid w:val="00454AE7"/>
    <w:rsid w:val="00463EB7"/>
    <w:rsid w:val="004670A5"/>
    <w:rsid w:val="004726FB"/>
    <w:rsid w:val="00472CAA"/>
    <w:rsid w:val="00490083"/>
    <w:rsid w:val="00491A72"/>
    <w:rsid w:val="004C6F6C"/>
    <w:rsid w:val="004D1E84"/>
    <w:rsid w:val="004E1855"/>
    <w:rsid w:val="004F0644"/>
    <w:rsid w:val="004F0F1D"/>
    <w:rsid w:val="00501BBE"/>
    <w:rsid w:val="00503FD2"/>
    <w:rsid w:val="005075F4"/>
    <w:rsid w:val="0051659F"/>
    <w:rsid w:val="0052371E"/>
    <w:rsid w:val="0053004B"/>
    <w:rsid w:val="005362A8"/>
    <w:rsid w:val="00540E05"/>
    <w:rsid w:val="00553166"/>
    <w:rsid w:val="005576D2"/>
    <w:rsid w:val="00561DFF"/>
    <w:rsid w:val="00565C61"/>
    <w:rsid w:val="00570236"/>
    <w:rsid w:val="005779E0"/>
    <w:rsid w:val="005904A7"/>
    <w:rsid w:val="00597BCB"/>
    <w:rsid w:val="005A62C7"/>
    <w:rsid w:val="005B1AFC"/>
    <w:rsid w:val="005B3670"/>
    <w:rsid w:val="005B7A76"/>
    <w:rsid w:val="005C0A9C"/>
    <w:rsid w:val="005D3475"/>
    <w:rsid w:val="00607206"/>
    <w:rsid w:val="0062208D"/>
    <w:rsid w:val="00643096"/>
    <w:rsid w:val="006562E0"/>
    <w:rsid w:val="00665828"/>
    <w:rsid w:val="006676CA"/>
    <w:rsid w:val="00673A90"/>
    <w:rsid w:val="00695D36"/>
    <w:rsid w:val="006A0CCE"/>
    <w:rsid w:val="006A147E"/>
    <w:rsid w:val="006A7BE8"/>
    <w:rsid w:val="006B1729"/>
    <w:rsid w:val="006B27CF"/>
    <w:rsid w:val="006C7B66"/>
    <w:rsid w:val="006D1C54"/>
    <w:rsid w:val="006D2E7E"/>
    <w:rsid w:val="006D7F29"/>
    <w:rsid w:val="006E0E18"/>
    <w:rsid w:val="006E40B7"/>
    <w:rsid w:val="006F1D89"/>
    <w:rsid w:val="006F65F9"/>
    <w:rsid w:val="0070310D"/>
    <w:rsid w:val="00705E46"/>
    <w:rsid w:val="00711074"/>
    <w:rsid w:val="007163CB"/>
    <w:rsid w:val="00717564"/>
    <w:rsid w:val="007208F0"/>
    <w:rsid w:val="00721D35"/>
    <w:rsid w:val="00723B4E"/>
    <w:rsid w:val="00725119"/>
    <w:rsid w:val="00726C5B"/>
    <w:rsid w:val="007342D2"/>
    <w:rsid w:val="00734B90"/>
    <w:rsid w:val="007351FE"/>
    <w:rsid w:val="00745925"/>
    <w:rsid w:val="00746D8A"/>
    <w:rsid w:val="007559F4"/>
    <w:rsid w:val="00755BCC"/>
    <w:rsid w:val="00766DB2"/>
    <w:rsid w:val="007717AF"/>
    <w:rsid w:val="0077232C"/>
    <w:rsid w:val="007776C1"/>
    <w:rsid w:val="007917DD"/>
    <w:rsid w:val="007B5FCD"/>
    <w:rsid w:val="007C0631"/>
    <w:rsid w:val="007E247A"/>
    <w:rsid w:val="007F7B0E"/>
    <w:rsid w:val="00805324"/>
    <w:rsid w:val="0081126A"/>
    <w:rsid w:val="00817085"/>
    <w:rsid w:val="0082646F"/>
    <w:rsid w:val="0082673E"/>
    <w:rsid w:val="008306C3"/>
    <w:rsid w:val="00830AB5"/>
    <w:rsid w:val="0083543F"/>
    <w:rsid w:val="0084709A"/>
    <w:rsid w:val="008717D7"/>
    <w:rsid w:val="008919DF"/>
    <w:rsid w:val="00894EC2"/>
    <w:rsid w:val="008A120C"/>
    <w:rsid w:val="008A1692"/>
    <w:rsid w:val="008D4E72"/>
    <w:rsid w:val="008E0549"/>
    <w:rsid w:val="008E1E8C"/>
    <w:rsid w:val="008E2D76"/>
    <w:rsid w:val="008F14B0"/>
    <w:rsid w:val="009071E5"/>
    <w:rsid w:val="00907C0C"/>
    <w:rsid w:val="009118A4"/>
    <w:rsid w:val="00940C87"/>
    <w:rsid w:val="00942CC2"/>
    <w:rsid w:val="00947134"/>
    <w:rsid w:val="00953DA3"/>
    <w:rsid w:val="00955661"/>
    <w:rsid w:val="009557F9"/>
    <w:rsid w:val="00956EE9"/>
    <w:rsid w:val="00977330"/>
    <w:rsid w:val="009914EB"/>
    <w:rsid w:val="009929BE"/>
    <w:rsid w:val="00993C42"/>
    <w:rsid w:val="009A0C4B"/>
    <w:rsid w:val="009A3DFD"/>
    <w:rsid w:val="009A7040"/>
    <w:rsid w:val="009A73C5"/>
    <w:rsid w:val="009A7514"/>
    <w:rsid w:val="009B3BAC"/>
    <w:rsid w:val="009C729D"/>
    <w:rsid w:val="009D386A"/>
    <w:rsid w:val="009E0487"/>
    <w:rsid w:val="009E3540"/>
    <w:rsid w:val="009E6885"/>
    <w:rsid w:val="009F5F1A"/>
    <w:rsid w:val="00A00E2C"/>
    <w:rsid w:val="00A06F03"/>
    <w:rsid w:val="00A15C69"/>
    <w:rsid w:val="00A24E85"/>
    <w:rsid w:val="00A25D7D"/>
    <w:rsid w:val="00A42670"/>
    <w:rsid w:val="00A46FC8"/>
    <w:rsid w:val="00A520EC"/>
    <w:rsid w:val="00A5264E"/>
    <w:rsid w:val="00A550B9"/>
    <w:rsid w:val="00A55669"/>
    <w:rsid w:val="00A562B0"/>
    <w:rsid w:val="00A666BB"/>
    <w:rsid w:val="00A75054"/>
    <w:rsid w:val="00AA2DA3"/>
    <w:rsid w:val="00AA56F7"/>
    <w:rsid w:val="00AB3B15"/>
    <w:rsid w:val="00AC0946"/>
    <w:rsid w:val="00AD2A4B"/>
    <w:rsid w:val="00AF1502"/>
    <w:rsid w:val="00AF6BE6"/>
    <w:rsid w:val="00B0684B"/>
    <w:rsid w:val="00B07025"/>
    <w:rsid w:val="00B12C1A"/>
    <w:rsid w:val="00B16FE0"/>
    <w:rsid w:val="00B3591E"/>
    <w:rsid w:val="00B5490E"/>
    <w:rsid w:val="00B6476F"/>
    <w:rsid w:val="00B851C5"/>
    <w:rsid w:val="00B93A37"/>
    <w:rsid w:val="00B94534"/>
    <w:rsid w:val="00BA2D41"/>
    <w:rsid w:val="00BA3895"/>
    <w:rsid w:val="00BA678E"/>
    <w:rsid w:val="00BB53E3"/>
    <w:rsid w:val="00BC3E8B"/>
    <w:rsid w:val="00BE212D"/>
    <w:rsid w:val="00BE21DA"/>
    <w:rsid w:val="00BF00E1"/>
    <w:rsid w:val="00BF0FBE"/>
    <w:rsid w:val="00C07335"/>
    <w:rsid w:val="00C108ED"/>
    <w:rsid w:val="00C164C9"/>
    <w:rsid w:val="00C30F1D"/>
    <w:rsid w:val="00C3121D"/>
    <w:rsid w:val="00C36085"/>
    <w:rsid w:val="00C37ADC"/>
    <w:rsid w:val="00C4091E"/>
    <w:rsid w:val="00C504E8"/>
    <w:rsid w:val="00C550CA"/>
    <w:rsid w:val="00C6107F"/>
    <w:rsid w:val="00C64DFA"/>
    <w:rsid w:val="00C845E2"/>
    <w:rsid w:val="00CA0A3A"/>
    <w:rsid w:val="00CB00D5"/>
    <w:rsid w:val="00CC0DB1"/>
    <w:rsid w:val="00CF71D1"/>
    <w:rsid w:val="00CF7DD0"/>
    <w:rsid w:val="00D00F9D"/>
    <w:rsid w:val="00D04A11"/>
    <w:rsid w:val="00D078DB"/>
    <w:rsid w:val="00D07DF8"/>
    <w:rsid w:val="00D246AD"/>
    <w:rsid w:val="00D24EE2"/>
    <w:rsid w:val="00D650AC"/>
    <w:rsid w:val="00D6682B"/>
    <w:rsid w:val="00D737CE"/>
    <w:rsid w:val="00D75D60"/>
    <w:rsid w:val="00D87A58"/>
    <w:rsid w:val="00DA6830"/>
    <w:rsid w:val="00DD6851"/>
    <w:rsid w:val="00E0710D"/>
    <w:rsid w:val="00E11C8C"/>
    <w:rsid w:val="00E24D25"/>
    <w:rsid w:val="00E44F6C"/>
    <w:rsid w:val="00E464E4"/>
    <w:rsid w:val="00E46849"/>
    <w:rsid w:val="00E56881"/>
    <w:rsid w:val="00E612DA"/>
    <w:rsid w:val="00E722EA"/>
    <w:rsid w:val="00E760FA"/>
    <w:rsid w:val="00E80D5F"/>
    <w:rsid w:val="00E81EB7"/>
    <w:rsid w:val="00E83C31"/>
    <w:rsid w:val="00E91055"/>
    <w:rsid w:val="00E9264D"/>
    <w:rsid w:val="00E963B7"/>
    <w:rsid w:val="00EB2FB7"/>
    <w:rsid w:val="00EC11C4"/>
    <w:rsid w:val="00EC2D49"/>
    <w:rsid w:val="00EC75B1"/>
    <w:rsid w:val="00ED3C10"/>
    <w:rsid w:val="00ED774D"/>
    <w:rsid w:val="00EE30F2"/>
    <w:rsid w:val="00F03182"/>
    <w:rsid w:val="00F05086"/>
    <w:rsid w:val="00F14841"/>
    <w:rsid w:val="00F16ADF"/>
    <w:rsid w:val="00F24DEC"/>
    <w:rsid w:val="00F35DB0"/>
    <w:rsid w:val="00F577E7"/>
    <w:rsid w:val="00F73092"/>
    <w:rsid w:val="00F762B7"/>
    <w:rsid w:val="00F76BBF"/>
    <w:rsid w:val="00F8115C"/>
    <w:rsid w:val="00F90343"/>
    <w:rsid w:val="00F95BF1"/>
    <w:rsid w:val="00F95D2F"/>
    <w:rsid w:val="00F97289"/>
    <w:rsid w:val="00FB00C5"/>
    <w:rsid w:val="00FB2A4A"/>
    <w:rsid w:val="00FB4126"/>
    <w:rsid w:val="00FC174F"/>
    <w:rsid w:val="00FE6E45"/>
    <w:rsid w:val="00FF659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B4D700"/>
  <w15:docId w15:val="{CF422046-46F6-4E1C-A45E-25EDD999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1B0AEC"/>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1B0AEC"/>
    <w:pPr>
      <w:keepNext/>
      <w:keepLines/>
      <w:numPr>
        <w:numId w:val="16"/>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1B0AEC"/>
    <w:pPr>
      <w:keepNext/>
      <w:keepLines/>
      <w:numPr>
        <w:ilvl w:val="1"/>
        <w:numId w:val="16"/>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1B0AEC"/>
    <w:pPr>
      <w:keepNext/>
      <w:keepLines/>
      <w:numPr>
        <w:ilvl w:val="2"/>
        <w:numId w:val="16"/>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E46849"/>
    <w:pPr>
      <w:keepNext/>
      <w:keepLines/>
      <w:numPr>
        <w:ilvl w:val="3"/>
        <w:numId w:val="16"/>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16"/>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16"/>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1B0AEC"/>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1B0AEC"/>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1B0AEC"/>
    <w:pPr>
      <w:spacing w:before="120" w:after="120"/>
      <w:ind w:left="720"/>
    </w:pPr>
    <w:rPr>
      <w:rFonts w:eastAsiaTheme="minorHAnsi"/>
      <w:bCs w:val="0"/>
    </w:rPr>
  </w:style>
  <w:style w:type="character" w:customStyle="1" w:styleId="berschrift3Zchn">
    <w:name w:val="Überschrift 3 Zchn"/>
    <w:aliases w:val="WF-Überschrift 3 Zchn"/>
    <w:basedOn w:val="Absatz-Standardschriftart"/>
    <w:link w:val="berschrift3"/>
    <w:uiPriority w:val="9"/>
    <w:rsid w:val="001B0AEC"/>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0E1DD6"/>
    <w:pPr>
      <w:tabs>
        <w:tab w:val="left" w:pos="440"/>
        <w:tab w:val="right" w:leader="dot" w:pos="8834"/>
      </w:tabs>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styleId="Funotentext">
    <w:name w:val="footnote text"/>
    <w:basedOn w:val="Standard"/>
    <w:link w:val="FunotentextZchn"/>
    <w:uiPriority w:val="99"/>
    <w:semiHidden/>
    <w:unhideWhenUsed/>
    <w:rsid w:val="00817085"/>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17085"/>
    <w:rPr>
      <w:sz w:val="20"/>
      <w:szCs w:val="20"/>
    </w:rPr>
  </w:style>
  <w:style w:type="character" w:styleId="Funotenzeichen">
    <w:name w:val="footnote reference"/>
    <w:basedOn w:val="Absatz-Standardschriftart"/>
    <w:uiPriority w:val="99"/>
    <w:semiHidden/>
    <w:unhideWhenUsed/>
    <w:rsid w:val="00817085"/>
    <w:rPr>
      <w:vertAlign w:val="superscript"/>
    </w:rPr>
  </w:style>
  <w:style w:type="character" w:customStyle="1" w:styleId="watch-title">
    <w:name w:val="watch-title"/>
    <w:basedOn w:val="Absatz-Standardschriftart"/>
    <w:rsid w:val="0052371E"/>
  </w:style>
  <w:style w:type="paragraph" w:customStyle="1" w:styleId="Listenabsatz-1-facherZeilenabstand">
    <w:name w:val="Listenabsatz - 1-facher Zeilenabstand"/>
    <w:basedOn w:val="Listenabsatz"/>
    <w:link w:val="Listenabsatz-1-facherZeilenabstandZchn"/>
    <w:qFormat/>
    <w:rsid w:val="00711074"/>
    <w:pPr>
      <w:numPr>
        <w:numId w:val="5"/>
      </w:numPr>
      <w:autoSpaceDE w:val="0"/>
      <w:autoSpaceDN w:val="0"/>
      <w:adjustRightInd w:val="0"/>
      <w:spacing w:after="160" w:line="276" w:lineRule="auto"/>
      <w:ind w:left="714" w:hanging="357"/>
    </w:pPr>
  </w:style>
  <w:style w:type="character" w:customStyle="1" w:styleId="ListenabsatzZchn">
    <w:name w:val="Listenabsatz Zchn"/>
    <w:aliases w:val="WF-Listenabsatz Zchn"/>
    <w:basedOn w:val="Absatz-Standardschriftart"/>
    <w:link w:val="Listenabsatz"/>
    <w:uiPriority w:val="34"/>
    <w:rsid w:val="001B0AEC"/>
    <w:rPr>
      <w:rFonts w:ascii="Helvetica 45" w:eastAsiaTheme="minorHAnsi" w:hAnsi="Helvetica 45"/>
      <w:bCs/>
      <w:noProof/>
      <w:sz w:val="21"/>
      <w:lang w:eastAsia="de-DE"/>
    </w:rPr>
  </w:style>
  <w:style w:type="character" w:customStyle="1" w:styleId="Listenabsatz-1-facherZeilenabstandZchn">
    <w:name w:val="Listenabsatz - 1-facher Zeilenabstand Zchn"/>
    <w:basedOn w:val="ListenabsatzZchn"/>
    <w:link w:val="Listenabsatz-1-facherZeilenabstand"/>
    <w:rsid w:val="00711074"/>
    <w:rPr>
      <w:rFonts w:ascii="Helvetica 45" w:eastAsiaTheme="minorHAnsi" w:hAnsi="Helvetica 45"/>
      <w:bCs/>
      <w:noProof/>
      <w:sz w:val="21"/>
      <w:lang w:eastAsia="de-DE"/>
    </w:rPr>
  </w:style>
  <w:style w:type="character" w:customStyle="1" w:styleId="apple-converted-space">
    <w:name w:val="apple-converted-space"/>
    <w:basedOn w:val="Absatz-Standardschriftart"/>
    <w:rsid w:val="006D1C54"/>
  </w:style>
  <w:style w:type="paragraph" w:customStyle="1" w:styleId="WF-Inhaltsverzeichnis">
    <w:name w:val="WF-Inhaltsverzeichnis"/>
    <w:basedOn w:val="Standard"/>
    <w:link w:val="WF-InhaltsverzeichnisZchn"/>
    <w:qFormat/>
    <w:rsid w:val="001B0AEC"/>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1B0AEC"/>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1B0AEC"/>
    <w:pPr>
      <w:numPr>
        <w:numId w:val="14"/>
      </w:numPr>
      <w:spacing w:line="276" w:lineRule="auto"/>
    </w:pPr>
    <w:rPr>
      <w:bCs/>
    </w:rPr>
  </w:style>
  <w:style w:type="character" w:customStyle="1" w:styleId="WF-Listenabsatz-1-facherZeilenabstandZchn">
    <w:name w:val="WF-Listenabsatz - 1-facher Zeilenabstand Zchn"/>
    <w:basedOn w:val="ListenabsatzZchn"/>
    <w:link w:val="WF-Listenabsatz-1-facherZeilenabstand"/>
    <w:rsid w:val="001B0AEC"/>
    <w:rPr>
      <w:rFonts w:ascii="Helvetica 45" w:eastAsiaTheme="minorHAnsi" w:hAnsi="Helvetica 45"/>
      <w:bCs/>
      <w:noProof/>
      <w:sz w:val="21"/>
      <w:lang w:eastAsia="de-DE"/>
    </w:rPr>
  </w:style>
  <w:style w:type="paragraph" w:styleId="berarbeitung">
    <w:name w:val="Revision"/>
    <w:hidden/>
    <w:uiPriority w:val="99"/>
    <w:semiHidden/>
    <w:rsid w:val="008919DF"/>
    <w:pPr>
      <w:spacing w:after="0" w:line="240" w:lineRule="auto"/>
    </w:pPr>
    <w:rPr>
      <w:rFonts w:ascii="Helvetica 45" w:hAnsi="Helvetica 45"/>
      <w:bCs/>
      <w:noProof/>
      <w:sz w:val="21"/>
      <w:lang w:eastAsia="de-DE"/>
    </w:rPr>
  </w:style>
  <w:style w:type="character" w:styleId="NichtaufgelsteErwhnung">
    <w:name w:val="Unresolved Mention"/>
    <w:basedOn w:val="Absatz-Standardschriftart"/>
    <w:uiPriority w:val="99"/>
    <w:semiHidden/>
    <w:unhideWhenUsed/>
    <w:rsid w:val="00956EE9"/>
    <w:rPr>
      <w:color w:val="605E5C"/>
      <w:shd w:val="clear" w:color="auto" w:fill="E1DFDD"/>
    </w:rPr>
  </w:style>
  <w:style w:type="character" w:styleId="BesuchterLink">
    <w:name w:val="FollowedHyperlink"/>
    <w:basedOn w:val="Absatz-Standardschriftart"/>
    <w:uiPriority w:val="99"/>
    <w:semiHidden/>
    <w:unhideWhenUsed/>
    <w:rsid w:val="00956EE9"/>
    <w:rPr>
      <w:color w:val="954F72" w:themeColor="followedHyperlink"/>
      <w:u w:val="single"/>
    </w:rPr>
  </w:style>
  <w:style w:type="paragraph" w:styleId="StandardWeb">
    <w:name w:val="Normal (Web)"/>
    <w:basedOn w:val="Standard"/>
    <w:uiPriority w:val="99"/>
    <w:unhideWhenUsed/>
    <w:rsid w:val="009914EB"/>
    <w:pPr>
      <w:spacing w:before="100" w:beforeAutospacing="1" w:after="100" w:afterAutospacing="1" w:line="240" w:lineRule="auto"/>
    </w:pPr>
    <w:rPr>
      <w:rFonts w:ascii="Times New Roman" w:eastAsia="Times New Roman" w:hAnsi="Times New Roman" w:cs="Times New Roman"/>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031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3.xml"/><Relationship Id="rId26" Type="http://schemas.openxmlformats.org/officeDocument/2006/relationships/footer" Target="footer4.xml"/><Relationship Id="rId39" Type="http://schemas.openxmlformats.org/officeDocument/2006/relationships/header" Target="header6.xml"/><Relationship Id="rId21" Type="http://schemas.openxmlformats.org/officeDocument/2006/relationships/comments" Target="comments.xml"/><Relationship Id="rId34" Type="http://schemas.openxmlformats.org/officeDocument/2006/relationships/hyperlink" Target="http://goqr.me/de/" TargetMode="External"/><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hyperlink" Target="http://www.powtoon.de" TargetMode="External"/><Relationship Id="rId29" Type="http://schemas.openxmlformats.org/officeDocument/2006/relationships/image" Target="media/image13.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microsoft.com/office/2018/08/relationships/commentsExtensible" Target="commentsExtensible.xml"/><Relationship Id="rId32" Type="http://schemas.openxmlformats.org/officeDocument/2006/relationships/hyperlink" Target="http://ean-suche.org" TargetMode="External"/><Relationship Id="rId37" Type="http://schemas.openxmlformats.org/officeDocument/2006/relationships/hyperlink" Target="http://www.wonderqrcode.de/" TargetMode="External"/><Relationship Id="rId40"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header" Target="header2.xml"/><Relationship Id="rId23" Type="http://schemas.microsoft.com/office/2016/09/relationships/commentsIds" Target="commentsIds.xml"/><Relationship Id="rId28" Type="http://schemas.openxmlformats.org/officeDocument/2006/relationships/footer" Target="footer5.xml"/><Relationship Id="rId36" Type="http://schemas.openxmlformats.org/officeDocument/2006/relationships/hyperlink" Target="https://www.schule.at/tools/detail/-d371ffe399.html" TargetMode="External"/><Relationship Id="rId10" Type="http://schemas.openxmlformats.org/officeDocument/2006/relationships/image" Target="media/image3.jpeg"/><Relationship Id="rId19" Type="http://schemas.openxmlformats.org/officeDocument/2006/relationships/footer" Target="footer3.xml"/><Relationship Id="rId31" Type="http://schemas.openxmlformats.org/officeDocument/2006/relationships/hyperlink" Target="https://en.wikipedia.org/wiki/Check_dig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microsoft.com/office/2011/relationships/commentsExtended" Target="commentsExtended.xml"/><Relationship Id="rId27" Type="http://schemas.openxmlformats.org/officeDocument/2006/relationships/header" Target="header5.xml"/><Relationship Id="rId30" Type="http://schemas.openxmlformats.org/officeDocument/2006/relationships/hyperlink" Target="https://en.wikipedia.org/wiki/International_Article_Number" TargetMode="External"/><Relationship Id="rId35" Type="http://schemas.openxmlformats.org/officeDocument/2006/relationships/hyperlink" Target="http://qrcode.wilkohartz.de/" TargetMode="External"/><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null)"/><Relationship Id="rId17" Type="http://schemas.openxmlformats.org/officeDocument/2006/relationships/footer" Target="footer2.xml"/><Relationship Id="rId25" Type="http://schemas.openxmlformats.org/officeDocument/2006/relationships/header" Target="header4.xml"/><Relationship Id="rId33" Type="http://schemas.openxmlformats.org/officeDocument/2006/relationships/hyperlink" Target="https://www.youtube.com/watch?v=2b1Txpgi-r8" TargetMode="External"/><Relationship Id="rId38" Type="http://schemas.openxmlformats.org/officeDocument/2006/relationships/image" Target="media/image14.png"/></Relationships>
</file>

<file path=word/_rels/foot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_rels/footer3.xml.rels><?xml version="1.0" encoding="UTF-8" standalone="yes"?>
<Relationships xmlns="http://schemas.openxmlformats.org/package/2006/relationships"><Relationship Id="rId3" Type="http://schemas.openxmlformats.org/officeDocument/2006/relationships/image" Target="media/image10.jpg"/><Relationship Id="rId2" Type="http://schemas.openxmlformats.org/officeDocument/2006/relationships/image" Target="media/image12.png"/><Relationship Id="rId1" Type="http://schemas.openxmlformats.org/officeDocument/2006/relationships/image" Target="media/image11.jpeg"/></Relationships>
</file>

<file path=word/_rels/footer6.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_rels/header3.xml.rels><?xml version="1.0" encoding="UTF-8" standalone="yes"?>
<Relationships xmlns="http://schemas.openxmlformats.org/package/2006/relationships"><Relationship Id="rId2" Type="http://schemas.openxmlformats.org/officeDocument/2006/relationships/image" Target="media/image10.jpg"/><Relationship Id="rId1" Type="http://schemas.openxmlformats.org/officeDocument/2006/relationships/image" Target="media/image9.png"/></Relationships>
</file>

<file path=word/_rels/header4.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DABE2-37EE-DD4A-BFCB-6D67BE8D3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4604</Words>
  <Characters>29011</Characters>
  <Application>Microsoft Office Word</Application>
  <DocSecurity>0</DocSecurity>
  <Lines>241</Lines>
  <Paragraphs>67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Malambré, Julia | Wissensfabrik</cp:lastModifiedBy>
  <cp:revision>80</cp:revision>
  <cp:lastPrinted>2019-06-11T10:00:00Z</cp:lastPrinted>
  <dcterms:created xsi:type="dcterms:W3CDTF">2016-01-15T09:19:00Z</dcterms:created>
  <dcterms:modified xsi:type="dcterms:W3CDTF">2023-01-04T09:36:00Z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{C9A22A46-04E6-40FD-8417-9D3939C3233A}</vt:lpwstr>
  </property>
</Properties>
</file>