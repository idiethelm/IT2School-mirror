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CAD42" w14:textId="77777777" w:rsidR="00F8325D" w:rsidRPr="00F8325D" w:rsidRDefault="007A0339" w:rsidP="00D3758F">
      <w:pPr>
        <w:pStyle w:val="WF-Arbeitsblatt"/>
      </w:pPr>
      <w:r w:rsidRPr="00F8325D">
        <w:drawing>
          <wp:anchor distT="0" distB="0" distL="114300" distR="114300" simplePos="0" relativeHeight="251659264" behindDoc="0" locked="0" layoutInCell="1" allowOverlap="1" wp14:anchorId="441BB0B2" wp14:editId="51B554C3">
            <wp:simplePos x="0" y="0"/>
            <wp:positionH relativeFrom="margin">
              <wp:align>right</wp:align>
            </wp:positionH>
            <wp:positionV relativeFrom="paragraph">
              <wp:posOffset>503555</wp:posOffset>
            </wp:positionV>
            <wp:extent cx="2786380" cy="1657350"/>
            <wp:effectExtent l="0" t="0" r="0" b="0"/>
            <wp:wrapSquare wrapText="bothSides"/>
            <wp:docPr id="2" name="Grafik 2" descr="https://upload.wikimedia.org/wikipedia/commons/8/8f/Christopher_Latham_Sholes_ar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8/8f/Christopher_Latham_Sholes_artwork.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638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25D" w:rsidRPr="00F8325D">
        <w:t xml:space="preserve">Mensch-Maschine-Schnittstellen </w:t>
      </w:r>
    </w:p>
    <w:p w14:paraId="385F9312" w14:textId="77777777" w:rsidR="00F8325D" w:rsidRPr="00F8325D" w:rsidRDefault="00F8325D" w:rsidP="00F8325D">
      <w:pPr>
        <w:pStyle w:val="berschrift1"/>
      </w:pPr>
      <w:r w:rsidRPr="00F8325D">
        <w:t>Die Tastatur</w:t>
      </w:r>
    </w:p>
    <w:p w14:paraId="4599E810" w14:textId="25F07BF4" w:rsidR="00F8325D" w:rsidRPr="00E44E59" w:rsidRDefault="00F8325D" w:rsidP="00BC436F">
      <w:pPr>
        <w:jc w:val="both"/>
        <w:pPrChange w:id="0" w:author="Schmidberger, Alessa | Wissensfabrik" w:date="2022-10-13T16:37:00Z">
          <w:pPr/>
        </w:pPrChange>
      </w:pPr>
      <w:r>
        <mc:AlternateContent>
          <mc:Choice Requires="wps">
            <w:drawing>
              <wp:anchor distT="0" distB="0" distL="114300" distR="114300" simplePos="0" relativeHeight="251660288" behindDoc="0" locked="0" layoutInCell="1" allowOverlap="1" wp14:anchorId="0F8BECDF" wp14:editId="060AE030">
                <wp:simplePos x="0" y="0"/>
                <wp:positionH relativeFrom="margin">
                  <wp:posOffset>2983865</wp:posOffset>
                </wp:positionH>
                <wp:positionV relativeFrom="paragraph">
                  <wp:posOffset>1256030</wp:posOffset>
                </wp:positionV>
                <wp:extent cx="2786380" cy="152400"/>
                <wp:effectExtent l="0" t="0" r="0" b="0"/>
                <wp:wrapSquare wrapText="bothSides"/>
                <wp:docPr id="1" name="Textfeld 1"/>
                <wp:cNvGraphicFramePr/>
                <a:graphic xmlns:a="http://schemas.openxmlformats.org/drawingml/2006/main">
                  <a:graphicData uri="http://schemas.microsoft.com/office/word/2010/wordprocessingShape">
                    <wps:wsp>
                      <wps:cNvSpPr txBox="1"/>
                      <wps:spPr>
                        <a:xfrm>
                          <a:off x="0" y="0"/>
                          <a:ext cx="2786380" cy="152400"/>
                        </a:xfrm>
                        <a:prstGeom prst="rect">
                          <a:avLst/>
                        </a:prstGeom>
                        <a:solidFill>
                          <a:prstClr val="white"/>
                        </a:solidFill>
                        <a:ln>
                          <a:noFill/>
                        </a:ln>
                        <a:effectLst/>
                      </wps:spPr>
                      <wps:txbx>
                        <w:txbxContent>
                          <w:p w14:paraId="545EB7AA" w14:textId="77777777" w:rsidR="00E049FB" w:rsidRPr="00F8325D" w:rsidRDefault="00E049FB" w:rsidP="00F8325D">
                            <w:pPr>
                              <w:pStyle w:val="Beschriftung"/>
                              <w:jc w:val="center"/>
                              <w:rPr>
                                <w:b/>
                                <w:color w:val="262626" w:themeColor="text1" w:themeTint="D9"/>
                              </w:rPr>
                            </w:pPr>
                            <w:r w:rsidRPr="00F8325D">
                              <w:rPr>
                                <w:color w:val="262626" w:themeColor="text1" w:themeTint="D9"/>
                              </w:rPr>
                              <w:t>Christopher Latham Sholes</w:t>
                            </w:r>
                            <w:r>
                              <w:rPr>
                                <w:color w:val="262626" w:themeColor="text1" w:themeTint="D9"/>
                              </w:rPr>
                              <w:t>,</w:t>
                            </w:r>
                            <w:r w:rsidRPr="00F8325D">
                              <w:rPr>
                                <w:color w:val="262626" w:themeColor="text1" w:themeTint="D9"/>
                              </w:rPr>
                              <w:t xml:space="preserve"> Artwork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8BECDF" id="_x0000_t202" coordsize="21600,21600" o:spt="202" path="m,l,21600r21600,l21600,xe">
                <v:stroke joinstyle="miter"/>
                <v:path gradientshapeok="t" o:connecttype="rect"/>
              </v:shapetype>
              <v:shape id="Textfeld 1" o:spid="_x0000_s1026" type="#_x0000_t202" style="position:absolute;left:0;text-align:left;margin-left:234.95pt;margin-top:98.9pt;width:219.4pt;height:12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" stroked="f">
                <v:textbox inset="0,0,0,0">
                  <w:txbxContent>
                    <w:p w14:paraId="545EB7AA" w14:textId="77777777" w:rsidR="00E049FB" w:rsidRPr="00F8325D" w:rsidRDefault="00E049FB" w:rsidP="00F8325D">
                      <w:pPr>
                        <w:pStyle w:val="Beschriftung"/>
                        <w:jc w:val="center"/>
                        <w:rPr>
                          <w:b/>
                          <w:color w:val="262626" w:themeColor="text1" w:themeTint="D9"/>
                        </w:rPr>
                      </w:pPr>
                      <w:r w:rsidRPr="00F8325D">
                        <w:rPr>
                          <w:color w:val="262626" w:themeColor="text1" w:themeTint="D9"/>
                        </w:rPr>
                        <w:t>Christopher Latham Sholes</w:t>
                      </w:r>
                      <w:r>
                        <w:rPr>
                          <w:color w:val="262626" w:themeColor="text1" w:themeTint="D9"/>
                        </w:rPr>
                        <w:t>,</w:t>
                      </w:r>
                      <w:r w:rsidRPr="00F8325D">
                        <w:rPr>
                          <w:color w:val="262626" w:themeColor="text1" w:themeTint="D9"/>
                        </w:rPr>
                        <w:t xml:space="preserve"> Artwork</w:t>
                      </w:r>
                    </w:p>
                  </w:txbxContent>
                </v:textbox>
                <w10:wrap type="square" anchorx="margin"/>
              </v:shape>
            </w:pict>
          </mc:Fallback>
        </mc:AlternateContent>
      </w:r>
      <w:r w:rsidRPr="00E44E59">
        <w:t xml:space="preserve">Die Tastatur wird vor allem benötigt, um zu „schreiben“. </w:t>
      </w:r>
      <w:r w:rsidR="008D2611">
        <w:t>Als</w:t>
      </w:r>
      <w:r w:rsidRPr="00E44E59">
        <w:t xml:space="preserve"> Eingabegerät </w:t>
      </w:r>
      <w:r w:rsidR="006C457B">
        <w:t>sendet sie</w:t>
      </w:r>
      <w:r w:rsidR="008D2611">
        <w:t xml:space="preserve"> </w:t>
      </w:r>
      <w:r w:rsidRPr="00E44E59">
        <w:t xml:space="preserve">Zeichen </w:t>
      </w:r>
      <w:r w:rsidR="008D2611" w:rsidRPr="00E44E59">
        <w:t xml:space="preserve">(Buchstaben, Zahlen, Symbole…) </w:t>
      </w:r>
      <w:r w:rsidRPr="00E44E59">
        <w:t>an den Computer</w:t>
      </w:r>
      <w:r w:rsidR="00976FA9">
        <w:t xml:space="preserve">, </w:t>
      </w:r>
      <w:r w:rsidR="008D2611">
        <w:t xml:space="preserve">diese </w:t>
      </w:r>
      <w:r w:rsidR="00976FA9">
        <w:t xml:space="preserve">sind danach </w:t>
      </w:r>
      <w:r w:rsidRPr="00E44E59">
        <w:t xml:space="preserve">auf dem Monitor zu sehen. Möglich wird dies durch ein </w:t>
      </w:r>
      <w:r w:rsidR="00976FA9">
        <w:t xml:space="preserve">der sichtbaren Tastatur unterlegtes </w:t>
      </w:r>
      <w:r w:rsidRPr="00E44E59">
        <w:t xml:space="preserve">Gitter, das aus Reihen und Spalten besteht, in dem jedes Feld eine spezifische Taste darstellt. </w:t>
      </w:r>
      <w:r w:rsidR="00976FA9">
        <w:t>Bei jedem Tastendruck</w:t>
      </w:r>
      <w:r w:rsidRPr="00E44E59">
        <w:t xml:space="preserve"> wird eine elektrische Verbindung zwischen </w:t>
      </w:r>
      <w:r w:rsidR="006C457B">
        <w:t>einer</w:t>
      </w:r>
      <w:r w:rsidR="00976FA9">
        <w:t xml:space="preserve"> </w:t>
      </w:r>
      <w:r w:rsidRPr="00E44E59">
        <w:t xml:space="preserve">Reihe und Spalte hergestellt. Das so entstandene Signal wird an eine Steuereinheit gesendet, diese übergibt </w:t>
      </w:r>
      <w:r w:rsidR="00976FA9">
        <w:t>einen</w:t>
      </w:r>
      <w:r w:rsidR="00976FA9" w:rsidRPr="00E44E59">
        <w:t xml:space="preserve"> </w:t>
      </w:r>
      <w:r w:rsidRPr="00E44E59">
        <w:t xml:space="preserve">Code an den Computer und das passende Zeichen wird </w:t>
      </w:r>
      <w:r w:rsidR="006C457B">
        <w:t>ausgeführt</w:t>
      </w:r>
      <w:r w:rsidRPr="00E44E59">
        <w:t>. Die Tastenbelegung „</w:t>
      </w:r>
      <w:r>
        <w:t>QWERTY</w:t>
      </w:r>
      <w:r w:rsidRPr="00E44E59">
        <w:t>“, die sich auf die Belegung der ersten sechs Buchstabentasten bezieht, wurde 1868 von Christopher Latham Sholes entwickelt. Er wollte verhindern, dass die Metallstifte der damals benutzten Schreibmaschinen sich beim Schreiben überkreuzen und verklemmen</w:t>
      </w:r>
      <w:r w:rsidR="00976FA9">
        <w:t>. Deswegen verteilte</w:t>
      </w:r>
      <w:r w:rsidRPr="00E44E59">
        <w:t xml:space="preserve"> er die Buchstaben, die in der englischen Sprache am häufigsten ein Paar bilden, auf gegenüberliegende Seiten der Tastatur.</w:t>
      </w:r>
    </w:p>
    <w:p w14:paraId="3C689570" w14:textId="77777777" w:rsidR="00F8325D" w:rsidRPr="007A0339" w:rsidRDefault="00F8325D" w:rsidP="008376EB">
      <w:pPr>
        <w:pStyle w:val="berschrift1"/>
      </w:pPr>
      <w:r w:rsidRPr="007A0339">
        <w:t>Aufgaben</w:t>
      </w:r>
    </w:p>
    <w:p w14:paraId="1339CB8C" w14:textId="77777777" w:rsidR="00F8325D" w:rsidRPr="007A0339" w:rsidRDefault="00F8325D" w:rsidP="00BC436F">
      <w:pPr>
        <w:pStyle w:val="Listenabsatz"/>
        <w:numPr>
          <w:ilvl w:val="0"/>
          <w:numId w:val="33"/>
        </w:numPr>
        <w:jc w:val="both"/>
      </w:pPr>
      <w:r w:rsidRPr="007A0339">
        <w:t>Vergleicht die Tastenbelegung bei euren Computern mit der im Text beschriebenen. Sieht die Tastatur anders aus? Woran könnte das liegen?</w:t>
      </w:r>
    </w:p>
    <w:p w14:paraId="2B4275E1" w14:textId="77777777" w:rsidR="00F8325D" w:rsidRPr="007A0339" w:rsidRDefault="00F8325D" w:rsidP="00BC436F">
      <w:pPr>
        <w:pStyle w:val="Listenabsatz"/>
        <w:numPr>
          <w:ilvl w:val="0"/>
          <w:numId w:val="33"/>
        </w:numPr>
        <w:jc w:val="both"/>
      </w:pPr>
      <w:r w:rsidRPr="007A0339">
        <w:t>Erläutert für welchen Zweck die erste Tastatur entwickelt wurde und bezieht euch dabei auf den Text.</w:t>
      </w:r>
    </w:p>
    <w:p w14:paraId="2FB0FF2C" w14:textId="77777777" w:rsidR="00F8325D" w:rsidRPr="00E44E59" w:rsidRDefault="00F8325D" w:rsidP="00BC436F">
      <w:pPr>
        <w:pStyle w:val="berschrift1"/>
        <w:jc w:val="both"/>
        <w:pPrChange w:id="1" w:author="Schmidberger, Alessa | Wissensfabrik" w:date="2022-10-13T16:37:00Z">
          <w:pPr>
            <w:pStyle w:val="berschrift1"/>
          </w:pPr>
        </w:pPrChange>
      </w:pPr>
      <w:r w:rsidRPr="00E44E59">
        <w:t>Die Maus</w:t>
      </w:r>
    </w:p>
    <w:p w14:paraId="343A0AEF" w14:textId="3A64C6DE" w:rsidR="00F12C33" w:rsidRPr="003D0E6C" w:rsidRDefault="00F8325D" w:rsidP="00BC436F">
      <w:pPr>
        <w:jc w:val="both"/>
        <w:rPr>
          <w:rFonts w:cstheme="minorHAnsi"/>
        </w:rPr>
        <w:pPrChange w:id="2" w:author="Schmidberger, Alessa | Wissensfabrik" w:date="2022-10-13T16:37:00Z">
          <w:pPr/>
        </w:pPrChange>
      </w:pPr>
      <w:r w:rsidRPr="00E44E59">
        <w:t>Mit der Maus kann man einen Zeiger auf dem Monitor bewegen und mit</w:t>
      </w:r>
      <w:r w:rsidR="00E049FB">
        <w:t>h</w:t>
      </w:r>
      <w:r w:rsidRPr="00E44E59">
        <w:t>ilfe ihrer Tasten verschiedene Aktionen ausführen. Ein einfacher Linksklick markiert das ausgewählte Symbol, ein Doppelklick öffnet einen ausgewählten Ordner oder startet ein Programm</w:t>
      </w:r>
      <w:r w:rsidR="00E049FB">
        <w:t xml:space="preserve">. Mit der rechten </w:t>
      </w:r>
      <w:r w:rsidRPr="00E44E59">
        <w:t xml:space="preserve">Maustaste </w:t>
      </w:r>
      <w:r w:rsidR="00E049FB">
        <w:t xml:space="preserve">lassen sich </w:t>
      </w:r>
      <w:r w:rsidR="00A26085">
        <w:t>zusätzliche</w:t>
      </w:r>
      <w:r w:rsidR="00A26085" w:rsidRPr="00E44E59">
        <w:t xml:space="preserve"> </w:t>
      </w:r>
      <w:r w:rsidRPr="00E44E59">
        <w:t>Optionen an</w:t>
      </w:r>
      <w:r w:rsidR="00E049FB">
        <w:t>zeigen</w:t>
      </w:r>
      <w:r w:rsidRPr="00E44E59">
        <w:t xml:space="preserve">. Die erste Maus wurde 1963 von Douglas C. Engelbart und William Englisch gebaut. Sie bestand aus Holz und besaß nur eine Taste. Bei ihrer offiziellen Vorstellung 1968 fand sie noch wenig Beachtung, da die damaligen Computer noch keine geeignete graphische Oberfläche besaßen. </w:t>
      </w:r>
      <w:r w:rsidR="00E049FB">
        <w:t xml:space="preserve">Das änderte sich </w:t>
      </w:r>
      <w:r w:rsidRPr="00E44E59">
        <w:t>1984</w:t>
      </w:r>
      <w:r w:rsidR="00E049FB">
        <w:t xml:space="preserve">, als </w:t>
      </w:r>
      <w:r w:rsidRPr="00E44E59">
        <w:t xml:space="preserve">Apple </w:t>
      </w:r>
      <w:r w:rsidR="00E049FB">
        <w:t xml:space="preserve">die grafische Oberfläche einführte. Damit </w:t>
      </w:r>
      <w:r w:rsidRPr="00E44E59">
        <w:t>wurde die Maus zu einem unverzichtbaren Werkzeug</w:t>
      </w:r>
      <w:r w:rsidR="00E049FB">
        <w:t xml:space="preserve">, das bis heute </w:t>
      </w:r>
      <w:r w:rsidRPr="00E44E59">
        <w:t xml:space="preserve">stetig </w:t>
      </w:r>
      <w:r>
        <w:t>weiter</w:t>
      </w:r>
      <w:r w:rsidRPr="00E44E59">
        <w:t>entwickelt und</w:t>
      </w:r>
      <w:r w:rsidR="00AC0FB4">
        <w:t xml:space="preserve"> </w:t>
      </w:r>
      <w:r w:rsidR="00AC0FB4">
        <w:rPr>
          <w:rFonts w:cstheme="minorHAnsi"/>
        </w:rPr>
        <w:t>verbessert</w:t>
      </w:r>
      <w:r w:rsidR="00E049FB">
        <w:rPr>
          <w:rFonts w:cstheme="minorHAnsi"/>
        </w:rPr>
        <w:t xml:space="preserve"> wird.</w:t>
      </w:r>
    </w:p>
    <w:p w14:paraId="31C24565" w14:textId="77777777" w:rsidR="007A0339" w:rsidRPr="007A0339" w:rsidRDefault="007A0339" w:rsidP="00BC436F">
      <w:pPr>
        <w:pStyle w:val="berschrift1"/>
        <w:jc w:val="both"/>
        <w:pPrChange w:id="3" w:author="Schmidberger, Alessa | Wissensfabrik" w:date="2022-10-13T16:37:00Z">
          <w:pPr>
            <w:pStyle w:val="berschrift1"/>
          </w:pPr>
        </w:pPrChange>
      </w:pPr>
      <w:r w:rsidRPr="007A0339">
        <w:t>Aufgaben</w:t>
      </w:r>
    </w:p>
    <w:p w14:paraId="04ED13FA" w14:textId="77777777" w:rsidR="007A0339" w:rsidRPr="007A0339" w:rsidRDefault="007A0339" w:rsidP="00BC436F">
      <w:pPr>
        <w:pStyle w:val="Listenabsatz"/>
        <w:numPr>
          <w:ilvl w:val="0"/>
          <w:numId w:val="32"/>
        </w:numPr>
        <w:jc w:val="both"/>
      </w:pPr>
      <w:r w:rsidRPr="007A0339">
        <w:t>Beschreibt wie die Mäuse heutzutage aussehen. Recherchiert</w:t>
      </w:r>
      <w:r w:rsidR="00A26085">
        <w:t>,</w:t>
      </w:r>
      <w:r w:rsidRPr="007A0339">
        <w:t xml:space="preserve"> welche gängigen Technologien es gibt und wie diese funktionieren.</w:t>
      </w:r>
    </w:p>
    <w:p w14:paraId="162420F5" w14:textId="4AA2401A" w:rsidR="00795B7D" w:rsidRDefault="007A0339" w:rsidP="00BC436F">
      <w:pPr>
        <w:pStyle w:val="Listenabsatz"/>
        <w:numPr>
          <w:ilvl w:val="0"/>
          <w:numId w:val="32"/>
        </w:numPr>
        <w:jc w:val="both"/>
      </w:pPr>
      <w:r w:rsidRPr="007A0339">
        <w:t>Fertigt einen Zahlenstrahl an, in den ihr die Daten aus dem Text einzeich</w:t>
      </w:r>
      <w:r w:rsidR="009F0BD8">
        <w:t>net.</w:t>
      </w:r>
    </w:p>
    <w:p w14:paraId="03112742" w14:textId="77777777" w:rsidR="00D3758F" w:rsidRPr="00FD2445" w:rsidRDefault="009F0BD8" w:rsidP="00D3758F">
      <w:pPr>
        <w:pStyle w:val="WF-Beschriftung"/>
      </w:pPr>
      <w:r w:rsidRPr="008376EB">
        <w:br/>
      </w:r>
      <w:r w:rsidR="00D3758F" w:rsidRPr="008715D7">
        <w:rPr>
          <w:color w:val="3B3838" w:themeColor="background2" w:themeShade="40"/>
        </w:rPr>
        <w:t xml:space="preserve">Abbildung </w:t>
      </w:r>
      <w:r w:rsidR="00D3758F" w:rsidRPr="008715D7">
        <w:rPr>
          <w:color w:val="3B3838" w:themeColor="background2" w:themeShade="40"/>
          <w:lang w:val="en"/>
        </w:rPr>
        <w:t xml:space="preserve">Christopher Latham Sholes - Artwork. </w:t>
      </w:r>
      <w:r w:rsidR="00D3758F" w:rsidRPr="008715D7">
        <w:rPr>
          <w:color w:val="3B3838" w:themeColor="background2" w:themeShade="40"/>
        </w:rPr>
        <w:t>Quelle: (Public Domain) https://commons.wikimedia.org/wiki/File:Christopher_Latham_Sholes_artwork.png [17.11.2015]</w:t>
      </w:r>
    </w:p>
    <w:sectPr w:rsidR="00D3758F" w:rsidRPr="00FD2445" w:rsidSect="00D3758F">
      <w:headerReference w:type="default" r:id="rId9"/>
      <w:footerReference w:type="default" r:id="rId10"/>
      <w:pgSz w:w="11906" w:h="16838"/>
      <w:pgMar w:top="1134" w:right="1531" w:bottom="709" w:left="1531" w:header="426"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83EB1" w14:textId="77777777" w:rsidR="00E215BA" w:rsidRDefault="00E215BA" w:rsidP="00DD6851">
      <w:r>
        <w:separator/>
      </w:r>
    </w:p>
  </w:endnote>
  <w:endnote w:type="continuationSeparator" w:id="0">
    <w:p w14:paraId="57D355D2" w14:textId="77777777" w:rsidR="00E215BA" w:rsidRDefault="00E215BA"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BB286" w14:textId="34AD086E" w:rsidR="00E049FB" w:rsidRPr="00D3758F" w:rsidRDefault="008715D7" w:rsidP="00BC436F">
    <w:pPr>
      <w:pStyle w:val="Kopfzeile"/>
      <w:tabs>
        <w:tab w:val="clear" w:pos="4536"/>
        <w:tab w:val="clear" w:pos="9072"/>
        <w:tab w:val="left" w:pos="3261"/>
      </w:tabs>
      <w:ind w:right="-2637"/>
      <w:rPr>
        <w:i/>
        <w:sz w:val="18"/>
      </w:rPr>
      <w:pPrChange w:id="4" w:author="Schmidberger, Alessa | Wissensfabrik" w:date="2022-10-13T16:38:00Z">
        <w:pPr>
          <w:pStyle w:val="Kopfzeile"/>
          <w:tabs>
            <w:tab w:val="clear" w:pos="4536"/>
            <w:tab w:val="clear" w:pos="9072"/>
            <w:tab w:val="left" w:pos="4965"/>
            <w:tab w:val="right" w:pos="8789"/>
          </w:tabs>
          <w:ind w:right="-2637"/>
        </w:pPr>
      </w:pPrChange>
    </w:pPr>
    <w:r>
      <w:rPr>
        <w:rFonts w:ascii="Times New Roman" w:hAnsi="Times New Roman" w:cs="Times New Roman"/>
        <w:bCs w:val="0"/>
        <w:sz w:val="24"/>
        <w:szCs w:val="24"/>
      </w:rPr>
      <mc:AlternateContent>
        <mc:Choice Requires="wpg">
          <w:drawing>
            <wp:anchor distT="0" distB="0" distL="114300" distR="114300" simplePos="0" relativeHeight="251667456" behindDoc="0" locked="0" layoutInCell="1" allowOverlap="1" wp14:anchorId="632B5E38" wp14:editId="50B63C33">
              <wp:simplePos x="0" y="0"/>
              <wp:positionH relativeFrom="column">
                <wp:posOffset>6009639</wp:posOffset>
              </wp:positionH>
              <wp:positionV relativeFrom="paragraph">
                <wp:posOffset>-4563475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CA780B" w14:textId="77777777" w:rsidR="008715D7" w:rsidRDefault="008715D7" w:rsidP="008715D7">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1" name="Grafik 1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32B5E38" id="Gruppieren 27" o:spid="_x0000_s1029" style="position:absolute;margin-left:473.2pt;margin-top:-359.3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MMkqydcDAADfCAAADgAAAAAAAAAA&#10;AAAAAAA9AgAAZHJzL2Uyb0RvYy54bWxQSwECLQAKAAAAAAAAACEA8g7u+ZG9HQCRvR0AFAAAAAAA&#10;AAAAAAAAAABABgAAZHJzL21lZGlhL2ltYWdlMS5qcGdQSwECLQAUAAYACAAAACEAtpQN4+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" stroked="f">
                <v:textbox>
                  <w:txbxContent>
                    <w:p w14:paraId="11CA780B" w14:textId="77777777" w:rsidR="008715D7" w:rsidRDefault="008715D7" w:rsidP="008715D7">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">
                <v:imagedata r:id="rId2" o:title="" chromakey="#fefefe" recolortarget="#494949 [1446]"/>
              </v:shape>
            </v:group>
          </w:pict>
        </mc:Fallback>
      </mc:AlternateContent>
    </w:r>
    <w:r w:rsidR="00E049FB" w:rsidRPr="00C140D3">
      <w:rPr>
        <w:sz w:val="8"/>
      </w:rPr>
      <mc:AlternateContent>
        <mc:Choice Requires="wps">
          <w:drawing>
            <wp:anchor distT="0" distB="0" distL="114300" distR="114300" simplePos="0" relativeHeight="251660288" behindDoc="0" locked="0" layoutInCell="1" allowOverlap="1" wp14:anchorId="453BAF0F" wp14:editId="203C179A">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E3DF911" id="Gerade Verbindung 2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E049FB" w:rsidRPr="00C140D3">
      <w:rPr>
        <w:sz w:val="6"/>
      </w:rPr>
      <w:t xml:space="preserve"> </w:t>
    </w:r>
    <w:r w:rsidR="00E049FB" w:rsidRPr="00C140D3">
      <w:rPr>
        <w:sz w:val="18"/>
      </w:rPr>
      <w:t xml:space="preserve">Modul </w:t>
    </w:r>
    <w:r w:rsidR="00E049FB" w:rsidRPr="005D3348">
      <w:rPr>
        <w:sz w:val="18"/>
      </w:rPr>
      <w:t>B6 – Mein Anschluss</w:t>
    </w:r>
    <w:ins w:id="5" w:author="Schmidberger, Alessa | Wissensfabrik" w:date="2022-10-13T16:38:00Z">
      <w:r w:rsidR="00BC436F">
        <w:rPr>
          <w:sz w:val="18"/>
        </w:rPr>
        <w:t xml:space="preserve"> </w:t>
      </w:r>
      <w:r w:rsidR="00BC436F">
        <w:rPr>
          <w:sz w:val="18"/>
        </w:rPr>
        <w:tab/>
        <w:t>zuletzt aktualisiert am 13.10.2022</w:t>
      </w:r>
    </w:ins>
    <w:r w:rsidR="00E049FB" w:rsidRPr="00C140D3">
      <w:rPr>
        <w:i/>
        <w:sz w:val="18"/>
      </w:rPr>
      <w:tab/>
    </w:r>
    <w:r w:rsidR="00E049FB">
      <w:rPr>
        <w:i/>
        <w:sz w:val="18"/>
      </w:rPr>
      <w:tab/>
    </w:r>
    <w:r w:rsidR="00E049FB" w:rsidRPr="00C140D3">
      <w:rPr>
        <w:sz w:val="18"/>
      </w:rPr>
      <w:t xml:space="preserve">Seite </w:t>
    </w:r>
    <w:r w:rsidR="00E049FB" w:rsidRPr="00C140D3">
      <w:rPr>
        <w:bCs w:val="0"/>
        <w:sz w:val="18"/>
      </w:rPr>
      <w:fldChar w:fldCharType="begin"/>
    </w:r>
    <w:r w:rsidR="00E049FB" w:rsidRPr="00C140D3">
      <w:rPr>
        <w:sz w:val="18"/>
      </w:rPr>
      <w:instrText>PAGE  \* Arabic  \* MERGEFORMAT</w:instrText>
    </w:r>
    <w:r w:rsidR="00E049FB" w:rsidRPr="00C140D3">
      <w:rPr>
        <w:bCs w:val="0"/>
        <w:sz w:val="18"/>
      </w:rPr>
      <w:fldChar w:fldCharType="separate"/>
    </w:r>
    <w:r w:rsidR="003B4430">
      <w:rPr>
        <w:sz w:val="18"/>
      </w:rPr>
      <w:t>1</w:t>
    </w:r>
    <w:r w:rsidR="00E049FB" w:rsidRPr="00C140D3">
      <w:rPr>
        <w:bCs w:val="0"/>
        <w:sz w:val="18"/>
      </w:rPr>
      <w:fldChar w:fldCharType="end"/>
    </w:r>
    <w:r w:rsidR="00E049FB" w:rsidRPr="00C140D3">
      <w:rPr>
        <w:sz w:val="18"/>
      </w:rPr>
      <w:t xml:space="preserve"> von </w:t>
    </w:r>
    <w:r w:rsidR="00E049FB" w:rsidRPr="00C140D3">
      <w:rPr>
        <w:sz w:val="18"/>
      </w:rPr>
      <w:fldChar w:fldCharType="begin"/>
    </w:r>
    <w:r w:rsidR="00E049FB" w:rsidRPr="00C140D3">
      <w:rPr>
        <w:sz w:val="18"/>
      </w:rPr>
      <w:instrText>NUMPAGES  \* Arabic  \* MERGEFORMAT</w:instrText>
    </w:r>
    <w:r w:rsidR="00E049FB" w:rsidRPr="00C140D3">
      <w:rPr>
        <w:sz w:val="18"/>
      </w:rPr>
      <w:fldChar w:fldCharType="separate"/>
    </w:r>
    <w:r w:rsidR="003B4430">
      <w:rPr>
        <w:sz w:val="18"/>
      </w:rPr>
      <w:t>1</w:t>
    </w:r>
    <w:r w:rsidR="00E049FB"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4A3DD" w14:textId="77777777" w:rsidR="00E215BA" w:rsidRDefault="00E215BA" w:rsidP="00DD6851">
      <w:r>
        <w:separator/>
      </w:r>
    </w:p>
  </w:footnote>
  <w:footnote w:type="continuationSeparator" w:id="0">
    <w:p w14:paraId="4893DFF2" w14:textId="77777777" w:rsidR="00E215BA" w:rsidRDefault="00E215BA"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D0287" w14:textId="77777777" w:rsidR="00E049FB" w:rsidRPr="00F37B06" w:rsidRDefault="00E049FB" w:rsidP="00D3758F">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2336" behindDoc="1" locked="0" layoutInCell="1" allowOverlap="1" wp14:anchorId="2B84BAE4" wp14:editId="20CA849F">
              <wp:simplePos x="0" y="0"/>
              <wp:positionH relativeFrom="margin">
                <wp:align>right</wp:align>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E52CB" w14:textId="144E8FEC" w:rsidR="00E049FB" w:rsidRDefault="0086001F" w:rsidP="00D3758F">
                          <w:pPr>
                            <w:jc w:val="center"/>
                          </w:pPr>
                          <w:r>
                            <w:rPr>
                              <w:b/>
                              <w:color w:val="FFFFFF" w:themeColor="background1"/>
                              <w:sz w:val="32"/>
                            </w:rPr>
                            <w:t xml:space="preserve">Arbeitsmaterial </w:t>
                          </w:r>
                          <w:r w:rsidR="00E049FB">
                            <w:rPr>
                              <w:b/>
                              <w:color w:val="FFFFFF" w:themeColor="background1"/>
                              <w:sz w:val="32"/>
                            </w:rPr>
                            <w:t>B6.2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4BAE4" id="Rechteck 22" o:spid="_x0000_s1027" style="position:absolute;margin-left:189.75pt;margin-top:.5pt;width:240.95pt;height:26.8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" fillcolor="#ffc000 [3207]" stroked="f" strokeweight="1pt">
              <v:textbox>
                <w:txbxContent>
                  <w:p w14:paraId="626E52CB" w14:textId="144E8FEC" w:rsidR="00E049FB" w:rsidRDefault="0086001F" w:rsidP="00D3758F">
                    <w:pPr>
                      <w:jc w:val="center"/>
                    </w:pPr>
                    <w:r>
                      <w:rPr>
                        <w:b/>
                        <w:color w:val="FFFFFF" w:themeColor="background1"/>
                        <w:sz w:val="32"/>
                      </w:rPr>
                      <w:t xml:space="preserve">Arbeitsmaterial </w:t>
                    </w:r>
                    <w:r w:rsidR="00E049FB">
                      <w:rPr>
                        <w:b/>
                        <w:color w:val="FFFFFF" w:themeColor="background1"/>
                        <w:sz w:val="32"/>
                      </w:rPr>
                      <w:t>B6.2</w:t>
                    </w:r>
                  </w:p>
                </w:txbxContent>
              </v:textbox>
              <w10:wrap anchorx="margin"/>
            </v:rect>
          </w:pict>
        </mc:Fallback>
      </mc:AlternateContent>
    </w:r>
    <w:r w:rsidRPr="00F37B06">
      <w:rPr>
        <w:color w:val="AEAAAA" w:themeColor="background2" w:themeShade="BF"/>
        <w:sz w:val="32"/>
      </w:rPr>
      <mc:AlternateContent>
        <mc:Choice Requires="wps">
          <w:drawing>
            <wp:anchor distT="0" distB="0" distL="114300" distR="114300" simplePos="0" relativeHeight="251663360" behindDoc="0" locked="0" layoutInCell="1" allowOverlap="1" wp14:anchorId="6407938B" wp14:editId="11B4194F">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2721A6F" w14:textId="77777777" w:rsidR="00E049FB" w:rsidRPr="008D5655" w:rsidRDefault="00E049FB" w:rsidP="00D3758F">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07938B"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52721A6F" w14:textId="77777777" w:rsidR="00E049FB" w:rsidRPr="008D5655" w:rsidRDefault="00E049FB" w:rsidP="00D3758F">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0766E3DE" w14:textId="52B6E284" w:rsidR="00E049FB" w:rsidRPr="00D3758F" w:rsidRDefault="00E049FB" w:rsidP="00D3758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83508D9"/>
    <w:multiLevelType w:val="hybridMultilevel"/>
    <w:tmpl w:val="E7ECD0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C1FF2"/>
    <w:multiLevelType w:val="hybridMultilevel"/>
    <w:tmpl w:val="904C59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3AA4F8D"/>
    <w:multiLevelType w:val="hybridMultilevel"/>
    <w:tmpl w:val="411E7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C297335"/>
    <w:multiLevelType w:val="hybridMultilevel"/>
    <w:tmpl w:val="F0EC2E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A2227C"/>
    <w:multiLevelType w:val="hybridMultilevel"/>
    <w:tmpl w:val="33B2955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5C882645"/>
    <w:multiLevelType w:val="hybridMultilevel"/>
    <w:tmpl w:val="B9A8F23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8"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E767688"/>
    <w:multiLevelType w:val="hybridMultilevel"/>
    <w:tmpl w:val="423C6AC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5B6262F"/>
    <w:multiLevelType w:val="hybridMultilevel"/>
    <w:tmpl w:val="121876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7A573CF8"/>
    <w:multiLevelType w:val="hybridMultilevel"/>
    <w:tmpl w:val="488453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73767187">
    <w:abstractNumId w:val="23"/>
  </w:num>
  <w:num w:numId="2" w16cid:durableId="348681399">
    <w:abstractNumId w:val="4"/>
  </w:num>
  <w:num w:numId="3" w16cid:durableId="1312173625">
    <w:abstractNumId w:val="4"/>
  </w:num>
  <w:num w:numId="4" w16cid:durableId="152065269">
    <w:abstractNumId w:val="4"/>
  </w:num>
  <w:num w:numId="5" w16cid:durableId="841165160">
    <w:abstractNumId w:val="4"/>
  </w:num>
  <w:num w:numId="6" w16cid:durableId="2100784049">
    <w:abstractNumId w:val="4"/>
  </w:num>
  <w:num w:numId="7" w16cid:durableId="2080711709">
    <w:abstractNumId w:val="4"/>
  </w:num>
  <w:num w:numId="8" w16cid:durableId="526067022">
    <w:abstractNumId w:val="4"/>
  </w:num>
  <w:num w:numId="9" w16cid:durableId="638613679">
    <w:abstractNumId w:val="4"/>
  </w:num>
  <w:num w:numId="10" w16cid:durableId="1912497626">
    <w:abstractNumId w:val="4"/>
  </w:num>
  <w:num w:numId="11" w16cid:durableId="892541021">
    <w:abstractNumId w:val="4"/>
  </w:num>
  <w:num w:numId="12" w16cid:durableId="459540218">
    <w:abstractNumId w:val="6"/>
  </w:num>
  <w:num w:numId="13" w16cid:durableId="1506163684">
    <w:abstractNumId w:val="3"/>
  </w:num>
  <w:num w:numId="14" w16cid:durableId="1984235400">
    <w:abstractNumId w:val="14"/>
  </w:num>
  <w:num w:numId="15" w16cid:durableId="984940880">
    <w:abstractNumId w:val="19"/>
  </w:num>
  <w:num w:numId="16" w16cid:durableId="1600287592">
    <w:abstractNumId w:val="13"/>
  </w:num>
  <w:num w:numId="17" w16cid:durableId="1894002730">
    <w:abstractNumId w:val="9"/>
  </w:num>
  <w:num w:numId="18" w16cid:durableId="760487961">
    <w:abstractNumId w:val="1"/>
  </w:num>
  <w:num w:numId="19" w16cid:durableId="1176841153">
    <w:abstractNumId w:val="5"/>
  </w:num>
  <w:num w:numId="20" w16cid:durableId="662005655">
    <w:abstractNumId w:val="17"/>
  </w:num>
  <w:num w:numId="21" w16cid:durableId="1590850056">
    <w:abstractNumId w:val="18"/>
  </w:num>
  <w:num w:numId="22" w16cid:durableId="231356420">
    <w:abstractNumId w:val="10"/>
  </w:num>
  <w:num w:numId="23" w16cid:durableId="113209542">
    <w:abstractNumId w:val="0"/>
  </w:num>
  <w:num w:numId="24" w16cid:durableId="1309481750">
    <w:abstractNumId w:val="11"/>
  </w:num>
  <w:num w:numId="25" w16cid:durableId="1581400590">
    <w:abstractNumId w:val="2"/>
  </w:num>
  <w:num w:numId="26" w16cid:durableId="1477798108">
    <w:abstractNumId w:val="12"/>
  </w:num>
  <w:num w:numId="27" w16cid:durableId="1241601143">
    <w:abstractNumId w:val="8"/>
  </w:num>
  <w:num w:numId="28" w16cid:durableId="1077821636">
    <w:abstractNumId w:val="7"/>
  </w:num>
  <w:num w:numId="29" w16cid:durableId="1572882526">
    <w:abstractNumId w:val="16"/>
  </w:num>
  <w:num w:numId="30" w16cid:durableId="291206129">
    <w:abstractNumId w:val="20"/>
  </w:num>
  <w:num w:numId="31" w16cid:durableId="1346404041">
    <w:abstractNumId w:val="22"/>
  </w:num>
  <w:num w:numId="32" w16cid:durableId="38167266">
    <w:abstractNumId w:val="15"/>
  </w:num>
  <w:num w:numId="33" w16cid:durableId="2117939112">
    <w:abstractNumId w:val="21"/>
  </w:num>
  <w:num w:numId="34" w16cid:durableId="1065375769">
    <w:abstractNumId w:val="4"/>
  </w:num>
  <w:num w:numId="35" w16cid:durableId="4771934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autoHyphenation/>
  <w:hyphenationZone w:val="425"/>
  <w:drawingGridHorizontalSpacing w:val="181"/>
  <w:drawingGridVerticalSpacing w:val="181"/>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371F6"/>
    <w:rsid w:val="00043DA4"/>
    <w:rsid w:val="00047122"/>
    <w:rsid w:val="000644BD"/>
    <w:rsid w:val="00067469"/>
    <w:rsid w:val="00080F5D"/>
    <w:rsid w:val="00085522"/>
    <w:rsid w:val="000B6096"/>
    <w:rsid w:val="000B6F96"/>
    <w:rsid w:val="000B76F3"/>
    <w:rsid w:val="000C02EB"/>
    <w:rsid w:val="000C295A"/>
    <w:rsid w:val="0010713C"/>
    <w:rsid w:val="00152FC3"/>
    <w:rsid w:val="00266487"/>
    <w:rsid w:val="00283070"/>
    <w:rsid w:val="002A166A"/>
    <w:rsid w:val="002A18D7"/>
    <w:rsid w:val="00311F98"/>
    <w:rsid w:val="00327975"/>
    <w:rsid w:val="00342B12"/>
    <w:rsid w:val="003A40AE"/>
    <w:rsid w:val="003B4430"/>
    <w:rsid w:val="004174EE"/>
    <w:rsid w:val="0042299C"/>
    <w:rsid w:val="00454810"/>
    <w:rsid w:val="004670A5"/>
    <w:rsid w:val="0049476D"/>
    <w:rsid w:val="004F0644"/>
    <w:rsid w:val="00510FB4"/>
    <w:rsid w:val="0051659F"/>
    <w:rsid w:val="005C0A9C"/>
    <w:rsid w:val="00611CF4"/>
    <w:rsid w:val="00697B7B"/>
    <w:rsid w:val="006B1729"/>
    <w:rsid w:val="006C457B"/>
    <w:rsid w:val="006C65F5"/>
    <w:rsid w:val="007342D2"/>
    <w:rsid w:val="00795B7D"/>
    <w:rsid w:val="007A0339"/>
    <w:rsid w:val="007C0631"/>
    <w:rsid w:val="008306C3"/>
    <w:rsid w:val="008376EB"/>
    <w:rsid w:val="0086001F"/>
    <w:rsid w:val="008715D7"/>
    <w:rsid w:val="008717D7"/>
    <w:rsid w:val="008D2611"/>
    <w:rsid w:val="008D4E72"/>
    <w:rsid w:val="008F22CF"/>
    <w:rsid w:val="00902B67"/>
    <w:rsid w:val="00976FA9"/>
    <w:rsid w:val="009929BE"/>
    <w:rsid w:val="009A0C4B"/>
    <w:rsid w:val="009B3BAC"/>
    <w:rsid w:val="009E6885"/>
    <w:rsid w:val="009F0BD8"/>
    <w:rsid w:val="00A24E85"/>
    <w:rsid w:val="00A26085"/>
    <w:rsid w:val="00A55669"/>
    <w:rsid w:val="00A562B0"/>
    <w:rsid w:val="00AA2DA3"/>
    <w:rsid w:val="00AC0FB4"/>
    <w:rsid w:val="00AF1502"/>
    <w:rsid w:val="00AF6BE6"/>
    <w:rsid w:val="00B16FE0"/>
    <w:rsid w:val="00B32281"/>
    <w:rsid w:val="00B9342B"/>
    <w:rsid w:val="00BB53E3"/>
    <w:rsid w:val="00BC436F"/>
    <w:rsid w:val="00BF00E1"/>
    <w:rsid w:val="00C108ED"/>
    <w:rsid w:val="00C164C9"/>
    <w:rsid w:val="00CA0A3A"/>
    <w:rsid w:val="00CA60E2"/>
    <w:rsid w:val="00CE6B45"/>
    <w:rsid w:val="00D3758F"/>
    <w:rsid w:val="00D63818"/>
    <w:rsid w:val="00D650AC"/>
    <w:rsid w:val="00D802F7"/>
    <w:rsid w:val="00DD6851"/>
    <w:rsid w:val="00DF0D09"/>
    <w:rsid w:val="00E000D0"/>
    <w:rsid w:val="00E049FB"/>
    <w:rsid w:val="00E215BA"/>
    <w:rsid w:val="00E24D25"/>
    <w:rsid w:val="00E46849"/>
    <w:rsid w:val="00E722EA"/>
    <w:rsid w:val="00E77425"/>
    <w:rsid w:val="00EA74AC"/>
    <w:rsid w:val="00EC2D49"/>
    <w:rsid w:val="00F10EFB"/>
    <w:rsid w:val="00F12C33"/>
    <w:rsid w:val="00F24DEC"/>
    <w:rsid w:val="00F762B7"/>
    <w:rsid w:val="00F8325D"/>
    <w:rsid w:val="00F90343"/>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03EBA343"/>
  <w15:docId w15:val="{4526B97C-E12F-47C3-99A3-FCB43B68F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10713C"/>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9F0BD8"/>
    <w:pPr>
      <w:keepNext/>
      <w:keepLines/>
      <w:spacing w:before="3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0713C"/>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0713C"/>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9F0BD8"/>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10713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0713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10713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paragraph" w:styleId="Funotentext">
    <w:name w:val="footnote text"/>
    <w:basedOn w:val="Standard"/>
    <w:link w:val="FunotentextZchn"/>
    <w:uiPriority w:val="99"/>
    <w:semiHidden/>
    <w:unhideWhenUsed/>
    <w:rsid w:val="00F8325D"/>
    <w:pPr>
      <w:spacing w:after="0" w:line="240" w:lineRule="auto"/>
    </w:pPr>
    <w:rPr>
      <w:rFonts w:eastAsiaTheme="minorHAnsi"/>
      <w:sz w:val="20"/>
      <w:szCs w:val="20"/>
    </w:rPr>
  </w:style>
  <w:style w:type="character" w:customStyle="1" w:styleId="FunotentextZchn">
    <w:name w:val="Fußnotentext Zchn"/>
    <w:basedOn w:val="Absatz-Standardschriftart"/>
    <w:link w:val="Funotentext"/>
    <w:uiPriority w:val="99"/>
    <w:semiHidden/>
    <w:rsid w:val="00F8325D"/>
    <w:rPr>
      <w:rFonts w:eastAsiaTheme="minorHAnsi"/>
      <w:sz w:val="20"/>
      <w:szCs w:val="20"/>
    </w:rPr>
  </w:style>
  <w:style w:type="character" w:customStyle="1" w:styleId="ListenabsatzZchn">
    <w:name w:val="Listenabsatz Zchn"/>
    <w:aliases w:val="WF-Listenabsatz Zchn"/>
    <w:basedOn w:val="Absatz-Standardschriftart"/>
    <w:link w:val="Listenabsatz"/>
    <w:uiPriority w:val="34"/>
    <w:rsid w:val="0010713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10713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0713C"/>
    <w:rPr>
      <w:rFonts w:ascii="Helvetica 65" w:eastAsiaTheme="majorEastAsia" w:hAnsi="Helvetica 65" w:cstheme="majorBidi"/>
      <w:bCs/>
      <w:noProof/>
      <w:color w:val="000000" w:themeColor="text1"/>
      <w:sz w:val="28"/>
      <w:szCs w:val="36"/>
      <w:lang w:eastAsia="de-DE"/>
    </w:rPr>
  </w:style>
  <w:style w:type="paragraph" w:customStyle="1" w:styleId="WF-Arbeitsblatt">
    <w:name w:val="WF-Arbeitsblatt"/>
    <w:basedOn w:val="Standard"/>
    <w:qFormat/>
    <w:rsid w:val="00D3758F"/>
    <w:rPr>
      <w:rFonts w:ascii="Helvetica 65" w:hAnsi="Helvetica 65"/>
      <w:sz w:val="44"/>
      <w:szCs w:val="44"/>
    </w:rPr>
  </w:style>
  <w:style w:type="paragraph" w:customStyle="1" w:styleId="WF-Beschriftung">
    <w:name w:val="WF-Beschriftung"/>
    <w:basedOn w:val="Beschriftung"/>
    <w:qFormat/>
    <w:rsid w:val="00D3758F"/>
    <w:rPr>
      <w:rFonts w:ascii="Helvetica 55" w:hAnsi="Helvetica 55"/>
      <w:lang w:val="en-US"/>
    </w:rPr>
  </w:style>
  <w:style w:type="paragraph" w:styleId="berarbeitung">
    <w:name w:val="Revision"/>
    <w:hidden/>
    <w:uiPriority w:val="99"/>
    <w:semiHidden/>
    <w:rsid w:val="00BC436F"/>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255D3-D74F-4A40-8D63-D2F38BC99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338</Words>
  <Characters>2136</Characters>
  <Application>Microsoft Office Word</Application>
  <DocSecurity>0</DocSecurity>
  <Lines>17</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13</cp:revision>
  <cp:lastPrinted>2017-11-27T17:40:00Z</cp:lastPrinted>
  <dcterms:created xsi:type="dcterms:W3CDTF">2016-01-13T11:25:00Z</dcterms:created>
  <dcterms:modified xsi:type="dcterms:W3CDTF">2022-10-13T14:38:00Z</dcterms:modified>
</cp:coreProperties>
</file>