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19788" w14:textId="77777777" w:rsidR="00A20504" w:rsidRPr="00D27F19" w:rsidRDefault="00A20504" w:rsidP="00100E6B">
      <w:pPr>
        <w:pStyle w:val="WF-Arbeitsblatt"/>
      </w:pPr>
      <w:r w:rsidRPr="00D27F19">
        <w:t>Die Zukunft der Codes</w:t>
      </w:r>
    </w:p>
    <w:p w14:paraId="1BBF1918" w14:textId="112ABCC1" w:rsidR="00A20504" w:rsidRPr="00CE3C83" w:rsidRDefault="008B2C14" w:rsidP="00C5115F">
      <w:pPr>
        <w:jc w:val="both"/>
        <w:rPr>
          <w:rFonts w:cstheme="minorHAnsi"/>
        </w:rPr>
        <w:pPrChange w:id="0" w:author="Schmidberger, Alessa | Wissensfabrik" w:date="2022-10-11T17:04:00Z">
          <w:pPr/>
        </w:pPrChange>
      </w:pPr>
      <w:r w:rsidRPr="00CE3C83">
        <w:rPr>
          <w:rFonts w:cstheme="minorHAnsi"/>
        </w:rPr>
        <w:drawing>
          <wp:anchor distT="0" distB="0" distL="114300" distR="114300" simplePos="0" relativeHeight="251665408" behindDoc="1" locked="0" layoutInCell="1" allowOverlap="1" wp14:anchorId="079A5780" wp14:editId="121C9C19">
            <wp:simplePos x="0" y="0"/>
            <wp:positionH relativeFrom="margin">
              <wp:posOffset>3594267</wp:posOffset>
            </wp:positionH>
            <wp:positionV relativeFrom="paragraph">
              <wp:posOffset>839841</wp:posOffset>
            </wp:positionV>
            <wp:extent cx="1763395" cy="1583690"/>
            <wp:effectExtent l="0" t="0" r="8255" b="0"/>
            <wp:wrapTight wrapText="bothSides">
              <wp:wrapPolygon edited="0">
                <wp:start x="0" y="0"/>
                <wp:lineTo x="0" y="21306"/>
                <wp:lineTo x="21468" y="21306"/>
                <wp:lineTo x="21468"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ard-564815_640.jpg"/>
                    <pic:cNvPicPr/>
                  </pic:nvPicPr>
                  <pic:blipFill>
                    <a:blip r:embed="rId8"/>
                    <a:stretch>
                      <a:fillRect/>
                    </a:stretch>
                  </pic:blipFill>
                  <pic:spPr>
                    <a:xfrm>
                      <a:off x="0" y="0"/>
                      <a:ext cx="1763395" cy="1583690"/>
                    </a:xfrm>
                    <a:prstGeom prst="rect">
                      <a:avLst/>
                    </a:prstGeom>
                  </pic:spPr>
                </pic:pic>
              </a:graphicData>
            </a:graphic>
            <wp14:sizeRelH relativeFrom="page">
              <wp14:pctWidth>0</wp14:pctWidth>
            </wp14:sizeRelH>
            <wp14:sizeRelV relativeFrom="page">
              <wp14:pctHeight>0</wp14:pctHeight>
            </wp14:sizeRelV>
          </wp:anchor>
        </w:drawing>
      </w:r>
      <w:r w:rsidR="00A20504" w:rsidRPr="00CE3C83">
        <w:rPr>
          <w:rFonts w:cstheme="minorHAnsi"/>
        </w:rPr>
        <w:t xml:space="preserve">Barcodes und QR-Codes haben die Wirtschaft, </w:t>
      </w:r>
      <w:r w:rsidR="006A2AEE">
        <w:rPr>
          <w:rFonts w:cstheme="minorHAnsi"/>
        </w:rPr>
        <w:t>vor allem die</w:t>
      </w:r>
      <w:r w:rsidR="00A20504" w:rsidRPr="00CE3C83">
        <w:rPr>
          <w:rFonts w:cstheme="minorHAnsi"/>
        </w:rPr>
        <w:t xml:space="preserve"> Logistik</w:t>
      </w:r>
      <w:r w:rsidR="006A2AEE">
        <w:rPr>
          <w:rFonts w:cstheme="minorHAnsi"/>
        </w:rPr>
        <w:t>branche</w:t>
      </w:r>
      <w:r w:rsidR="00A20504" w:rsidRPr="00CE3C83">
        <w:rPr>
          <w:rFonts w:cstheme="minorHAnsi"/>
        </w:rPr>
        <w:t xml:space="preserve"> und </w:t>
      </w:r>
      <w:r w:rsidR="006A2AEE">
        <w:rPr>
          <w:rFonts w:cstheme="minorHAnsi"/>
        </w:rPr>
        <w:t xml:space="preserve">den </w:t>
      </w:r>
      <w:r w:rsidR="00A20504" w:rsidRPr="00CE3C83">
        <w:rPr>
          <w:rFonts w:cstheme="minorHAnsi"/>
        </w:rPr>
        <w:t xml:space="preserve">Einzelhandel, revolutioniert. Die Entwicklung neuer Techniken ist aber noch nicht </w:t>
      </w:r>
      <w:r w:rsidR="00A20504">
        <w:rPr>
          <w:rFonts w:cstheme="minorHAnsi"/>
        </w:rPr>
        <w:t>abgeschlossen, Informatikerinnen und Informatiker</w:t>
      </w:r>
      <w:r w:rsidR="006A2AEE">
        <w:rPr>
          <w:rFonts w:cstheme="minorHAnsi"/>
        </w:rPr>
        <w:t xml:space="preserve">, </w:t>
      </w:r>
      <w:r w:rsidR="00A20504">
        <w:rPr>
          <w:rFonts w:cstheme="minorHAnsi"/>
        </w:rPr>
        <w:t>Ingenieurinnen und Ingenieure</w:t>
      </w:r>
      <w:r w:rsidR="00A20504" w:rsidRPr="00CE3C83">
        <w:rPr>
          <w:rFonts w:cstheme="minorHAnsi"/>
        </w:rPr>
        <w:t xml:space="preserve"> arbeiten an immer neuen Verfahren, um Arbeitsabläufe oder Produktionsprozesse </w:t>
      </w:r>
      <w:r w:rsidR="006A2AEE">
        <w:rPr>
          <w:rFonts w:cstheme="minorHAnsi"/>
        </w:rPr>
        <w:t xml:space="preserve">effizienter zu machen </w:t>
      </w:r>
      <w:r w:rsidR="00A20504" w:rsidRPr="00CE3C83">
        <w:rPr>
          <w:rFonts w:cstheme="minorHAnsi"/>
        </w:rPr>
        <w:t xml:space="preserve">und </w:t>
      </w:r>
      <w:r w:rsidR="006A2AEE">
        <w:rPr>
          <w:rFonts w:cstheme="minorHAnsi"/>
        </w:rPr>
        <w:t>deren Fehleranfälligkeit zu minimieren</w:t>
      </w:r>
      <w:r w:rsidR="00A20504" w:rsidRPr="00CE3C83">
        <w:rPr>
          <w:rFonts w:cstheme="minorHAnsi"/>
        </w:rPr>
        <w:t xml:space="preserve">. </w:t>
      </w:r>
    </w:p>
    <w:p w14:paraId="0D327BA6" w14:textId="3EA66984" w:rsidR="00A20504" w:rsidRPr="00CE3C83" w:rsidRDefault="00A20504" w:rsidP="00C5115F">
      <w:pPr>
        <w:jc w:val="both"/>
        <w:rPr>
          <w:rFonts w:cstheme="minorHAnsi"/>
        </w:rPr>
        <w:pPrChange w:id="1" w:author="Schmidberger, Alessa | Wissensfabrik" w:date="2022-10-11T17:04:00Z">
          <w:pPr/>
        </w:pPrChange>
      </w:pPr>
      <w:r w:rsidRPr="00CE3C83">
        <w:rPr>
          <w:rFonts w:cstheme="minorHAnsi"/>
        </w:rPr>
        <w:t xml:space="preserve">Eine neue </w:t>
      </w:r>
      <w:r w:rsidR="006A2AEE">
        <w:rPr>
          <w:rFonts w:cstheme="minorHAnsi"/>
        </w:rPr>
        <w:t>Möglichkeit stellen die</w:t>
      </w:r>
      <w:r w:rsidRPr="00CE3C83">
        <w:rPr>
          <w:rFonts w:cstheme="minorHAnsi"/>
        </w:rPr>
        <w:t xml:space="preserve"> sogenannte</w:t>
      </w:r>
      <w:r w:rsidR="006A2AEE">
        <w:rPr>
          <w:rFonts w:cstheme="minorHAnsi"/>
        </w:rPr>
        <w:t>n</w:t>
      </w:r>
      <w:r w:rsidRPr="00CE3C83">
        <w:rPr>
          <w:rFonts w:cstheme="minorHAnsi"/>
        </w:rPr>
        <w:t xml:space="preserve"> RFID-Chips (Radio Frequency Identification, deutsch: </w:t>
      </w:r>
      <w:r w:rsidRPr="00CE3C83">
        <w:rPr>
          <w:rFonts w:cstheme="minorHAnsi"/>
          <w:b/>
        </w:rPr>
        <w:t>R</w:t>
      </w:r>
      <w:r w:rsidRPr="00CE3C83">
        <w:rPr>
          <w:rFonts w:cstheme="minorHAnsi"/>
        </w:rPr>
        <w:t>adio</w:t>
      </w:r>
      <w:r w:rsidRPr="00CE3C83">
        <w:rPr>
          <w:rFonts w:cstheme="minorHAnsi"/>
          <w:b/>
        </w:rPr>
        <w:t>f</w:t>
      </w:r>
      <w:r w:rsidRPr="00CE3C83">
        <w:rPr>
          <w:rFonts w:cstheme="minorHAnsi"/>
        </w:rPr>
        <w:t>requenz-</w:t>
      </w:r>
      <w:r w:rsidRPr="00CE3C83">
        <w:rPr>
          <w:rFonts w:cstheme="minorHAnsi"/>
          <w:b/>
        </w:rPr>
        <w:t>Id</w:t>
      </w:r>
      <w:r w:rsidRPr="00CE3C83">
        <w:rPr>
          <w:rFonts w:cstheme="minorHAnsi"/>
        </w:rPr>
        <w:t>entifikation)</w:t>
      </w:r>
      <w:r w:rsidR="006A2AEE">
        <w:rPr>
          <w:rFonts w:cstheme="minorHAnsi"/>
        </w:rPr>
        <w:t xml:space="preserve"> dar</w:t>
      </w:r>
      <w:r w:rsidRPr="00CE3C83">
        <w:rPr>
          <w:rFonts w:cstheme="minorHAnsi"/>
        </w:rPr>
        <w:t>. Mit</w:t>
      </w:r>
      <w:r w:rsidR="006A2AEE">
        <w:rPr>
          <w:rFonts w:cstheme="minorHAnsi"/>
        </w:rPr>
        <w:t>h</w:t>
      </w:r>
      <w:r w:rsidRPr="00CE3C83">
        <w:rPr>
          <w:rFonts w:cstheme="minorHAnsi"/>
        </w:rPr>
        <w:t xml:space="preserve">ilfe dieser Technologie können Daten vom Chip berührungslos und ohne Sichtkontakt ausgelesen werden. Während man beim Barcode noch </w:t>
      </w:r>
      <w:r w:rsidR="006A2AEE">
        <w:rPr>
          <w:rFonts w:cstheme="minorHAnsi"/>
        </w:rPr>
        <w:t>ein</w:t>
      </w:r>
      <w:r w:rsidR="006A2AEE" w:rsidRPr="00CE3C83">
        <w:rPr>
          <w:rFonts w:cstheme="minorHAnsi"/>
        </w:rPr>
        <w:t xml:space="preserve"> </w:t>
      </w:r>
      <w:r w:rsidRPr="00CE3C83">
        <w:rPr>
          <w:rFonts w:cstheme="minorHAnsi"/>
        </w:rPr>
        <w:t xml:space="preserve">Lesegerät </w:t>
      </w:r>
      <w:r w:rsidR="006A2AEE">
        <w:rPr>
          <w:rFonts w:cstheme="minorHAnsi"/>
        </w:rPr>
        <w:t xml:space="preserve">benötigt, das </w:t>
      </w:r>
      <w:r w:rsidRPr="00CE3C83">
        <w:rPr>
          <w:rFonts w:cstheme="minorHAnsi"/>
        </w:rPr>
        <w:t xml:space="preserve">Produkte einzeln und nur </w:t>
      </w:r>
      <w:r w:rsidR="006A2AEE">
        <w:rPr>
          <w:rFonts w:cstheme="minorHAnsi"/>
        </w:rPr>
        <w:t>in</w:t>
      </w:r>
      <w:r w:rsidR="006A2AEE" w:rsidRPr="00CE3C83">
        <w:rPr>
          <w:rFonts w:cstheme="minorHAnsi"/>
        </w:rPr>
        <w:t xml:space="preserve"> </w:t>
      </w:r>
      <w:r w:rsidRPr="00CE3C83">
        <w:rPr>
          <w:rFonts w:cstheme="minorHAnsi"/>
        </w:rPr>
        <w:t xml:space="preserve">geringer Entfernung auslesen kann, sendet der RFID-Chip Daten mit Hilfe von Funkwellen. </w:t>
      </w:r>
    </w:p>
    <w:p w14:paraId="64BE3F2F" w14:textId="7259595F" w:rsidR="00A20504" w:rsidRPr="00CE3C83" w:rsidRDefault="00A20504" w:rsidP="00C5115F">
      <w:pPr>
        <w:jc w:val="both"/>
        <w:rPr>
          <w:rFonts w:cstheme="minorHAnsi"/>
        </w:rPr>
        <w:pPrChange w:id="2" w:author="Schmidberger, Alessa | Wissensfabrik" w:date="2022-10-11T17:04:00Z">
          <w:pPr/>
        </w:pPrChange>
      </w:pPr>
      <w:r w:rsidRPr="00CE3C83">
        <w:rPr>
          <w:rFonts w:cstheme="minorHAnsi"/>
        </w:rPr>
        <w:t>Diese Chips werden schon in einigen Bereichen eingesetzt</w:t>
      </w:r>
      <w:r w:rsidR="006A2AEE">
        <w:rPr>
          <w:rFonts w:cstheme="minorHAnsi"/>
        </w:rPr>
        <w:t xml:space="preserve">. So </w:t>
      </w:r>
      <w:r w:rsidRPr="00CE3C83">
        <w:rPr>
          <w:rFonts w:cstheme="minorHAnsi"/>
        </w:rPr>
        <w:t xml:space="preserve">finden sich RFID-Chips in </w:t>
      </w:r>
      <w:r w:rsidR="006A2AEE">
        <w:rPr>
          <w:rFonts w:cstheme="minorHAnsi"/>
        </w:rPr>
        <w:t xml:space="preserve">den </w:t>
      </w:r>
      <w:r w:rsidRPr="00CE3C83">
        <w:rPr>
          <w:rFonts w:cstheme="minorHAnsi"/>
        </w:rPr>
        <w:t>Wegfahrsperren</w:t>
      </w:r>
      <w:r w:rsidR="006A2AEE">
        <w:rPr>
          <w:rFonts w:cstheme="minorHAnsi"/>
        </w:rPr>
        <w:t xml:space="preserve"> mancher Autos</w:t>
      </w:r>
      <w:r w:rsidRPr="00CE3C83">
        <w:rPr>
          <w:rFonts w:cstheme="minorHAnsi"/>
        </w:rPr>
        <w:t>. I</w:t>
      </w:r>
      <w:r w:rsidR="006A2AEE">
        <w:rPr>
          <w:rFonts w:cstheme="minorHAnsi"/>
        </w:rPr>
        <w:t>n den</w:t>
      </w:r>
      <w:r w:rsidRPr="00CE3C83">
        <w:rPr>
          <w:rFonts w:cstheme="minorHAnsi"/>
        </w:rPr>
        <w:t xml:space="preserve"> Autoschlüssel ist ein Transponder integriert</w:t>
      </w:r>
      <w:r w:rsidR="006A2AEE">
        <w:rPr>
          <w:rFonts w:cstheme="minorHAnsi"/>
        </w:rPr>
        <w:t>,</w:t>
      </w:r>
      <w:r w:rsidRPr="00CE3C83">
        <w:rPr>
          <w:rFonts w:cstheme="minorHAnsi"/>
        </w:rPr>
        <w:t xml:space="preserve"> der vom Auto erkannt werden muss. Seit 2005 haben wir in Deutschland Reisepässe mit RFID-Technik. Auf dem Chip sind personenbezogene Daten wie Name, Adresse</w:t>
      </w:r>
      <w:r w:rsidR="006A2AEE">
        <w:rPr>
          <w:rFonts w:cstheme="minorHAnsi"/>
        </w:rPr>
        <w:t xml:space="preserve"> und</w:t>
      </w:r>
      <w:r w:rsidRPr="00CE3C83">
        <w:rPr>
          <w:rFonts w:cstheme="minorHAnsi"/>
        </w:rPr>
        <w:t xml:space="preserve"> Foto gespeichert, die auch aus einiger Entfernung ausgelesen werden können, beispielsweise an Flughäfen. Im brasilianischen Bundesstaat Bahia tragen sogar die Schülerinnen und Schüler Schuluniformen mit eingenähten RFID-Chips. Schulschwänzer haben so keine Chance – sobald ein Schüler oder eine Schülerin nicht pünktlich in der Schule erscheint, werden Lehrerinnen und Lehrer, aber auch </w:t>
      </w:r>
      <w:r w:rsidR="006A2AEE">
        <w:rPr>
          <w:rFonts w:cstheme="minorHAnsi"/>
        </w:rPr>
        <w:t xml:space="preserve">die </w:t>
      </w:r>
      <w:r w:rsidRPr="00CE3C83">
        <w:rPr>
          <w:rFonts w:cstheme="minorHAnsi"/>
        </w:rPr>
        <w:t xml:space="preserve">Eltern direkt benachrichtigt. </w:t>
      </w:r>
    </w:p>
    <w:p w14:paraId="718ACA88" w14:textId="77777777" w:rsidR="00A20504" w:rsidRPr="006A7B4D" w:rsidRDefault="00A20504" w:rsidP="00C5115F">
      <w:pPr>
        <w:pStyle w:val="berschrift1"/>
        <w:jc w:val="both"/>
        <w:pPrChange w:id="3" w:author="Schmidberger, Alessa | Wissensfabrik" w:date="2022-10-11T17:05:00Z">
          <w:pPr>
            <w:pStyle w:val="berschrift1"/>
          </w:pPr>
        </w:pPrChange>
      </w:pPr>
      <w:r>
        <w:t>Aufgabe</w:t>
      </w:r>
    </w:p>
    <w:p w14:paraId="7488C926" w14:textId="63CA5855" w:rsidR="00A20504" w:rsidRDefault="00A20504" w:rsidP="00C5115F">
      <w:pPr>
        <w:jc w:val="both"/>
        <w:pPrChange w:id="4" w:author="Schmidberger, Alessa | Wissensfabrik" w:date="2022-10-11T17:05:00Z">
          <w:pPr/>
        </w:pPrChange>
      </w:pPr>
      <w:r w:rsidRPr="00CE3C83">
        <w:t>Ihr werdet beauftragt, einen ne</w:t>
      </w:r>
      <w:r w:rsidR="008A7777">
        <w:t xml:space="preserve">uen Chip zu entwickeln. </w:t>
      </w:r>
      <w:r>
        <w:t>Teilt e</w:t>
      </w:r>
      <w:r w:rsidRPr="00CE3C83">
        <w:t>uch dazu in Gruppen auf mit jeweils 4</w:t>
      </w:r>
      <w:r w:rsidR="006A2AEE">
        <w:t xml:space="preserve"> bis </w:t>
      </w:r>
      <w:r w:rsidRPr="00CE3C83">
        <w:t>6 Schü</w:t>
      </w:r>
      <w:r>
        <w:t>lerinnen und Schüler</w:t>
      </w:r>
      <w:r w:rsidR="006A2AEE">
        <w:t>n</w:t>
      </w:r>
      <w:r>
        <w:t xml:space="preserve"> und sucht e</w:t>
      </w:r>
      <w:r w:rsidRPr="00CE3C83">
        <w:t>uch einen der folgende Schwerpunkte (a, b o</w:t>
      </w:r>
      <w:r w:rsidR="008A7777">
        <w:t>der c) aus:</w:t>
      </w:r>
      <w:r w:rsidRPr="00CE3C83">
        <w:t xml:space="preserve"> </w:t>
      </w:r>
    </w:p>
    <w:tbl>
      <w:tblPr>
        <w:tblStyle w:val="Tabellenraster"/>
        <w:tblW w:w="9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475"/>
        <w:gridCol w:w="7688"/>
      </w:tblGrid>
      <w:tr w:rsidR="008A7777" w14:paraId="5D885C92" w14:textId="77777777" w:rsidTr="00100E6B">
        <w:trPr>
          <w:trHeight w:val="23"/>
        </w:trPr>
        <w:tc>
          <w:tcPr>
            <w:tcW w:w="1475" w:type="dxa"/>
            <w:vAlign w:val="center"/>
          </w:tcPr>
          <w:p w14:paraId="3E99BFD9" w14:textId="77777777" w:rsidR="008A7777" w:rsidRPr="008C340E" w:rsidRDefault="008A7777" w:rsidP="00C5115F">
            <w:pPr>
              <w:spacing w:line="240" w:lineRule="auto"/>
              <w:jc w:val="both"/>
              <w:rPr>
                <w:sz w:val="22"/>
              </w:rPr>
              <w:pPrChange w:id="5" w:author="Schmidberger, Alessa | Wissensfabrik" w:date="2022-10-11T17:05:00Z">
                <w:pPr>
                  <w:spacing w:line="240" w:lineRule="auto"/>
                  <w:jc w:val="center"/>
                </w:pPr>
              </w:pPrChange>
            </w:pPr>
            <w:r w:rsidRPr="008C340E">
              <w:drawing>
                <wp:inline distT="0" distB="0" distL="0" distR="0" wp14:anchorId="059BE8BA" wp14:editId="493BE337">
                  <wp:extent cx="704850" cy="704850"/>
                  <wp:effectExtent l="0" t="0" r="0" b="0"/>
                  <wp:docPr id="1" name="Grafik 0" descr="verste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tehen.jpg"/>
                          <pic:cNvPicPr/>
                        </pic:nvPicPr>
                        <pic:blipFill>
                          <a:blip r:embed="rId9" cstate="screen">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7688" w:type="dxa"/>
            <w:vAlign w:val="center"/>
          </w:tcPr>
          <w:p w14:paraId="2B61CA37" w14:textId="64ABAB90" w:rsidR="008A7777" w:rsidRPr="008C340E" w:rsidRDefault="008A7777" w:rsidP="00C5115F">
            <w:pPr>
              <w:spacing w:line="240" w:lineRule="auto"/>
              <w:jc w:val="both"/>
              <w:rPr>
                <w:sz w:val="22"/>
              </w:rPr>
              <w:pPrChange w:id="6" w:author="Schmidberger, Alessa | Wissensfabrik" w:date="2022-10-11T17:05:00Z">
                <w:pPr>
                  <w:spacing w:line="240" w:lineRule="auto"/>
                </w:pPr>
              </w:pPrChange>
            </w:pPr>
            <w:r w:rsidRPr="008C340E">
              <w:rPr>
                <w:sz w:val="22"/>
              </w:rPr>
              <w:t>Welche Eigenschaften müsste ein Chip haben b</w:t>
            </w:r>
            <w:r w:rsidR="006A2AEE">
              <w:rPr>
                <w:sz w:val="22"/>
              </w:rPr>
              <w:t>eziehungsweise</w:t>
            </w:r>
            <w:r w:rsidRPr="008C340E">
              <w:rPr>
                <w:sz w:val="22"/>
              </w:rPr>
              <w:t xml:space="preserve"> welche Informationen müssten auf ihm gespeichert sein, um …</w:t>
            </w:r>
          </w:p>
          <w:p w14:paraId="61976669" w14:textId="77777777" w:rsidR="008A7777" w:rsidRPr="008C340E" w:rsidRDefault="008A7777" w:rsidP="00C5115F">
            <w:pPr>
              <w:pStyle w:val="Listenabsatz"/>
              <w:numPr>
                <w:ilvl w:val="0"/>
                <w:numId w:val="40"/>
              </w:numPr>
              <w:spacing w:after="0" w:line="240" w:lineRule="auto"/>
              <w:jc w:val="both"/>
              <w:rPr>
                <w:sz w:val="22"/>
              </w:rPr>
            </w:pPr>
            <w:r w:rsidRPr="008C340E">
              <w:rPr>
                <w:sz w:val="22"/>
              </w:rPr>
              <w:t>Betriebsabläufe beispielsweise in Logistikunternehmen zu verbessern?</w:t>
            </w:r>
          </w:p>
          <w:p w14:paraId="0840C076" w14:textId="0C736343" w:rsidR="008A7777" w:rsidRPr="008C340E" w:rsidRDefault="008A7777" w:rsidP="00C5115F">
            <w:pPr>
              <w:pStyle w:val="Listenabsatz"/>
              <w:numPr>
                <w:ilvl w:val="0"/>
                <w:numId w:val="40"/>
              </w:numPr>
              <w:spacing w:after="0" w:line="240" w:lineRule="auto"/>
              <w:jc w:val="both"/>
              <w:rPr>
                <w:sz w:val="22"/>
              </w:rPr>
            </w:pPr>
            <w:r w:rsidRPr="008C340E">
              <w:rPr>
                <w:sz w:val="22"/>
              </w:rPr>
              <w:t xml:space="preserve">den Einkauf im Einzelhandel/Supermarkt zu </w:t>
            </w:r>
            <w:r w:rsidR="006A2AEE">
              <w:rPr>
                <w:sz w:val="22"/>
              </w:rPr>
              <w:t>vereinfachen</w:t>
            </w:r>
            <w:r w:rsidR="006A2AEE" w:rsidRPr="008C340E">
              <w:rPr>
                <w:sz w:val="22"/>
              </w:rPr>
              <w:t xml:space="preserve"> </w:t>
            </w:r>
            <w:r w:rsidRPr="008C340E">
              <w:rPr>
                <w:sz w:val="22"/>
              </w:rPr>
              <w:t>und zu verbessern?</w:t>
            </w:r>
          </w:p>
          <w:p w14:paraId="37241B13" w14:textId="12B229DE" w:rsidR="008A7777" w:rsidRDefault="008A7777" w:rsidP="00C5115F">
            <w:pPr>
              <w:pStyle w:val="Listenabsatz"/>
              <w:numPr>
                <w:ilvl w:val="0"/>
                <w:numId w:val="40"/>
              </w:numPr>
              <w:spacing w:after="0" w:line="240" w:lineRule="auto"/>
              <w:jc w:val="both"/>
              <w:rPr>
                <w:sz w:val="22"/>
              </w:rPr>
            </w:pPr>
            <w:r w:rsidRPr="008C340E">
              <w:rPr>
                <w:sz w:val="22"/>
              </w:rPr>
              <w:t>unsere Welt zu Hause als Verbraucher zu ändern?</w:t>
            </w:r>
            <w:r w:rsidR="0055312E">
              <w:rPr>
                <w:sz w:val="22"/>
              </w:rPr>
              <w:t xml:space="preserve"> (Z.B. im Bereich Sicherheit oder Bedienung von Geräten etc.)</w:t>
            </w:r>
          </w:p>
          <w:p w14:paraId="7F2F882F" w14:textId="77777777" w:rsidR="00100E6B" w:rsidRPr="008C340E" w:rsidRDefault="00100E6B" w:rsidP="00C5115F">
            <w:pPr>
              <w:pStyle w:val="Listenabsatz"/>
              <w:spacing w:after="0" w:line="240" w:lineRule="auto"/>
              <w:jc w:val="both"/>
              <w:rPr>
                <w:sz w:val="22"/>
              </w:rPr>
            </w:pPr>
          </w:p>
        </w:tc>
      </w:tr>
      <w:tr w:rsidR="008A7777" w14:paraId="3419068D" w14:textId="77777777" w:rsidTr="00100E6B">
        <w:tc>
          <w:tcPr>
            <w:tcW w:w="1475" w:type="dxa"/>
            <w:vAlign w:val="center"/>
          </w:tcPr>
          <w:p w14:paraId="535443A6" w14:textId="77777777" w:rsidR="008A7777" w:rsidRPr="008C340E" w:rsidRDefault="008A7777" w:rsidP="00C5115F">
            <w:pPr>
              <w:spacing w:line="240" w:lineRule="auto"/>
              <w:jc w:val="both"/>
              <w:rPr>
                <w:sz w:val="22"/>
              </w:rPr>
              <w:pPrChange w:id="7" w:author="Schmidberger, Alessa | Wissensfabrik" w:date="2022-10-11T17:05:00Z">
                <w:pPr>
                  <w:spacing w:line="240" w:lineRule="auto"/>
                  <w:jc w:val="center"/>
                </w:pPr>
              </w:pPrChange>
            </w:pPr>
            <w:r w:rsidRPr="008C340E">
              <w:drawing>
                <wp:inline distT="0" distB="0" distL="0" distR="0" wp14:anchorId="19887EF0" wp14:editId="247A7B61">
                  <wp:extent cx="676275" cy="676275"/>
                  <wp:effectExtent l="0" t="0" r="9525" b="9525"/>
                  <wp:docPr id="2" name="Grafik 1" descr="Beobach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obachten.jpg"/>
                          <pic:cNvPicPr/>
                        </pic:nvPicPr>
                        <pic:blipFill>
                          <a:blip r:embed="rId10" cstate="screen">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c>
          <w:tcPr>
            <w:tcW w:w="7688" w:type="dxa"/>
            <w:vAlign w:val="center"/>
          </w:tcPr>
          <w:p w14:paraId="62B425BF" w14:textId="0EA935AE" w:rsidR="008A7777" w:rsidRPr="008C340E" w:rsidRDefault="008A7777" w:rsidP="00C5115F">
            <w:pPr>
              <w:jc w:val="both"/>
              <w:pPrChange w:id="8" w:author="Schmidberger, Alessa | Wissensfabrik" w:date="2022-10-11T17:05:00Z">
                <w:pPr/>
              </w:pPrChange>
            </w:pPr>
            <w:r w:rsidRPr="008C340E">
              <w:t xml:space="preserve">Überlegt Euch Personas, um einen konkreten Nutzer mit seinen Bedürfnissen und Problemen zu ermitteln. Personas sind </w:t>
            </w:r>
            <w:r w:rsidR="00D62A70">
              <w:t>p</w:t>
            </w:r>
            <w:r w:rsidRPr="008C340E">
              <w:t>rototypische Nutzer</w:t>
            </w:r>
            <w:r w:rsidR="00D62A70">
              <w:t xml:space="preserve"> </w:t>
            </w:r>
            <w:r w:rsidRPr="008C340E">
              <w:t>oder Unternehmen. Welche Wünsche könnte die Person oder das Unternehmen bezogen auf euer Produkt haben? Wo liegen Schwierigkeiten, vielleicht in der Handhabung? Lasst eure Erfahrungen und Erkenntnisse aus der Betriebsbesichtigung einfließen und recherchiert darüber hinaus im Internet. Welche Probleme gibt es beispielsweise mit Barcodes? Warum braucht man ev</w:t>
            </w:r>
            <w:r w:rsidR="00D62A70">
              <w:t>entuell</w:t>
            </w:r>
            <w:r w:rsidRPr="008C340E">
              <w:t xml:space="preserve"> neue Lösungen</w:t>
            </w:r>
            <w:r w:rsidR="00D62A70">
              <w:t xml:space="preserve"> und so weiter.</w:t>
            </w:r>
          </w:p>
        </w:tc>
      </w:tr>
      <w:tr w:rsidR="008A7777" w14:paraId="4CA6DF88" w14:textId="77777777" w:rsidTr="00100E6B">
        <w:tc>
          <w:tcPr>
            <w:tcW w:w="1475" w:type="dxa"/>
            <w:vAlign w:val="center"/>
          </w:tcPr>
          <w:p w14:paraId="3F1D13DB" w14:textId="77777777" w:rsidR="008A7777" w:rsidRPr="008C340E" w:rsidRDefault="008A7777" w:rsidP="008C340E">
            <w:pPr>
              <w:spacing w:line="240" w:lineRule="auto"/>
              <w:jc w:val="center"/>
              <w:rPr>
                <w:sz w:val="22"/>
              </w:rPr>
            </w:pPr>
            <w:r w:rsidRPr="008C340E">
              <w:lastRenderedPageBreak/>
              <w:drawing>
                <wp:inline distT="0" distB="0" distL="0" distR="0" wp14:anchorId="09DC08F1" wp14:editId="594FAAB7">
                  <wp:extent cx="657225" cy="657225"/>
                  <wp:effectExtent l="0" t="0" r="9525" b="9525"/>
                  <wp:docPr id="3" name="Grafik 2" descr="Synth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se.jpg"/>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7688" w:type="dxa"/>
            <w:vAlign w:val="center"/>
          </w:tcPr>
          <w:p w14:paraId="598FA115" w14:textId="1F28FE7C" w:rsidR="008A7777" w:rsidRDefault="008A7777" w:rsidP="00C5115F">
            <w:pPr>
              <w:jc w:val="both"/>
              <w:pPrChange w:id="9" w:author="Schmidberger, Alessa | Wissensfabrik" w:date="2022-10-11T17:05:00Z">
                <w:pPr/>
              </w:pPrChange>
            </w:pPr>
            <w:r w:rsidRPr="008C340E">
              <w:t xml:space="preserve">Nachdem ihr Vermutungen über die Person oder das Unternehmen angestellt habt </w:t>
            </w:r>
            <w:r w:rsidR="00D62A70">
              <w:t>und auch</w:t>
            </w:r>
            <w:r w:rsidR="00D62A70" w:rsidRPr="008C340E">
              <w:t xml:space="preserve"> </w:t>
            </w:r>
            <w:r w:rsidRPr="008C340E">
              <w:t xml:space="preserve">Beobachtungen aus </w:t>
            </w:r>
            <w:r w:rsidR="00D62A70">
              <w:t>eurem</w:t>
            </w:r>
            <w:r w:rsidR="00D62A70" w:rsidRPr="008C340E">
              <w:t xml:space="preserve"> </w:t>
            </w:r>
            <w:r w:rsidRPr="008C340E">
              <w:t xml:space="preserve">Alltag </w:t>
            </w:r>
            <w:r w:rsidR="00D62A70">
              <w:t xml:space="preserve">habt </w:t>
            </w:r>
            <w:r w:rsidRPr="008C340E">
              <w:t xml:space="preserve">einfließen lassen, </w:t>
            </w:r>
            <w:r w:rsidR="00D62A70">
              <w:t>entwickelt ihr daraus konkrete Szenarien. B</w:t>
            </w:r>
            <w:r w:rsidRPr="008C340E">
              <w:t>eschreibt diese in kleinen Geschichten und malt sie auf. Kommen bestimmte Probleme häufiger vor? Zeichnet sich ein Muster ab?</w:t>
            </w:r>
          </w:p>
          <w:p w14:paraId="76238B60" w14:textId="77777777" w:rsidR="00100E6B" w:rsidRPr="008C340E" w:rsidRDefault="00100E6B" w:rsidP="00C5115F">
            <w:pPr>
              <w:jc w:val="both"/>
              <w:pPrChange w:id="10" w:author="Schmidberger, Alessa | Wissensfabrik" w:date="2022-10-11T17:05:00Z">
                <w:pPr/>
              </w:pPrChange>
            </w:pPr>
          </w:p>
        </w:tc>
      </w:tr>
      <w:tr w:rsidR="008A7777" w14:paraId="27F8A2AF" w14:textId="77777777" w:rsidTr="00100E6B">
        <w:tc>
          <w:tcPr>
            <w:tcW w:w="1475" w:type="dxa"/>
            <w:vAlign w:val="center"/>
          </w:tcPr>
          <w:p w14:paraId="38DA2F69" w14:textId="77777777" w:rsidR="008A7777" w:rsidRPr="008C340E" w:rsidRDefault="008A7777" w:rsidP="008C340E">
            <w:pPr>
              <w:spacing w:line="240" w:lineRule="auto"/>
              <w:jc w:val="center"/>
              <w:rPr>
                <w:sz w:val="22"/>
              </w:rPr>
            </w:pPr>
            <w:r w:rsidRPr="008C340E">
              <w:drawing>
                <wp:inline distT="0" distB="0" distL="0" distR="0" wp14:anchorId="60550BEA" wp14:editId="39B6FD41">
                  <wp:extent cx="676275" cy="676275"/>
                  <wp:effectExtent l="0" t="0" r="9525" b="9525"/>
                  <wp:docPr id="4" name="Grafik 3" descr="Ideensamme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sammeln.jpg"/>
                          <pic:cNvPicPr/>
                        </pic:nvPicPr>
                        <pic:blipFill>
                          <a:blip r:embed="rId12" cstate="screen">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c>
          <w:tcPr>
            <w:tcW w:w="7688" w:type="dxa"/>
            <w:vAlign w:val="center"/>
          </w:tcPr>
          <w:p w14:paraId="2559A22B" w14:textId="48C650A2" w:rsidR="008A7777" w:rsidRDefault="008A7777" w:rsidP="00C5115F">
            <w:pPr>
              <w:jc w:val="both"/>
              <w:pPrChange w:id="11" w:author="Schmidberger, Alessa | Wissensfabrik" w:date="2022-10-11T17:05:00Z">
                <w:pPr/>
              </w:pPrChange>
            </w:pPr>
            <w:r w:rsidRPr="008C340E">
              <w:t>Nun werden kreative Ideen und Lösungen gesucht. Schreibt und malt alles</w:t>
            </w:r>
            <w:r w:rsidR="00D62A70">
              <w:t xml:space="preserve"> auf</w:t>
            </w:r>
            <w:r w:rsidRPr="008C340E">
              <w:t>, was euch dazu einfällt</w:t>
            </w:r>
            <w:r w:rsidR="00D62A70">
              <w:t xml:space="preserve"> – etwa um </w:t>
            </w:r>
            <w:r w:rsidRPr="008C340E">
              <w:t xml:space="preserve">Betriebsabläufe zu verbessern oder spezielle Anwendungen zu Hause zu revolutionieren. Auch verrückte Ideen sind ausdrücklich erlaubt. Danach werdet </w:t>
            </w:r>
            <w:r w:rsidR="00EB4938">
              <w:t>i</w:t>
            </w:r>
            <w:r w:rsidRPr="008C340E">
              <w:t>hr mit Klebepunkten über eure Ideen abstimmen. Die Idee</w:t>
            </w:r>
            <w:r w:rsidR="00D62A70">
              <w:t xml:space="preserve">, die die </w:t>
            </w:r>
            <w:r w:rsidRPr="008C340E">
              <w:t xml:space="preserve">meisten Klebepunkten </w:t>
            </w:r>
            <w:r w:rsidR="00D62A70">
              <w:t xml:space="preserve">erhält, </w:t>
            </w:r>
            <w:r w:rsidRPr="008C340E">
              <w:t>wird weiter verfolgt.</w:t>
            </w:r>
          </w:p>
          <w:p w14:paraId="7AAF08FC" w14:textId="77777777" w:rsidR="00100E6B" w:rsidRPr="008C340E" w:rsidRDefault="00100E6B" w:rsidP="00C5115F">
            <w:pPr>
              <w:jc w:val="both"/>
              <w:pPrChange w:id="12" w:author="Schmidberger, Alessa | Wissensfabrik" w:date="2022-10-11T17:05:00Z">
                <w:pPr/>
              </w:pPrChange>
            </w:pPr>
          </w:p>
        </w:tc>
      </w:tr>
      <w:tr w:rsidR="008A7777" w14:paraId="0C059B35" w14:textId="77777777" w:rsidTr="00100E6B">
        <w:tc>
          <w:tcPr>
            <w:tcW w:w="1475" w:type="dxa"/>
            <w:vAlign w:val="center"/>
          </w:tcPr>
          <w:p w14:paraId="0885E639" w14:textId="77777777" w:rsidR="008A7777" w:rsidRPr="008C340E" w:rsidRDefault="008A7777" w:rsidP="008C340E">
            <w:pPr>
              <w:spacing w:line="240" w:lineRule="auto"/>
              <w:jc w:val="center"/>
              <w:rPr>
                <w:sz w:val="22"/>
              </w:rPr>
            </w:pPr>
            <w:r w:rsidRPr="008C340E">
              <w:drawing>
                <wp:inline distT="0" distB="0" distL="0" distR="0" wp14:anchorId="3C1E7A02" wp14:editId="783B7EEE">
                  <wp:extent cx="685800" cy="685800"/>
                  <wp:effectExtent l="0" t="0" r="0" b="0"/>
                  <wp:docPr id="5" name="Grafik 4" descr="Prototyp erst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 erstellen.jpg"/>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7688" w:type="dxa"/>
            <w:vAlign w:val="center"/>
          </w:tcPr>
          <w:p w14:paraId="13DDD999" w14:textId="7B103A34" w:rsidR="008A7777" w:rsidRDefault="008A7777" w:rsidP="00C5115F">
            <w:pPr>
              <w:jc w:val="both"/>
              <w:pPrChange w:id="13" w:author="Schmidberger, Alessa | Wissensfabrik" w:date="2022-10-11T17:05:00Z">
                <w:pPr/>
              </w:pPrChange>
            </w:pPr>
            <w:r w:rsidRPr="008C340E">
              <w:t>Bastelt einen ersten Protoypen, ihr könnt dafür alle verfügbaren Materialien verwenden: Papier, Schere, Stifte, Knete, Luftballons, … Der Prototyp dient dazu, die Lösungsidee in der Praxis zu überprüfen. Ihr könnt eure Idee auch als Wandplakat oder Präsentation visualisieren.</w:t>
            </w:r>
          </w:p>
          <w:p w14:paraId="40F18199" w14:textId="77777777" w:rsidR="00100E6B" w:rsidRPr="008C340E" w:rsidRDefault="00100E6B" w:rsidP="00C5115F">
            <w:pPr>
              <w:jc w:val="both"/>
              <w:pPrChange w:id="14" w:author="Schmidberger, Alessa | Wissensfabrik" w:date="2022-10-11T17:05:00Z">
                <w:pPr/>
              </w:pPrChange>
            </w:pPr>
          </w:p>
        </w:tc>
      </w:tr>
      <w:tr w:rsidR="008A7777" w14:paraId="7A1748C4" w14:textId="77777777" w:rsidTr="00100E6B">
        <w:tc>
          <w:tcPr>
            <w:tcW w:w="1475" w:type="dxa"/>
            <w:vAlign w:val="center"/>
          </w:tcPr>
          <w:p w14:paraId="4E2004D0" w14:textId="77777777" w:rsidR="008A7777" w:rsidRPr="008C340E" w:rsidRDefault="008A7777" w:rsidP="008C340E">
            <w:pPr>
              <w:spacing w:line="240" w:lineRule="auto"/>
              <w:jc w:val="center"/>
              <w:rPr>
                <w:sz w:val="22"/>
              </w:rPr>
            </w:pPr>
            <w:r w:rsidRPr="008C340E">
              <w:drawing>
                <wp:inline distT="0" distB="0" distL="0" distR="0" wp14:anchorId="1D81795B" wp14:editId="0B196C82">
                  <wp:extent cx="666750" cy="666750"/>
                  <wp:effectExtent l="0" t="0" r="0" b="0"/>
                  <wp:docPr id="6" name="Grafik 5" descr="Te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n.jpg"/>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c>
        <w:tc>
          <w:tcPr>
            <w:tcW w:w="7688" w:type="dxa"/>
            <w:vAlign w:val="center"/>
          </w:tcPr>
          <w:p w14:paraId="3D65811F" w14:textId="26708644" w:rsidR="008A7777" w:rsidRPr="008C340E" w:rsidRDefault="00D62A70" w:rsidP="00C5115F">
            <w:pPr>
              <w:jc w:val="both"/>
              <w:pPrChange w:id="15" w:author="Schmidberger, Alessa | Wissensfabrik" w:date="2022-10-11T17:05:00Z">
                <w:pPr/>
              </w:pPrChange>
            </w:pPr>
            <w:r>
              <w:t>P</w:t>
            </w:r>
            <w:r w:rsidR="008A7777" w:rsidRPr="008C340E">
              <w:t>räsentiert euren Prototypen einem anderen Team. Wird die Lösung angenommen? Gibt es Feedback? Nun zeigt sich, ob eure Idee</w:t>
            </w:r>
            <w:r>
              <w:t xml:space="preserve"> vielleicht</w:t>
            </w:r>
            <w:r w:rsidR="008A7777" w:rsidRPr="008C340E">
              <w:t xml:space="preserve"> weiterentwickelt werden kann oder </w:t>
            </w:r>
            <w:r>
              <w:t>aber</w:t>
            </w:r>
            <w:r w:rsidRPr="008C340E">
              <w:t xml:space="preserve"> </w:t>
            </w:r>
            <w:r w:rsidR="008A7777" w:rsidRPr="008C340E">
              <w:t>verworfen werden muss.</w:t>
            </w:r>
          </w:p>
        </w:tc>
      </w:tr>
    </w:tbl>
    <w:p w14:paraId="6A4F847B" w14:textId="77777777" w:rsidR="00451A0F" w:rsidRPr="00864BD5" w:rsidRDefault="00451A0F" w:rsidP="008C340E"/>
    <w:sectPr w:rsidR="00451A0F" w:rsidRPr="00864BD5" w:rsidSect="00100E6B">
      <w:headerReference w:type="default" r:id="rId15"/>
      <w:footerReference w:type="default" r:id="rId16"/>
      <w:pgSz w:w="11906" w:h="16838"/>
      <w:pgMar w:top="1134" w:right="1531" w:bottom="851"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5EC0C" w14:textId="77777777" w:rsidR="00B31AC2" w:rsidRDefault="00B31AC2" w:rsidP="00DD6851">
      <w:r>
        <w:separator/>
      </w:r>
    </w:p>
  </w:endnote>
  <w:endnote w:type="continuationSeparator" w:id="0">
    <w:p w14:paraId="47836747" w14:textId="77777777" w:rsidR="00B31AC2" w:rsidRDefault="00B31AC2"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CBEBB" w14:textId="60B27AA2" w:rsidR="000C02EB" w:rsidRPr="00100E6B" w:rsidRDefault="007D5348" w:rsidP="00C5115F">
    <w:pPr>
      <w:pStyle w:val="Kopfzeile"/>
      <w:tabs>
        <w:tab w:val="clear" w:pos="4536"/>
        <w:tab w:val="clear" w:pos="9072"/>
        <w:tab w:val="right" w:pos="5954"/>
      </w:tabs>
      <w:ind w:right="-2637"/>
      <w:rPr>
        <w:i/>
        <w:sz w:val="18"/>
      </w:rPr>
      <w:pPrChange w:id="16" w:author="Schmidberger, Alessa | Wissensfabrik" w:date="2022-10-11T17:05:00Z">
        <w:pPr>
          <w:pStyle w:val="Kopfzeile"/>
          <w:tabs>
            <w:tab w:val="clear" w:pos="4536"/>
            <w:tab w:val="clear" w:pos="9072"/>
            <w:tab w:val="right" w:pos="8789"/>
          </w:tabs>
          <w:ind w:right="-2637"/>
        </w:pPr>
      </w:pPrChange>
    </w:pPr>
    <w:r>
      <w:rPr>
        <w:rFonts w:ascii="Times New Roman" w:hAnsi="Times New Roman" w:cs="Times New Roman"/>
        <w:bCs w:val="0"/>
        <w:sz w:val="24"/>
        <w:szCs w:val="24"/>
      </w:rPr>
      <mc:AlternateContent>
        <mc:Choice Requires="wpg">
          <w:drawing>
            <wp:anchor distT="0" distB="0" distL="114300" distR="114300" simplePos="0" relativeHeight="251670528" behindDoc="0" locked="0" layoutInCell="1" allowOverlap="1" wp14:anchorId="5D6CC071" wp14:editId="2C848119">
              <wp:simplePos x="0" y="0"/>
              <wp:positionH relativeFrom="column">
                <wp:posOffset>6010275</wp:posOffset>
              </wp:positionH>
              <wp:positionV relativeFrom="paragraph">
                <wp:posOffset>-4469765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5E7565C9" w14:textId="77777777" w:rsidR="007D5348" w:rsidRDefault="007D5348" w:rsidP="007D534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D6CC071" id="Gruppieren 27" o:spid="_x0000_s1028" style="position:absolute;margin-left:473.25pt;margin-top:-351.95pt;width:25.9pt;height:322.55pt;z-index:25167052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JrqMzYAwAA3wgAAA4AAAAAAAAA&#10;AAAAAAAAPQIAAGRycy9lMm9Eb2MueG1sUEsBAi0ACgAAAAAAAAAhAPIO7vmRvR0Akb0dABQAAAAA&#10;AAAAAAAAAAAAQQYAAGRycy9tZWRpYS9pbWFnZTEuanBnUEsBAi0AFAAGAAgAAAAhALvMbhX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" stroked="f">
                <v:textbox>
                  <w:txbxContent>
                    <w:p w14:paraId="5E7565C9" w14:textId="77777777" w:rsidR="007D5348" w:rsidRDefault="007D5348" w:rsidP="007D534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">
                <v:imagedata r:id="rId2" o:title="" chromakey="#fefefe" recolortarget="#494949 [1446]"/>
              </v:shape>
            </v:group>
          </w:pict>
        </mc:Fallback>
      </mc:AlternateContent>
    </w:r>
    <w:r w:rsidR="00100E6B" w:rsidRPr="00C140D3">
      <w:rPr>
        <w:sz w:val="8"/>
      </w:rPr>
      <mc:AlternateContent>
        <mc:Choice Requires="wps">
          <w:drawing>
            <wp:anchor distT="0" distB="0" distL="114300" distR="114300" simplePos="0" relativeHeight="251663360" behindDoc="0" locked="0" layoutInCell="1" allowOverlap="1" wp14:anchorId="7AAB52C1" wp14:editId="7CBD5FFF">
              <wp:simplePos x="0" y="0"/>
              <wp:positionH relativeFrom="column">
                <wp:posOffset>6985</wp:posOffset>
              </wp:positionH>
              <wp:positionV relativeFrom="paragraph">
                <wp:posOffset>-114244</wp:posOffset>
              </wp:positionV>
              <wp:extent cx="5604176" cy="0"/>
              <wp:effectExtent l="0" t="19050" r="34925" b="19050"/>
              <wp:wrapNone/>
              <wp:docPr id="8" name="Gerade Verbindung 8"/>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5BBFB71" id="Gerade Verbindung 8"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" strokecolor="#ffc000" strokeweight="3pt">
              <v:stroke joinstyle="miter"/>
            </v:line>
          </w:pict>
        </mc:Fallback>
      </mc:AlternateContent>
    </w:r>
    <w:r w:rsidR="00100E6B" w:rsidRPr="00C140D3">
      <w:rPr>
        <w:sz w:val="6"/>
      </w:rPr>
      <w:t xml:space="preserve"> </w:t>
    </w:r>
    <w:r w:rsidR="00100E6B" w:rsidRPr="009F7C25">
      <w:rPr>
        <w:sz w:val="18"/>
      </w:rPr>
      <w:t>B3 –</w:t>
    </w:r>
    <w:r w:rsidR="00100E6B">
      <w:rPr>
        <w:sz w:val="18"/>
      </w:rPr>
      <w:t xml:space="preserve"> </w:t>
    </w:r>
    <w:del w:id="17" w:author="Schmidberger, Alessa | Wissensfabrik" w:date="2022-10-11T17:05:00Z">
      <w:r w:rsidR="00100E6B" w:rsidRPr="009F7C25" w:rsidDel="00C5115F">
        <w:rPr>
          <w:sz w:val="18"/>
        </w:rPr>
        <w:delText xml:space="preserve"> </w:delText>
      </w:r>
    </w:del>
    <w:r w:rsidR="00100E6B" w:rsidRPr="009F7C25">
      <w:rPr>
        <w:sz w:val="18"/>
      </w:rPr>
      <w:t>Codes</w:t>
    </w:r>
    <w:ins w:id="18" w:author="Schmidberger, Alessa | Wissensfabrik" w:date="2022-10-11T17:05:00Z">
      <w:r w:rsidR="00C5115F">
        <w:rPr>
          <w:sz w:val="18"/>
        </w:rPr>
        <w:t xml:space="preserve"> </w:t>
      </w:r>
      <w:r w:rsidR="00C5115F">
        <w:rPr>
          <w:sz w:val="18"/>
        </w:rPr>
        <w:tab/>
        <w:t>zuletzt aktualisiert am 11.10.2022</w:t>
      </w:r>
    </w:ins>
    <w:r w:rsidR="00100E6B" w:rsidRPr="00C140D3">
      <w:rPr>
        <w:i/>
        <w:sz w:val="18"/>
      </w:rPr>
      <w:tab/>
    </w:r>
    <w:ins w:id="19" w:author="Schmidberger, Alessa | Wissensfabrik" w:date="2022-10-11T17:05:00Z">
      <w:r w:rsidR="00C5115F">
        <w:rPr>
          <w:i/>
          <w:sz w:val="18"/>
        </w:rPr>
        <w:tab/>
      </w:r>
      <w:r w:rsidR="00C5115F">
        <w:rPr>
          <w:i/>
          <w:sz w:val="18"/>
        </w:rPr>
        <w:tab/>
      </w:r>
    </w:ins>
    <w:r w:rsidR="00100E6B" w:rsidRPr="00C140D3">
      <w:rPr>
        <w:sz w:val="18"/>
      </w:rPr>
      <w:t xml:space="preserve">Seite </w:t>
    </w:r>
    <w:r w:rsidR="00100E6B" w:rsidRPr="00C140D3">
      <w:rPr>
        <w:bCs w:val="0"/>
        <w:sz w:val="18"/>
      </w:rPr>
      <w:fldChar w:fldCharType="begin"/>
    </w:r>
    <w:r w:rsidR="00100E6B" w:rsidRPr="00C140D3">
      <w:rPr>
        <w:sz w:val="18"/>
      </w:rPr>
      <w:instrText>PAGE  \* Arabic  \* MERGEFORMAT</w:instrText>
    </w:r>
    <w:r w:rsidR="00100E6B" w:rsidRPr="00C140D3">
      <w:rPr>
        <w:bCs w:val="0"/>
        <w:sz w:val="18"/>
      </w:rPr>
      <w:fldChar w:fldCharType="separate"/>
    </w:r>
    <w:r w:rsidR="00765197">
      <w:rPr>
        <w:sz w:val="18"/>
      </w:rPr>
      <w:t>2</w:t>
    </w:r>
    <w:r w:rsidR="00100E6B" w:rsidRPr="00C140D3">
      <w:rPr>
        <w:bCs w:val="0"/>
        <w:sz w:val="18"/>
      </w:rPr>
      <w:fldChar w:fldCharType="end"/>
    </w:r>
    <w:r w:rsidR="00100E6B" w:rsidRPr="00C140D3">
      <w:rPr>
        <w:sz w:val="18"/>
      </w:rPr>
      <w:t xml:space="preserve"> von </w:t>
    </w:r>
    <w:r w:rsidR="00100E6B" w:rsidRPr="00C140D3">
      <w:rPr>
        <w:sz w:val="18"/>
      </w:rPr>
      <w:fldChar w:fldCharType="begin"/>
    </w:r>
    <w:r w:rsidR="00100E6B" w:rsidRPr="00C140D3">
      <w:rPr>
        <w:sz w:val="18"/>
      </w:rPr>
      <w:instrText>NUMPAGES  \* Arabic  \* MERGEFORMAT</w:instrText>
    </w:r>
    <w:r w:rsidR="00100E6B" w:rsidRPr="00C140D3">
      <w:rPr>
        <w:sz w:val="18"/>
      </w:rPr>
      <w:fldChar w:fldCharType="separate"/>
    </w:r>
    <w:r w:rsidR="00765197">
      <w:rPr>
        <w:sz w:val="18"/>
      </w:rPr>
      <w:t>2</w:t>
    </w:r>
    <w:r w:rsidR="00100E6B"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3EC50" w14:textId="77777777" w:rsidR="00B31AC2" w:rsidRDefault="00B31AC2" w:rsidP="00DD6851">
      <w:r>
        <w:separator/>
      </w:r>
    </w:p>
  </w:footnote>
  <w:footnote w:type="continuationSeparator" w:id="0">
    <w:p w14:paraId="34765341" w14:textId="77777777" w:rsidR="00B31AC2" w:rsidRDefault="00B31AC2"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925A9" w14:textId="77777777" w:rsidR="00193673" w:rsidRPr="00AB6E3D" w:rsidRDefault="00193673" w:rsidP="00193673">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433BDD4D" wp14:editId="4C363869">
              <wp:simplePos x="0" y="0"/>
              <wp:positionH relativeFrom="margin">
                <wp:align>right</wp:align>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4D7FE3" w14:textId="1C2DBC0D" w:rsidR="00193673" w:rsidRDefault="00F27F7A" w:rsidP="00193673">
                          <w:pPr>
                            <w:jc w:val="center"/>
                          </w:pPr>
                          <w:r>
                            <w:rPr>
                              <w:b/>
                              <w:color w:val="FFFFFF" w:themeColor="background1"/>
                              <w:sz w:val="32"/>
                            </w:rPr>
                            <w:t xml:space="preserve">Arbeitsmaterial </w:t>
                          </w:r>
                          <w:r w:rsidR="00193673" w:rsidRPr="001D2B9B">
                            <w:rPr>
                              <w:b/>
                              <w:color w:val="FFFFFF" w:themeColor="background1"/>
                              <w:sz w:val="32"/>
                            </w:rPr>
                            <w:t>B</w:t>
                          </w:r>
                          <w:r w:rsidR="00193673">
                            <w:rPr>
                              <w:b/>
                              <w:color w:val="FFFFFF" w:themeColor="background1"/>
                              <w:sz w:val="32"/>
                            </w:rPr>
                            <w:t>3</w:t>
                          </w:r>
                          <w:r w:rsidR="00193673" w:rsidRPr="001D2B9B">
                            <w:rPr>
                              <w:b/>
                              <w:color w:val="FFFFFF" w:themeColor="background1"/>
                              <w:sz w:val="32"/>
                            </w:rPr>
                            <w:t>.</w:t>
                          </w:r>
                          <w:r w:rsidR="00396472">
                            <w:rPr>
                              <w:b/>
                              <w:color w:val="FFFFFF" w:themeColor="background1"/>
                              <w:sz w:val="3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BDD4D" id="Rechteck 22" o:spid="_x0000_s1026" style="position:absolute;margin-left:189.75pt;margin-top:.5pt;width:240.95pt;height:26.8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" fillcolor="#ffc000" stroked="f" strokeweight="1pt">
              <v:textbox>
                <w:txbxContent>
                  <w:p w14:paraId="544D7FE3" w14:textId="1C2DBC0D" w:rsidR="00193673" w:rsidRDefault="00F27F7A" w:rsidP="00193673">
                    <w:pPr>
                      <w:jc w:val="center"/>
                    </w:pPr>
                    <w:r>
                      <w:rPr>
                        <w:b/>
                        <w:color w:val="FFFFFF" w:themeColor="background1"/>
                        <w:sz w:val="32"/>
                      </w:rPr>
                      <w:t xml:space="preserve">Arbeitsmaterial </w:t>
                    </w:r>
                    <w:r w:rsidR="00193673" w:rsidRPr="001D2B9B">
                      <w:rPr>
                        <w:b/>
                        <w:color w:val="FFFFFF" w:themeColor="background1"/>
                        <w:sz w:val="32"/>
                      </w:rPr>
                      <w:t>B</w:t>
                    </w:r>
                    <w:r w:rsidR="00193673">
                      <w:rPr>
                        <w:b/>
                        <w:color w:val="FFFFFF" w:themeColor="background1"/>
                        <w:sz w:val="32"/>
                      </w:rPr>
                      <w:t>3</w:t>
                    </w:r>
                    <w:r w:rsidR="00193673" w:rsidRPr="001D2B9B">
                      <w:rPr>
                        <w:b/>
                        <w:color w:val="FFFFFF" w:themeColor="background1"/>
                        <w:sz w:val="32"/>
                      </w:rPr>
                      <w:t>.</w:t>
                    </w:r>
                    <w:r w:rsidR="00396472">
                      <w:rPr>
                        <w:b/>
                        <w:color w:val="FFFFFF" w:themeColor="background1"/>
                        <w:sz w:val="32"/>
                      </w:rPr>
                      <w:t>10</w:t>
                    </w:r>
                  </w:p>
                </w:txbxContent>
              </v:textbox>
              <w10:wrap anchorx="margin"/>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7150B451" wp14:editId="40228408">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3C2FF757" w14:textId="77777777" w:rsidR="00193673" w:rsidRPr="008D5655" w:rsidRDefault="00193673" w:rsidP="00193673">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0B451"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3C2FF757" w14:textId="77777777" w:rsidR="00193673" w:rsidRPr="008D5655" w:rsidRDefault="00193673" w:rsidP="00193673">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08C68729" w14:textId="77777777" w:rsidR="00193673" w:rsidRPr="003B790E" w:rsidRDefault="00193673" w:rsidP="00193673">
    <w:pPr>
      <w:pStyle w:val="Kopfzeile"/>
    </w:pPr>
  </w:p>
  <w:p w14:paraId="20FD9AE0" w14:textId="36625984" w:rsidR="00611CF4" w:rsidRPr="00193673" w:rsidRDefault="00611CF4" w:rsidP="0019367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7016799"/>
    <w:multiLevelType w:val="hybridMultilevel"/>
    <w:tmpl w:val="27E4A572"/>
    <w:lvl w:ilvl="0" w:tplc="04070001">
      <w:start w:val="1"/>
      <w:numFmt w:val="bullet"/>
      <w:lvlText w:val=""/>
      <w:lvlJc w:val="left"/>
      <w:pPr>
        <w:ind w:left="720" w:hanging="360"/>
      </w:pPr>
      <w:rPr>
        <w:rFonts w:ascii="Symbol" w:hAnsi="Symbol"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0A59BE"/>
    <w:multiLevelType w:val="hybridMultilevel"/>
    <w:tmpl w:val="244E2174"/>
    <w:lvl w:ilvl="0" w:tplc="3C308600">
      <w:start w:val="1"/>
      <w:numFmt w:val="bullet"/>
      <w:lvlText w:val=""/>
      <w:lvlJc w:val="left"/>
      <w:pPr>
        <w:ind w:left="1080" w:hanging="360"/>
      </w:pPr>
      <w:rPr>
        <w:rFonts w:ascii="Symbol" w:hAnsi="Symbol" w:hint="default"/>
        <w:color w:val="auto"/>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1D783E13"/>
    <w:multiLevelType w:val="hybridMultilevel"/>
    <w:tmpl w:val="53D0C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5C83049"/>
    <w:multiLevelType w:val="hybridMultilevel"/>
    <w:tmpl w:val="3370B02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40763CCC"/>
    <w:multiLevelType w:val="hybridMultilevel"/>
    <w:tmpl w:val="31281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08C0BDA"/>
    <w:multiLevelType w:val="hybridMultilevel"/>
    <w:tmpl w:val="54F0F566"/>
    <w:lvl w:ilvl="0" w:tplc="AEC6892E">
      <w:start w:val="1"/>
      <w:numFmt w:val="lowerLetter"/>
      <w:lvlText w:val="%1)"/>
      <w:lvlJc w:val="left"/>
      <w:pPr>
        <w:ind w:left="2136" w:hanging="360"/>
      </w:pPr>
      <w:rPr>
        <w:rFonts w:hint="default"/>
      </w:r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14"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41006009"/>
    <w:multiLevelType w:val="hybridMultilevel"/>
    <w:tmpl w:val="5B7AB0B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FFB5809"/>
    <w:multiLevelType w:val="hybridMultilevel"/>
    <w:tmpl w:val="3A820834"/>
    <w:lvl w:ilvl="0" w:tplc="AEC6892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CC9277A"/>
    <w:multiLevelType w:val="hybridMultilevel"/>
    <w:tmpl w:val="677C696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5687B2B"/>
    <w:multiLevelType w:val="hybridMultilevel"/>
    <w:tmpl w:val="D2AE032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36127068">
    <w:abstractNumId w:val="31"/>
  </w:num>
  <w:num w:numId="2" w16cid:durableId="390421610">
    <w:abstractNumId w:val="5"/>
  </w:num>
  <w:num w:numId="3" w16cid:durableId="2012484702">
    <w:abstractNumId w:val="5"/>
  </w:num>
  <w:num w:numId="4" w16cid:durableId="209538875">
    <w:abstractNumId w:val="5"/>
  </w:num>
  <w:num w:numId="5" w16cid:durableId="1553469304">
    <w:abstractNumId w:val="5"/>
  </w:num>
  <w:num w:numId="6" w16cid:durableId="1941447361">
    <w:abstractNumId w:val="5"/>
  </w:num>
  <w:num w:numId="7" w16cid:durableId="328871996">
    <w:abstractNumId w:val="5"/>
  </w:num>
  <w:num w:numId="8" w16cid:durableId="892273889">
    <w:abstractNumId w:val="5"/>
  </w:num>
  <w:num w:numId="9" w16cid:durableId="1915386748">
    <w:abstractNumId w:val="5"/>
  </w:num>
  <w:num w:numId="10" w16cid:durableId="822239122">
    <w:abstractNumId w:val="5"/>
  </w:num>
  <w:num w:numId="11" w16cid:durableId="909265634">
    <w:abstractNumId w:val="5"/>
  </w:num>
  <w:num w:numId="12" w16cid:durableId="1650479683">
    <w:abstractNumId w:val="6"/>
  </w:num>
  <w:num w:numId="13" w16cid:durableId="1288046743">
    <w:abstractNumId w:val="4"/>
  </w:num>
  <w:num w:numId="14" w16cid:durableId="424765663">
    <w:abstractNumId w:val="19"/>
  </w:num>
  <w:num w:numId="15" w16cid:durableId="214126843">
    <w:abstractNumId w:val="24"/>
  </w:num>
  <w:num w:numId="16" w16cid:durableId="1238900225">
    <w:abstractNumId w:val="17"/>
  </w:num>
  <w:num w:numId="17" w16cid:durableId="25713241">
    <w:abstractNumId w:val="28"/>
  </w:num>
  <w:num w:numId="18" w16cid:durableId="1589658158">
    <w:abstractNumId w:val="11"/>
  </w:num>
  <w:num w:numId="19" w16cid:durableId="359624591">
    <w:abstractNumId w:val="3"/>
  </w:num>
  <w:num w:numId="20" w16cid:durableId="487981410">
    <w:abstractNumId w:val="14"/>
  </w:num>
  <w:num w:numId="21" w16cid:durableId="334921408">
    <w:abstractNumId w:val="30"/>
  </w:num>
  <w:num w:numId="22" w16cid:durableId="1904442862">
    <w:abstractNumId w:val="23"/>
  </w:num>
  <w:num w:numId="23" w16cid:durableId="2045522031">
    <w:abstractNumId w:val="22"/>
  </w:num>
  <w:num w:numId="24" w16cid:durableId="756747936">
    <w:abstractNumId w:val="0"/>
  </w:num>
  <w:num w:numId="25" w16cid:durableId="973366629">
    <w:abstractNumId w:val="26"/>
  </w:num>
  <w:num w:numId="26" w16cid:durableId="845755406">
    <w:abstractNumId w:val="29"/>
  </w:num>
  <w:num w:numId="27" w16cid:durableId="1032540206">
    <w:abstractNumId w:val="2"/>
  </w:num>
  <w:num w:numId="28" w16cid:durableId="786000222">
    <w:abstractNumId w:val="16"/>
  </w:num>
  <w:num w:numId="29" w16cid:durableId="326712470">
    <w:abstractNumId w:val="9"/>
  </w:num>
  <w:num w:numId="30" w16cid:durableId="799106749">
    <w:abstractNumId w:val="20"/>
  </w:num>
  <w:num w:numId="31" w16cid:durableId="1131291966">
    <w:abstractNumId w:val="27"/>
  </w:num>
  <w:num w:numId="32" w16cid:durableId="376900856">
    <w:abstractNumId w:val="12"/>
  </w:num>
  <w:num w:numId="33" w16cid:durableId="1316109853">
    <w:abstractNumId w:val="7"/>
  </w:num>
  <w:num w:numId="34" w16cid:durableId="1798327216">
    <w:abstractNumId w:val="25"/>
  </w:num>
  <w:num w:numId="35" w16cid:durableId="972321997">
    <w:abstractNumId w:val="1"/>
  </w:num>
  <w:num w:numId="36" w16cid:durableId="494107464">
    <w:abstractNumId w:val="13"/>
  </w:num>
  <w:num w:numId="37" w16cid:durableId="1585139595">
    <w:abstractNumId w:val="15"/>
  </w:num>
  <w:num w:numId="38" w16cid:durableId="2086297020">
    <w:abstractNumId w:val="8"/>
  </w:num>
  <w:num w:numId="39" w16cid:durableId="1195188131">
    <w:abstractNumId w:val="21"/>
  </w:num>
  <w:num w:numId="40" w16cid:durableId="124543614">
    <w:abstractNumId w:val="10"/>
  </w:num>
  <w:num w:numId="41" w16cid:durableId="2122993640">
    <w:abstractNumId w:val="5"/>
  </w:num>
  <w:num w:numId="42" w16cid:durableId="2139908887">
    <w:abstractNumId w:val="5"/>
  </w:num>
  <w:num w:numId="43" w16cid:durableId="507019055">
    <w:abstractNumId w:val="18"/>
  </w:num>
  <w:num w:numId="44" w16cid:durableId="78135762">
    <w:abstractNumId w:val="5"/>
  </w:num>
  <w:num w:numId="45" w16cid:durableId="390420623">
    <w:abstractNumId w:val="5"/>
  </w:num>
  <w:num w:numId="46" w16cid:durableId="8319255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4523"/>
    <w:rsid w:val="00047122"/>
    <w:rsid w:val="000644BD"/>
    <w:rsid w:val="00085522"/>
    <w:rsid w:val="000B6F96"/>
    <w:rsid w:val="000C02EB"/>
    <w:rsid w:val="000C295A"/>
    <w:rsid w:val="000F0FCD"/>
    <w:rsid w:val="00100E6B"/>
    <w:rsid w:val="001155C5"/>
    <w:rsid w:val="00152FC3"/>
    <w:rsid w:val="00193673"/>
    <w:rsid w:val="001C5375"/>
    <w:rsid w:val="00214BCA"/>
    <w:rsid w:val="002453CC"/>
    <w:rsid w:val="002572D4"/>
    <w:rsid w:val="002660C0"/>
    <w:rsid w:val="00283070"/>
    <w:rsid w:val="002B244D"/>
    <w:rsid w:val="00307F05"/>
    <w:rsid w:val="00311F98"/>
    <w:rsid w:val="00342B12"/>
    <w:rsid w:val="00394DFA"/>
    <w:rsid w:val="00396472"/>
    <w:rsid w:val="00451A0F"/>
    <w:rsid w:val="00454810"/>
    <w:rsid w:val="004670A5"/>
    <w:rsid w:val="004932B9"/>
    <w:rsid w:val="00496D7E"/>
    <w:rsid w:val="0049778A"/>
    <w:rsid w:val="004F0644"/>
    <w:rsid w:val="0051659F"/>
    <w:rsid w:val="0055312E"/>
    <w:rsid w:val="00577879"/>
    <w:rsid w:val="00583261"/>
    <w:rsid w:val="0059145B"/>
    <w:rsid w:val="005C0A9C"/>
    <w:rsid w:val="005F500E"/>
    <w:rsid w:val="00611CF4"/>
    <w:rsid w:val="0063241B"/>
    <w:rsid w:val="00665C15"/>
    <w:rsid w:val="00697B7B"/>
    <w:rsid w:val="006A2AEE"/>
    <w:rsid w:val="006A6439"/>
    <w:rsid w:val="006B1729"/>
    <w:rsid w:val="007342D2"/>
    <w:rsid w:val="00765197"/>
    <w:rsid w:val="007C0631"/>
    <w:rsid w:val="007D5348"/>
    <w:rsid w:val="008306C3"/>
    <w:rsid w:val="0083272D"/>
    <w:rsid w:val="00864BD5"/>
    <w:rsid w:val="008717D7"/>
    <w:rsid w:val="00871BA8"/>
    <w:rsid w:val="008A7777"/>
    <w:rsid w:val="008B2C14"/>
    <w:rsid w:val="008C340E"/>
    <w:rsid w:val="008D4E72"/>
    <w:rsid w:val="00902B67"/>
    <w:rsid w:val="009105B1"/>
    <w:rsid w:val="00985D47"/>
    <w:rsid w:val="009929BE"/>
    <w:rsid w:val="009A0C4B"/>
    <w:rsid w:val="009B3BAC"/>
    <w:rsid w:val="009E6885"/>
    <w:rsid w:val="009F10FD"/>
    <w:rsid w:val="00A04E64"/>
    <w:rsid w:val="00A20504"/>
    <w:rsid w:val="00A24E85"/>
    <w:rsid w:val="00A55669"/>
    <w:rsid w:val="00A562B0"/>
    <w:rsid w:val="00A7305E"/>
    <w:rsid w:val="00AA2DA3"/>
    <w:rsid w:val="00AF1502"/>
    <w:rsid w:val="00AF6BE6"/>
    <w:rsid w:val="00B16FE0"/>
    <w:rsid w:val="00B31AC2"/>
    <w:rsid w:val="00B32281"/>
    <w:rsid w:val="00B9342B"/>
    <w:rsid w:val="00BB53E3"/>
    <w:rsid w:val="00BF00E1"/>
    <w:rsid w:val="00C108ED"/>
    <w:rsid w:val="00C164C9"/>
    <w:rsid w:val="00C241A4"/>
    <w:rsid w:val="00C269D1"/>
    <w:rsid w:val="00C5115F"/>
    <w:rsid w:val="00CA0A3A"/>
    <w:rsid w:val="00CA60E2"/>
    <w:rsid w:val="00CD2B08"/>
    <w:rsid w:val="00CE4376"/>
    <w:rsid w:val="00CE6B45"/>
    <w:rsid w:val="00CF748B"/>
    <w:rsid w:val="00D62A70"/>
    <w:rsid w:val="00D650AC"/>
    <w:rsid w:val="00D802F7"/>
    <w:rsid w:val="00DD6851"/>
    <w:rsid w:val="00E24D25"/>
    <w:rsid w:val="00E46849"/>
    <w:rsid w:val="00E722EA"/>
    <w:rsid w:val="00EB4938"/>
    <w:rsid w:val="00EC2D49"/>
    <w:rsid w:val="00EE0D21"/>
    <w:rsid w:val="00F24DEC"/>
    <w:rsid w:val="00F27F7A"/>
    <w:rsid w:val="00F762B7"/>
    <w:rsid w:val="00F90343"/>
    <w:rsid w:val="00F90948"/>
    <w:rsid w:val="00FC42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715455E"/>
  <w15:docId w15:val="{7C989291-A210-4735-8058-0F2176458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1C537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C5375"/>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C5375"/>
    <w:pPr>
      <w:keepNext/>
      <w:keepLines/>
      <w:numPr>
        <w:ilvl w:val="1"/>
        <w:numId w:val="4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C5375"/>
    <w:pPr>
      <w:keepNext/>
      <w:keepLines/>
      <w:numPr>
        <w:ilvl w:val="2"/>
        <w:numId w:val="4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4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4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4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4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4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4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1C537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1C5375"/>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C5375"/>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1C5375"/>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table" w:customStyle="1" w:styleId="Gitternetztabelle1hellAkzent11">
    <w:name w:val="Gitternetztabelle 1 hell  – Akzent 11"/>
    <w:basedOn w:val="NormaleTabelle"/>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11">
    <w:name w:val="Gitternetztabelle 4 – Akzent 11"/>
    <w:basedOn w:val="NormaleTabelle"/>
    <w:uiPriority w:val="49"/>
    <w:rsid w:val="002B244D"/>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itternetztabelle5dunkelAkzent11">
    <w:name w:val="Gitternetztabelle 5 dunkel  – Akzent 11"/>
    <w:basedOn w:val="NormaleTabelle"/>
    <w:uiPriority w:val="50"/>
    <w:rsid w:val="002B244D"/>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enabsatzZchn">
    <w:name w:val="Listenabsatz Zchn"/>
    <w:aliases w:val="WF-Listenabsatz Zchn"/>
    <w:basedOn w:val="Absatz-Standardschriftart"/>
    <w:link w:val="Listenabsatz"/>
    <w:uiPriority w:val="34"/>
    <w:rsid w:val="001C5375"/>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1C5375"/>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C5375"/>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C5375"/>
    <w:pPr>
      <w:numPr>
        <w:numId w:val="46"/>
      </w:numPr>
      <w:spacing w:line="276" w:lineRule="auto"/>
    </w:pPr>
  </w:style>
  <w:style w:type="character" w:customStyle="1" w:styleId="WF-Listenabsatz-1-facherZeilenabstandZchn">
    <w:name w:val="WF-Listenabsatz - 1-facher Zeilenabstand Zchn"/>
    <w:basedOn w:val="ListenabsatzZchn"/>
    <w:link w:val="WF-Listenabsatz-1-facherZeilenabstand"/>
    <w:rsid w:val="001C5375"/>
    <w:rPr>
      <w:rFonts w:ascii="Helvetica 45" w:eastAsiaTheme="minorHAnsi" w:hAnsi="Helvetica 45"/>
      <w:bCs/>
      <w:noProof/>
      <w:sz w:val="21"/>
      <w:lang w:eastAsia="de-DE"/>
    </w:rPr>
  </w:style>
  <w:style w:type="paragraph" w:customStyle="1" w:styleId="WF-Arbeitsblatt">
    <w:name w:val="WF-Arbeitsblatt"/>
    <w:basedOn w:val="Standard"/>
    <w:qFormat/>
    <w:rsid w:val="00100E6B"/>
    <w:rPr>
      <w:rFonts w:ascii="Helvetica 65" w:hAnsi="Helvetica 65"/>
      <w:sz w:val="44"/>
      <w:szCs w:val="44"/>
    </w:rPr>
  </w:style>
  <w:style w:type="paragraph" w:customStyle="1" w:styleId="WF-Beschriftung">
    <w:name w:val="WF-Beschriftung"/>
    <w:basedOn w:val="Beschriftung"/>
    <w:qFormat/>
    <w:rsid w:val="00100E6B"/>
    <w:rPr>
      <w:rFonts w:ascii="Helvetica 55" w:hAnsi="Helvetica 55"/>
      <w:lang w:val="en-US"/>
    </w:rPr>
  </w:style>
  <w:style w:type="character" w:styleId="Kommentarzeichen">
    <w:name w:val="annotation reference"/>
    <w:basedOn w:val="Absatz-Standardschriftart"/>
    <w:uiPriority w:val="99"/>
    <w:semiHidden/>
    <w:unhideWhenUsed/>
    <w:rsid w:val="006A2AEE"/>
    <w:rPr>
      <w:sz w:val="18"/>
      <w:szCs w:val="18"/>
    </w:rPr>
  </w:style>
  <w:style w:type="paragraph" w:styleId="Kommentartext">
    <w:name w:val="annotation text"/>
    <w:basedOn w:val="Standard"/>
    <w:link w:val="KommentartextZchn"/>
    <w:uiPriority w:val="99"/>
    <w:semiHidden/>
    <w:unhideWhenUsed/>
    <w:rsid w:val="006A2AEE"/>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6A2AEE"/>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6A2AEE"/>
    <w:rPr>
      <w:b/>
      <w:sz w:val="20"/>
      <w:szCs w:val="20"/>
    </w:rPr>
  </w:style>
  <w:style w:type="character" w:customStyle="1" w:styleId="KommentarthemaZchn">
    <w:name w:val="Kommentarthema Zchn"/>
    <w:basedOn w:val="KommentartextZchn"/>
    <w:link w:val="Kommentarthema"/>
    <w:uiPriority w:val="99"/>
    <w:semiHidden/>
    <w:rsid w:val="006A2AEE"/>
    <w:rPr>
      <w:rFonts w:ascii="Helvetica 45" w:hAnsi="Helvetica 45"/>
      <w:b/>
      <w:bCs/>
      <w:noProof/>
      <w:sz w:val="20"/>
      <w:szCs w:val="20"/>
      <w:lang w:eastAsia="de-DE"/>
    </w:rPr>
  </w:style>
  <w:style w:type="paragraph" w:styleId="berarbeitung">
    <w:name w:val="Revision"/>
    <w:hidden/>
    <w:uiPriority w:val="99"/>
    <w:semiHidden/>
    <w:rsid w:val="00C5115F"/>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A953F-40ED-449C-98A9-01DCB7908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531</Words>
  <Characters>3346</Characters>
  <Application>Microsoft Office Word</Application>
  <DocSecurity>0</DocSecurity>
  <Lines>27</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14</cp:revision>
  <cp:lastPrinted>2017-11-27T16:04:00Z</cp:lastPrinted>
  <dcterms:created xsi:type="dcterms:W3CDTF">2016-02-11T09:18:00Z</dcterms:created>
  <dcterms:modified xsi:type="dcterms:W3CDTF">2022-10-11T15:05:00Z</dcterms:modified>
</cp:coreProperties>
</file>