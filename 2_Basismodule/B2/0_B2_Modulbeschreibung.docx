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8"/>
      </w:tblGrid>
      <w:tr w:rsidR="005C0A9C" w14:paraId="4FF99C5C" w14:textId="77777777" w:rsidTr="00546799">
        <w:trPr>
          <w:trHeight w:val="8891"/>
        </w:trPr>
        <w:tc>
          <w:tcPr>
            <w:tcW w:w="8958" w:type="dxa"/>
            <w:vAlign w:val="center"/>
          </w:tcPr>
          <w:p w14:paraId="0DF6CBEB" w14:textId="6CA558ED" w:rsidR="00C279F2" w:rsidRDefault="009750C4" w:rsidP="005C0A9C">
            <w:pPr>
              <w:jc w:val="center"/>
            </w:pPr>
            <w:r>
              <w:rPr>
                <w:noProof/>
              </w:rPr>
              <mc:AlternateContent>
                <mc:Choice Requires="wpg">
                  <w:drawing>
                    <wp:anchor distT="0" distB="0" distL="114300" distR="114300" simplePos="0" relativeHeight="251657216" behindDoc="1" locked="0" layoutInCell="1" allowOverlap="1" wp14:anchorId="3F41213C" wp14:editId="4540C8AF">
                      <wp:simplePos x="0" y="0"/>
                      <wp:positionH relativeFrom="column">
                        <wp:posOffset>-34290</wp:posOffset>
                      </wp:positionH>
                      <wp:positionV relativeFrom="paragraph">
                        <wp:posOffset>984250</wp:posOffset>
                      </wp:positionV>
                      <wp:extent cx="4381500" cy="1120140"/>
                      <wp:effectExtent l="0" t="0" r="0" b="3810"/>
                      <wp:wrapThrough wrapText="bothSides">
                        <wp:wrapPolygon edited="0">
                          <wp:start x="282" y="0"/>
                          <wp:lineTo x="282" y="20204"/>
                          <wp:lineTo x="4320" y="21306"/>
                          <wp:lineTo x="21506" y="21306"/>
                          <wp:lineTo x="21506" y="12857"/>
                          <wp:lineTo x="20473" y="12490"/>
                          <wp:lineTo x="20473" y="0"/>
                          <wp:lineTo x="282" y="0"/>
                        </wp:wrapPolygon>
                      </wp:wrapThrough>
                      <wp:docPr id="310" name="Gruppieren 310"/>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311" name="Rechteck 311"/>
                              <wps:cNvSpPr/>
                              <wps:spPr>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CE7CD6" w14:textId="77777777" w:rsidR="00DC7C7F" w:rsidRDefault="00DC7C7F" w:rsidP="009750C4">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53980059" w14:textId="77777777" w:rsidR="00DC7C7F" w:rsidRPr="00E616A8" w:rsidRDefault="00DC7C7F" w:rsidP="009750C4">
                                    <w:pPr>
                                      <w:pStyle w:val="Kopfzeile"/>
                                      <w:rPr>
                                        <w:rFonts w:ascii="Helvetica 55" w:hAnsi="Helvetica 55"/>
                                        <w:b/>
                                        <w:sz w:val="88"/>
                                        <w:szCs w:val="88"/>
                                      </w:rPr>
                                    </w:pPr>
                                    <w:r w:rsidRPr="00C86910">
                                      <w:rPr>
                                        <w:rFonts w:ascii="Helvetica 55" w:hAnsi="Helvetica 55"/>
                                        <w:b/>
                                        <w:sz w:val="88"/>
                                        <w:szCs w:val="88"/>
                                      </w:rPr>
                                      <w:t>IT2School</w:t>
                                    </w:r>
                                  </w:p>
                                  <w:p w14:paraId="095231AC" w14:textId="77777777" w:rsidR="00DC7C7F" w:rsidRPr="00043BC2" w:rsidRDefault="00DC7C7F" w:rsidP="009750C4">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F41213C" id="Gruppieren 310" o:spid="_x0000_s1026" style="position:absolute;left:0;text-align:left;margin-left:-2.7pt;margin-top:77.5pt;width:345pt;height:88.2pt;z-index:-251659264;mso-width-relative:margin;mso-height-relative:margin" coordsize="43815,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">
                      <v:rect id="Rechteck 311"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" fillcolor="#ffc000" stroked="f" strokeweight="1pt">
                        <v:textbox>
                          <w:txbxContent>
                            <w:p w14:paraId="73CE7CD6" w14:textId="77777777" w:rsidR="00DC7C7F" w:rsidRDefault="00DC7C7F" w:rsidP="009750C4">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53980059" w14:textId="77777777" w:rsidR="00DC7C7F" w:rsidRPr="00E616A8" w:rsidRDefault="00DC7C7F" w:rsidP="009750C4">
                              <w:pPr>
                                <w:pStyle w:val="Kopfzeile"/>
                                <w:rPr>
                                  <w:rFonts w:ascii="Helvetica 55" w:hAnsi="Helvetica 55"/>
                                  <w:b/>
                                  <w:sz w:val="88"/>
                                  <w:szCs w:val="88"/>
                                </w:rPr>
                              </w:pPr>
                              <w:r w:rsidRPr="00C86910">
                                <w:rPr>
                                  <w:rFonts w:ascii="Helvetica 55" w:hAnsi="Helvetica 55"/>
                                  <w:b/>
                                  <w:sz w:val="88"/>
                                  <w:szCs w:val="88"/>
                                </w:rPr>
                                <w:t>IT2School</w:t>
                              </w:r>
                            </w:p>
                            <w:p w14:paraId="095231AC" w14:textId="77777777" w:rsidR="00DC7C7F" w:rsidRPr="00043BC2" w:rsidRDefault="00DC7C7F" w:rsidP="009750C4">
                              <w:pPr>
                                <w:spacing w:line="240" w:lineRule="auto"/>
                                <w:jc w:val="both"/>
                                <w:rPr>
                                  <w:sz w:val="18"/>
                                  <w:szCs w:val="15"/>
                                </w:rPr>
                              </w:pPr>
                            </w:p>
                          </w:txbxContent>
                        </v:textbox>
                      </v:shape>
                      <w10:wrap type="through"/>
                    </v:group>
                  </w:pict>
                </mc:Fallback>
              </mc:AlternateContent>
            </w:r>
          </w:p>
          <w:p w14:paraId="34D669EB" w14:textId="20AA24D4" w:rsidR="00C279F2" w:rsidRDefault="00C279F2" w:rsidP="00C279F2"/>
          <w:p w14:paraId="3A53A54B" w14:textId="35F904A4" w:rsidR="00C279F2" w:rsidRDefault="00C279F2" w:rsidP="00C279F2"/>
          <w:p w14:paraId="2D33CB9D" w14:textId="1E516DD7" w:rsidR="005C0A9C" w:rsidRPr="00C279F2" w:rsidRDefault="007C2BB8" w:rsidP="00C279F2">
            <w:r>
              <w:rPr>
                <w:rFonts w:ascii="Helvetica 65" w:eastAsia="Times New Roman" w:hAnsi="Helvetica 65" w:cs="Times New Roman"/>
                <w:noProof/>
                <w:color w:val="000000"/>
                <w:sz w:val="56"/>
                <w:szCs w:val="56"/>
              </w:rPr>
              <w:drawing>
                <wp:anchor distT="0" distB="0" distL="114300" distR="114300" simplePos="0" relativeHeight="251678208" behindDoc="0" locked="0" layoutInCell="1" allowOverlap="1" wp14:anchorId="0F4AF15E" wp14:editId="667E056D">
                  <wp:simplePos x="0" y="0"/>
                  <wp:positionH relativeFrom="column">
                    <wp:posOffset>-15240</wp:posOffset>
                  </wp:positionH>
                  <wp:positionV relativeFrom="paragraph">
                    <wp:posOffset>1975485</wp:posOffset>
                  </wp:positionV>
                  <wp:extent cx="5612130" cy="3955415"/>
                  <wp:effectExtent l="0" t="0" r="7620" b="6985"/>
                  <wp:wrapNone/>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8"/>
                          <a:stretch>
                            <a:fillRect/>
                          </a:stretch>
                        </pic:blipFill>
                        <pic:spPr>
                          <a:xfrm>
                            <a:off x="0" y="0"/>
                            <a:ext cx="5612130" cy="3955415"/>
                          </a:xfrm>
                          <a:prstGeom prst="rect">
                            <a:avLst/>
                          </a:prstGeom>
                        </pic:spPr>
                      </pic:pic>
                    </a:graphicData>
                  </a:graphic>
                  <wp14:sizeRelH relativeFrom="page">
                    <wp14:pctWidth>0</wp14:pctWidth>
                  </wp14:sizeRelH>
                  <wp14:sizeRelV relativeFrom="page">
                    <wp14:pctHeight>0</wp14:pctHeight>
                  </wp14:sizeRelV>
                </wp:anchor>
              </w:drawing>
            </w:r>
          </w:p>
        </w:tc>
      </w:tr>
    </w:tbl>
    <w:p w14:paraId="615FA874" w14:textId="77777777" w:rsidR="009750C4" w:rsidRDefault="009750C4" w:rsidP="00546799">
      <w:pPr>
        <w:spacing w:after="240" w:line="240" w:lineRule="auto"/>
        <w:contextualSpacing/>
        <w:rPr>
          <w:rFonts w:ascii="Helvetica 65" w:eastAsia="Times New Roman" w:hAnsi="Helvetica 65" w:cs="Times New Roman"/>
          <w:color w:val="000000"/>
          <w:sz w:val="56"/>
          <w:szCs w:val="56"/>
        </w:rPr>
      </w:pPr>
    </w:p>
    <w:p w14:paraId="123788C2" w14:textId="778639F0" w:rsidR="007C2BB8" w:rsidRDefault="007C2BB8" w:rsidP="009750C4">
      <w:pPr>
        <w:spacing w:after="240" w:line="240" w:lineRule="auto"/>
        <w:contextualSpacing/>
        <w:rPr>
          <w:rFonts w:ascii="Helvetica 55" w:eastAsia="Times New Roman" w:hAnsi="Helvetica 55" w:cs="Times New Roman"/>
          <w:b/>
          <w:color w:val="000000"/>
          <w:sz w:val="56"/>
          <w:szCs w:val="56"/>
        </w:rPr>
      </w:pPr>
    </w:p>
    <w:p w14:paraId="7369A69E" w14:textId="77777777" w:rsidR="007C2BB8" w:rsidRDefault="007C2BB8" w:rsidP="009750C4">
      <w:pPr>
        <w:spacing w:after="240" w:line="240" w:lineRule="auto"/>
        <w:contextualSpacing/>
        <w:rPr>
          <w:rFonts w:ascii="Helvetica 55" w:eastAsia="Times New Roman" w:hAnsi="Helvetica 55" w:cs="Times New Roman"/>
          <w:b/>
          <w:color w:val="000000"/>
          <w:sz w:val="56"/>
          <w:szCs w:val="56"/>
        </w:rPr>
      </w:pPr>
    </w:p>
    <w:p w14:paraId="33A6CB12" w14:textId="7195930F" w:rsidR="005769F8" w:rsidRPr="006A01BB" w:rsidRDefault="00A20A9C" w:rsidP="009750C4">
      <w:pPr>
        <w:spacing w:after="240" w:line="240" w:lineRule="auto"/>
        <w:contextualSpacing/>
        <w:rPr>
          <w:rFonts w:ascii="Helvetica 65" w:eastAsia="Times New Roman" w:hAnsi="Helvetica 65" w:cs="Times New Roman"/>
          <w:color w:val="000000"/>
          <w:sz w:val="56"/>
          <w:szCs w:val="56"/>
        </w:rPr>
      </w:pPr>
      <w:r w:rsidRPr="00AD1EB7">
        <w:rPr>
          <w:rFonts w:ascii="Helvetica 55" w:eastAsia="Times New Roman" w:hAnsi="Helvetica 55" w:cs="Times New Roman"/>
          <w:b/>
          <w:color w:val="000000"/>
          <w:sz w:val="56"/>
          <w:szCs w:val="56"/>
        </w:rPr>
        <w:t>Modul B</w:t>
      </w:r>
      <w:r w:rsidR="00546799" w:rsidRPr="00AD1EB7">
        <w:rPr>
          <w:rFonts w:ascii="Helvetica 55" w:eastAsia="Times New Roman" w:hAnsi="Helvetica 55" w:cs="Times New Roman"/>
          <w:b/>
          <w:color w:val="000000"/>
          <w:sz w:val="56"/>
          <w:szCs w:val="56"/>
        </w:rPr>
        <w:t>2</w:t>
      </w:r>
      <w:r w:rsidRPr="00AD1EB7">
        <w:rPr>
          <w:rFonts w:ascii="Helvetica 55" w:eastAsia="Times New Roman" w:hAnsi="Helvetica 55" w:cs="Times New Roman"/>
          <w:b/>
          <w:color w:val="000000"/>
          <w:sz w:val="56"/>
          <w:szCs w:val="56"/>
        </w:rPr>
        <w:t xml:space="preserve"> – </w:t>
      </w:r>
      <w:r w:rsidR="00546799" w:rsidRPr="00AD1EB7">
        <w:rPr>
          <w:rFonts w:ascii="Helvetica 55" w:eastAsia="Times New Roman" w:hAnsi="Helvetica 55" w:cs="Times New Roman"/>
          <w:b/>
          <w:color w:val="000000"/>
          <w:sz w:val="56"/>
          <w:szCs w:val="56"/>
        </w:rPr>
        <w:t>Internet</w:t>
      </w:r>
      <w:r w:rsidRPr="006A01BB">
        <w:rPr>
          <w:rFonts w:ascii="Helvetica 65" w:eastAsia="Times New Roman" w:hAnsi="Helvetica 65" w:cs="Times New Roman"/>
          <w:color w:val="000000"/>
          <w:sz w:val="56"/>
          <w:szCs w:val="56"/>
        </w:rPr>
        <w:br/>
      </w:r>
      <w:r w:rsidR="00546799" w:rsidRPr="00546799">
        <w:rPr>
          <w:rFonts w:eastAsia="Times New Roman" w:cs="Times New Roman"/>
          <w:bCs w:val="0"/>
          <w:color w:val="000000"/>
          <w:spacing w:val="10"/>
          <w:sz w:val="44"/>
          <w:szCs w:val="56"/>
        </w:rPr>
        <w:t>D</w:t>
      </w:r>
      <w:r w:rsidR="00D679A6">
        <w:rPr>
          <w:rFonts w:eastAsia="Times New Roman" w:cs="Times New Roman"/>
          <w:bCs w:val="0"/>
          <w:color w:val="000000"/>
          <w:spacing w:val="10"/>
          <w:sz w:val="44"/>
          <w:szCs w:val="56"/>
        </w:rPr>
        <w:t>ie</w:t>
      </w:r>
      <w:r w:rsidR="00546799" w:rsidRPr="00546799">
        <w:rPr>
          <w:rFonts w:eastAsia="Times New Roman" w:cs="Times New Roman"/>
          <w:bCs w:val="0"/>
          <w:color w:val="000000"/>
          <w:spacing w:val="10"/>
          <w:sz w:val="44"/>
          <w:szCs w:val="56"/>
        </w:rPr>
        <w:t xml:space="preserve"> Internetversteher</w:t>
      </w:r>
    </w:p>
    <w:p w14:paraId="3506D971" w14:textId="0BA3241B" w:rsidR="00790C97" w:rsidRDefault="00790C97">
      <w:pPr>
        <w:spacing w:line="259" w:lineRule="auto"/>
      </w:pPr>
    </w:p>
    <w:sdt>
      <w:sdtPr>
        <w:id w:val="-759218388"/>
        <w:docPartObj>
          <w:docPartGallery w:val="Table of Contents"/>
          <w:docPartUnique/>
        </w:docPartObj>
      </w:sdtPr>
      <w:sdtContent>
        <w:p w14:paraId="62D083BD" w14:textId="77777777" w:rsidR="006B1729" w:rsidRPr="000619A8" w:rsidRDefault="006B1729" w:rsidP="00311F98">
          <w:pPr>
            <w:rPr>
              <w:rStyle w:val="berschrift1Zchn"/>
            </w:rPr>
          </w:pPr>
          <w:r w:rsidRPr="000619A8">
            <w:rPr>
              <w:rStyle w:val="berschrift1Zchn"/>
            </w:rPr>
            <w:t>Inhalt</w:t>
          </w:r>
        </w:p>
        <w:p w14:paraId="183B6AF6" w14:textId="780F7A37" w:rsidR="00452252" w:rsidRDefault="006B1729">
          <w:pPr>
            <w:pStyle w:val="Verzeichnis1"/>
            <w:rPr>
              <w:rFonts w:asciiTheme="minorHAnsi" w:hAnsiTheme="minorHAnsi"/>
              <w:bCs w:val="0"/>
              <w:sz w:val="24"/>
              <w:szCs w:val="24"/>
            </w:rPr>
          </w:pPr>
          <w:r>
            <w:fldChar w:fldCharType="begin"/>
          </w:r>
          <w:r w:rsidRPr="006B1729">
            <w:instrText xml:space="preserve"> TOC \o "1-3" \h \z \u </w:instrText>
          </w:r>
          <w:r>
            <w:fldChar w:fldCharType="separate"/>
          </w:r>
          <w:hyperlink w:anchor="_Toc24113073" w:history="1">
            <w:r w:rsidR="00452252" w:rsidRPr="001A60F3">
              <w:rPr>
                <w:rStyle w:val="Hyperlink"/>
              </w:rPr>
              <w:t>1</w:t>
            </w:r>
            <w:r w:rsidR="00452252">
              <w:rPr>
                <w:rFonts w:asciiTheme="minorHAnsi" w:hAnsiTheme="minorHAnsi"/>
                <w:bCs w:val="0"/>
                <w:sz w:val="24"/>
                <w:szCs w:val="24"/>
              </w:rPr>
              <w:tab/>
            </w:r>
            <w:r w:rsidR="00452252" w:rsidRPr="001A60F3">
              <w:rPr>
                <w:rStyle w:val="Hyperlink"/>
              </w:rPr>
              <w:t>Die Internetversteher</w:t>
            </w:r>
            <w:r w:rsidR="00452252">
              <w:rPr>
                <w:webHidden/>
              </w:rPr>
              <w:tab/>
            </w:r>
            <w:r w:rsidR="00452252">
              <w:rPr>
                <w:webHidden/>
              </w:rPr>
              <w:fldChar w:fldCharType="begin"/>
            </w:r>
            <w:r w:rsidR="00452252">
              <w:rPr>
                <w:webHidden/>
              </w:rPr>
              <w:instrText xml:space="preserve"> PAGEREF _Toc24113073 \h </w:instrText>
            </w:r>
            <w:r w:rsidR="00452252">
              <w:rPr>
                <w:webHidden/>
              </w:rPr>
            </w:r>
            <w:r w:rsidR="00452252">
              <w:rPr>
                <w:webHidden/>
              </w:rPr>
              <w:fldChar w:fldCharType="separate"/>
            </w:r>
            <w:r w:rsidR="00452252">
              <w:rPr>
                <w:webHidden/>
              </w:rPr>
              <w:t>3</w:t>
            </w:r>
            <w:r w:rsidR="00452252">
              <w:rPr>
                <w:webHidden/>
              </w:rPr>
              <w:fldChar w:fldCharType="end"/>
            </w:r>
          </w:hyperlink>
        </w:p>
        <w:p w14:paraId="3A831E3C" w14:textId="415DAF07" w:rsidR="00452252" w:rsidRDefault="00000000">
          <w:pPr>
            <w:pStyle w:val="Verzeichnis1"/>
            <w:rPr>
              <w:rFonts w:asciiTheme="minorHAnsi" w:hAnsiTheme="minorHAnsi"/>
              <w:bCs w:val="0"/>
              <w:sz w:val="24"/>
              <w:szCs w:val="24"/>
            </w:rPr>
          </w:pPr>
          <w:hyperlink w:anchor="_Toc24113074" w:history="1">
            <w:r w:rsidR="00452252" w:rsidRPr="001A60F3">
              <w:rPr>
                <w:rStyle w:val="Hyperlink"/>
              </w:rPr>
              <w:t>2</w:t>
            </w:r>
            <w:r w:rsidR="00452252">
              <w:rPr>
                <w:rFonts w:asciiTheme="minorHAnsi" w:hAnsiTheme="minorHAnsi"/>
                <w:bCs w:val="0"/>
                <w:sz w:val="24"/>
                <w:szCs w:val="24"/>
              </w:rPr>
              <w:tab/>
            </w:r>
            <w:r w:rsidR="00452252" w:rsidRPr="001A60F3">
              <w:rPr>
                <w:rStyle w:val="Hyperlink"/>
              </w:rPr>
              <w:t>Warum gibt es das Modul?</w:t>
            </w:r>
            <w:r w:rsidR="00452252">
              <w:rPr>
                <w:webHidden/>
              </w:rPr>
              <w:tab/>
            </w:r>
            <w:r w:rsidR="00452252">
              <w:rPr>
                <w:webHidden/>
              </w:rPr>
              <w:fldChar w:fldCharType="begin"/>
            </w:r>
            <w:r w:rsidR="00452252">
              <w:rPr>
                <w:webHidden/>
              </w:rPr>
              <w:instrText xml:space="preserve"> PAGEREF _Toc24113074 \h </w:instrText>
            </w:r>
            <w:r w:rsidR="00452252">
              <w:rPr>
                <w:webHidden/>
              </w:rPr>
            </w:r>
            <w:r w:rsidR="00452252">
              <w:rPr>
                <w:webHidden/>
              </w:rPr>
              <w:fldChar w:fldCharType="separate"/>
            </w:r>
            <w:r w:rsidR="00452252">
              <w:rPr>
                <w:webHidden/>
              </w:rPr>
              <w:t>4</w:t>
            </w:r>
            <w:r w:rsidR="00452252">
              <w:rPr>
                <w:webHidden/>
              </w:rPr>
              <w:fldChar w:fldCharType="end"/>
            </w:r>
          </w:hyperlink>
        </w:p>
        <w:p w14:paraId="532BA67B" w14:textId="52312737" w:rsidR="00452252" w:rsidRDefault="00000000">
          <w:pPr>
            <w:pStyle w:val="Verzeichnis1"/>
            <w:rPr>
              <w:rFonts w:asciiTheme="minorHAnsi" w:hAnsiTheme="minorHAnsi"/>
              <w:bCs w:val="0"/>
              <w:sz w:val="24"/>
              <w:szCs w:val="24"/>
            </w:rPr>
          </w:pPr>
          <w:hyperlink w:anchor="_Toc24113075" w:history="1">
            <w:r w:rsidR="00452252" w:rsidRPr="001A60F3">
              <w:rPr>
                <w:rStyle w:val="Hyperlink"/>
              </w:rPr>
              <w:t>3</w:t>
            </w:r>
            <w:r w:rsidR="00452252">
              <w:rPr>
                <w:rFonts w:asciiTheme="minorHAnsi" w:hAnsiTheme="minorHAnsi"/>
                <w:bCs w:val="0"/>
                <w:sz w:val="24"/>
                <w:szCs w:val="24"/>
              </w:rPr>
              <w:tab/>
            </w:r>
            <w:r w:rsidR="00452252" w:rsidRPr="001A60F3">
              <w:rPr>
                <w:rStyle w:val="Hyperlink"/>
              </w:rPr>
              <w:t>Ziele des Moduls</w:t>
            </w:r>
            <w:r w:rsidR="00452252">
              <w:rPr>
                <w:webHidden/>
              </w:rPr>
              <w:tab/>
            </w:r>
            <w:r w:rsidR="00452252">
              <w:rPr>
                <w:webHidden/>
              </w:rPr>
              <w:fldChar w:fldCharType="begin"/>
            </w:r>
            <w:r w:rsidR="00452252">
              <w:rPr>
                <w:webHidden/>
              </w:rPr>
              <w:instrText xml:space="preserve"> PAGEREF _Toc24113075 \h </w:instrText>
            </w:r>
            <w:r w:rsidR="00452252">
              <w:rPr>
                <w:webHidden/>
              </w:rPr>
            </w:r>
            <w:r w:rsidR="00452252">
              <w:rPr>
                <w:webHidden/>
              </w:rPr>
              <w:fldChar w:fldCharType="separate"/>
            </w:r>
            <w:r w:rsidR="00452252">
              <w:rPr>
                <w:webHidden/>
              </w:rPr>
              <w:t>4</w:t>
            </w:r>
            <w:r w:rsidR="00452252">
              <w:rPr>
                <w:webHidden/>
              </w:rPr>
              <w:fldChar w:fldCharType="end"/>
            </w:r>
          </w:hyperlink>
        </w:p>
        <w:p w14:paraId="4C9EAFD9" w14:textId="56546266" w:rsidR="00452252" w:rsidRDefault="00000000">
          <w:pPr>
            <w:pStyle w:val="Verzeichnis1"/>
            <w:rPr>
              <w:rFonts w:asciiTheme="minorHAnsi" w:hAnsiTheme="minorHAnsi"/>
              <w:bCs w:val="0"/>
              <w:sz w:val="24"/>
              <w:szCs w:val="24"/>
            </w:rPr>
          </w:pPr>
          <w:hyperlink w:anchor="_Toc24113076" w:history="1">
            <w:r w:rsidR="00452252" w:rsidRPr="001A60F3">
              <w:rPr>
                <w:rStyle w:val="Hyperlink"/>
              </w:rPr>
              <w:t>4</w:t>
            </w:r>
            <w:r w:rsidR="00452252">
              <w:rPr>
                <w:rFonts w:asciiTheme="minorHAnsi" w:hAnsiTheme="minorHAnsi"/>
                <w:bCs w:val="0"/>
                <w:sz w:val="24"/>
                <w:szCs w:val="24"/>
              </w:rPr>
              <w:tab/>
            </w:r>
            <w:r w:rsidR="00452252" w:rsidRPr="001A60F3">
              <w:rPr>
                <w:rStyle w:val="Hyperlink"/>
              </w:rPr>
              <w:t>Die Rolle der Unternehmensvertreterin/des Unternehmensvertreters</w:t>
            </w:r>
            <w:r w:rsidR="00452252">
              <w:rPr>
                <w:webHidden/>
              </w:rPr>
              <w:tab/>
            </w:r>
            <w:r w:rsidR="00452252">
              <w:rPr>
                <w:webHidden/>
              </w:rPr>
              <w:fldChar w:fldCharType="begin"/>
            </w:r>
            <w:r w:rsidR="00452252">
              <w:rPr>
                <w:webHidden/>
              </w:rPr>
              <w:instrText xml:space="preserve"> PAGEREF _Toc24113076 \h </w:instrText>
            </w:r>
            <w:r w:rsidR="00452252">
              <w:rPr>
                <w:webHidden/>
              </w:rPr>
            </w:r>
            <w:r w:rsidR="00452252">
              <w:rPr>
                <w:webHidden/>
              </w:rPr>
              <w:fldChar w:fldCharType="separate"/>
            </w:r>
            <w:r w:rsidR="00452252">
              <w:rPr>
                <w:webHidden/>
              </w:rPr>
              <w:t>4</w:t>
            </w:r>
            <w:r w:rsidR="00452252">
              <w:rPr>
                <w:webHidden/>
              </w:rPr>
              <w:fldChar w:fldCharType="end"/>
            </w:r>
          </w:hyperlink>
        </w:p>
        <w:p w14:paraId="7ECCF8A3" w14:textId="79F21AB9" w:rsidR="00452252" w:rsidRDefault="00000000">
          <w:pPr>
            <w:pStyle w:val="Verzeichnis1"/>
            <w:rPr>
              <w:rFonts w:asciiTheme="minorHAnsi" w:hAnsiTheme="minorHAnsi"/>
              <w:bCs w:val="0"/>
              <w:sz w:val="24"/>
              <w:szCs w:val="24"/>
            </w:rPr>
          </w:pPr>
          <w:hyperlink w:anchor="_Toc24113077" w:history="1">
            <w:r w:rsidR="00452252" w:rsidRPr="001A60F3">
              <w:rPr>
                <w:rStyle w:val="Hyperlink"/>
              </w:rPr>
              <w:t>5</w:t>
            </w:r>
            <w:r w:rsidR="00452252">
              <w:rPr>
                <w:rFonts w:asciiTheme="minorHAnsi" w:hAnsiTheme="minorHAnsi"/>
                <w:bCs w:val="0"/>
                <w:sz w:val="24"/>
                <w:szCs w:val="24"/>
              </w:rPr>
              <w:tab/>
            </w:r>
            <w:r w:rsidR="00452252" w:rsidRPr="001A60F3">
              <w:rPr>
                <w:rStyle w:val="Hyperlink"/>
              </w:rPr>
              <w:t>Inhalte des Moduls</w:t>
            </w:r>
            <w:r w:rsidR="00452252">
              <w:rPr>
                <w:webHidden/>
              </w:rPr>
              <w:tab/>
            </w:r>
            <w:r w:rsidR="00452252">
              <w:rPr>
                <w:webHidden/>
              </w:rPr>
              <w:fldChar w:fldCharType="begin"/>
            </w:r>
            <w:r w:rsidR="00452252">
              <w:rPr>
                <w:webHidden/>
              </w:rPr>
              <w:instrText xml:space="preserve"> PAGEREF _Toc24113077 \h </w:instrText>
            </w:r>
            <w:r w:rsidR="00452252">
              <w:rPr>
                <w:webHidden/>
              </w:rPr>
            </w:r>
            <w:r w:rsidR="00452252">
              <w:rPr>
                <w:webHidden/>
              </w:rPr>
              <w:fldChar w:fldCharType="separate"/>
            </w:r>
            <w:r w:rsidR="00452252">
              <w:rPr>
                <w:webHidden/>
              </w:rPr>
              <w:t>5</w:t>
            </w:r>
            <w:r w:rsidR="00452252">
              <w:rPr>
                <w:webHidden/>
              </w:rPr>
              <w:fldChar w:fldCharType="end"/>
            </w:r>
          </w:hyperlink>
        </w:p>
        <w:p w14:paraId="186B7922" w14:textId="56B58B98" w:rsidR="00452252" w:rsidRDefault="00000000">
          <w:pPr>
            <w:pStyle w:val="Verzeichnis1"/>
            <w:rPr>
              <w:rFonts w:asciiTheme="minorHAnsi" w:hAnsiTheme="minorHAnsi"/>
              <w:bCs w:val="0"/>
              <w:sz w:val="24"/>
              <w:szCs w:val="24"/>
            </w:rPr>
          </w:pPr>
          <w:hyperlink w:anchor="_Toc24113078" w:history="1">
            <w:r w:rsidR="00452252" w:rsidRPr="001A60F3">
              <w:rPr>
                <w:rStyle w:val="Hyperlink"/>
              </w:rPr>
              <w:t>6</w:t>
            </w:r>
            <w:r w:rsidR="00452252">
              <w:rPr>
                <w:rFonts w:asciiTheme="minorHAnsi" w:hAnsiTheme="minorHAnsi"/>
                <w:bCs w:val="0"/>
                <w:sz w:val="24"/>
                <w:szCs w:val="24"/>
              </w:rPr>
              <w:tab/>
            </w:r>
            <w:r w:rsidR="00452252" w:rsidRPr="001A60F3">
              <w:rPr>
                <w:rStyle w:val="Hyperlink"/>
              </w:rPr>
              <w:t>Unterrichtliche Umsetzung</w:t>
            </w:r>
            <w:r w:rsidR="00452252">
              <w:rPr>
                <w:webHidden/>
              </w:rPr>
              <w:tab/>
            </w:r>
            <w:r w:rsidR="00452252">
              <w:rPr>
                <w:webHidden/>
              </w:rPr>
              <w:fldChar w:fldCharType="begin"/>
            </w:r>
            <w:r w:rsidR="00452252">
              <w:rPr>
                <w:webHidden/>
              </w:rPr>
              <w:instrText xml:space="preserve"> PAGEREF _Toc24113078 \h </w:instrText>
            </w:r>
            <w:r w:rsidR="00452252">
              <w:rPr>
                <w:webHidden/>
              </w:rPr>
            </w:r>
            <w:r w:rsidR="00452252">
              <w:rPr>
                <w:webHidden/>
              </w:rPr>
              <w:fldChar w:fldCharType="separate"/>
            </w:r>
            <w:r w:rsidR="00452252">
              <w:rPr>
                <w:webHidden/>
              </w:rPr>
              <w:t>6</w:t>
            </w:r>
            <w:r w:rsidR="00452252">
              <w:rPr>
                <w:webHidden/>
              </w:rPr>
              <w:fldChar w:fldCharType="end"/>
            </w:r>
          </w:hyperlink>
        </w:p>
        <w:p w14:paraId="6E12C0D3" w14:textId="64F1BCED" w:rsidR="00452252" w:rsidRDefault="00000000">
          <w:pPr>
            <w:pStyle w:val="Verzeichnis2"/>
            <w:tabs>
              <w:tab w:val="left" w:pos="960"/>
              <w:tab w:val="right" w:leader="dot" w:pos="8834"/>
            </w:tabs>
            <w:rPr>
              <w:rFonts w:asciiTheme="minorHAnsi" w:hAnsiTheme="minorHAnsi"/>
              <w:bCs w:val="0"/>
              <w:sz w:val="24"/>
              <w:szCs w:val="24"/>
            </w:rPr>
          </w:pPr>
          <w:hyperlink w:anchor="_Toc24113079" w:history="1">
            <w:r w:rsidR="00452252" w:rsidRPr="001A60F3">
              <w:rPr>
                <w:rStyle w:val="Hyperlink"/>
              </w:rPr>
              <w:t>6.1</w:t>
            </w:r>
            <w:r w:rsidR="00452252">
              <w:rPr>
                <w:rFonts w:asciiTheme="minorHAnsi" w:hAnsiTheme="minorHAnsi"/>
                <w:bCs w:val="0"/>
                <w:sz w:val="24"/>
                <w:szCs w:val="24"/>
              </w:rPr>
              <w:tab/>
            </w:r>
            <w:r w:rsidR="00452252" w:rsidRPr="001A60F3">
              <w:rPr>
                <w:rStyle w:val="Hyperlink"/>
              </w:rPr>
              <w:t>Einstieg – das Internet als Modell</w:t>
            </w:r>
            <w:r w:rsidR="00452252">
              <w:rPr>
                <w:webHidden/>
              </w:rPr>
              <w:tab/>
            </w:r>
            <w:r w:rsidR="00452252">
              <w:rPr>
                <w:webHidden/>
              </w:rPr>
              <w:fldChar w:fldCharType="begin"/>
            </w:r>
            <w:r w:rsidR="00452252">
              <w:rPr>
                <w:webHidden/>
              </w:rPr>
              <w:instrText xml:space="preserve"> PAGEREF _Toc24113079 \h </w:instrText>
            </w:r>
            <w:r w:rsidR="00452252">
              <w:rPr>
                <w:webHidden/>
              </w:rPr>
            </w:r>
            <w:r w:rsidR="00452252">
              <w:rPr>
                <w:webHidden/>
              </w:rPr>
              <w:fldChar w:fldCharType="separate"/>
            </w:r>
            <w:r w:rsidR="00452252">
              <w:rPr>
                <w:webHidden/>
              </w:rPr>
              <w:t>6</w:t>
            </w:r>
            <w:r w:rsidR="00452252">
              <w:rPr>
                <w:webHidden/>
              </w:rPr>
              <w:fldChar w:fldCharType="end"/>
            </w:r>
          </w:hyperlink>
        </w:p>
        <w:p w14:paraId="607C56B0" w14:textId="2A383B3C" w:rsidR="00452252" w:rsidRDefault="00000000">
          <w:pPr>
            <w:pStyle w:val="Verzeichnis2"/>
            <w:tabs>
              <w:tab w:val="left" w:pos="960"/>
              <w:tab w:val="right" w:leader="dot" w:pos="8834"/>
            </w:tabs>
            <w:rPr>
              <w:rFonts w:asciiTheme="minorHAnsi" w:hAnsiTheme="minorHAnsi"/>
              <w:bCs w:val="0"/>
              <w:sz w:val="24"/>
              <w:szCs w:val="24"/>
            </w:rPr>
          </w:pPr>
          <w:hyperlink w:anchor="_Toc24113080" w:history="1">
            <w:r w:rsidR="00452252" w:rsidRPr="001A60F3">
              <w:rPr>
                <w:rStyle w:val="Hyperlink"/>
              </w:rPr>
              <w:t>6.2</w:t>
            </w:r>
            <w:r w:rsidR="00452252">
              <w:rPr>
                <w:rFonts w:asciiTheme="minorHAnsi" w:hAnsiTheme="minorHAnsi"/>
                <w:bCs w:val="0"/>
                <w:sz w:val="24"/>
                <w:szCs w:val="24"/>
              </w:rPr>
              <w:tab/>
            </w:r>
            <w:r w:rsidR="00452252" w:rsidRPr="001A60F3">
              <w:rPr>
                <w:rStyle w:val="Hyperlink"/>
              </w:rPr>
              <w:t>Das Planspiel</w:t>
            </w:r>
            <w:r w:rsidR="00452252">
              <w:rPr>
                <w:webHidden/>
              </w:rPr>
              <w:tab/>
            </w:r>
            <w:r w:rsidR="00452252">
              <w:rPr>
                <w:webHidden/>
              </w:rPr>
              <w:fldChar w:fldCharType="begin"/>
            </w:r>
            <w:r w:rsidR="00452252">
              <w:rPr>
                <w:webHidden/>
              </w:rPr>
              <w:instrText xml:space="preserve"> PAGEREF _Toc24113080 \h </w:instrText>
            </w:r>
            <w:r w:rsidR="00452252">
              <w:rPr>
                <w:webHidden/>
              </w:rPr>
            </w:r>
            <w:r w:rsidR="00452252">
              <w:rPr>
                <w:webHidden/>
              </w:rPr>
              <w:fldChar w:fldCharType="separate"/>
            </w:r>
            <w:r w:rsidR="00452252">
              <w:rPr>
                <w:webHidden/>
              </w:rPr>
              <w:t>9</w:t>
            </w:r>
            <w:r w:rsidR="00452252">
              <w:rPr>
                <w:webHidden/>
              </w:rPr>
              <w:fldChar w:fldCharType="end"/>
            </w:r>
          </w:hyperlink>
        </w:p>
        <w:p w14:paraId="1D16777B" w14:textId="4BB22C13" w:rsidR="00452252" w:rsidRDefault="00000000">
          <w:pPr>
            <w:pStyle w:val="Verzeichnis2"/>
            <w:tabs>
              <w:tab w:val="left" w:pos="960"/>
              <w:tab w:val="right" w:leader="dot" w:pos="8834"/>
            </w:tabs>
            <w:rPr>
              <w:rFonts w:asciiTheme="minorHAnsi" w:hAnsiTheme="minorHAnsi"/>
              <w:bCs w:val="0"/>
              <w:sz w:val="24"/>
              <w:szCs w:val="24"/>
            </w:rPr>
          </w:pPr>
          <w:hyperlink w:anchor="_Toc24113081" w:history="1">
            <w:r w:rsidR="00452252" w:rsidRPr="001A60F3">
              <w:rPr>
                <w:rStyle w:val="Hyperlink"/>
                <w:rFonts w:eastAsia="Times New Roman" w:cstheme="minorHAnsi"/>
              </w:rPr>
              <w:t>6.3</w:t>
            </w:r>
            <w:r w:rsidR="00452252">
              <w:rPr>
                <w:rFonts w:asciiTheme="minorHAnsi" w:hAnsiTheme="minorHAnsi"/>
                <w:bCs w:val="0"/>
                <w:sz w:val="24"/>
                <w:szCs w:val="24"/>
              </w:rPr>
              <w:tab/>
            </w:r>
            <w:r w:rsidR="00452252" w:rsidRPr="001A60F3">
              <w:rPr>
                <w:rStyle w:val="Hyperlink"/>
                <w:rFonts w:eastAsia="Times New Roman" w:cstheme="minorHAnsi"/>
              </w:rPr>
              <w:t>Entwicklung Sequenz-Diagramm</w:t>
            </w:r>
            <w:r w:rsidR="00452252">
              <w:rPr>
                <w:webHidden/>
              </w:rPr>
              <w:tab/>
            </w:r>
            <w:r w:rsidR="00452252">
              <w:rPr>
                <w:webHidden/>
              </w:rPr>
              <w:fldChar w:fldCharType="begin"/>
            </w:r>
            <w:r w:rsidR="00452252">
              <w:rPr>
                <w:webHidden/>
              </w:rPr>
              <w:instrText xml:space="preserve"> PAGEREF _Toc24113081 \h </w:instrText>
            </w:r>
            <w:r w:rsidR="00452252">
              <w:rPr>
                <w:webHidden/>
              </w:rPr>
            </w:r>
            <w:r w:rsidR="00452252">
              <w:rPr>
                <w:webHidden/>
              </w:rPr>
              <w:fldChar w:fldCharType="separate"/>
            </w:r>
            <w:r w:rsidR="00452252">
              <w:rPr>
                <w:webHidden/>
              </w:rPr>
              <w:t>10</w:t>
            </w:r>
            <w:r w:rsidR="00452252">
              <w:rPr>
                <w:webHidden/>
              </w:rPr>
              <w:fldChar w:fldCharType="end"/>
            </w:r>
          </w:hyperlink>
        </w:p>
        <w:p w14:paraId="01F25F7C" w14:textId="5C8FFBA4" w:rsidR="00452252" w:rsidRDefault="00000000">
          <w:pPr>
            <w:pStyle w:val="Verzeichnis2"/>
            <w:tabs>
              <w:tab w:val="left" w:pos="960"/>
              <w:tab w:val="right" w:leader="dot" w:pos="8834"/>
            </w:tabs>
            <w:rPr>
              <w:rFonts w:asciiTheme="minorHAnsi" w:hAnsiTheme="minorHAnsi"/>
              <w:bCs w:val="0"/>
              <w:sz w:val="24"/>
              <w:szCs w:val="24"/>
            </w:rPr>
          </w:pPr>
          <w:hyperlink w:anchor="_Toc24113082" w:history="1">
            <w:r w:rsidR="00452252" w:rsidRPr="001A60F3">
              <w:rPr>
                <w:rStyle w:val="Hyperlink"/>
                <w:rFonts w:cstheme="minorHAnsi"/>
              </w:rPr>
              <w:t>6.4</w:t>
            </w:r>
            <w:r w:rsidR="00452252">
              <w:rPr>
                <w:rFonts w:asciiTheme="minorHAnsi" w:hAnsiTheme="minorHAnsi"/>
                <w:bCs w:val="0"/>
                <w:sz w:val="24"/>
                <w:szCs w:val="24"/>
              </w:rPr>
              <w:tab/>
            </w:r>
            <w:r w:rsidR="00452252" w:rsidRPr="001A60F3">
              <w:rPr>
                <w:rStyle w:val="Hyperlink"/>
                <w:rFonts w:cstheme="minorHAnsi"/>
              </w:rPr>
              <w:t>Grober Unterrichtsplan</w:t>
            </w:r>
            <w:r w:rsidR="00452252">
              <w:rPr>
                <w:webHidden/>
              </w:rPr>
              <w:tab/>
            </w:r>
            <w:r w:rsidR="00452252">
              <w:rPr>
                <w:webHidden/>
              </w:rPr>
              <w:fldChar w:fldCharType="begin"/>
            </w:r>
            <w:r w:rsidR="00452252">
              <w:rPr>
                <w:webHidden/>
              </w:rPr>
              <w:instrText xml:space="preserve"> PAGEREF _Toc24113082 \h </w:instrText>
            </w:r>
            <w:r w:rsidR="00452252">
              <w:rPr>
                <w:webHidden/>
              </w:rPr>
            </w:r>
            <w:r w:rsidR="00452252">
              <w:rPr>
                <w:webHidden/>
              </w:rPr>
              <w:fldChar w:fldCharType="separate"/>
            </w:r>
            <w:r w:rsidR="00452252">
              <w:rPr>
                <w:webHidden/>
              </w:rPr>
              <w:t>11</w:t>
            </w:r>
            <w:r w:rsidR="00452252">
              <w:rPr>
                <w:webHidden/>
              </w:rPr>
              <w:fldChar w:fldCharType="end"/>
            </w:r>
          </w:hyperlink>
        </w:p>
        <w:p w14:paraId="4A45DB8F" w14:textId="29F703D4" w:rsidR="00452252" w:rsidRDefault="00000000">
          <w:pPr>
            <w:pStyle w:val="Verzeichnis2"/>
            <w:tabs>
              <w:tab w:val="left" w:pos="960"/>
              <w:tab w:val="right" w:leader="dot" w:pos="8834"/>
            </w:tabs>
            <w:rPr>
              <w:rFonts w:asciiTheme="minorHAnsi" w:hAnsiTheme="minorHAnsi"/>
              <w:bCs w:val="0"/>
              <w:sz w:val="24"/>
              <w:szCs w:val="24"/>
            </w:rPr>
          </w:pPr>
          <w:hyperlink w:anchor="_Toc24113083" w:history="1">
            <w:r w:rsidR="00452252" w:rsidRPr="001A60F3">
              <w:rPr>
                <w:rStyle w:val="Hyperlink"/>
              </w:rPr>
              <w:t>6.5</w:t>
            </w:r>
            <w:r w:rsidR="00452252">
              <w:rPr>
                <w:rFonts w:asciiTheme="minorHAnsi" w:hAnsiTheme="minorHAnsi"/>
                <w:bCs w:val="0"/>
                <w:sz w:val="24"/>
                <w:szCs w:val="24"/>
              </w:rPr>
              <w:tab/>
            </w:r>
            <w:r w:rsidR="00452252" w:rsidRPr="001A60F3">
              <w:rPr>
                <w:rStyle w:val="Hyperlink"/>
              </w:rPr>
              <w:t>Stundenverlaufsskizzen</w:t>
            </w:r>
            <w:r w:rsidR="00452252">
              <w:rPr>
                <w:webHidden/>
              </w:rPr>
              <w:tab/>
            </w:r>
            <w:r w:rsidR="00452252">
              <w:rPr>
                <w:webHidden/>
              </w:rPr>
              <w:fldChar w:fldCharType="begin"/>
            </w:r>
            <w:r w:rsidR="00452252">
              <w:rPr>
                <w:webHidden/>
              </w:rPr>
              <w:instrText xml:space="preserve"> PAGEREF _Toc24113083 \h </w:instrText>
            </w:r>
            <w:r w:rsidR="00452252">
              <w:rPr>
                <w:webHidden/>
              </w:rPr>
            </w:r>
            <w:r w:rsidR="00452252">
              <w:rPr>
                <w:webHidden/>
              </w:rPr>
              <w:fldChar w:fldCharType="separate"/>
            </w:r>
            <w:r w:rsidR="00452252">
              <w:rPr>
                <w:webHidden/>
              </w:rPr>
              <w:t>12</w:t>
            </w:r>
            <w:r w:rsidR="00452252">
              <w:rPr>
                <w:webHidden/>
              </w:rPr>
              <w:fldChar w:fldCharType="end"/>
            </w:r>
          </w:hyperlink>
        </w:p>
        <w:p w14:paraId="7504C9AD" w14:textId="5EBAB9DF" w:rsidR="00452252" w:rsidRDefault="00000000">
          <w:pPr>
            <w:pStyle w:val="Verzeichnis3"/>
            <w:tabs>
              <w:tab w:val="left" w:pos="1200"/>
              <w:tab w:val="right" w:leader="dot" w:pos="8834"/>
            </w:tabs>
            <w:rPr>
              <w:rFonts w:asciiTheme="minorHAnsi" w:hAnsiTheme="minorHAnsi"/>
              <w:bCs w:val="0"/>
              <w:sz w:val="24"/>
              <w:szCs w:val="24"/>
            </w:rPr>
          </w:pPr>
          <w:hyperlink w:anchor="_Toc24113084" w:history="1">
            <w:r w:rsidR="00452252" w:rsidRPr="001A60F3">
              <w:rPr>
                <w:rStyle w:val="Hyperlink"/>
              </w:rPr>
              <w:t>6.5.1</w:t>
            </w:r>
            <w:r w:rsidR="00452252">
              <w:rPr>
                <w:rFonts w:asciiTheme="minorHAnsi" w:hAnsiTheme="minorHAnsi"/>
                <w:bCs w:val="0"/>
                <w:sz w:val="24"/>
                <w:szCs w:val="24"/>
              </w:rPr>
              <w:tab/>
            </w:r>
            <w:r w:rsidR="00452252" w:rsidRPr="001A60F3">
              <w:rPr>
                <w:rStyle w:val="Hyperlink"/>
              </w:rPr>
              <w:t>Vorbereitung</w:t>
            </w:r>
            <w:r w:rsidR="00452252">
              <w:rPr>
                <w:webHidden/>
              </w:rPr>
              <w:tab/>
            </w:r>
            <w:r w:rsidR="00452252">
              <w:rPr>
                <w:webHidden/>
              </w:rPr>
              <w:fldChar w:fldCharType="begin"/>
            </w:r>
            <w:r w:rsidR="00452252">
              <w:rPr>
                <w:webHidden/>
              </w:rPr>
              <w:instrText xml:space="preserve"> PAGEREF _Toc24113084 \h </w:instrText>
            </w:r>
            <w:r w:rsidR="00452252">
              <w:rPr>
                <w:webHidden/>
              </w:rPr>
            </w:r>
            <w:r w:rsidR="00452252">
              <w:rPr>
                <w:webHidden/>
              </w:rPr>
              <w:fldChar w:fldCharType="separate"/>
            </w:r>
            <w:r w:rsidR="00452252">
              <w:rPr>
                <w:webHidden/>
              </w:rPr>
              <w:t>12</w:t>
            </w:r>
            <w:r w:rsidR="00452252">
              <w:rPr>
                <w:webHidden/>
              </w:rPr>
              <w:fldChar w:fldCharType="end"/>
            </w:r>
          </w:hyperlink>
        </w:p>
        <w:p w14:paraId="53B9E2B0" w14:textId="798AAD47" w:rsidR="00452252" w:rsidRDefault="00000000">
          <w:pPr>
            <w:pStyle w:val="Verzeichnis3"/>
            <w:tabs>
              <w:tab w:val="left" w:pos="1200"/>
              <w:tab w:val="right" w:leader="dot" w:pos="8834"/>
            </w:tabs>
            <w:rPr>
              <w:rFonts w:asciiTheme="minorHAnsi" w:hAnsiTheme="minorHAnsi"/>
              <w:bCs w:val="0"/>
              <w:sz w:val="24"/>
              <w:szCs w:val="24"/>
            </w:rPr>
          </w:pPr>
          <w:hyperlink w:anchor="_Toc24113085" w:history="1">
            <w:r w:rsidR="00452252" w:rsidRPr="001A60F3">
              <w:rPr>
                <w:rStyle w:val="Hyperlink"/>
              </w:rPr>
              <w:t>6.5.2</w:t>
            </w:r>
            <w:r w:rsidR="00452252">
              <w:rPr>
                <w:rFonts w:asciiTheme="minorHAnsi" w:hAnsiTheme="minorHAnsi"/>
                <w:bCs w:val="0"/>
                <w:sz w:val="24"/>
                <w:szCs w:val="24"/>
              </w:rPr>
              <w:tab/>
            </w:r>
            <w:r w:rsidR="00452252" w:rsidRPr="001A60F3">
              <w:rPr>
                <w:rStyle w:val="Hyperlink"/>
              </w:rPr>
              <w:t>Unterrichtsstunde</w:t>
            </w:r>
            <w:r w:rsidR="00452252">
              <w:rPr>
                <w:webHidden/>
              </w:rPr>
              <w:tab/>
            </w:r>
            <w:r w:rsidR="00452252">
              <w:rPr>
                <w:webHidden/>
              </w:rPr>
              <w:fldChar w:fldCharType="begin"/>
            </w:r>
            <w:r w:rsidR="00452252">
              <w:rPr>
                <w:webHidden/>
              </w:rPr>
              <w:instrText xml:space="preserve"> PAGEREF _Toc24113085 \h </w:instrText>
            </w:r>
            <w:r w:rsidR="00452252">
              <w:rPr>
                <w:webHidden/>
              </w:rPr>
            </w:r>
            <w:r w:rsidR="00452252">
              <w:rPr>
                <w:webHidden/>
              </w:rPr>
              <w:fldChar w:fldCharType="separate"/>
            </w:r>
            <w:r w:rsidR="00452252">
              <w:rPr>
                <w:webHidden/>
              </w:rPr>
              <w:t>12</w:t>
            </w:r>
            <w:r w:rsidR="00452252">
              <w:rPr>
                <w:webHidden/>
              </w:rPr>
              <w:fldChar w:fldCharType="end"/>
            </w:r>
          </w:hyperlink>
        </w:p>
        <w:p w14:paraId="1D3A690F" w14:textId="057032D3" w:rsidR="00452252" w:rsidRDefault="00000000">
          <w:pPr>
            <w:pStyle w:val="Verzeichnis1"/>
            <w:rPr>
              <w:rFonts w:asciiTheme="minorHAnsi" w:hAnsiTheme="minorHAnsi"/>
              <w:bCs w:val="0"/>
              <w:sz w:val="24"/>
              <w:szCs w:val="24"/>
            </w:rPr>
          </w:pPr>
          <w:hyperlink w:anchor="_Toc24113086" w:history="1">
            <w:r w:rsidR="00452252" w:rsidRPr="001A60F3">
              <w:rPr>
                <w:rStyle w:val="Hyperlink"/>
              </w:rPr>
              <w:t>7</w:t>
            </w:r>
            <w:r w:rsidR="00452252">
              <w:rPr>
                <w:rFonts w:asciiTheme="minorHAnsi" w:hAnsiTheme="minorHAnsi"/>
                <w:bCs w:val="0"/>
                <w:sz w:val="24"/>
                <w:szCs w:val="24"/>
              </w:rPr>
              <w:tab/>
            </w:r>
            <w:r w:rsidR="00452252" w:rsidRPr="001A60F3">
              <w:rPr>
                <w:rStyle w:val="Hyperlink"/>
              </w:rPr>
              <w:t>Einbettung in verschiedene Fächer und Themen</w:t>
            </w:r>
            <w:r w:rsidR="00452252">
              <w:rPr>
                <w:webHidden/>
              </w:rPr>
              <w:tab/>
            </w:r>
            <w:r w:rsidR="00452252">
              <w:rPr>
                <w:webHidden/>
              </w:rPr>
              <w:fldChar w:fldCharType="begin"/>
            </w:r>
            <w:r w:rsidR="00452252">
              <w:rPr>
                <w:webHidden/>
              </w:rPr>
              <w:instrText xml:space="preserve"> PAGEREF _Toc24113086 \h </w:instrText>
            </w:r>
            <w:r w:rsidR="00452252">
              <w:rPr>
                <w:webHidden/>
              </w:rPr>
            </w:r>
            <w:r w:rsidR="00452252">
              <w:rPr>
                <w:webHidden/>
              </w:rPr>
              <w:fldChar w:fldCharType="separate"/>
            </w:r>
            <w:r w:rsidR="00452252">
              <w:rPr>
                <w:webHidden/>
              </w:rPr>
              <w:t>14</w:t>
            </w:r>
            <w:r w:rsidR="00452252">
              <w:rPr>
                <w:webHidden/>
              </w:rPr>
              <w:fldChar w:fldCharType="end"/>
            </w:r>
          </w:hyperlink>
        </w:p>
        <w:p w14:paraId="64DD263C" w14:textId="42F36BC9" w:rsidR="00452252" w:rsidRDefault="00000000">
          <w:pPr>
            <w:pStyle w:val="Verzeichnis1"/>
            <w:rPr>
              <w:rFonts w:asciiTheme="minorHAnsi" w:hAnsiTheme="minorHAnsi"/>
              <w:bCs w:val="0"/>
              <w:sz w:val="24"/>
              <w:szCs w:val="24"/>
            </w:rPr>
          </w:pPr>
          <w:hyperlink w:anchor="_Toc24113087" w:history="1">
            <w:r w:rsidR="00452252" w:rsidRPr="001A60F3">
              <w:rPr>
                <w:rStyle w:val="Hyperlink"/>
              </w:rPr>
              <w:t>8</w:t>
            </w:r>
            <w:r w:rsidR="00452252">
              <w:rPr>
                <w:rFonts w:asciiTheme="minorHAnsi" w:hAnsiTheme="minorHAnsi"/>
                <w:bCs w:val="0"/>
                <w:sz w:val="24"/>
                <w:szCs w:val="24"/>
              </w:rPr>
              <w:tab/>
            </w:r>
            <w:r w:rsidR="00452252" w:rsidRPr="001A60F3">
              <w:rPr>
                <w:rStyle w:val="Hyperlink"/>
              </w:rPr>
              <w:t>Anschlussthemen</w:t>
            </w:r>
            <w:r w:rsidR="00452252">
              <w:rPr>
                <w:webHidden/>
              </w:rPr>
              <w:tab/>
            </w:r>
            <w:r w:rsidR="00452252">
              <w:rPr>
                <w:webHidden/>
              </w:rPr>
              <w:fldChar w:fldCharType="begin"/>
            </w:r>
            <w:r w:rsidR="00452252">
              <w:rPr>
                <w:webHidden/>
              </w:rPr>
              <w:instrText xml:space="preserve"> PAGEREF _Toc24113087 \h </w:instrText>
            </w:r>
            <w:r w:rsidR="00452252">
              <w:rPr>
                <w:webHidden/>
              </w:rPr>
            </w:r>
            <w:r w:rsidR="00452252">
              <w:rPr>
                <w:webHidden/>
              </w:rPr>
              <w:fldChar w:fldCharType="separate"/>
            </w:r>
            <w:r w:rsidR="00452252">
              <w:rPr>
                <w:webHidden/>
              </w:rPr>
              <w:t>14</w:t>
            </w:r>
            <w:r w:rsidR="00452252">
              <w:rPr>
                <w:webHidden/>
              </w:rPr>
              <w:fldChar w:fldCharType="end"/>
            </w:r>
          </w:hyperlink>
        </w:p>
        <w:p w14:paraId="1310B812" w14:textId="356A19CD" w:rsidR="00452252" w:rsidRDefault="00000000">
          <w:pPr>
            <w:pStyle w:val="Verzeichnis1"/>
            <w:rPr>
              <w:rFonts w:asciiTheme="minorHAnsi" w:hAnsiTheme="minorHAnsi"/>
              <w:bCs w:val="0"/>
              <w:sz w:val="24"/>
              <w:szCs w:val="24"/>
            </w:rPr>
          </w:pPr>
          <w:hyperlink w:anchor="_Toc24113088" w:history="1">
            <w:r w:rsidR="00452252" w:rsidRPr="001A60F3">
              <w:rPr>
                <w:rStyle w:val="Hyperlink"/>
              </w:rPr>
              <w:t>9</w:t>
            </w:r>
            <w:r w:rsidR="00452252">
              <w:rPr>
                <w:rFonts w:asciiTheme="minorHAnsi" w:hAnsiTheme="minorHAnsi"/>
                <w:bCs w:val="0"/>
                <w:sz w:val="24"/>
                <w:szCs w:val="24"/>
              </w:rPr>
              <w:tab/>
            </w:r>
            <w:r w:rsidR="00452252" w:rsidRPr="001A60F3">
              <w:rPr>
                <w:rStyle w:val="Hyperlink"/>
              </w:rPr>
              <w:t>Literatur und Links</w:t>
            </w:r>
            <w:r w:rsidR="00452252">
              <w:rPr>
                <w:webHidden/>
              </w:rPr>
              <w:tab/>
            </w:r>
            <w:r w:rsidR="00452252">
              <w:rPr>
                <w:webHidden/>
              </w:rPr>
              <w:fldChar w:fldCharType="begin"/>
            </w:r>
            <w:r w:rsidR="00452252">
              <w:rPr>
                <w:webHidden/>
              </w:rPr>
              <w:instrText xml:space="preserve"> PAGEREF _Toc24113088 \h </w:instrText>
            </w:r>
            <w:r w:rsidR="00452252">
              <w:rPr>
                <w:webHidden/>
              </w:rPr>
            </w:r>
            <w:r w:rsidR="00452252">
              <w:rPr>
                <w:webHidden/>
              </w:rPr>
              <w:fldChar w:fldCharType="separate"/>
            </w:r>
            <w:r w:rsidR="00452252">
              <w:rPr>
                <w:webHidden/>
              </w:rPr>
              <w:t>15</w:t>
            </w:r>
            <w:r w:rsidR="00452252">
              <w:rPr>
                <w:webHidden/>
              </w:rPr>
              <w:fldChar w:fldCharType="end"/>
            </w:r>
          </w:hyperlink>
        </w:p>
        <w:p w14:paraId="03725014" w14:textId="02A121BF" w:rsidR="00452252" w:rsidRDefault="00000000">
          <w:pPr>
            <w:pStyle w:val="Verzeichnis1"/>
            <w:rPr>
              <w:rFonts w:asciiTheme="minorHAnsi" w:hAnsiTheme="minorHAnsi"/>
              <w:bCs w:val="0"/>
              <w:sz w:val="24"/>
              <w:szCs w:val="24"/>
            </w:rPr>
          </w:pPr>
          <w:hyperlink w:anchor="_Toc24113089" w:history="1">
            <w:r w:rsidR="00452252" w:rsidRPr="001A60F3">
              <w:rPr>
                <w:rStyle w:val="Hyperlink"/>
              </w:rPr>
              <w:t>10</w:t>
            </w:r>
            <w:r w:rsidR="00452252">
              <w:rPr>
                <w:rFonts w:asciiTheme="minorHAnsi" w:hAnsiTheme="minorHAnsi"/>
                <w:bCs w:val="0"/>
                <w:sz w:val="24"/>
                <w:szCs w:val="24"/>
              </w:rPr>
              <w:tab/>
            </w:r>
            <w:r w:rsidR="00452252" w:rsidRPr="001A60F3">
              <w:rPr>
                <w:rStyle w:val="Hyperlink"/>
              </w:rPr>
              <w:t>Arbeitsmaterialien</w:t>
            </w:r>
            <w:r w:rsidR="00452252">
              <w:rPr>
                <w:webHidden/>
              </w:rPr>
              <w:tab/>
            </w:r>
            <w:r w:rsidR="00452252">
              <w:rPr>
                <w:webHidden/>
              </w:rPr>
              <w:fldChar w:fldCharType="begin"/>
            </w:r>
            <w:r w:rsidR="00452252">
              <w:rPr>
                <w:webHidden/>
              </w:rPr>
              <w:instrText xml:space="preserve"> PAGEREF _Toc24113089 \h </w:instrText>
            </w:r>
            <w:r w:rsidR="00452252">
              <w:rPr>
                <w:webHidden/>
              </w:rPr>
            </w:r>
            <w:r w:rsidR="00452252">
              <w:rPr>
                <w:webHidden/>
              </w:rPr>
              <w:fldChar w:fldCharType="separate"/>
            </w:r>
            <w:r w:rsidR="00452252">
              <w:rPr>
                <w:webHidden/>
              </w:rPr>
              <w:t>15</w:t>
            </w:r>
            <w:r w:rsidR="00452252">
              <w:rPr>
                <w:webHidden/>
              </w:rPr>
              <w:fldChar w:fldCharType="end"/>
            </w:r>
          </w:hyperlink>
        </w:p>
        <w:p w14:paraId="5376B1F5" w14:textId="3FFF6252" w:rsidR="00452252" w:rsidRDefault="00000000">
          <w:pPr>
            <w:pStyle w:val="Verzeichnis1"/>
            <w:rPr>
              <w:rFonts w:asciiTheme="minorHAnsi" w:hAnsiTheme="minorHAnsi"/>
              <w:bCs w:val="0"/>
              <w:sz w:val="24"/>
              <w:szCs w:val="24"/>
            </w:rPr>
          </w:pPr>
          <w:hyperlink w:anchor="_Toc24113090" w:history="1">
            <w:r w:rsidR="00452252" w:rsidRPr="001A60F3">
              <w:rPr>
                <w:rStyle w:val="Hyperlink"/>
              </w:rPr>
              <w:t>11</w:t>
            </w:r>
            <w:r w:rsidR="00452252">
              <w:rPr>
                <w:rFonts w:asciiTheme="minorHAnsi" w:hAnsiTheme="minorHAnsi"/>
                <w:bCs w:val="0"/>
                <w:sz w:val="24"/>
                <w:szCs w:val="24"/>
              </w:rPr>
              <w:tab/>
            </w:r>
            <w:r w:rsidR="00452252" w:rsidRPr="001A60F3">
              <w:rPr>
                <w:rStyle w:val="Hyperlink"/>
              </w:rPr>
              <w:t>Glossar</w:t>
            </w:r>
            <w:r w:rsidR="00452252">
              <w:rPr>
                <w:webHidden/>
              </w:rPr>
              <w:tab/>
            </w:r>
            <w:r w:rsidR="00452252">
              <w:rPr>
                <w:webHidden/>
              </w:rPr>
              <w:fldChar w:fldCharType="begin"/>
            </w:r>
            <w:r w:rsidR="00452252">
              <w:rPr>
                <w:webHidden/>
              </w:rPr>
              <w:instrText xml:space="preserve"> PAGEREF _Toc24113090 \h </w:instrText>
            </w:r>
            <w:r w:rsidR="00452252">
              <w:rPr>
                <w:webHidden/>
              </w:rPr>
            </w:r>
            <w:r w:rsidR="00452252">
              <w:rPr>
                <w:webHidden/>
              </w:rPr>
              <w:fldChar w:fldCharType="separate"/>
            </w:r>
            <w:r w:rsidR="00452252">
              <w:rPr>
                <w:webHidden/>
              </w:rPr>
              <w:t>16</w:t>
            </w:r>
            <w:r w:rsidR="00452252">
              <w:rPr>
                <w:webHidden/>
              </w:rPr>
              <w:fldChar w:fldCharType="end"/>
            </w:r>
          </w:hyperlink>
        </w:p>
        <w:p w14:paraId="0B95E1AB" w14:textId="52DA3AE5" w:rsidR="00452252" w:rsidRDefault="00000000">
          <w:pPr>
            <w:pStyle w:val="Verzeichnis1"/>
            <w:rPr>
              <w:rFonts w:asciiTheme="minorHAnsi" w:hAnsiTheme="minorHAnsi"/>
              <w:bCs w:val="0"/>
              <w:sz w:val="24"/>
              <w:szCs w:val="24"/>
            </w:rPr>
          </w:pPr>
          <w:hyperlink w:anchor="_Toc24113091" w:history="1">
            <w:r w:rsidR="00452252" w:rsidRPr="001A60F3">
              <w:rPr>
                <w:rStyle w:val="Hyperlink"/>
              </w:rPr>
              <w:t>12</w:t>
            </w:r>
            <w:r w:rsidR="00452252">
              <w:rPr>
                <w:rFonts w:asciiTheme="minorHAnsi" w:hAnsiTheme="minorHAnsi"/>
                <w:bCs w:val="0"/>
                <w:sz w:val="24"/>
                <w:szCs w:val="24"/>
              </w:rPr>
              <w:tab/>
            </w:r>
            <w:r w:rsidR="00452252" w:rsidRPr="001A60F3">
              <w:rPr>
                <w:rStyle w:val="Hyperlink"/>
              </w:rPr>
              <w:t>FAQs</w:t>
            </w:r>
            <w:r w:rsidR="00452252">
              <w:rPr>
                <w:webHidden/>
              </w:rPr>
              <w:tab/>
            </w:r>
            <w:r w:rsidR="00452252">
              <w:rPr>
                <w:webHidden/>
              </w:rPr>
              <w:fldChar w:fldCharType="begin"/>
            </w:r>
            <w:r w:rsidR="00452252">
              <w:rPr>
                <w:webHidden/>
              </w:rPr>
              <w:instrText xml:space="preserve"> PAGEREF _Toc24113091 \h </w:instrText>
            </w:r>
            <w:r w:rsidR="00452252">
              <w:rPr>
                <w:webHidden/>
              </w:rPr>
            </w:r>
            <w:r w:rsidR="00452252">
              <w:rPr>
                <w:webHidden/>
              </w:rPr>
              <w:fldChar w:fldCharType="separate"/>
            </w:r>
            <w:r w:rsidR="00452252">
              <w:rPr>
                <w:webHidden/>
              </w:rPr>
              <w:t>16</w:t>
            </w:r>
            <w:r w:rsidR="00452252">
              <w:rPr>
                <w:webHidden/>
              </w:rPr>
              <w:fldChar w:fldCharType="end"/>
            </w:r>
          </w:hyperlink>
        </w:p>
        <w:p w14:paraId="28F5D4C8" w14:textId="0FFF128C" w:rsidR="006B1729" w:rsidRPr="006B1729" w:rsidRDefault="006B1729">
          <w:r>
            <w:rPr>
              <w:b/>
              <w:bCs w:val="0"/>
            </w:rPr>
            <w:fldChar w:fldCharType="end"/>
          </w:r>
        </w:p>
      </w:sdtContent>
    </w:sdt>
    <w:p w14:paraId="79F0C58F" w14:textId="77777777" w:rsidR="006B1729" w:rsidRPr="006B1729" w:rsidRDefault="006B1729">
      <w:r w:rsidRPr="006B1729">
        <w:br w:type="page"/>
      </w:r>
    </w:p>
    <w:p w14:paraId="24D7F50A" w14:textId="079CBA4B" w:rsidR="00DD6851" w:rsidRPr="00DC7C7F" w:rsidRDefault="00ED0DE7" w:rsidP="00DC7C7F">
      <w:pPr>
        <w:pStyle w:val="berschrift1"/>
      </w:pPr>
      <w:bookmarkStart w:id="0" w:name="_Toc24113073"/>
      <w:r w:rsidRPr="004F3B63">
        <w:rPr>
          <w:rFonts w:cstheme="minorHAnsi"/>
          <w:noProof/>
        </w:rPr>
        <w:lastRenderedPageBreak/>
        <w:drawing>
          <wp:anchor distT="0" distB="0" distL="114300" distR="114300" simplePos="0" relativeHeight="251653632" behindDoc="1" locked="0" layoutInCell="1" allowOverlap="1" wp14:anchorId="159FE68F" wp14:editId="5894A451">
            <wp:simplePos x="0" y="0"/>
            <wp:positionH relativeFrom="margin">
              <wp:posOffset>2646680</wp:posOffset>
            </wp:positionH>
            <wp:positionV relativeFrom="paragraph">
              <wp:posOffset>13335</wp:posOffset>
            </wp:positionV>
            <wp:extent cx="2964815" cy="2276475"/>
            <wp:effectExtent l="0" t="0" r="6985" b="9525"/>
            <wp:wrapTight wrapText="bothSides">
              <wp:wrapPolygon edited="0">
                <wp:start x="0" y="0"/>
                <wp:lineTo x="0" y="21510"/>
                <wp:lineTo x="21512" y="21510"/>
                <wp:lineTo x="21512" y="0"/>
                <wp:lineTo x="0" y="0"/>
              </wp:wrapPolygon>
            </wp:wrapTight>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Felix Hühnlein\Lehramt BBS\Internetspiel\Präsentation\Bilder\Pappmodell 2.JP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flipH="1">
                      <a:off x="0" y="0"/>
                      <a:ext cx="2964815" cy="2276475"/>
                    </a:xfrm>
                    <a:prstGeom prst="rect">
                      <a:avLst/>
                    </a:prstGeom>
                    <a:noFill/>
                  </pic:spPr>
                </pic:pic>
              </a:graphicData>
            </a:graphic>
            <wp14:sizeRelH relativeFrom="margin">
              <wp14:pctWidth>0</wp14:pctWidth>
            </wp14:sizeRelH>
            <wp14:sizeRelV relativeFrom="margin">
              <wp14:pctHeight>0</wp14:pctHeight>
            </wp14:sizeRelV>
          </wp:anchor>
        </w:drawing>
      </w:r>
      <w:r w:rsidR="008C0A8D" w:rsidRPr="00DC7C7F">
        <w:t>D</w:t>
      </w:r>
      <w:r w:rsidR="00D679A6" w:rsidRPr="00DC7C7F">
        <w:t>ie</w:t>
      </w:r>
      <w:r w:rsidR="008C0A8D" w:rsidRPr="00DC7C7F">
        <w:t xml:space="preserve"> Internetversteher</w:t>
      </w:r>
      <w:bookmarkEnd w:id="0"/>
    </w:p>
    <w:p w14:paraId="4849BF02" w14:textId="558C6F75" w:rsidR="00D00F9D" w:rsidRDefault="00D00F9D" w:rsidP="007C2BB8">
      <w:pPr>
        <w:spacing w:line="276" w:lineRule="auto"/>
        <w:jc w:val="both"/>
        <w:rPr>
          <w:rFonts w:cstheme="minorHAnsi"/>
        </w:rPr>
      </w:pPr>
      <w:r w:rsidRPr="004F3B63">
        <w:rPr>
          <w:rFonts w:cstheme="minorHAnsi"/>
        </w:rPr>
        <w:t xml:space="preserve">Vieles in unserem Alltag wäre ohne das Internet gar nicht denkbar. Das wissen schon die Kinder in der Grundschule, aber wie </w:t>
      </w:r>
      <w:r w:rsidR="005769F8">
        <w:rPr>
          <w:rFonts w:cstheme="minorHAnsi"/>
        </w:rPr>
        <w:t>das virtuelle Netz</w:t>
      </w:r>
      <w:r w:rsidR="005769F8" w:rsidRPr="004F3B63">
        <w:rPr>
          <w:rFonts w:cstheme="minorHAnsi"/>
        </w:rPr>
        <w:t xml:space="preserve"> </w:t>
      </w:r>
      <w:r w:rsidRPr="004F3B63">
        <w:rPr>
          <w:rFonts w:cstheme="minorHAnsi"/>
        </w:rPr>
        <w:t xml:space="preserve">technisch funktioniert, ist nur den </w:t>
      </w:r>
      <w:r w:rsidR="008D6BDA">
        <w:rPr>
          <w:rFonts w:cstheme="minorHAnsi"/>
        </w:rPr>
        <w:t>w</w:t>
      </w:r>
      <w:r w:rsidRPr="004F3B63">
        <w:rPr>
          <w:rFonts w:cstheme="minorHAnsi"/>
        </w:rPr>
        <w:t xml:space="preserve">enigsten bekannt. Dieses Modul erklärt altersgerecht die Funktionsweise des Internets anhand von Pappmodellen und einem Rollenspiel. </w:t>
      </w:r>
    </w:p>
    <w:p w14:paraId="50317D47" w14:textId="693E1662" w:rsidR="00D00F9D" w:rsidRPr="00F32F03" w:rsidRDefault="00D00F9D" w:rsidP="007C2BB8">
      <w:pPr>
        <w:spacing w:line="276" w:lineRule="auto"/>
        <w:jc w:val="both"/>
        <w:rPr>
          <w:rFonts w:cstheme="minorHAnsi"/>
        </w:rPr>
      </w:pPr>
      <w:r>
        <w:rPr>
          <w:rFonts w:cstheme="minorHAnsi"/>
        </w:rPr>
        <w:t xml:space="preserve">Im Rahmen des Rollenspiels übernehmen die Schülerinnen und Schüler selbst die Rolle </w:t>
      </w:r>
      <w:r w:rsidR="005769F8">
        <w:rPr>
          <w:rFonts w:cstheme="minorHAnsi"/>
        </w:rPr>
        <w:t xml:space="preserve">etwa </w:t>
      </w:r>
      <w:r>
        <w:rPr>
          <w:rFonts w:cstheme="minorHAnsi"/>
        </w:rPr>
        <w:t>des Routers, Providers</w:t>
      </w:r>
      <w:r w:rsidR="005769F8">
        <w:rPr>
          <w:rFonts w:cstheme="minorHAnsi"/>
        </w:rPr>
        <w:t xml:space="preserve"> oder </w:t>
      </w:r>
      <w:r w:rsidR="00133C25">
        <w:rPr>
          <w:rFonts w:cstheme="minorHAnsi"/>
        </w:rPr>
        <w:t xml:space="preserve">des </w:t>
      </w:r>
      <w:r w:rsidR="005769F8">
        <w:rPr>
          <w:rFonts w:cstheme="minorHAnsi"/>
        </w:rPr>
        <w:t>Domain Name System (</w:t>
      </w:r>
      <w:r>
        <w:rPr>
          <w:rFonts w:cstheme="minorHAnsi"/>
        </w:rPr>
        <w:t>DNS</w:t>
      </w:r>
      <w:r w:rsidR="005769F8">
        <w:rPr>
          <w:rFonts w:cstheme="minorHAnsi"/>
        </w:rPr>
        <w:t>)</w:t>
      </w:r>
      <w:r w:rsidR="00B33EC0">
        <w:rPr>
          <w:rFonts w:cstheme="minorHAnsi"/>
        </w:rPr>
        <w:t>. Auf diese Weise setz</w:t>
      </w:r>
      <w:r>
        <w:rPr>
          <w:rFonts w:cstheme="minorHAnsi"/>
        </w:rPr>
        <w:t>en sie sich aktiv mit den wesentlichen Begriffen auseinander und erfahren, wie Daten von Computern übertragen werden.</w:t>
      </w:r>
    </w:p>
    <w:tbl>
      <w:tblPr>
        <w:tblStyle w:val="Steckbrief"/>
        <w:tblW w:w="0" w:type="auto"/>
        <w:tblLook w:val="04A0" w:firstRow="1" w:lastRow="0" w:firstColumn="1" w:lastColumn="0" w:noHBand="0" w:noVBand="1"/>
      </w:tblPr>
      <w:tblGrid>
        <w:gridCol w:w="3044"/>
        <w:gridCol w:w="539"/>
        <w:gridCol w:w="5375"/>
      </w:tblGrid>
      <w:tr w:rsidR="00BE21DA" w14:paraId="3E4887BE"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31A263FD" w14:textId="77777777" w:rsidR="00BE21DA" w:rsidRPr="00A24E85" w:rsidRDefault="00BE21DA" w:rsidP="00B16FE0">
            <w:r w:rsidRPr="00A24E85">
              <w:t>Lernfeld</w:t>
            </w:r>
            <w:r>
              <w:t>/Cluster</w:t>
            </w:r>
            <w:r w:rsidRPr="00A24E85">
              <w:t>:</w:t>
            </w:r>
          </w:p>
        </w:tc>
        <w:tc>
          <w:tcPr>
            <w:tcW w:w="6489" w:type="dxa"/>
            <w:gridSpan w:val="2"/>
          </w:tcPr>
          <w:p w14:paraId="3DE2BBB9" w14:textId="77777777" w:rsidR="00BE21DA" w:rsidRDefault="00BE21DA" w:rsidP="00B16FE0">
            <w:pPr>
              <w:cnfStyle w:val="000000000000" w:firstRow="0" w:lastRow="0" w:firstColumn="0" w:lastColumn="0" w:oddVBand="0" w:evenVBand="0" w:oddHBand="0" w:evenHBand="0" w:firstRowFirstColumn="0" w:firstRowLastColumn="0" w:lastRowFirstColumn="0" w:lastRowLastColumn="0"/>
            </w:pPr>
            <w:r w:rsidRPr="00F14841">
              <w:t>Kommunikation erkunden</w:t>
            </w:r>
          </w:p>
        </w:tc>
      </w:tr>
      <w:tr w:rsidR="00BE21DA" w14:paraId="051C1E6A"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val="restart"/>
          </w:tcPr>
          <w:p w14:paraId="7F8C4E33" w14:textId="77777777" w:rsidR="00BE21DA" w:rsidRPr="00A24E85" w:rsidRDefault="00BE21DA" w:rsidP="00BE21DA">
            <w:r w:rsidRPr="00A24E85">
              <w:t>Zielgruppe/Klassenstufe:</w:t>
            </w:r>
          </w:p>
        </w:tc>
        <w:tc>
          <w:tcPr>
            <w:tcW w:w="542" w:type="dxa"/>
            <w:vAlign w:val="center"/>
          </w:tcPr>
          <w:p w14:paraId="44A0F3FC"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6DBCF551"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4. bis 5. Klasse</w:t>
            </w:r>
          </w:p>
        </w:tc>
      </w:tr>
      <w:tr w:rsidR="00BE21DA" w14:paraId="75852982"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22C770E5" w14:textId="77777777" w:rsidR="00BE21DA" w:rsidRPr="00A24E85" w:rsidRDefault="00BE21DA" w:rsidP="00BE21DA"/>
        </w:tc>
        <w:tc>
          <w:tcPr>
            <w:tcW w:w="542" w:type="dxa"/>
            <w:vAlign w:val="center"/>
          </w:tcPr>
          <w:p w14:paraId="5842D75C"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174CB9EB"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6. bis 7. Klasse</w:t>
            </w:r>
          </w:p>
        </w:tc>
      </w:tr>
      <w:tr w:rsidR="00BE21DA" w14:paraId="26C68E80"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109668D3" w14:textId="77777777" w:rsidR="00BE21DA" w:rsidRPr="00A24E85" w:rsidRDefault="00BE21DA" w:rsidP="00BE21DA"/>
        </w:tc>
        <w:tc>
          <w:tcPr>
            <w:tcW w:w="542" w:type="dxa"/>
            <w:vAlign w:val="center"/>
          </w:tcPr>
          <w:p w14:paraId="75401F38"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37FAACDE"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8. bis 10. Klasse</w:t>
            </w:r>
          </w:p>
        </w:tc>
      </w:tr>
      <w:tr w:rsidR="00BE21DA" w14:paraId="523A1EB5"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2A5593C7" w14:textId="77777777" w:rsidR="00BE21DA" w:rsidRPr="00A24E85" w:rsidRDefault="00BE21DA" w:rsidP="00BE21DA"/>
        </w:tc>
        <w:tc>
          <w:tcPr>
            <w:tcW w:w="542" w:type="dxa"/>
            <w:vAlign w:val="center"/>
          </w:tcPr>
          <w:p w14:paraId="3012F383"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p>
        </w:tc>
        <w:tc>
          <w:tcPr>
            <w:tcW w:w="5947" w:type="dxa"/>
          </w:tcPr>
          <w:p w14:paraId="6214C799" w14:textId="77777777" w:rsidR="00BE21DA" w:rsidRDefault="00BE21DA" w:rsidP="00BE21DA">
            <w:pPr>
              <w:cnfStyle w:val="000000000000" w:firstRow="0" w:lastRow="0" w:firstColumn="0" w:lastColumn="0" w:oddVBand="0" w:evenVBand="0" w:oddHBand="0" w:evenHBand="0" w:firstRowFirstColumn="0" w:firstRowLastColumn="0" w:lastRowFirstColumn="0" w:lastRowLastColumn="0"/>
            </w:pPr>
            <w:r w:rsidRPr="00930140">
              <w:t>11. bis 12. Klasse</w:t>
            </w:r>
          </w:p>
        </w:tc>
      </w:tr>
      <w:tr w:rsidR="00D00F9D" w14:paraId="2B9B58F7"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1AB8F5B3" w14:textId="77777777" w:rsidR="00D00F9D" w:rsidRPr="00A24E85" w:rsidRDefault="00D00F9D" w:rsidP="00D00F9D">
            <w:r w:rsidRPr="00A24E85">
              <w:t>Geschätzter Zeitaufwand:</w:t>
            </w:r>
          </w:p>
        </w:tc>
        <w:tc>
          <w:tcPr>
            <w:tcW w:w="6489" w:type="dxa"/>
            <w:gridSpan w:val="2"/>
          </w:tcPr>
          <w:p w14:paraId="44B695BD" w14:textId="63620B3B" w:rsidR="00D00F9D" w:rsidRDefault="00D00F9D" w:rsidP="00D00F9D">
            <w:pPr>
              <w:cnfStyle w:val="000000000000" w:firstRow="0" w:lastRow="0" w:firstColumn="0" w:lastColumn="0" w:oddVBand="0" w:evenVBand="0" w:oddHBand="0" w:evenHBand="0" w:firstRowFirstColumn="0" w:firstRowLastColumn="0" w:lastRowFirstColumn="0" w:lastRowLastColumn="0"/>
            </w:pPr>
            <w:r w:rsidRPr="004F3B63">
              <w:rPr>
                <w:rFonts w:cstheme="minorHAnsi"/>
              </w:rPr>
              <w:t>2 Stunden</w:t>
            </w:r>
          </w:p>
        </w:tc>
      </w:tr>
      <w:tr w:rsidR="00D00F9D" w14:paraId="58021F46"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01B0C564" w14:textId="77777777" w:rsidR="00D00F9D" w:rsidRPr="00A24E85" w:rsidRDefault="00D00F9D" w:rsidP="00D00F9D">
            <w:r w:rsidRPr="00A24E85">
              <w:t>Lernziele:</w:t>
            </w:r>
          </w:p>
        </w:tc>
        <w:tc>
          <w:tcPr>
            <w:tcW w:w="6489" w:type="dxa"/>
            <w:gridSpan w:val="2"/>
          </w:tcPr>
          <w:p w14:paraId="4355C733" w14:textId="77777777" w:rsidR="00D00F9D" w:rsidRPr="00D00F9D" w:rsidRDefault="00D00F9D" w:rsidP="00AD55DD">
            <w:pPr>
              <w:pStyle w:val="Listenabsatz"/>
              <w:numPr>
                <w:ilvl w:val="0"/>
                <w:numId w:val="1"/>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D00F9D">
              <w:t>Aufbau und Funktion von Informations- und Kommunikationssystemen verstehen</w:t>
            </w:r>
          </w:p>
          <w:p w14:paraId="4CC7D787" w14:textId="173BA86C" w:rsidR="00D00F9D" w:rsidRPr="00D00F9D" w:rsidRDefault="007C2BB8" w:rsidP="00AD55DD">
            <w:pPr>
              <w:pStyle w:val="Listenabsatz"/>
              <w:numPr>
                <w:ilvl w:val="0"/>
                <w:numId w:val="1"/>
              </w:numPr>
              <w:spacing w:after="0" w:line="240" w:lineRule="auto"/>
              <w:ind w:left="500"/>
              <w:cnfStyle w:val="000000000000" w:firstRow="0" w:lastRow="0" w:firstColumn="0" w:lastColumn="0" w:oddVBand="0" w:evenVBand="0" w:oddHBand="0" w:evenHBand="0" w:firstRowFirstColumn="0" w:firstRowLastColumn="0" w:lastRowFirstColumn="0" w:lastRowLastColumn="0"/>
            </w:pPr>
            <w:r>
              <w:t>D</w:t>
            </w:r>
            <w:r w:rsidR="00D00F9D" w:rsidRPr="00D00F9D">
              <w:t>en Weg einer Internetverbindung kennenlernen</w:t>
            </w:r>
          </w:p>
          <w:p w14:paraId="29A43461" w14:textId="634FA8E7" w:rsidR="00D00F9D" w:rsidRPr="00D00F9D" w:rsidRDefault="007C2BB8" w:rsidP="00AD55DD">
            <w:pPr>
              <w:pStyle w:val="Listenabsatz"/>
              <w:numPr>
                <w:ilvl w:val="0"/>
                <w:numId w:val="1"/>
              </w:numPr>
              <w:spacing w:after="0" w:line="240" w:lineRule="auto"/>
              <w:ind w:left="500"/>
              <w:cnfStyle w:val="000000000000" w:firstRow="0" w:lastRow="0" w:firstColumn="0" w:lastColumn="0" w:oddVBand="0" w:evenVBand="0" w:oddHBand="0" w:evenHBand="0" w:firstRowFirstColumn="0" w:firstRowLastColumn="0" w:lastRowFirstColumn="0" w:lastRowLastColumn="0"/>
            </w:pPr>
            <w:r>
              <w:t>V</w:t>
            </w:r>
            <w:r w:rsidR="004B27BE">
              <w:t>erstehen</w:t>
            </w:r>
            <w:r w:rsidR="00D00F9D" w:rsidRPr="00D00F9D">
              <w:t>, wie Daten von Computern übertragen werden</w:t>
            </w:r>
          </w:p>
          <w:p w14:paraId="6B7A9063" w14:textId="2995C2B4" w:rsidR="00D00F9D" w:rsidRPr="00D00F9D" w:rsidRDefault="00D00F9D" w:rsidP="00AD55DD">
            <w:pPr>
              <w:pStyle w:val="Listenabsatz"/>
              <w:numPr>
                <w:ilvl w:val="0"/>
                <w:numId w:val="1"/>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D00F9D">
              <w:t>Hardware, die für den Internetzugang nötig ist</w:t>
            </w:r>
            <w:r w:rsidR="005769F8">
              <w:t>, kennenlernen</w:t>
            </w:r>
          </w:p>
        </w:tc>
      </w:tr>
      <w:tr w:rsidR="00D00F9D" w14:paraId="745429AC"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64769D44" w14:textId="77777777" w:rsidR="00D00F9D" w:rsidRPr="00A24E85" w:rsidRDefault="00D00F9D" w:rsidP="00D00F9D">
            <w:r w:rsidRPr="00A24E85">
              <w:t>Vorkenntnisse der Schülerinnen und Schüler:</w:t>
            </w:r>
          </w:p>
        </w:tc>
        <w:tc>
          <w:tcPr>
            <w:tcW w:w="6489" w:type="dxa"/>
            <w:gridSpan w:val="2"/>
          </w:tcPr>
          <w:p w14:paraId="3B36D0C2" w14:textId="77777777" w:rsidR="00D00F9D" w:rsidRPr="00D00F9D" w:rsidRDefault="00D00F9D" w:rsidP="00D00F9D">
            <w:pPr>
              <w:cnfStyle w:val="000000000000" w:firstRow="0" w:lastRow="0" w:firstColumn="0" w:lastColumn="0" w:oddVBand="0" w:evenVBand="0" w:oddHBand="0" w:evenHBand="0" w:firstRowFirstColumn="0" w:firstRowLastColumn="0" w:lastRowFirstColumn="0" w:lastRowLastColumn="0"/>
            </w:pPr>
            <w:r w:rsidRPr="00D00F9D">
              <w:t>Erforderlich:</w:t>
            </w:r>
          </w:p>
          <w:p w14:paraId="357C1591" w14:textId="314BDA52" w:rsidR="00D00F9D" w:rsidRPr="00D00F9D" w:rsidRDefault="00D00F9D" w:rsidP="007C2BB8">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D00F9D">
              <w:t xml:space="preserve">Diagramme und Tabellen lesen und verstehen </w:t>
            </w:r>
          </w:p>
        </w:tc>
      </w:tr>
      <w:tr w:rsidR="00D00F9D" w14:paraId="2853E725"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5BCFAF0F" w14:textId="5FA65A5F" w:rsidR="00D00F9D" w:rsidRPr="00A24E85" w:rsidRDefault="00D00F9D" w:rsidP="00D00F9D">
            <w:r w:rsidRPr="00A24E85">
              <w:t xml:space="preserve">Vorkenntnisse </w:t>
            </w:r>
            <w:r w:rsidR="005769F8">
              <w:t>der/</w:t>
            </w:r>
            <w:r w:rsidRPr="00A24E85">
              <w:t>des Lehrenden:</w:t>
            </w:r>
          </w:p>
        </w:tc>
        <w:tc>
          <w:tcPr>
            <w:tcW w:w="6489" w:type="dxa"/>
            <w:gridSpan w:val="2"/>
          </w:tcPr>
          <w:p w14:paraId="5995CE58" w14:textId="77777777" w:rsidR="00D00F9D" w:rsidRPr="00D00F9D" w:rsidRDefault="00D00F9D" w:rsidP="00D00F9D">
            <w:pPr>
              <w:cnfStyle w:val="000000000000" w:firstRow="0" w:lastRow="0" w:firstColumn="0" w:lastColumn="0" w:oddVBand="0" w:evenVBand="0" w:oddHBand="0" w:evenHBand="0" w:firstRowFirstColumn="0" w:firstRowLastColumn="0" w:lastRowFirstColumn="0" w:lastRowLastColumn="0"/>
            </w:pPr>
            <w:r w:rsidRPr="00D00F9D">
              <w:t>Erforderlich:</w:t>
            </w:r>
          </w:p>
          <w:p w14:paraId="497BAACA" w14:textId="651CF7CC" w:rsidR="00D00F9D" w:rsidRPr="00D00F9D" w:rsidRDefault="004A13F2" w:rsidP="007C2BB8">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Verständnis der</w:t>
            </w:r>
            <w:r w:rsidR="00D00F9D" w:rsidRPr="00D00F9D">
              <w:t xml:space="preserve"> Funktionsweise des Internets</w:t>
            </w:r>
            <w:r>
              <w:t xml:space="preserve"> (ggf. </w:t>
            </w:r>
            <w:r w:rsidR="00613460">
              <w:t xml:space="preserve">Modul </w:t>
            </w:r>
            <w:r w:rsidR="00D00F9D" w:rsidRPr="00D00F9D">
              <w:t xml:space="preserve">im Vorfeld </w:t>
            </w:r>
            <w:r w:rsidR="00613460">
              <w:t xml:space="preserve">intensiv </w:t>
            </w:r>
            <w:r w:rsidR="00D00F9D" w:rsidRPr="00D00F9D">
              <w:t>durcharbeiten</w:t>
            </w:r>
            <w:r>
              <w:t>)</w:t>
            </w:r>
          </w:p>
        </w:tc>
      </w:tr>
      <w:tr w:rsidR="00D00F9D" w:rsidRPr="00B16FE0" w14:paraId="7A4CE9BB"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35D72F2A" w14:textId="577C2491" w:rsidR="00D00F9D" w:rsidRPr="00A24E85" w:rsidRDefault="00D00F9D" w:rsidP="00D00F9D">
            <w:r w:rsidRPr="00A24E85">
              <w:t>Vorkenntnisse der Unternehmensvertreterin</w:t>
            </w:r>
            <w:r w:rsidR="005769F8">
              <w:t>/</w:t>
            </w:r>
            <w:r w:rsidRPr="00A24E85">
              <w:t>des Unternehmensvertreters</w:t>
            </w:r>
            <w:r w:rsidR="00721782">
              <w:t>:</w:t>
            </w:r>
          </w:p>
        </w:tc>
        <w:tc>
          <w:tcPr>
            <w:tcW w:w="6489" w:type="dxa"/>
            <w:gridSpan w:val="2"/>
          </w:tcPr>
          <w:p w14:paraId="750A5E95" w14:textId="77777777" w:rsidR="00D00F9D" w:rsidRPr="00D00F9D" w:rsidRDefault="00D00F9D" w:rsidP="00D00F9D">
            <w:pPr>
              <w:cnfStyle w:val="000000000000" w:firstRow="0" w:lastRow="0" w:firstColumn="0" w:lastColumn="0" w:oddVBand="0" w:evenVBand="0" w:oddHBand="0" w:evenHBand="0" w:firstRowFirstColumn="0" w:firstRowLastColumn="0" w:lastRowFirstColumn="0" w:lastRowLastColumn="0"/>
            </w:pPr>
            <w:r w:rsidRPr="00D00F9D">
              <w:t>Erforderlich:</w:t>
            </w:r>
          </w:p>
          <w:p w14:paraId="1B3924FE" w14:textId="00BECF06" w:rsidR="00D00F9D" w:rsidRPr="00D00F9D" w:rsidRDefault="004A13F2" w:rsidP="007C2BB8">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Verständnis der</w:t>
            </w:r>
            <w:r w:rsidR="00D00F9D" w:rsidRPr="00D00F9D">
              <w:t xml:space="preserve"> Funktionsweise des Internets</w:t>
            </w:r>
            <w:r>
              <w:t xml:space="preserve"> (ggf. </w:t>
            </w:r>
            <w:r w:rsidR="00613460">
              <w:t>Modul i</w:t>
            </w:r>
            <w:r w:rsidR="00D00F9D" w:rsidRPr="00D00F9D">
              <w:t xml:space="preserve">m Vorfeld </w:t>
            </w:r>
            <w:r w:rsidR="007C7FB6">
              <w:t xml:space="preserve">intensiv </w:t>
            </w:r>
            <w:r w:rsidR="00D00F9D" w:rsidRPr="00D00F9D">
              <w:t>durcharbeiten</w:t>
            </w:r>
            <w:r>
              <w:t>)</w:t>
            </w:r>
          </w:p>
        </w:tc>
      </w:tr>
      <w:tr w:rsidR="00D00F9D" w:rsidRPr="00B16FE0" w14:paraId="2D0C62D5"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73AF9361" w14:textId="77777777" w:rsidR="00D00F9D" w:rsidRPr="00A24E85" w:rsidRDefault="00D00F9D" w:rsidP="00D00F9D">
            <w:r w:rsidRPr="00A24E85">
              <w:t>Sonstige Voraussetzungen:</w:t>
            </w:r>
          </w:p>
        </w:tc>
        <w:tc>
          <w:tcPr>
            <w:tcW w:w="6489" w:type="dxa"/>
            <w:gridSpan w:val="2"/>
          </w:tcPr>
          <w:p w14:paraId="600B6D6D" w14:textId="77777777" w:rsidR="00D00F9D" w:rsidRPr="00D00F9D" w:rsidRDefault="00D00F9D" w:rsidP="00D00F9D">
            <w:pPr>
              <w:cnfStyle w:val="000000000000" w:firstRow="0" w:lastRow="0" w:firstColumn="0" w:lastColumn="0" w:oddVBand="0" w:evenVBand="0" w:oddHBand="0" w:evenHBand="0" w:firstRowFirstColumn="0" w:firstRowLastColumn="0" w:lastRowFirstColumn="0" w:lastRowLastColumn="0"/>
            </w:pPr>
            <w:r w:rsidRPr="00D00F9D">
              <w:t>Empfohlen:</w:t>
            </w:r>
          </w:p>
          <w:p w14:paraId="31B5F889" w14:textId="4A2A062D" w:rsidR="00D00F9D" w:rsidRPr="00D00F9D" w:rsidRDefault="00D00F9D" w:rsidP="007C2BB8">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D00F9D">
              <w:t>zusätzlicher Raum</w:t>
            </w:r>
            <w:r w:rsidR="004A13F2">
              <w:t xml:space="preserve"> für die Umsetzung</w:t>
            </w:r>
            <w:r w:rsidRPr="00D00F9D">
              <w:t xml:space="preserve">, </w:t>
            </w:r>
            <w:r w:rsidR="005769F8">
              <w:t xml:space="preserve">etwa eine </w:t>
            </w:r>
            <w:r w:rsidRPr="00D00F9D">
              <w:t>Aula oder Sporthalle</w:t>
            </w:r>
            <w:r w:rsidR="005769F8">
              <w:t xml:space="preserve"> oder ein</w:t>
            </w:r>
            <w:r w:rsidRPr="00D00F9D">
              <w:t xml:space="preserve"> weiterer Klassenraum </w:t>
            </w:r>
          </w:p>
        </w:tc>
      </w:tr>
    </w:tbl>
    <w:p w14:paraId="4F384EA8" w14:textId="77777777" w:rsidR="00723B4E" w:rsidRDefault="00723B4E" w:rsidP="00723B4E"/>
    <w:p w14:paraId="17623E02" w14:textId="77777777" w:rsidR="006B1729" w:rsidRDefault="00A562B0" w:rsidP="000619A8">
      <w:pPr>
        <w:pStyle w:val="berschrift1"/>
      </w:pPr>
      <w:bookmarkStart w:id="1" w:name="_Toc24113074"/>
      <w:r>
        <w:lastRenderedPageBreak/>
        <w:t>Warum gibt es das Modul?</w:t>
      </w:r>
      <w:bookmarkEnd w:id="1"/>
    </w:p>
    <w:p w14:paraId="2328FFB2" w14:textId="779979CD" w:rsidR="00817085" w:rsidRPr="004F3B63" w:rsidRDefault="00817085" w:rsidP="00B01F71">
      <w:pPr>
        <w:spacing w:line="276" w:lineRule="auto"/>
        <w:jc w:val="both"/>
        <w:rPr>
          <w:rFonts w:cstheme="minorHAnsi"/>
        </w:rPr>
      </w:pPr>
      <w:r w:rsidRPr="004F3B63">
        <w:rPr>
          <w:rFonts w:cstheme="minorHAnsi"/>
        </w:rPr>
        <w:t xml:space="preserve">Heute ist das Internet fester Bestandteil der Lebenswelt von Schülerinnen und Schülern. </w:t>
      </w:r>
      <w:ins w:id="2" w:author="Ira Diethelm" w:date="2023-01-02T10:12:00Z">
        <w:r w:rsidR="00B01F71">
          <w:rPr>
            <w:rFonts w:cstheme="minorHAnsi"/>
          </w:rPr>
          <w:t xml:space="preserve">Googeln ist </w:t>
        </w:r>
      </w:ins>
      <w:ins w:id="3" w:author="Ira Diethelm" w:date="2023-01-02T10:26:00Z">
        <w:r w:rsidR="00764FA5">
          <w:rPr>
            <w:rFonts w:cstheme="minorHAnsi"/>
          </w:rPr>
          <w:t xml:space="preserve">seit </w:t>
        </w:r>
      </w:ins>
      <w:ins w:id="4" w:author="Ira Diethelm" w:date="2023-01-02T10:25:00Z">
        <w:r w:rsidR="00764FA5">
          <w:rPr>
            <w:rFonts w:cstheme="minorHAnsi"/>
          </w:rPr>
          <w:t xml:space="preserve">2004 </w:t>
        </w:r>
      </w:ins>
      <w:ins w:id="5" w:author="Ira Diethelm" w:date="2023-01-02T10:13:00Z">
        <w:r w:rsidR="00B01F71">
          <w:rPr>
            <w:rFonts w:cstheme="minorHAnsi"/>
          </w:rPr>
          <w:t>als S</w:t>
        </w:r>
      </w:ins>
      <w:ins w:id="6" w:author="Ira Diethelm" w:date="2023-01-02T10:12:00Z">
        <w:r w:rsidR="00B01F71">
          <w:rPr>
            <w:rFonts w:cstheme="minorHAnsi"/>
          </w:rPr>
          <w:t>ynonym für</w:t>
        </w:r>
      </w:ins>
      <w:ins w:id="7" w:author="Ira Diethelm" w:date="2023-01-02T10:13:00Z">
        <w:r w:rsidR="00B01F71">
          <w:rPr>
            <w:rFonts w:cstheme="minorHAnsi"/>
          </w:rPr>
          <w:t xml:space="preserve"> „im Internet suchen“ i</w:t>
        </w:r>
      </w:ins>
      <w:ins w:id="8" w:author="Ira Diethelm" w:date="2023-01-02T10:26:00Z">
        <w:r w:rsidR="00764FA5">
          <w:rPr>
            <w:rFonts w:cstheme="minorHAnsi"/>
          </w:rPr>
          <w:t xml:space="preserve">m </w:t>
        </w:r>
      </w:ins>
      <w:ins w:id="9" w:author="Ira Diethelm" w:date="2023-01-02T10:13:00Z">
        <w:r w:rsidR="00B01F71">
          <w:rPr>
            <w:rFonts w:cstheme="minorHAnsi"/>
          </w:rPr>
          <w:t xml:space="preserve">Duden </w:t>
        </w:r>
      </w:ins>
      <w:ins w:id="10" w:author="Ira Diethelm" w:date="2023-01-02T10:26:00Z">
        <w:r w:rsidR="00764FA5">
          <w:rPr>
            <w:rFonts w:cstheme="minorHAnsi"/>
          </w:rPr>
          <w:t>zu finden</w:t>
        </w:r>
      </w:ins>
      <w:ins w:id="11" w:author="Ira Diethelm" w:date="2023-01-02T10:14:00Z">
        <w:r w:rsidR="00B01F71">
          <w:rPr>
            <w:rFonts w:cstheme="minorHAnsi"/>
          </w:rPr>
          <w:t>.</w:t>
        </w:r>
      </w:ins>
      <w:ins w:id="12" w:author="Ira Diethelm" w:date="2023-01-02T10:15:00Z">
        <w:r w:rsidR="00B01F71">
          <w:rPr>
            <w:rFonts w:cstheme="minorHAnsi"/>
          </w:rPr>
          <w:t xml:space="preserve"> Schon</w:t>
        </w:r>
      </w:ins>
      <w:ins w:id="13" w:author="Ira Diethelm" w:date="2023-01-02T10:17:00Z">
        <w:r w:rsidR="00B01F71">
          <w:rPr>
            <w:rFonts w:cstheme="minorHAnsi"/>
          </w:rPr>
          <w:t xml:space="preserve"> in der Grundschule </w:t>
        </w:r>
      </w:ins>
      <w:ins w:id="14" w:author="Ira Diethelm" w:date="2023-01-02T10:22:00Z">
        <w:r w:rsidR="00764FA5">
          <w:rPr>
            <w:rFonts w:cstheme="minorHAnsi"/>
          </w:rPr>
          <w:t>besitzen</w:t>
        </w:r>
      </w:ins>
      <w:ins w:id="15" w:author="Ira Diethelm" w:date="2023-01-02T10:23:00Z">
        <w:r w:rsidR="00764FA5">
          <w:rPr>
            <w:rFonts w:cstheme="minorHAnsi"/>
          </w:rPr>
          <w:t xml:space="preserve"> </w:t>
        </w:r>
      </w:ins>
      <w:ins w:id="16" w:author="Ira Diethelm" w:date="2023-01-02T10:17:00Z">
        <w:r w:rsidR="00B01F71">
          <w:rPr>
            <w:rFonts w:cstheme="minorHAnsi"/>
          </w:rPr>
          <w:t>21 Prozent</w:t>
        </w:r>
      </w:ins>
      <w:ins w:id="17" w:author="Ira Diethelm" w:date="2023-01-02T10:23:00Z">
        <w:r w:rsidR="00764FA5">
          <w:rPr>
            <w:rFonts w:cstheme="minorHAnsi"/>
          </w:rPr>
          <w:t xml:space="preserve"> der 6- bis 9-Jährigen</w:t>
        </w:r>
      </w:ins>
      <w:ins w:id="18" w:author="Ira Diethelm" w:date="2023-01-02T10:17:00Z">
        <w:r w:rsidR="00B01F71">
          <w:rPr>
            <w:rFonts w:cstheme="minorHAnsi"/>
          </w:rPr>
          <w:t xml:space="preserve"> ein Smartphone</w:t>
        </w:r>
      </w:ins>
      <w:ins w:id="19" w:author="Ira Diethelm" w:date="2023-01-02T10:23:00Z">
        <w:r w:rsidR="00764FA5">
          <w:rPr>
            <w:rFonts w:cstheme="minorHAnsi"/>
          </w:rPr>
          <w:t>.</w:t>
        </w:r>
      </w:ins>
      <w:ins w:id="20" w:author="Ira Diethelm" w:date="2023-01-02T10:19:00Z">
        <w:r w:rsidR="00B01F71">
          <w:rPr>
            <w:rFonts w:cstheme="minorHAnsi"/>
          </w:rPr>
          <w:t xml:space="preserve"> Grundsch</w:t>
        </w:r>
      </w:ins>
      <w:ins w:id="21" w:author="Ira Diethelm" w:date="2023-01-02T10:20:00Z">
        <w:r w:rsidR="00B01F71">
          <w:rPr>
            <w:rFonts w:cstheme="minorHAnsi"/>
          </w:rPr>
          <w:t>ulkinder in dieser Altersgruppe sind im Schnitt 15 Minuten täglich im Internet. I</w:t>
        </w:r>
      </w:ins>
      <w:ins w:id="22" w:author="Ira Diethelm" w:date="2023-01-02T10:17:00Z">
        <w:r w:rsidR="00B01F71">
          <w:rPr>
            <w:rFonts w:cstheme="minorHAnsi"/>
          </w:rPr>
          <w:t>n der Alter</w:t>
        </w:r>
      </w:ins>
      <w:ins w:id="23" w:author="Ira Diethelm" w:date="2023-01-02T10:23:00Z">
        <w:r w:rsidR="00764FA5">
          <w:rPr>
            <w:rFonts w:cstheme="minorHAnsi"/>
          </w:rPr>
          <w:t>s</w:t>
        </w:r>
      </w:ins>
      <w:ins w:id="24" w:author="Ira Diethelm" w:date="2023-01-02T10:17:00Z">
        <w:r w:rsidR="00B01F71">
          <w:rPr>
            <w:rFonts w:cstheme="minorHAnsi"/>
          </w:rPr>
          <w:t xml:space="preserve">gruppe </w:t>
        </w:r>
      </w:ins>
      <w:ins w:id="25" w:author="Ira Diethelm" w:date="2023-01-02T10:23:00Z">
        <w:r w:rsidR="00764FA5">
          <w:rPr>
            <w:rFonts w:cstheme="minorHAnsi"/>
          </w:rPr>
          <w:t xml:space="preserve">von </w:t>
        </w:r>
      </w:ins>
      <w:ins w:id="26" w:author="Ira Diethelm" w:date="2023-01-02T10:17:00Z">
        <w:r w:rsidR="00B01F71">
          <w:rPr>
            <w:rFonts w:cstheme="minorHAnsi"/>
          </w:rPr>
          <w:t>10-12 Jahre</w:t>
        </w:r>
      </w:ins>
      <w:ins w:id="27" w:author="Ira Diethelm" w:date="2023-01-02T10:24:00Z">
        <w:r w:rsidR="00764FA5">
          <w:rPr>
            <w:rFonts w:cstheme="minorHAnsi"/>
          </w:rPr>
          <w:t>n</w:t>
        </w:r>
      </w:ins>
      <w:ins w:id="28" w:author="Ira Diethelm" w:date="2023-01-02T10:17:00Z">
        <w:r w:rsidR="00B01F71">
          <w:rPr>
            <w:rFonts w:cstheme="minorHAnsi"/>
          </w:rPr>
          <w:t xml:space="preserve"> sind </w:t>
        </w:r>
      </w:ins>
      <w:ins w:id="29" w:author="Ira Diethelm" w:date="2023-01-02T10:20:00Z">
        <w:r w:rsidR="00B01F71">
          <w:rPr>
            <w:rFonts w:cstheme="minorHAnsi"/>
          </w:rPr>
          <w:t xml:space="preserve">sie durchschnittlich ca. eine Stunde im Internet. </w:t>
        </w:r>
      </w:ins>
      <w:ins w:id="30" w:author="Ira Diethelm" w:date="2023-01-02T10:21:00Z">
        <w:r w:rsidR="00764FA5">
          <w:rPr>
            <w:rFonts w:cstheme="minorHAnsi"/>
          </w:rPr>
          <w:t xml:space="preserve">In diesem Alter </w:t>
        </w:r>
      </w:ins>
      <w:ins w:id="31" w:author="Ira Diethelm" w:date="2023-01-02T10:24:00Z">
        <w:r w:rsidR="00764FA5">
          <w:rPr>
            <w:rFonts w:cstheme="minorHAnsi"/>
          </w:rPr>
          <w:t>besitzen</w:t>
        </w:r>
      </w:ins>
      <w:del w:id="32" w:author="Ira Diethelm" w:date="2023-01-02T10:17:00Z">
        <w:r w:rsidR="00FC2325" w:rsidDel="00B01F71">
          <w:rPr>
            <w:rFonts w:cstheme="minorHAnsi"/>
          </w:rPr>
          <w:delText>Bereits</w:delText>
        </w:r>
      </w:del>
      <w:ins w:id="33" w:author="Ira Diethelm" w:date="2023-01-02T10:17:00Z">
        <w:r w:rsidR="00B01F71">
          <w:rPr>
            <w:rFonts w:cstheme="minorHAnsi"/>
          </w:rPr>
          <w:t xml:space="preserve"> schon 86</w:t>
        </w:r>
      </w:ins>
      <w:ins w:id="34" w:author="Ira Diethelm" w:date="2023-01-02T10:24:00Z">
        <w:r w:rsidR="00764FA5">
          <w:rPr>
            <w:rFonts w:cstheme="minorHAnsi"/>
          </w:rPr>
          <w:t xml:space="preserve"> Prozent</w:t>
        </w:r>
      </w:ins>
      <w:ins w:id="35" w:author="Ira Diethelm" w:date="2023-01-02T10:17:00Z">
        <w:r w:rsidR="00B01F71">
          <w:rPr>
            <w:rFonts w:cstheme="minorHAnsi"/>
          </w:rPr>
          <w:t xml:space="preserve"> </w:t>
        </w:r>
      </w:ins>
      <w:ins w:id="36" w:author="Ira Diethelm" w:date="2023-01-02T10:21:00Z">
        <w:r w:rsidR="00764FA5">
          <w:rPr>
            <w:rFonts w:cstheme="minorHAnsi"/>
          </w:rPr>
          <w:t xml:space="preserve">ein Smartphone </w:t>
        </w:r>
      </w:ins>
      <w:ins w:id="37" w:author="Ira Diethelm" w:date="2023-01-02T10:17:00Z">
        <w:r w:rsidR="00B01F71">
          <w:rPr>
            <w:rFonts w:cstheme="minorHAnsi"/>
          </w:rPr>
          <w:t>(</w:t>
        </w:r>
      </w:ins>
      <w:ins w:id="38" w:author="Ira Diethelm" w:date="2023-01-02T10:18:00Z">
        <w:r w:rsidR="00B01F71">
          <w:rPr>
            <w:rFonts w:cstheme="minorHAnsi"/>
          </w:rPr>
          <w:t>S</w:t>
        </w:r>
      </w:ins>
      <w:ins w:id="39" w:author="Ira Diethelm" w:date="2023-01-02T10:17:00Z">
        <w:r w:rsidR="00B01F71">
          <w:rPr>
            <w:rFonts w:cstheme="minorHAnsi"/>
          </w:rPr>
          <w:t>tatista</w:t>
        </w:r>
      </w:ins>
      <w:ins w:id="40" w:author="Ira Diethelm" w:date="2023-01-02T10:22:00Z">
        <w:r w:rsidR="00764FA5">
          <w:rPr>
            <w:rFonts w:cstheme="minorHAnsi"/>
          </w:rPr>
          <w:t>, Juni</w:t>
        </w:r>
      </w:ins>
      <w:ins w:id="41" w:author="Ira Diethelm" w:date="2023-01-02T10:17:00Z">
        <w:r w:rsidR="00B01F71">
          <w:rPr>
            <w:rFonts w:cstheme="minorHAnsi"/>
          </w:rPr>
          <w:t xml:space="preserve"> 2022</w:t>
        </w:r>
        <w:proofErr w:type="gramStart"/>
        <w:r w:rsidR="00B01F71">
          <w:rPr>
            <w:rFonts w:cstheme="minorHAnsi"/>
          </w:rPr>
          <w:t>)</w:t>
        </w:r>
      </w:ins>
      <w:ins w:id="42" w:author="Ira Diethelm" w:date="2023-01-02T10:21:00Z">
        <w:r w:rsidR="00764FA5">
          <w:rPr>
            <w:rFonts w:cstheme="minorHAnsi"/>
          </w:rPr>
          <w:t>.</w:t>
        </w:r>
      </w:ins>
      <w:r w:rsidRPr="004F3B63">
        <w:rPr>
          <w:rFonts w:cstheme="minorHAnsi"/>
        </w:rPr>
        <w:t>.</w:t>
      </w:r>
      <w:proofErr w:type="gramEnd"/>
    </w:p>
    <w:p w14:paraId="76E60EE7" w14:textId="319E971D" w:rsidR="00817085" w:rsidRPr="004F3B63" w:rsidRDefault="00817085" w:rsidP="00B01F71">
      <w:pPr>
        <w:spacing w:line="276" w:lineRule="auto"/>
        <w:jc w:val="both"/>
        <w:rPr>
          <w:rFonts w:cstheme="minorHAnsi"/>
        </w:rPr>
      </w:pPr>
      <w:r w:rsidRPr="004F3B63">
        <w:rPr>
          <w:rFonts w:cstheme="minorHAnsi"/>
        </w:rPr>
        <w:t xml:space="preserve">Aus diesem Grund ist die Vermittlung </w:t>
      </w:r>
      <w:r w:rsidR="00F9709F">
        <w:rPr>
          <w:rFonts w:cstheme="minorHAnsi"/>
        </w:rPr>
        <w:t>eines</w:t>
      </w:r>
      <w:r w:rsidRPr="004F3B63">
        <w:rPr>
          <w:rFonts w:cstheme="minorHAnsi"/>
        </w:rPr>
        <w:t xml:space="preserve"> sicheren und kompetenten Umgang</w:t>
      </w:r>
      <w:r w:rsidR="00F9709F">
        <w:rPr>
          <w:rFonts w:cstheme="minorHAnsi"/>
        </w:rPr>
        <w:t>s</w:t>
      </w:r>
      <w:r w:rsidRPr="004F3B63">
        <w:rPr>
          <w:rFonts w:cstheme="minorHAnsi"/>
        </w:rPr>
        <w:t xml:space="preserve"> mit dem Internet wesentlicher Bestandteil von Medienbildung, auch schon in der Grundschule. Um Kinder und Jugendliche </w:t>
      </w:r>
      <w:ins w:id="43" w:author="Ira Diethelm" w:date="2023-01-02T10:27:00Z">
        <w:r w:rsidR="00764FA5">
          <w:rPr>
            <w:rFonts w:cstheme="minorHAnsi"/>
          </w:rPr>
          <w:t xml:space="preserve">über die Phänomene des Internets </w:t>
        </w:r>
      </w:ins>
      <w:r w:rsidRPr="004F3B63">
        <w:rPr>
          <w:rFonts w:cstheme="minorHAnsi"/>
        </w:rPr>
        <w:t>aufzuklären</w:t>
      </w:r>
      <w:ins w:id="44" w:author="Ira Diethelm" w:date="2023-01-02T10:27:00Z">
        <w:r w:rsidR="00764FA5">
          <w:rPr>
            <w:rFonts w:cstheme="minorHAnsi"/>
          </w:rPr>
          <w:t xml:space="preserve">, </w:t>
        </w:r>
      </w:ins>
      <w:r w:rsidRPr="004F3B63">
        <w:rPr>
          <w:rFonts w:cstheme="minorHAnsi"/>
        </w:rPr>
        <w:t xml:space="preserve"> </w:t>
      </w:r>
      <w:del w:id="45" w:author="Ira Diethelm" w:date="2023-01-02T10:27:00Z">
        <w:r w:rsidRPr="004F3B63" w:rsidDel="00764FA5">
          <w:rPr>
            <w:rFonts w:cstheme="minorHAnsi"/>
          </w:rPr>
          <w:delText xml:space="preserve">und </w:delText>
        </w:r>
        <w:r w:rsidR="00F9709F" w:rsidDel="00764FA5">
          <w:rPr>
            <w:rFonts w:cstheme="minorHAnsi"/>
          </w:rPr>
          <w:delText xml:space="preserve">eine </w:delText>
        </w:r>
        <w:r w:rsidRPr="004F3B63" w:rsidDel="00764FA5">
          <w:rPr>
            <w:rFonts w:cstheme="minorHAnsi"/>
          </w:rPr>
          <w:delText xml:space="preserve">ganzheitliche Medienbildung zu ermöglichen, </w:delText>
        </w:r>
      </w:del>
      <w:r w:rsidRPr="004F3B63">
        <w:rPr>
          <w:rFonts w:cstheme="minorHAnsi"/>
        </w:rPr>
        <w:t>sollten ihnen auch die Grundlagen und Funktionsweisen des Internets vermittelt werden</w:t>
      </w:r>
      <w:r w:rsidR="00F9709F">
        <w:rPr>
          <w:rFonts w:cstheme="minorHAnsi"/>
        </w:rPr>
        <w:t>.</w:t>
      </w:r>
      <w:r w:rsidRPr="004F3B63">
        <w:rPr>
          <w:rFonts w:cstheme="minorHAnsi"/>
        </w:rPr>
        <w:t xml:space="preserve"> </w:t>
      </w:r>
      <w:r w:rsidR="00F9709F">
        <w:rPr>
          <w:rFonts w:cstheme="minorHAnsi"/>
        </w:rPr>
        <w:t>N</w:t>
      </w:r>
      <w:r w:rsidRPr="004F3B63">
        <w:rPr>
          <w:rFonts w:cstheme="minorHAnsi"/>
        </w:rPr>
        <w:t xml:space="preserve">ur auf diese Weise </w:t>
      </w:r>
      <w:r w:rsidR="00F9709F">
        <w:rPr>
          <w:rFonts w:cstheme="minorHAnsi"/>
        </w:rPr>
        <w:t>kann</w:t>
      </w:r>
      <w:r w:rsidR="00F9709F" w:rsidRPr="004F3B63">
        <w:rPr>
          <w:rFonts w:cstheme="minorHAnsi"/>
        </w:rPr>
        <w:t xml:space="preserve"> </w:t>
      </w:r>
      <w:r w:rsidRPr="004F3B63">
        <w:rPr>
          <w:rFonts w:cstheme="minorHAnsi"/>
        </w:rPr>
        <w:t xml:space="preserve">ein </w:t>
      </w:r>
      <w:r w:rsidR="00F9709F">
        <w:rPr>
          <w:rFonts w:cstheme="minorHAnsi"/>
        </w:rPr>
        <w:t>tieferes</w:t>
      </w:r>
      <w:r w:rsidR="00F9709F" w:rsidRPr="004F3B63">
        <w:rPr>
          <w:rFonts w:cstheme="minorHAnsi"/>
        </w:rPr>
        <w:t xml:space="preserve"> </w:t>
      </w:r>
      <w:r w:rsidRPr="004F3B63">
        <w:rPr>
          <w:rFonts w:cstheme="minorHAnsi"/>
        </w:rPr>
        <w:t xml:space="preserve">Verständnis auch für die Chancen und Risiken digitaler Medien </w:t>
      </w:r>
      <w:r w:rsidR="00133C25">
        <w:rPr>
          <w:rFonts w:cstheme="minorHAnsi"/>
        </w:rPr>
        <w:t>gewonnen</w:t>
      </w:r>
      <w:r w:rsidR="00F9709F">
        <w:rPr>
          <w:rFonts w:cstheme="minorHAnsi"/>
        </w:rPr>
        <w:t xml:space="preserve"> werden</w:t>
      </w:r>
      <w:r w:rsidRPr="004F3B63">
        <w:rPr>
          <w:rFonts w:cstheme="minorHAnsi"/>
        </w:rPr>
        <w:t>.</w:t>
      </w:r>
    </w:p>
    <w:p w14:paraId="396EA770" w14:textId="6FEF6139" w:rsidR="00817085" w:rsidRPr="00817085" w:rsidRDefault="00817085" w:rsidP="00B01F71">
      <w:pPr>
        <w:spacing w:line="276" w:lineRule="auto"/>
        <w:jc w:val="both"/>
        <w:rPr>
          <w:rFonts w:cstheme="minorHAnsi"/>
        </w:rPr>
      </w:pPr>
      <w:r w:rsidRPr="004F3B63">
        <w:rPr>
          <w:rFonts w:cstheme="minorHAnsi"/>
        </w:rPr>
        <w:t xml:space="preserve">In diesem Modul erfahren die Schülerinnen und Schüler, wie </w:t>
      </w:r>
      <w:r w:rsidR="00133C25">
        <w:rPr>
          <w:rFonts w:cstheme="minorHAnsi"/>
        </w:rPr>
        <w:t xml:space="preserve">mithilfe </w:t>
      </w:r>
      <w:r w:rsidRPr="004F3B63">
        <w:rPr>
          <w:rFonts w:cstheme="minorHAnsi"/>
        </w:rPr>
        <w:t xml:space="preserve">einiger Absprachen (Protokolle) </w:t>
      </w:r>
      <w:r w:rsidR="00133C25">
        <w:rPr>
          <w:rFonts w:cstheme="minorHAnsi"/>
        </w:rPr>
        <w:t>die kommunikativen Voraussetzungen für das Internet geschaffen werden</w:t>
      </w:r>
      <w:r w:rsidRPr="004F3B63">
        <w:rPr>
          <w:rFonts w:cstheme="minorHAnsi"/>
        </w:rPr>
        <w:t xml:space="preserve"> und wie es funktioniert. In Form eines Planspiels </w:t>
      </w:r>
      <w:r w:rsidR="00E66EDA">
        <w:rPr>
          <w:rFonts w:cstheme="minorHAnsi"/>
        </w:rPr>
        <w:t>visualisieren</w:t>
      </w:r>
      <w:r w:rsidR="00FC2325" w:rsidRPr="004F3B63">
        <w:rPr>
          <w:rFonts w:cstheme="minorHAnsi"/>
        </w:rPr>
        <w:t xml:space="preserve"> </w:t>
      </w:r>
      <w:r w:rsidRPr="004F3B63">
        <w:rPr>
          <w:rFonts w:cstheme="minorHAnsi"/>
        </w:rPr>
        <w:t xml:space="preserve">die Kinder und Jugendlichen die </w:t>
      </w:r>
      <w:r w:rsidR="00133C25">
        <w:rPr>
          <w:rFonts w:cstheme="minorHAnsi"/>
        </w:rPr>
        <w:t>entscheidenden</w:t>
      </w:r>
      <w:r w:rsidR="00133C25" w:rsidRPr="004F3B63">
        <w:rPr>
          <w:rFonts w:cstheme="minorHAnsi"/>
        </w:rPr>
        <w:t xml:space="preserve"> </w:t>
      </w:r>
      <w:r w:rsidRPr="004F3B63">
        <w:rPr>
          <w:rFonts w:cstheme="minorHAnsi"/>
        </w:rPr>
        <w:t>Schritte der Kommunikation im Internet. Dadurch verstehen sie, wie das Internet aufgebaut ist und nach welchen Funktionsprinzipien die einzelnen Komponenten zusammenwirken.</w:t>
      </w:r>
    </w:p>
    <w:p w14:paraId="0CDFF295" w14:textId="77777777" w:rsidR="00A562B0" w:rsidRDefault="00A562B0" w:rsidP="000619A8">
      <w:pPr>
        <w:pStyle w:val="berschrift1"/>
      </w:pPr>
      <w:bookmarkStart w:id="46" w:name="_Toc24113075"/>
      <w:r>
        <w:t>Ziele des Moduls</w:t>
      </w:r>
      <w:bookmarkEnd w:id="46"/>
    </w:p>
    <w:p w14:paraId="6866C2B7" w14:textId="0712FEC3" w:rsidR="00817085" w:rsidRPr="00333399" w:rsidRDefault="004A13F2" w:rsidP="00AD55DD">
      <w:pPr>
        <w:pStyle w:val="Listenabsatz"/>
        <w:numPr>
          <w:ilvl w:val="0"/>
          <w:numId w:val="7"/>
        </w:numPr>
      </w:pPr>
      <w:r>
        <w:t>f</w:t>
      </w:r>
      <w:r w:rsidR="00817085" w:rsidRPr="00333399">
        <w:t>rühzeitig das Interesse an Informatik und IT wecken</w:t>
      </w:r>
    </w:p>
    <w:p w14:paraId="4948CC3C" w14:textId="77777777" w:rsidR="00817085" w:rsidRPr="00333399" w:rsidRDefault="00817085" w:rsidP="00AD55DD">
      <w:pPr>
        <w:pStyle w:val="Listenabsatz"/>
        <w:numPr>
          <w:ilvl w:val="0"/>
          <w:numId w:val="7"/>
        </w:numPr>
      </w:pPr>
      <w:r w:rsidRPr="00333399">
        <w:t>Grundverständnis für die Informationsverarbeitung mit Computern schaffen</w:t>
      </w:r>
    </w:p>
    <w:p w14:paraId="08CFE6E7" w14:textId="7EC42CC4" w:rsidR="00817085" w:rsidRPr="00333399" w:rsidRDefault="004A13F2" w:rsidP="00AD55DD">
      <w:pPr>
        <w:pStyle w:val="Listenabsatz"/>
        <w:numPr>
          <w:ilvl w:val="0"/>
          <w:numId w:val="7"/>
        </w:numPr>
      </w:pPr>
      <w:r>
        <w:t>d</w:t>
      </w:r>
      <w:r w:rsidR="00817085" w:rsidRPr="00333399">
        <w:t>en Weg einer Internetverbindung kennenlernen</w:t>
      </w:r>
    </w:p>
    <w:p w14:paraId="2AD9DBE0" w14:textId="46F668AB" w:rsidR="00817085" w:rsidRPr="00333399" w:rsidRDefault="004A13F2" w:rsidP="00AD55DD">
      <w:pPr>
        <w:pStyle w:val="Listenabsatz"/>
        <w:numPr>
          <w:ilvl w:val="0"/>
          <w:numId w:val="7"/>
        </w:numPr>
      </w:pPr>
      <w:r>
        <w:t>v</w:t>
      </w:r>
      <w:r w:rsidR="004B27BE">
        <w:t>erstehen</w:t>
      </w:r>
      <w:r w:rsidR="00817085" w:rsidRPr="00333399">
        <w:t>, wie Daten von Computern übertragen werden</w:t>
      </w:r>
    </w:p>
    <w:p w14:paraId="02D4DD72" w14:textId="644343C4" w:rsidR="00817085" w:rsidRPr="00333399" w:rsidRDefault="00817085" w:rsidP="00AD55DD">
      <w:pPr>
        <w:pStyle w:val="Listenabsatz"/>
        <w:numPr>
          <w:ilvl w:val="0"/>
          <w:numId w:val="7"/>
        </w:numPr>
      </w:pPr>
      <w:r w:rsidRPr="00333399">
        <w:t>Fachbegriffe kennenlernen und richtig einsetzen (Provider, Cache, URL, DNS,…)</w:t>
      </w:r>
    </w:p>
    <w:p w14:paraId="3B401350" w14:textId="77777777" w:rsidR="00817085" w:rsidRPr="00333399" w:rsidRDefault="00817085" w:rsidP="00AD55DD">
      <w:pPr>
        <w:pStyle w:val="Listenabsatz"/>
        <w:numPr>
          <w:ilvl w:val="0"/>
          <w:numId w:val="7"/>
        </w:numPr>
      </w:pPr>
      <w:r w:rsidRPr="00333399">
        <w:t>Aufbau und Funktion von Informations- und Kommunikationssystemen verstehen</w:t>
      </w:r>
    </w:p>
    <w:p w14:paraId="2431C70C" w14:textId="77777777" w:rsidR="00817085" w:rsidRPr="00333399" w:rsidRDefault="00817085" w:rsidP="00AD55DD">
      <w:pPr>
        <w:pStyle w:val="Listenabsatz"/>
        <w:numPr>
          <w:ilvl w:val="0"/>
          <w:numId w:val="7"/>
        </w:numPr>
      </w:pPr>
      <w:r w:rsidRPr="00333399">
        <w:t>Chancen und Risiken der Vernetzung erkennen und beurteilen</w:t>
      </w:r>
    </w:p>
    <w:p w14:paraId="7E52A802" w14:textId="4F3AF058" w:rsidR="00A562B0" w:rsidRDefault="00A562B0" w:rsidP="000619A8">
      <w:pPr>
        <w:pStyle w:val="berschrift1"/>
      </w:pPr>
      <w:bookmarkStart w:id="47" w:name="_Toc24113076"/>
      <w:del w:id="48" w:author="Ira Diethelm" w:date="2023-01-02T10:29:00Z">
        <w:r w:rsidDel="00764FA5">
          <w:delText xml:space="preserve">Die </w:delText>
        </w:r>
      </w:del>
      <w:r>
        <w:t>Rolle de</w:t>
      </w:r>
      <w:r w:rsidR="002A20E6">
        <w:t>r</w:t>
      </w:r>
      <w:r>
        <w:t xml:space="preserve"> Unternehmensvertreterin</w:t>
      </w:r>
      <w:r w:rsidR="004B27BE">
        <w:t>/</w:t>
      </w:r>
      <w:r>
        <w:t>des Unternehmensvertreters</w:t>
      </w:r>
      <w:bookmarkEnd w:id="47"/>
    </w:p>
    <w:p w14:paraId="02193A6C" w14:textId="6D7D1FB1" w:rsidR="00817085" w:rsidRPr="00817085" w:rsidRDefault="00817085" w:rsidP="00764FA5">
      <w:pPr>
        <w:spacing w:line="276" w:lineRule="auto"/>
        <w:jc w:val="both"/>
      </w:pPr>
      <w:r>
        <w:t xml:space="preserve">Im </w:t>
      </w:r>
      <w:r w:rsidRPr="00B637C8">
        <w:rPr>
          <w:i/>
        </w:rPr>
        <w:t>Modul B</w:t>
      </w:r>
      <w:r>
        <w:rPr>
          <w:i/>
        </w:rPr>
        <w:t>2</w:t>
      </w:r>
      <w:r w:rsidRPr="00B637C8">
        <w:rPr>
          <w:i/>
        </w:rPr>
        <w:t xml:space="preserve"> –</w:t>
      </w:r>
      <w:r>
        <w:rPr>
          <w:i/>
        </w:rPr>
        <w:t xml:space="preserve"> Internet</w:t>
      </w:r>
      <w:r>
        <w:t xml:space="preserve"> </w:t>
      </w:r>
      <w:r w:rsidR="00FD2721">
        <w:t xml:space="preserve">kann </w:t>
      </w:r>
      <w:r>
        <w:t>die Unternehmensvertreterin</w:t>
      </w:r>
      <w:r w:rsidR="004B27BE">
        <w:t>/</w:t>
      </w:r>
      <w:r>
        <w:t xml:space="preserve">der Unternehmensvertreter </w:t>
      </w:r>
      <w:r w:rsidR="00FD2721">
        <w:t>nach vorherige</w:t>
      </w:r>
      <w:r w:rsidR="008D6BDA">
        <w:t>r</w:t>
      </w:r>
      <w:r w:rsidR="00FD2721">
        <w:t xml:space="preserve"> Absprache mit der Lehrkraft </w:t>
      </w:r>
      <w:r w:rsidR="00466EE1">
        <w:t>aktiv zum</w:t>
      </w:r>
      <w:r w:rsidR="00FD2721">
        <w:t xml:space="preserve"> Unterrichtsgeschehen </w:t>
      </w:r>
      <w:r w:rsidR="00466EE1">
        <w:t>beitragen</w:t>
      </w:r>
      <w:r w:rsidR="00FD2721">
        <w:t xml:space="preserve">. </w:t>
      </w:r>
      <w:r w:rsidR="009C029F">
        <w:t>So kann er/sie das Internet anhand des Mod</w:t>
      </w:r>
      <w:r w:rsidR="00B33EC0">
        <w:t>ells</w:t>
      </w:r>
      <w:r w:rsidR="009C029F">
        <w:t xml:space="preserve"> erklären und mit den Schülerinnen und Schülern das Planspiel durchführen. </w:t>
      </w:r>
      <w:r w:rsidR="00133C25">
        <w:t>Die</w:t>
      </w:r>
      <w:r w:rsidR="00FD2721">
        <w:t xml:space="preserve"> Verantwortung</w:t>
      </w:r>
      <w:r w:rsidR="00466EE1">
        <w:t xml:space="preserve"> und Entscheidungsbefugnis</w:t>
      </w:r>
      <w:r w:rsidR="00FD2721">
        <w:t xml:space="preserve"> für den Unterricht </w:t>
      </w:r>
      <w:r w:rsidR="00133C25">
        <w:t xml:space="preserve">liegen dabei </w:t>
      </w:r>
      <w:r w:rsidR="00613460">
        <w:t>immer</w:t>
      </w:r>
      <w:r w:rsidR="00466EE1">
        <w:t xml:space="preserve"> </w:t>
      </w:r>
      <w:r w:rsidR="00FD2721">
        <w:t xml:space="preserve">bei der Lehrkraft. </w:t>
      </w:r>
      <w:r w:rsidR="009C029F">
        <w:t xml:space="preserve">Die Unterrichtseinheit sollte von der </w:t>
      </w:r>
      <w:r w:rsidR="00133C25">
        <w:t>Lehrerin/dem Lehrer</w:t>
      </w:r>
      <w:r w:rsidR="009C029F">
        <w:t xml:space="preserve"> und der Unternehmensvertreterin/dem Unternehmensvertreter gemeinsam geplant werden, eine vorherige Lektüre der Materialien ist ratsam.</w:t>
      </w:r>
    </w:p>
    <w:p w14:paraId="255EBDF1" w14:textId="77777777" w:rsidR="00A562B0" w:rsidRDefault="00A562B0" w:rsidP="000619A8">
      <w:pPr>
        <w:pStyle w:val="berschrift1"/>
      </w:pPr>
      <w:bookmarkStart w:id="49" w:name="_Toc24113077"/>
      <w:r>
        <w:lastRenderedPageBreak/>
        <w:t>Inhalte des Moduls</w:t>
      </w:r>
      <w:bookmarkEnd w:id="49"/>
    </w:p>
    <w:p w14:paraId="39832981" w14:textId="6783A42E" w:rsidR="00817085" w:rsidRPr="004F3B63" w:rsidRDefault="00817085" w:rsidP="00764FA5">
      <w:pPr>
        <w:spacing w:line="276" w:lineRule="auto"/>
        <w:jc w:val="both"/>
        <w:rPr>
          <w:rFonts w:cstheme="minorHAnsi"/>
        </w:rPr>
      </w:pPr>
      <w:r w:rsidRPr="004F3B63">
        <w:rPr>
          <w:rFonts w:cstheme="minorHAnsi"/>
        </w:rPr>
        <w:t xml:space="preserve">Das Internet ist ein Zusammenschluss mehrerer lokaler Computernetzwerke (wie sie zum Beispiel </w:t>
      </w:r>
      <w:r w:rsidR="00883BFA">
        <w:rPr>
          <w:rFonts w:cstheme="minorHAnsi"/>
        </w:rPr>
        <w:t>Z</w:t>
      </w:r>
      <w:r w:rsidRPr="004F3B63">
        <w:rPr>
          <w:rFonts w:cstheme="minorHAnsi"/>
        </w:rPr>
        <w:t>uhause, in der Schule oder in Betrieben existieren) und bildet somit ein globales Computernetzwerk. Generell lässt sich daher von den kleinen lokalen Netzwerken auf das große globale Netzwerk schließen. Die kleineren Netzwerke bestehen aus verschiedenen Komponenten</w:t>
      </w:r>
      <w:r w:rsidR="00133C25">
        <w:rPr>
          <w:rFonts w:cstheme="minorHAnsi"/>
        </w:rPr>
        <w:t xml:space="preserve">. Eine ist der </w:t>
      </w:r>
      <w:r w:rsidRPr="004F3B63">
        <w:rPr>
          <w:rFonts w:cstheme="minorHAnsi"/>
          <w:i/>
        </w:rPr>
        <w:t>Client</w:t>
      </w:r>
      <w:r w:rsidRPr="004F3B63">
        <w:rPr>
          <w:rFonts w:cstheme="minorHAnsi"/>
        </w:rPr>
        <w:t>,</w:t>
      </w:r>
      <w:r w:rsidR="009C029F">
        <w:rPr>
          <w:rFonts w:cstheme="minorHAnsi"/>
        </w:rPr>
        <w:t xml:space="preserve"> </w:t>
      </w:r>
      <w:r w:rsidR="00133C25">
        <w:rPr>
          <w:rFonts w:cstheme="minorHAnsi"/>
        </w:rPr>
        <w:t>also ein</w:t>
      </w:r>
      <w:r w:rsidRPr="004F3B63">
        <w:rPr>
          <w:rFonts w:cstheme="minorHAnsi"/>
        </w:rPr>
        <w:t xml:space="preserve"> Computer oder allgemeiner ein System, </w:t>
      </w:r>
      <w:r w:rsidR="00133C25">
        <w:rPr>
          <w:rFonts w:cstheme="minorHAnsi"/>
        </w:rPr>
        <w:t>das</w:t>
      </w:r>
      <w:r w:rsidR="009C029F" w:rsidRPr="004F3B63">
        <w:rPr>
          <w:rFonts w:cstheme="minorHAnsi"/>
        </w:rPr>
        <w:t xml:space="preserve"> </w:t>
      </w:r>
      <w:r w:rsidRPr="004F3B63">
        <w:rPr>
          <w:rFonts w:cstheme="minorHAnsi"/>
        </w:rPr>
        <w:t xml:space="preserve">innerhalb des Netzes kommunizieren möchte. Eine weitere Komponente stellt der </w:t>
      </w:r>
      <w:r w:rsidRPr="004F3B63">
        <w:rPr>
          <w:rFonts w:cstheme="minorHAnsi"/>
          <w:i/>
        </w:rPr>
        <w:t>Router</w:t>
      </w:r>
      <w:r w:rsidRPr="004F3B63">
        <w:rPr>
          <w:rFonts w:cstheme="minorHAnsi"/>
        </w:rPr>
        <w:t xml:space="preserve"> b</w:t>
      </w:r>
      <w:r w:rsidR="009C029F">
        <w:rPr>
          <w:rFonts w:cstheme="minorHAnsi"/>
        </w:rPr>
        <w:t>eziehungsweise</w:t>
      </w:r>
      <w:r w:rsidRPr="004F3B63">
        <w:rPr>
          <w:rFonts w:cstheme="minorHAnsi"/>
        </w:rPr>
        <w:t xml:space="preserve"> </w:t>
      </w:r>
      <w:r w:rsidRPr="004F3B63">
        <w:rPr>
          <w:rFonts w:cstheme="minorHAnsi"/>
          <w:i/>
        </w:rPr>
        <w:t xml:space="preserve">Switch </w:t>
      </w:r>
      <w:r w:rsidRPr="004F3B63">
        <w:rPr>
          <w:rFonts w:cstheme="minorHAnsi"/>
        </w:rPr>
        <w:t xml:space="preserve">dar, </w:t>
      </w:r>
      <w:r w:rsidR="009C029F">
        <w:rPr>
          <w:rFonts w:cstheme="minorHAnsi"/>
        </w:rPr>
        <w:t>der</w:t>
      </w:r>
      <w:r w:rsidR="009C029F" w:rsidRPr="004F3B63">
        <w:rPr>
          <w:rFonts w:cstheme="minorHAnsi"/>
        </w:rPr>
        <w:t xml:space="preserve"> </w:t>
      </w:r>
      <w:r w:rsidRPr="004F3B63">
        <w:rPr>
          <w:rFonts w:cstheme="minorHAnsi"/>
        </w:rPr>
        <w:t xml:space="preserve">die Kommunikation zwischen mehreren Clients koordiniert. Zusätzlich gibt es (selbst in kleineren Netzwerken) </w:t>
      </w:r>
      <w:r w:rsidRPr="004F3B63">
        <w:rPr>
          <w:rFonts w:cstheme="minorHAnsi"/>
          <w:i/>
        </w:rPr>
        <w:t>Server</w:t>
      </w:r>
      <w:r w:rsidRPr="004F3B63">
        <w:rPr>
          <w:rFonts w:cstheme="minorHAnsi"/>
        </w:rPr>
        <w:t xml:space="preserve">, </w:t>
      </w:r>
      <w:r w:rsidR="009C029F">
        <w:rPr>
          <w:rFonts w:cstheme="minorHAnsi"/>
        </w:rPr>
        <w:t>die</w:t>
      </w:r>
      <w:r w:rsidR="009C029F" w:rsidRPr="004F3B63">
        <w:rPr>
          <w:rFonts w:cstheme="minorHAnsi"/>
        </w:rPr>
        <w:t xml:space="preserve"> </w:t>
      </w:r>
      <w:r w:rsidRPr="004F3B63">
        <w:rPr>
          <w:rFonts w:cstheme="minorHAnsi"/>
        </w:rPr>
        <w:t xml:space="preserve">bestimmte Inhalte und Dienste (wie Webseiten, Dateien, Kalender etc.) innerhalb des Netzwerkes anbieten. Die Kommunikation zum Austausch dieser Dateien oder zur Nutzung der Dienste benötigt das sogenannte </w:t>
      </w:r>
      <w:r w:rsidRPr="004F3B63">
        <w:rPr>
          <w:rFonts w:cstheme="minorHAnsi"/>
          <w:i/>
        </w:rPr>
        <w:t>Internet Protocol</w:t>
      </w:r>
      <w:r w:rsidRPr="004F3B63">
        <w:rPr>
          <w:rFonts w:cstheme="minorHAnsi"/>
        </w:rPr>
        <w:t xml:space="preserve"> (IP), </w:t>
      </w:r>
      <w:r w:rsidR="00D316D8">
        <w:rPr>
          <w:rFonts w:cstheme="minorHAnsi"/>
        </w:rPr>
        <w:t>das</w:t>
      </w:r>
      <w:r w:rsidR="00D316D8" w:rsidRPr="004F3B63">
        <w:rPr>
          <w:rFonts w:cstheme="minorHAnsi"/>
        </w:rPr>
        <w:t xml:space="preserve"> </w:t>
      </w:r>
      <w:r w:rsidRPr="004F3B63">
        <w:rPr>
          <w:rFonts w:cstheme="minorHAnsi"/>
        </w:rPr>
        <w:t xml:space="preserve">Regeln und Standards festlegt. Hieraus leitet sich der Begriff </w:t>
      </w:r>
      <w:r w:rsidRPr="004F3B63">
        <w:rPr>
          <w:rFonts w:cstheme="minorHAnsi"/>
          <w:i/>
        </w:rPr>
        <w:t xml:space="preserve">IP-Adresse </w:t>
      </w:r>
      <w:r w:rsidRPr="004F3B63">
        <w:rPr>
          <w:rFonts w:cstheme="minorHAnsi"/>
        </w:rPr>
        <w:t>ab</w:t>
      </w:r>
      <w:r w:rsidR="00883BFA">
        <w:rPr>
          <w:rFonts w:cstheme="minorHAnsi"/>
        </w:rPr>
        <w:t>.</w:t>
      </w:r>
      <w:r w:rsidRPr="004F3B63">
        <w:rPr>
          <w:rFonts w:cstheme="minorHAnsi"/>
        </w:rPr>
        <w:t xml:space="preserve"> </w:t>
      </w:r>
      <w:r w:rsidR="00883BFA">
        <w:rPr>
          <w:rFonts w:cstheme="minorHAnsi"/>
        </w:rPr>
        <w:t>D</w:t>
      </w:r>
      <w:r w:rsidR="00D316D8">
        <w:rPr>
          <w:rFonts w:cstheme="minorHAnsi"/>
        </w:rPr>
        <w:t xml:space="preserve">ies ist </w:t>
      </w:r>
      <w:r w:rsidR="00D316D8" w:rsidRPr="004F3B63">
        <w:rPr>
          <w:rFonts w:cstheme="minorHAnsi"/>
        </w:rPr>
        <w:t>eine eindeutige vierteilige Zahlenfolge (z.</w:t>
      </w:r>
      <w:r w:rsidR="001273CE" w:rsidRPr="00613460">
        <w:rPr>
          <w:rFonts w:cstheme="minorHAnsi"/>
          <w:bCs w:val="0"/>
          <w:spacing w:val="-20"/>
          <w:szCs w:val="21"/>
        </w:rPr>
        <w:t xml:space="preserve"> </w:t>
      </w:r>
      <w:r w:rsidR="00D316D8" w:rsidRPr="004F3B63">
        <w:rPr>
          <w:rFonts w:cstheme="minorHAnsi"/>
        </w:rPr>
        <w:t>B. 127.0.0.1 oder 192.168.124.2)</w:t>
      </w:r>
      <w:r w:rsidR="00D316D8">
        <w:rPr>
          <w:rFonts w:cstheme="minorHAnsi"/>
        </w:rPr>
        <w:t>,</w:t>
      </w:r>
      <w:r w:rsidR="00D316D8" w:rsidRPr="004F3B63">
        <w:rPr>
          <w:rFonts w:cstheme="minorHAnsi"/>
        </w:rPr>
        <w:t xml:space="preserve"> </w:t>
      </w:r>
      <w:r>
        <w:rPr>
          <w:rFonts w:cstheme="minorHAnsi"/>
        </w:rPr>
        <w:t xml:space="preserve">die </w:t>
      </w:r>
      <w:r w:rsidRPr="004F3B63">
        <w:rPr>
          <w:rFonts w:cstheme="minorHAnsi"/>
        </w:rPr>
        <w:t>jeder beteiligte Computer im Netzwerk (z.</w:t>
      </w:r>
      <w:r w:rsidR="001273CE" w:rsidRPr="00613460">
        <w:rPr>
          <w:rFonts w:cstheme="minorHAnsi"/>
          <w:bCs w:val="0"/>
          <w:spacing w:val="-20"/>
          <w:szCs w:val="21"/>
        </w:rPr>
        <w:t xml:space="preserve"> </w:t>
      </w:r>
      <w:r w:rsidRPr="004F3B63">
        <w:rPr>
          <w:rFonts w:cstheme="minorHAnsi"/>
        </w:rPr>
        <w:t xml:space="preserve">B. Client, Router, Switch, Server) </w:t>
      </w:r>
      <w:r>
        <w:rPr>
          <w:rFonts w:cstheme="minorHAnsi"/>
        </w:rPr>
        <w:t>besitzt</w:t>
      </w:r>
      <w:r w:rsidR="00BE3C78">
        <w:rPr>
          <w:rFonts w:cstheme="minorHAnsi"/>
        </w:rPr>
        <w:t>.</w:t>
      </w:r>
      <w:r>
        <w:rPr>
          <w:rFonts w:cstheme="minorHAnsi"/>
        </w:rPr>
        <w:t xml:space="preserve"> </w:t>
      </w:r>
    </w:p>
    <w:p w14:paraId="30B13502" w14:textId="77777777" w:rsidR="00883BFA" w:rsidRDefault="00817085" w:rsidP="00764FA5">
      <w:pPr>
        <w:spacing w:line="276" w:lineRule="auto"/>
        <w:jc w:val="both"/>
        <w:rPr>
          <w:rFonts w:cstheme="minorHAnsi"/>
        </w:rPr>
      </w:pPr>
      <w:r w:rsidRPr="004F3B63">
        <w:rPr>
          <w:rFonts w:cstheme="minorHAnsi"/>
        </w:rPr>
        <w:t>Auch im Internet gibt es die bereits erwähnten Komponenten (Client, Router, Server, IP…</w:t>
      </w:r>
      <w:r w:rsidR="00424F90">
        <w:rPr>
          <w:rFonts w:cstheme="minorHAnsi"/>
        </w:rPr>
        <w:t>) und wie im k</w:t>
      </w:r>
      <w:r w:rsidRPr="004F3B63">
        <w:rPr>
          <w:rFonts w:cstheme="minorHAnsi"/>
        </w:rPr>
        <w:t>leinen</w:t>
      </w:r>
      <w:r w:rsidR="00424F90">
        <w:rPr>
          <w:rFonts w:cstheme="minorHAnsi"/>
        </w:rPr>
        <w:t xml:space="preserve"> lokalen Netzwerk</w:t>
      </w:r>
      <w:r w:rsidRPr="004F3B63">
        <w:rPr>
          <w:rFonts w:cstheme="minorHAnsi"/>
        </w:rPr>
        <w:t xml:space="preserve"> steht auch im Internet die Kommunikation an vorderster Stelle. Im Alltag kann diese Kommunikation vieles bedeuten, zum Beispiel de</w:t>
      </w:r>
      <w:r w:rsidR="001273CE">
        <w:rPr>
          <w:rFonts w:cstheme="minorHAnsi"/>
        </w:rPr>
        <w:t>n</w:t>
      </w:r>
      <w:r w:rsidRPr="004F3B63">
        <w:rPr>
          <w:rFonts w:cstheme="minorHAnsi"/>
        </w:rPr>
        <w:t xml:space="preserve"> Aufruf einer Internetseite, das Versenden einer E</w:t>
      </w:r>
      <w:r w:rsidR="00D316D8">
        <w:rPr>
          <w:rFonts w:cstheme="minorHAnsi"/>
        </w:rPr>
        <w:t>-M</w:t>
      </w:r>
      <w:r w:rsidRPr="004F3B63">
        <w:rPr>
          <w:rFonts w:cstheme="minorHAnsi"/>
        </w:rPr>
        <w:t xml:space="preserve">ail oder </w:t>
      </w:r>
      <w:r w:rsidR="001B596C">
        <w:rPr>
          <w:rFonts w:cstheme="minorHAnsi"/>
        </w:rPr>
        <w:t>das</w:t>
      </w:r>
      <w:r w:rsidR="001B596C" w:rsidRPr="004F3B63">
        <w:rPr>
          <w:rFonts w:cstheme="minorHAnsi"/>
        </w:rPr>
        <w:t xml:space="preserve"> </w:t>
      </w:r>
      <w:r w:rsidRPr="004F3B63">
        <w:rPr>
          <w:rFonts w:cstheme="minorHAnsi"/>
        </w:rPr>
        <w:t>Stream</w:t>
      </w:r>
      <w:r w:rsidR="00BE3C78">
        <w:rPr>
          <w:rFonts w:cstheme="minorHAnsi"/>
        </w:rPr>
        <w:t>en</w:t>
      </w:r>
      <w:r w:rsidRPr="004F3B63">
        <w:rPr>
          <w:rFonts w:cstheme="minorHAnsi"/>
        </w:rPr>
        <w:t xml:space="preserve"> von Videos oder Musik. </w:t>
      </w:r>
      <w:r w:rsidR="001B596C">
        <w:rPr>
          <w:rFonts w:cstheme="minorHAnsi"/>
        </w:rPr>
        <w:t xml:space="preserve">Der </w:t>
      </w:r>
      <w:r w:rsidRPr="004F3B63">
        <w:rPr>
          <w:rFonts w:cstheme="minorHAnsi"/>
        </w:rPr>
        <w:t xml:space="preserve">Ablauf </w:t>
      </w:r>
      <w:r w:rsidR="001273CE">
        <w:rPr>
          <w:rFonts w:cstheme="minorHAnsi"/>
        </w:rPr>
        <w:t xml:space="preserve">der Kommunikation </w:t>
      </w:r>
      <w:r w:rsidRPr="004F3B63">
        <w:rPr>
          <w:rFonts w:cstheme="minorHAnsi"/>
        </w:rPr>
        <w:t xml:space="preserve">im Internet </w:t>
      </w:r>
      <w:r w:rsidR="001B596C">
        <w:rPr>
          <w:rFonts w:cstheme="minorHAnsi"/>
        </w:rPr>
        <w:t>unterscheidet sich jedoch von dem in einem lokalen Netzwerk</w:t>
      </w:r>
      <w:r w:rsidRPr="004F3B63">
        <w:rPr>
          <w:rFonts w:cstheme="minorHAnsi"/>
        </w:rPr>
        <w:t xml:space="preserve">. So reicht es nicht aus, seinen Computer einfach mit einen Anschluss (LAN, Telefondose etc.) zu verbinden, sondern es wird ein sogenannter </w:t>
      </w:r>
      <w:r w:rsidRPr="004F3B63">
        <w:rPr>
          <w:rFonts w:cstheme="minorHAnsi"/>
          <w:i/>
        </w:rPr>
        <w:t>Internet-Service-Provider</w:t>
      </w:r>
      <w:r w:rsidRPr="004F3B63">
        <w:rPr>
          <w:rFonts w:cstheme="minorHAnsi"/>
        </w:rPr>
        <w:t xml:space="preserve"> (ISP)</w:t>
      </w:r>
      <w:r w:rsidR="001B596C">
        <w:rPr>
          <w:rFonts w:cstheme="minorHAnsi"/>
        </w:rPr>
        <w:t xml:space="preserve">, </w:t>
      </w:r>
      <w:r w:rsidRPr="004F3B63">
        <w:rPr>
          <w:rFonts w:cstheme="minorHAnsi"/>
        </w:rPr>
        <w:t>umgangssprachlich Internetanbieter</w:t>
      </w:r>
      <w:r w:rsidR="001B596C">
        <w:rPr>
          <w:rFonts w:cstheme="minorHAnsi"/>
        </w:rPr>
        <w:t xml:space="preserve">, etwa </w:t>
      </w:r>
      <w:r w:rsidRPr="004F3B63">
        <w:rPr>
          <w:rFonts w:cstheme="minorHAnsi"/>
        </w:rPr>
        <w:t>die Telekom, 1und1 oder Vodafon</w:t>
      </w:r>
      <w:r w:rsidR="00D316D8">
        <w:rPr>
          <w:rFonts w:cstheme="minorHAnsi"/>
        </w:rPr>
        <w:t>e</w:t>
      </w:r>
      <w:r w:rsidR="001273CE">
        <w:rPr>
          <w:rFonts w:cstheme="minorHAnsi"/>
        </w:rPr>
        <w:t>,</w:t>
      </w:r>
      <w:r>
        <w:rPr>
          <w:rFonts w:cstheme="minorHAnsi"/>
        </w:rPr>
        <w:t xml:space="preserve"> </w:t>
      </w:r>
      <w:r w:rsidRPr="004F3B63">
        <w:rPr>
          <w:rFonts w:cstheme="minorHAnsi"/>
        </w:rPr>
        <w:t xml:space="preserve">benötigt. Dieser ermöglicht es einem Client </w:t>
      </w:r>
      <w:r w:rsidR="00424F90">
        <w:rPr>
          <w:rFonts w:cstheme="minorHAnsi"/>
        </w:rPr>
        <w:t>(</w:t>
      </w:r>
      <w:r w:rsidR="001B596C">
        <w:rPr>
          <w:rFonts w:cstheme="minorHAnsi"/>
        </w:rPr>
        <w:t xml:space="preserve">also dem System </w:t>
      </w:r>
      <w:r w:rsidRPr="004F3B63">
        <w:rPr>
          <w:rFonts w:cstheme="minorHAnsi"/>
        </w:rPr>
        <w:t>der Kundin/des Kunden</w:t>
      </w:r>
      <w:r w:rsidR="00424F90">
        <w:rPr>
          <w:rFonts w:cstheme="minorHAnsi"/>
        </w:rPr>
        <w:t>)</w:t>
      </w:r>
      <w:r w:rsidR="001B596C">
        <w:rPr>
          <w:rFonts w:cstheme="minorHAnsi"/>
        </w:rPr>
        <w:t>,</w:t>
      </w:r>
      <w:r w:rsidRPr="004F3B63">
        <w:rPr>
          <w:rFonts w:cstheme="minorHAnsi"/>
        </w:rPr>
        <w:t xml:space="preserve"> sich ins Internet einzuwählen (hierfür erhält die Kundin/der Kunde entsprechende Zugangsdaten). Außerdem </w:t>
      </w:r>
      <w:r w:rsidR="001B596C">
        <w:rPr>
          <w:rFonts w:cstheme="minorHAnsi"/>
        </w:rPr>
        <w:t>wird</w:t>
      </w:r>
      <w:r w:rsidR="001B596C" w:rsidRPr="004F3B63">
        <w:rPr>
          <w:rFonts w:cstheme="minorHAnsi"/>
        </w:rPr>
        <w:t xml:space="preserve"> </w:t>
      </w:r>
      <w:r w:rsidRPr="004F3B63">
        <w:rPr>
          <w:rFonts w:cstheme="minorHAnsi"/>
        </w:rPr>
        <w:t xml:space="preserve">bei Anwendungen und Diensten im Internet </w:t>
      </w:r>
      <w:r w:rsidR="001B596C">
        <w:rPr>
          <w:rFonts w:cstheme="minorHAnsi"/>
        </w:rPr>
        <w:t>in der Regel</w:t>
      </w:r>
      <w:r w:rsidR="001B596C" w:rsidRPr="004F3B63">
        <w:rPr>
          <w:rFonts w:cstheme="minorHAnsi"/>
        </w:rPr>
        <w:t xml:space="preserve"> </w:t>
      </w:r>
      <w:r w:rsidRPr="004F3B63">
        <w:rPr>
          <w:rFonts w:cstheme="minorHAnsi"/>
        </w:rPr>
        <w:t>nicht nur die IP-Adresse verwendet</w:t>
      </w:r>
      <w:r w:rsidR="001B596C">
        <w:rPr>
          <w:rFonts w:cstheme="minorHAnsi"/>
        </w:rPr>
        <w:t xml:space="preserve">. Zum Einsatz kommen zudem aus </w:t>
      </w:r>
      <w:r w:rsidRPr="004F3B63">
        <w:rPr>
          <w:rFonts w:cstheme="minorHAnsi"/>
        </w:rPr>
        <w:t>Buchstaben und Zeichen bestehende</w:t>
      </w:r>
      <w:r w:rsidR="00D316D8">
        <w:rPr>
          <w:rFonts w:cstheme="minorHAnsi"/>
        </w:rPr>
        <w:t xml:space="preserve"> (Internet-)</w:t>
      </w:r>
      <w:r w:rsidR="00641001">
        <w:rPr>
          <w:rFonts w:cstheme="minorHAnsi"/>
        </w:rPr>
        <w:br/>
      </w:r>
      <w:r w:rsidR="00D316D8">
        <w:rPr>
          <w:rFonts w:cstheme="minorHAnsi"/>
        </w:rPr>
        <w:t xml:space="preserve">Adressen, </w:t>
      </w:r>
      <w:r w:rsidRPr="004F3B63">
        <w:rPr>
          <w:rFonts w:cstheme="minorHAnsi"/>
          <w:i/>
        </w:rPr>
        <w:t>Uniform Resource Locator</w:t>
      </w:r>
      <w:r w:rsidRPr="004F3B63">
        <w:rPr>
          <w:rFonts w:cstheme="minorHAnsi"/>
        </w:rPr>
        <w:t xml:space="preserve"> </w:t>
      </w:r>
      <w:r>
        <w:rPr>
          <w:rFonts w:cstheme="minorHAnsi"/>
        </w:rPr>
        <w:t>(</w:t>
      </w:r>
      <w:r w:rsidRPr="004F3B63">
        <w:rPr>
          <w:rFonts w:cstheme="minorHAnsi"/>
        </w:rPr>
        <w:t>URL</w:t>
      </w:r>
      <w:r>
        <w:rPr>
          <w:rFonts w:cstheme="minorHAnsi"/>
        </w:rPr>
        <w:t>)</w:t>
      </w:r>
      <w:r w:rsidRPr="004F3B63">
        <w:rPr>
          <w:rFonts w:cstheme="minorHAnsi"/>
        </w:rPr>
        <w:t xml:space="preserve"> </w:t>
      </w:r>
      <w:r w:rsidR="00D316D8">
        <w:rPr>
          <w:rFonts w:cstheme="minorHAnsi"/>
        </w:rPr>
        <w:t>genannt.</w:t>
      </w:r>
      <w:r w:rsidRPr="004F3B63">
        <w:rPr>
          <w:rFonts w:cstheme="minorHAnsi"/>
        </w:rPr>
        <w:t xml:space="preserve"> Da die Kommunikation zwischen Computern jedoch bekanntermaßen </w:t>
      </w:r>
      <w:r w:rsidR="0019521C">
        <w:rPr>
          <w:rFonts w:cstheme="minorHAnsi"/>
        </w:rPr>
        <w:t xml:space="preserve">im Binärcode, also </w:t>
      </w:r>
      <w:r w:rsidRPr="004F3B63">
        <w:rPr>
          <w:rFonts w:cstheme="minorHAnsi"/>
        </w:rPr>
        <w:t xml:space="preserve">nur mit Nullen und Einsen funktioniert, benötigt man im Internet das </w:t>
      </w:r>
      <w:r w:rsidRPr="004F3B63">
        <w:rPr>
          <w:rFonts w:cstheme="minorHAnsi"/>
          <w:i/>
        </w:rPr>
        <w:t>Domain Name System</w:t>
      </w:r>
      <w:r w:rsidRPr="004F3B63">
        <w:rPr>
          <w:rFonts w:cstheme="minorHAnsi"/>
        </w:rPr>
        <w:t xml:space="preserve"> (DNS), </w:t>
      </w:r>
      <w:r w:rsidR="001B596C">
        <w:rPr>
          <w:rFonts w:cstheme="minorHAnsi"/>
        </w:rPr>
        <w:t>das</w:t>
      </w:r>
      <w:r w:rsidR="001B596C" w:rsidRPr="004F3B63">
        <w:rPr>
          <w:rFonts w:cstheme="minorHAnsi"/>
        </w:rPr>
        <w:t xml:space="preserve"> </w:t>
      </w:r>
      <w:r w:rsidRPr="004F3B63">
        <w:rPr>
          <w:rFonts w:cstheme="minorHAnsi"/>
        </w:rPr>
        <w:t xml:space="preserve">URLs in IP-Adressen </w:t>
      </w:r>
      <w:r w:rsidR="000E3853">
        <w:rPr>
          <w:rFonts w:cstheme="minorHAnsi"/>
        </w:rPr>
        <w:t>übersetzt</w:t>
      </w:r>
      <w:r w:rsidR="00883BFA">
        <w:rPr>
          <w:rFonts w:cstheme="minorHAnsi"/>
        </w:rPr>
        <w:t xml:space="preserve">. </w:t>
      </w:r>
    </w:p>
    <w:p w14:paraId="2C9A57E4" w14:textId="194B5057" w:rsidR="00883BFA" w:rsidRDefault="00883BFA" w:rsidP="00764FA5">
      <w:pPr>
        <w:spacing w:line="276" w:lineRule="auto"/>
        <w:jc w:val="both"/>
      </w:pPr>
      <w:r>
        <w:t>Sollten Sie IP-Adressen selbst ermitteln wollen, so ist dies ganz einfach. Es gibt verschiedene Möglichkeiten und Dienste mit deren Hilfe man IP-Adressen herausfinden kann.</w:t>
      </w:r>
    </w:p>
    <w:p w14:paraId="2D938C72" w14:textId="05F66C17" w:rsidR="000C1C6A" w:rsidRDefault="000C1C6A" w:rsidP="00764FA5">
      <w:pPr>
        <w:jc w:val="both"/>
        <w:rPr>
          <w:ins w:id="50" w:author="Ira Diethelm" w:date="2023-01-02T10:55:00Z"/>
        </w:rPr>
      </w:pPr>
      <w:ins w:id="51" w:author="Ira Diethelm" w:date="2023-01-02T10:51:00Z">
        <w:r>
          <w:rPr>
            <w:noProof/>
          </w:rPr>
          <w:drawing>
            <wp:anchor distT="0" distB="0" distL="114300" distR="114300" simplePos="0" relativeHeight="251713536" behindDoc="0" locked="0" layoutInCell="1" allowOverlap="1" wp14:anchorId="231A311B" wp14:editId="7399E2D9">
              <wp:simplePos x="0" y="0"/>
              <wp:positionH relativeFrom="column">
                <wp:posOffset>1378599</wp:posOffset>
              </wp:positionH>
              <wp:positionV relativeFrom="paragraph">
                <wp:posOffset>646711</wp:posOffset>
              </wp:positionV>
              <wp:extent cx="4234180" cy="1318895"/>
              <wp:effectExtent l="0" t="0" r="0" b="0"/>
              <wp:wrapSquare wrapText="bothSides"/>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rotWithShape="1">
                      <a:blip r:embed="rId10"/>
                      <a:srcRect b="38382"/>
                      <a:stretch/>
                    </pic:blipFill>
                    <pic:spPr bwMode="auto">
                      <a:xfrm>
                        <a:off x="0" y="0"/>
                        <a:ext cx="4234180" cy="1318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r w:rsidR="00883BFA">
        <w:t xml:space="preserve">Mit Windows selbst lässt sich die IP-Adresse direkt über </w:t>
      </w:r>
      <w:r w:rsidR="00883BFA" w:rsidRPr="000B6DFB">
        <w:rPr>
          <w:i/>
        </w:rPr>
        <w:t>Eingabeaufforderung</w:t>
      </w:r>
      <w:r w:rsidR="00883BFA">
        <w:t xml:space="preserve"> ermitteln. Man findet die </w:t>
      </w:r>
      <w:r w:rsidR="00883BFA" w:rsidRPr="000B6DFB">
        <w:rPr>
          <w:i/>
        </w:rPr>
        <w:t>Eingabeaufforderung</w:t>
      </w:r>
      <w:r w:rsidR="00883BFA">
        <w:t xml:space="preserve"> unter </w:t>
      </w:r>
      <w:r w:rsidR="00883BFA" w:rsidRPr="000B6DFB">
        <w:rPr>
          <w:i/>
        </w:rPr>
        <w:t>Start &gt; Alle Programme &gt; Zubehör &gt; Eingabeaufforderung</w:t>
      </w:r>
      <w:r w:rsidR="00883BFA">
        <w:t xml:space="preserve">. </w:t>
      </w:r>
    </w:p>
    <w:p w14:paraId="332BC359" w14:textId="23421B0C" w:rsidR="000C1C6A" w:rsidRDefault="00883BFA" w:rsidP="00764FA5">
      <w:pPr>
        <w:jc w:val="both"/>
        <w:rPr>
          <w:ins w:id="52" w:author="Ira Diethelm" w:date="2023-01-02T10:58:00Z"/>
        </w:rPr>
      </w:pPr>
      <w:r>
        <w:t xml:space="preserve">Mit einem der </w:t>
      </w:r>
      <w:del w:id="53" w:author="Ira Diethelm" w:date="2023-01-02T10:53:00Z">
        <w:r w:rsidDel="000C1C6A">
          <w:delText xml:space="preserve">folgenden </w:delText>
        </w:r>
      </w:del>
      <w:del w:id="54" w:author="Ira Diethelm" w:date="2023-01-02T10:58:00Z">
        <w:r w:rsidDel="000C1C6A">
          <w:delText>zwei</w:delText>
        </w:r>
      </w:del>
      <w:ins w:id="55" w:author="Ira Diethelm" w:date="2023-01-02T10:58:00Z">
        <w:r w:rsidR="000C1C6A">
          <w:t>beiden</w:t>
        </w:r>
      </w:ins>
      <w:r>
        <w:t xml:space="preserve"> Befehle</w:t>
      </w:r>
      <w:ins w:id="56" w:author="Ira Diethelm" w:date="2023-01-02T10:53:00Z">
        <w:r w:rsidR="000C1C6A">
          <w:t xml:space="preserve"> </w:t>
        </w:r>
      </w:ins>
    </w:p>
    <w:p w14:paraId="5F6BF6F9" w14:textId="0753C150" w:rsidR="000C1C6A" w:rsidRDefault="000C1C6A" w:rsidP="00764FA5">
      <w:pPr>
        <w:jc w:val="both"/>
        <w:rPr>
          <w:ins w:id="57" w:author="Ira Diethelm" w:date="2023-01-02T10:57:00Z"/>
          <w:i/>
          <w:iCs/>
        </w:rPr>
      </w:pPr>
      <w:proofErr w:type="spellStart"/>
      <w:ins w:id="58" w:author="Ira Diethelm" w:date="2023-01-02T10:53:00Z">
        <w:r w:rsidRPr="000C1C6A">
          <w:rPr>
            <w:i/>
            <w:iCs/>
            <w:rPrChange w:id="59" w:author="Ira Diethelm" w:date="2023-01-02T10:57:00Z">
              <w:rPr/>
            </w:rPrChange>
          </w:rPr>
          <w:t>nslookup</w:t>
        </w:r>
      </w:ins>
      <w:proofErr w:type="spellEnd"/>
    </w:p>
    <w:p w14:paraId="341FE264" w14:textId="51BF1D63" w:rsidR="000C1C6A" w:rsidRDefault="000C1C6A" w:rsidP="00764FA5">
      <w:pPr>
        <w:jc w:val="both"/>
        <w:rPr>
          <w:ins w:id="60" w:author="Ira Diethelm" w:date="2023-01-02T10:58:00Z"/>
        </w:rPr>
      </w:pPr>
      <w:ins w:id="61" w:author="Ira Diethelm" w:date="2023-01-02T10:53:00Z">
        <w:r>
          <w:t xml:space="preserve">oder </w:t>
        </w:r>
      </w:ins>
    </w:p>
    <w:p w14:paraId="65CE920D" w14:textId="27CF6647" w:rsidR="000C1C6A" w:rsidRDefault="000C1C6A" w:rsidP="00764FA5">
      <w:pPr>
        <w:jc w:val="both"/>
        <w:rPr>
          <w:ins w:id="62" w:author="Ira Diethelm" w:date="2023-01-02T10:57:00Z"/>
        </w:rPr>
      </w:pPr>
      <w:ins w:id="63" w:author="Ira Diethelm" w:date="2023-01-02T10:53:00Z">
        <w:r w:rsidRPr="000C1C6A">
          <w:rPr>
            <w:i/>
            <w:iCs/>
            <w:rPrChange w:id="64" w:author="Ira Diethelm" w:date="2023-01-02T10:57:00Z">
              <w:rPr/>
            </w:rPrChange>
          </w:rPr>
          <w:t>ping</w:t>
        </w:r>
      </w:ins>
      <w:r w:rsidR="00883BFA">
        <w:t xml:space="preserve"> </w:t>
      </w:r>
    </w:p>
    <w:p w14:paraId="382A9ED8" w14:textId="5A936BF0" w:rsidR="00883BFA" w:rsidRPr="000C1C6A" w:rsidRDefault="000C1C6A" w:rsidP="00764FA5">
      <w:pPr>
        <w:jc w:val="both"/>
        <w:rPr>
          <w:i/>
          <w:iCs/>
          <w:rPrChange w:id="65" w:author="Ira Diethelm" w:date="2023-01-02T10:57:00Z">
            <w:rPr/>
          </w:rPrChange>
        </w:rPr>
      </w:pPr>
      <w:r>
        <w:rPr>
          <w:noProof/>
        </w:rPr>
        <w:drawing>
          <wp:anchor distT="0" distB="0" distL="114300" distR="114300" simplePos="0" relativeHeight="251695104" behindDoc="1" locked="0" layoutInCell="1" allowOverlap="1" wp14:anchorId="2D04B911" wp14:editId="71739EDF">
            <wp:simplePos x="0" y="0"/>
            <wp:positionH relativeFrom="column">
              <wp:posOffset>1387475</wp:posOffset>
            </wp:positionH>
            <wp:positionV relativeFrom="paragraph">
              <wp:posOffset>6350</wp:posOffset>
            </wp:positionV>
            <wp:extent cx="4224020" cy="1590675"/>
            <wp:effectExtent l="0" t="0" r="5080" b="9525"/>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p_1.png"/>
                    <pic:cNvPicPr/>
                  </pic:nvPicPr>
                  <pic:blipFill rotWithShape="1">
                    <a:blip r:embed="rId11">
                      <a:extLst>
                        <a:ext uri="{28A0092B-C50C-407E-A947-70E740481C1C}">
                          <a14:useLocalDpi xmlns:a14="http://schemas.microsoft.com/office/drawing/2010/main" val="0"/>
                        </a:ext>
                      </a:extLst>
                    </a:blip>
                    <a:srcRect b="25529"/>
                    <a:stretch/>
                  </pic:blipFill>
                  <pic:spPr bwMode="auto">
                    <a:xfrm>
                      <a:off x="0" y="0"/>
                      <a:ext cx="422402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83BFA">
        <w:t xml:space="preserve">lässt sich </w:t>
      </w:r>
      <w:del w:id="66" w:author="Ira Diethelm" w:date="2023-01-02T10:53:00Z">
        <w:r w:rsidR="00883BFA" w:rsidDel="000C1C6A">
          <w:delText xml:space="preserve">dann </w:delText>
        </w:r>
      </w:del>
      <w:r w:rsidR="00883BFA">
        <w:t xml:space="preserve">die IP-Adresse </w:t>
      </w:r>
      <w:ins w:id="67" w:author="Ira Diethelm" w:date="2023-01-02T10:53:00Z">
        <w:r>
          <w:t xml:space="preserve">einer Domain </w:t>
        </w:r>
      </w:ins>
      <w:r w:rsidR="00883BFA">
        <w:t>bestimmen</w:t>
      </w:r>
      <w:ins w:id="68" w:author="Ira Diethelm" w:date="2023-01-02T10:57:00Z">
        <w:r>
          <w:t>.</w:t>
        </w:r>
      </w:ins>
      <w:del w:id="69" w:author="Ira Diethelm" w:date="2023-01-02T10:57:00Z">
        <w:r w:rsidR="00883BFA" w:rsidDel="000C1C6A">
          <w:delText>:</w:delText>
        </w:r>
      </w:del>
    </w:p>
    <w:p w14:paraId="561C9637" w14:textId="701BE4B6" w:rsidR="00883BFA" w:rsidDel="000C1C6A" w:rsidRDefault="00883BFA" w:rsidP="00883BFA">
      <w:pPr>
        <w:pStyle w:val="Listenabsatz"/>
        <w:numPr>
          <w:ilvl w:val="0"/>
          <w:numId w:val="15"/>
        </w:numPr>
        <w:rPr>
          <w:del w:id="70" w:author="Ira Diethelm" w:date="2023-01-02T10:53:00Z"/>
        </w:rPr>
      </w:pPr>
      <w:del w:id="71" w:author="Ira Diethelm" w:date="2023-01-02T10:53:00Z">
        <w:r w:rsidDel="000C1C6A">
          <w:lastRenderedPageBreak/>
          <w:delText>nslookup URL</w:delText>
        </w:r>
      </w:del>
    </w:p>
    <w:p w14:paraId="21BB9C57" w14:textId="61EC6033" w:rsidR="00883BFA" w:rsidDel="000C1C6A" w:rsidRDefault="00883BFA" w:rsidP="00883BFA">
      <w:pPr>
        <w:pStyle w:val="Listenabsatz"/>
        <w:numPr>
          <w:ilvl w:val="0"/>
          <w:numId w:val="15"/>
        </w:numPr>
        <w:rPr>
          <w:del w:id="72" w:author="Ira Diethelm" w:date="2023-01-02T10:53:00Z"/>
        </w:rPr>
      </w:pPr>
      <w:del w:id="73" w:author="Ira Diethelm" w:date="2023-01-02T10:53:00Z">
        <w:r w:rsidDel="000C1C6A">
          <w:delText>ping URL</w:delText>
        </w:r>
      </w:del>
    </w:p>
    <w:p w14:paraId="35697FB6" w14:textId="43D723F2" w:rsidR="00883BFA" w:rsidRDefault="00883BFA" w:rsidP="00883BFA">
      <w:pPr>
        <w:jc w:val="center"/>
      </w:pPr>
    </w:p>
    <w:p w14:paraId="2B55353F" w14:textId="278E2979" w:rsidR="00883BFA" w:rsidRDefault="00883BFA" w:rsidP="00883BFA">
      <w:pPr>
        <w:jc w:val="center"/>
      </w:pPr>
      <w:del w:id="74" w:author="Ira Diethelm" w:date="2023-01-02T10:51:00Z">
        <w:r w:rsidDel="00AC7CAA">
          <w:rPr>
            <w:noProof/>
          </w:rPr>
          <w:drawing>
            <wp:inline distT="0" distB="0" distL="0" distR="0" wp14:anchorId="54255850" wp14:editId="020DA485">
              <wp:extent cx="4616170" cy="143827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p_2.png"/>
                      <pic:cNvPicPr/>
                    </pic:nvPicPr>
                    <pic:blipFill rotWithShape="1">
                      <a:blip r:embed="rId10"/>
                      <a:srcRect b="38382"/>
                      <a:stretch/>
                    </pic:blipFill>
                    <pic:spPr bwMode="auto">
                      <a:xfrm>
                        <a:off x="0" y="0"/>
                        <a:ext cx="4620057" cy="1439486"/>
                      </a:xfrm>
                      <a:prstGeom prst="rect">
                        <a:avLst/>
                      </a:prstGeom>
                      <a:ln>
                        <a:noFill/>
                      </a:ln>
                      <a:extLst>
                        <a:ext uri="{53640926-AAD7-44D8-BBD7-CCE9431645EC}">
                          <a14:shadowObscured xmlns:a14="http://schemas.microsoft.com/office/drawing/2010/main"/>
                        </a:ext>
                      </a:extLst>
                    </pic:spPr>
                  </pic:pic>
                </a:graphicData>
              </a:graphic>
            </wp:inline>
          </w:drawing>
        </w:r>
      </w:del>
    </w:p>
    <w:p w14:paraId="7EE87A57" w14:textId="0688C7AE" w:rsidR="00883BFA" w:rsidDel="000C1C6A" w:rsidRDefault="00883BFA" w:rsidP="00883BFA">
      <w:pPr>
        <w:rPr>
          <w:del w:id="75" w:author="Ira Diethelm" w:date="2023-01-02T10:59:00Z"/>
        </w:rPr>
      </w:pPr>
      <w:del w:id="76" w:author="Ira Diethelm" w:date="2023-01-02T10:49:00Z">
        <w:r w:rsidDel="00AC7CAA">
          <w:rPr>
            <w:noProof/>
          </w:rPr>
          <w:drawing>
            <wp:anchor distT="0" distB="0" distL="114300" distR="114300" simplePos="0" relativeHeight="251611136" behindDoc="1" locked="0" layoutInCell="1" allowOverlap="1" wp14:anchorId="6FD2D39C" wp14:editId="70F4638C">
              <wp:simplePos x="0" y="0"/>
              <wp:positionH relativeFrom="column">
                <wp:posOffset>504190</wp:posOffset>
              </wp:positionH>
              <wp:positionV relativeFrom="paragraph">
                <wp:posOffset>191135</wp:posOffset>
              </wp:positionV>
              <wp:extent cx="2428875" cy="2079117"/>
              <wp:effectExtent l="0" t="0" r="0" b="0"/>
              <wp:wrapTight wrapText="bothSides">
                <wp:wrapPolygon edited="0">
                  <wp:start x="0" y="0"/>
                  <wp:lineTo x="0" y="21376"/>
                  <wp:lineTo x="21346" y="21376"/>
                  <wp:lineTo x="21346"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p_3.png"/>
                      <pic:cNvPicPr/>
                    </pic:nvPicPr>
                    <pic:blipFill>
                      <a:blip r:embed="rId12">
                        <a:extLst>
                          <a:ext uri="{28A0092B-C50C-407E-A947-70E740481C1C}">
                            <a14:useLocalDpi xmlns:a14="http://schemas.microsoft.com/office/drawing/2010/main" val="0"/>
                          </a:ext>
                        </a:extLst>
                      </a:blip>
                      <a:stretch>
                        <a:fillRect/>
                      </a:stretch>
                    </pic:blipFill>
                    <pic:spPr>
                      <a:xfrm>
                        <a:off x="0" y="0"/>
                        <a:ext cx="2428875" cy="2079117"/>
                      </a:xfrm>
                      <a:prstGeom prst="rect">
                        <a:avLst/>
                      </a:prstGeom>
                    </pic:spPr>
                  </pic:pic>
                </a:graphicData>
              </a:graphic>
            </wp:anchor>
          </w:drawing>
        </w:r>
      </w:del>
    </w:p>
    <w:p w14:paraId="37AA4E3F" w14:textId="1275D8C5" w:rsidR="00883BFA" w:rsidDel="000C1C6A" w:rsidRDefault="00883BFA" w:rsidP="000C1C6A">
      <w:pPr>
        <w:rPr>
          <w:del w:id="77" w:author="Ira Diethelm" w:date="2023-01-02T10:59:00Z"/>
        </w:rPr>
      </w:pPr>
    </w:p>
    <w:p w14:paraId="1B889D6E" w14:textId="11273ABA" w:rsidR="00883BFA" w:rsidRDefault="000C1C6A" w:rsidP="001F23D0">
      <w:pPr>
        <w:ind w:left="432"/>
        <w:jc w:val="both"/>
      </w:pPr>
      <w:ins w:id="78" w:author="Ira Diethelm" w:date="2023-01-02T10:49:00Z">
        <w:r>
          <w:rPr>
            <w:noProof/>
          </w:rPr>
          <w:drawing>
            <wp:anchor distT="0" distB="0" distL="114300" distR="114300" simplePos="0" relativeHeight="251702272" behindDoc="0" locked="0" layoutInCell="1" allowOverlap="1" wp14:anchorId="652BD590" wp14:editId="1FF058AB">
              <wp:simplePos x="0" y="0"/>
              <wp:positionH relativeFrom="column">
                <wp:posOffset>207645</wp:posOffset>
              </wp:positionH>
              <wp:positionV relativeFrom="page">
                <wp:posOffset>725170</wp:posOffset>
              </wp:positionV>
              <wp:extent cx="3096895" cy="2288540"/>
              <wp:effectExtent l="0" t="0" r="8255"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6895" cy="228854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883BFA">
        <w:t xml:space="preserve">Eine Alternative bietet die Webseite </w:t>
      </w:r>
      <w:ins w:id="79" w:author="Ira Diethelm" w:date="2023-01-02T10:35:00Z">
        <w:r w:rsidR="004913F4">
          <w:t>IP</w:t>
        </w:r>
      </w:ins>
      <w:ins w:id="80" w:author="Ira Diethelm" w:date="2023-01-02T10:49:00Z">
        <w:r w:rsidR="00AC7CAA">
          <w:t>-tracker.org</w:t>
        </w:r>
      </w:ins>
      <w:del w:id="81" w:author="Ira Diethelm" w:date="2023-01-02T10:35:00Z">
        <w:r w:rsidR="00434D7E" w:rsidDel="004913F4">
          <w:fldChar w:fldCharType="begin"/>
        </w:r>
        <w:r w:rsidR="00434D7E" w:rsidDel="004913F4">
          <w:delInstrText xml:space="preserve"> HYPERLINK "http://www.utrace.de/" </w:delInstrText>
        </w:r>
        <w:r w:rsidR="00434D7E" w:rsidDel="004913F4">
          <w:fldChar w:fldCharType="separate"/>
        </w:r>
        <w:r w:rsidR="00883BFA" w:rsidRPr="00174A62" w:rsidDel="004913F4">
          <w:rPr>
            <w:rStyle w:val="Hyperlink"/>
          </w:rPr>
          <w:delText>http://www.utrace.de</w:delText>
        </w:r>
        <w:r w:rsidR="00434D7E" w:rsidDel="004913F4">
          <w:rPr>
            <w:rStyle w:val="Hyperlink"/>
          </w:rPr>
          <w:fldChar w:fldCharType="end"/>
        </w:r>
      </w:del>
      <w:ins w:id="82" w:author="Ira Diethelm" w:date="2023-01-02T10:50:00Z">
        <w:r w:rsidR="00AC7CAA">
          <w:rPr>
            <w:rStyle w:val="Hyperlink"/>
          </w:rPr>
          <w:t>,</w:t>
        </w:r>
      </w:ins>
      <w:r w:rsidR="00883BFA">
        <w:t xml:space="preserve"> auf der zusätzlich zu</w:t>
      </w:r>
      <w:ins w:id="83" w:author="Ira Diethelm" w:date="2023-01-02T10:50:00Z">
        <w:r w:rsidR="00AC7CAA">
          <w:t xml:space="preserve"> </w:t>
        </w:r>
      </w:ins>
      <w:del w:id="84" w:author="Ira Diethelm" w:date="2023-01-02T10:50:00Z">
        <w:r w:rsidR="00883BFA" w:rsidDel="00AC7CAA">
          <w:delText xml:space="preserve">                                       </w:delText>
        </w:r>
      </w:del>
      <w:r w:rsidR="00C70A71">
        <w:t>der IP-Adresse auch der Standort</w:t>
      </w:r>
      <w:r w:rsidR="00883BFA">
        <w:t xml:space="preserve"> des Webservers</w:t>
      </w:r>
      <w:ins w:id="85" w:author="Ira Diethelm" w:date="2023-01-02T10:50:00Z">
        <w:r w:rsidR="00AC7CAA">
          <w:t xml:space="preserve"> und viele andere Informationen</w:t>
        </w:r>
      </w:ins>
      <w:r w:rsidR="00883BFA">
        <w:t xml:space="preserve"> angezeigt w</w:t>
      </w:r>
      <w:ins w:id="86" w:author="Ira Diethelm" w:date="2023-01-02T10:50:00Z">
        <w:r w:rsidR="00AC7CAA">
          <w:t>erden</w:t>
        </w:r>
      </w:ins>
      <w:del w:id="87" w:author="Ira Diethelm" w:date="2023-01-02T10:50:00Z">
        <w:r w:rsidR="00883BFA" w:rsidDel="00AC7CAA">
          <w:delText>ird</w:delText>
        </w:r>
      </w:del>
      <w:r w:rsidR="00883BFA">
        <w:t>.</w:t>
      </w:r>
    </w:p>
    <w:p w14:paraId="630C56EE" w14:textId="77777777" w:rsidR="00883BFA" w:rsidRDefault="00883BFA" w:rsidP="00883BFA"/>
    <w:p w14:paraId="68B616EC" w14:textId="77777777" w:rsidR="00883BFA" w:rsidRPr="004F3B63" w:rsidRDefault="00883BFA" w:rsidP="00D316D8">
      <w:pPr>
        <w:spacing w:line="276" w:lineRule="auto"/>
        <w:rPr>
          <w:rFonts w:cstheme="minorHAnsi"/>
        </w:rPr>
      </w:pPr>
    </w:p>
    <w:p w14:paraId="378FFFF9" w14:textId="1504A804" w:rsidR="000B6DFB" w:rsidRPr="000B6DFB" w:rsidRDefault="000B6DFB" w:rsidP="0005425A">
      <w:pPr>
        <w:jc w:val="center"/>
      </w:pPr>
    </w:p>
    <w:p w14:paraId="3DDAB2ED" w14:textId="77777777" w:rsidR="00A562B0" w:rsidRDefault="00A562B0" w:rsidP="005C1D89">
      <w:pPr>
        <w:pStyle w:val="berschrift1"/>
      </w:pPr>
      <w:bookmarkStart w:id="88" w:name="_Toc24113078"/>
      <w:r w:rsidRPr="005C1D89">
        <w:t>Unterrichtliche</w:t>
      </w:r>
      <w:r>
        <w:t xml:space="preserve"> Umsetzung</w:t>
      </w:r>
      <w:bookmarkEnd w:id="88"/>
    </w:p>
    <w:p w14:paraId="7C98F81D" w14:textId="400DB715" w:rsidR="00817085" w:rsidRPr="004F3B63" w:rsidRDefault="00817085" w:rsidP="001F23D0">
      <w:pPr>
        <w:spacing w:line="276" w:lineRule="auto"/>
        <w:jc w:val="both"/>
        <w:rPr>
          <w:rFonts w:cstheme="minorHAnsi"/>
        </w:rPr>
      </w:pPr>
      <w:r w:rsidRPr="004F3B63">
        <w:rPr>
          <w:rFonts w:cstheme="minorHAnsi"/>
        </w:rPr>
        <w:t xml:space="preserve">Das Modul ist in drei Teile untergliedert. Zu Beginn wird das Internet als Modell in Form von Pappaufstellern erklärt und aufgebaut. Im zweiten Schritt </w:t>
      </w:r>
      <w:r w:rsidR="00E66EDA">
        <w:rPr>
          <w:rFonts w:cstheme="minorHAnsi"/>
        </w:rPr>
        <w:t xml:space="preserve">visualisieren und </w:t>
      </w:r>
      <w:r w:rsidR="001273CE">
        <w:rPr>
          <w:rFonts w:cstheme="minorHAnsi"/>
        </w:rPr>
        <w:t>„erleben“</w:t>
      </w:r>
      <w:r w:rsidR="00E66EDA">
        <w:rPr>
          <w:rFonts w:cstheme="minorHAnsi"/>
        </w:rPr>
        <w:t xml:space="preserve"> die Schülerinnen und Schüler</w:t>
      </w:r>
      <w:r w:rsidR="00E66EDA" w:rsidRPr="004F3B63">
        <w:rPr>
          <w:rFonts w:cstheme="minorHAnsi"/>
        </w:rPr>
        <w:t xml:space="preserve"> </w:t>
      </w:r>
      <w:r w:rsidRPr="004F3B63">
        <w:rPr>
          <w:rFonts w:cstheme="minorHAnsi"/>
        </w:rPr>
        <w:t xml:space="preserve">die Kommunikation im Internet in Form eines Rollenspiels. Am Ende </w:t>
      </w:r>
      <w:r w:rsidR="00E66EDA">
        <w:rPr>
          <w:rFonts w:cstheme="minorHAnsi"/>
        </w:rPr>
        <w:t xml:space="preserve">haben sie die Aufgabe, </w:t>
      </w:r>
      <w:r w:rsidRPr="004F3B63">
        <w:rPr>
          <w:rFonts w:cstheme="minorHAnsi"/>
        </w:rPr>
        <w:t xml:space="preserve">das Internet schematisch in Form eines Sequenzdiagramms </w:t>
      </w:r>
      <w:r w:rsidR="00E66EDA">
        <w:rPr>
          <w:rFonts w:cstheme="minorHAnsi"/>
        </w:rPr>
        <w:t>zu beschreiben.</w:t>
      </w:r>
    </w:p>
    <w:p w14:paraId="0686CDFC" w14:textId="67DB3B36" w:rsidR="00817085" w:rsidRDefault="00817085" w:rsidP="001F23D0">
      <w:pPr>
        <w:spacing w:line="276" w:lineRule="auto"/>
        <w:ind w:left="1134" w:hanging="1134"/>
        <w:jc w:val="both"/>
        <w:rPr>
          <w:rFonts w:cstheme="minorHAnsi"/>
        </w:rPr>
      </w:pPr>
      <w:r w:rsidRPr="004F3B63">
        <w:rPr>
          <w:rFonts w:cstheme="minorHAnsi"/>
          <w:b/>
        </w:rPr>
        <w:t>WICHTIG:</w:t>
      </w:r>
      <w:r w:rsidRPr="004F3B63">
        <w:rPr>
          <w:rFonts w:cstheme="minorHAnsi"/>
          <w:b/>
        </w:rPr>
        <w:tab/>
      </w:r>
      <w:r w:rsidRPr="004F3B63">
        <w:rPr>
          <w:rFonts w:cstheme="minorHAnsi"/>
        </w:rPr>
        <w:t xml:space="preserve">Aus technischen </w:t>
      </w:r>
      <w:ins w:id="89" w:author="Ira Diethelm" w:date="2023-01-02T11:01:00Z">
        <w:r w:rsidR="000C1C6A">
          <w:rPr>
            <w:rFonts w:cstheme="minorHAnsi"/>
          </w:rPr>
          <w:t xml:space="preserve">und organisatorischen </w:t>
        </w:r>
      </w:ins>
      <w:r w:rsidRPr="004F3B63">
        <w:rPr>
          <w:rFonts w:cstheme="minorHAnsi"/>
        </w:rPr>
        <w:t>Gründen ist es nicht möglich</w:t>
      </w:r>
      <w:r w:rsidR="004A13F2">
        <w:rPr>
          <w:rFonts w:cstheme="minorHAnsi"/>
        </w:rPr>
        <w:t>,</w:t>
      </w:r>
      <w:r w:rsidRPr="004F3B63">
        <w:rPr>
          <w:rFonts w:cstheme="minorHAnsi"/>
        </w:rPr>
        <w:t xml:space="preserve"> bei den Materialien von IT2School </w:t>
      </w:r>
      <w:ins w:id="90" w:author="Ira Diethelm" w:date="2023-01-02T11:02:00Z">
        <w:r w:rsidR="001F23D0">
          <w:rPr>
            <w:rFonts w:cstheme="minorHAnsi"/>
          </w:rPr>
          <w:t xml:space="preserve">jeweils </w:t>
        </w:r>
      </w:ins>
      <w:r w:rsidRPr="004F3B63">
        <w:rPr>
          <w:rFonts w:cstheme="minorHAnsi"/>
        </w:rPr>
        <w:t xml:space="preserve">die </w:t>
      </w:r>
      <w:r w:rsidR="00C46A0F">
        <w:rPr>
          <w:rFonts w:cstheme="minorHAnsi"/>
        </w:rPr>
        <w:t>eigene</w:t>
      </w:r>
      <w:r w:rsidR="00C46A0F" w:rsidRPr="004F3B63">
        <w:rPr>
          <w:rFonts w:cstheme="minorHAnsi"/>
        </w:rPr>
        <w:t xml:space="preserve"> </w:t>
      </w:r>
      <w:r w:rsidRPr="004F3B63">
        <w:rPr>
          <w:rFonts w:cstheme="minorHAnsi"/>
        </w:rPr>
        <w:t xml:space="preserve">Schulhomepage </w:t>
      </w:r>
      <w:del w:id="91" w:author="Ira Diethelm" w:date="2023-01-02T11:02:00Z">
        <w:r w:rsidRPr="004F3B63" w:rsidDel="001F23D0">
          <w:rPr>
            <w:rFonts w:cstheme="minorHAnsi"/>
          </w:rPr>
          <w:delText xml:space="preserve">standardmäßig </w:delText>
        </w:r>
      </w:del>
      <w:ins w:id="92" w:author="Ira Diethelm" w:date="2023-01-02T11:02:00Z">
        <w:r w:rsidR="001F23D0">
          <w:rPr>
            <w:rFonts w:cstheme="minorHAnsi"/>
          </w:rPr>
          <w:t>automatisch</w:t>
        </w:r>
        <w:r w:rsidR="001F23D0" w:rsidRPr="004F3B63">
          <w:rPr>
            <w:rFonts w:cstheme="minorHAnsi"/>
          </w:rPr>
          <w:t xml:space="preserve"> </w:t>
        </w:r>
      </w:ins>
      <w:r w:rsidRPr="004F3B63">
        <w:rPr>
          <w:rFonts w:cstheme="minorHAnsi"/>
        </w:rPr>
        <w:t>einzubinden. Daher wird als Platzhalter</w:t>
      </w:r>
      <w:r>
        <w:rPr>
          <w:rFonts w:cstheme="minorHAnsi"/>
        </w:rPr>
        <w:t>, die Pseudoadresse:</w:t>
      </w:r>
      <w:r w:rsidRPr="004F3B63">
        <w:rPr>
          <w:rFonts w:cstheme="minorHAnsi"/>
        </w:rPr>
        <w:t xml:space="preserve"> „deine-schule.de“ verwendet. Bei Bedarf kann </w:t>
      </w:r>
      <w:del w:id="93" w:author="Ira Diethelm" w:date="2023-01-02T11:01:00Z">
        <w:r w:rsidRPr="004F3B63" w:rsidDel="001F23D0">
          <w:rPr>
            <w:rFonts w:cstheme="minorHAnsi"/>
          </w:rPr>
          <w:delText xml:space="preserve">aber </w:delText>
        </w:r>
      </w:del>
      <w:r w:rsidRPr="004F3B63">
        <w:rPr>
          <w:rFonts w:cstheme="minorHAnsi"/>
        </w:rPr>
        <w:t xml:space="preserve">unter </w:t>
      </w:r>
      <w:hyperlink r:id="rId14" w:history="1">
        <w:r w:rsidR="00A95475" w:rsidRPr="00F12E2A">
          <w:rPr>
            <w:rStyle w:val="Hyperlink"/>
          </w:rPr>
          <w:t>https://it2school.informatik.uni-oldenburg.d</w:t>
        </w:r>
        <w:r w:rsidR="00A95475" w:rsidRPr="00F12E2A">
          <w:rPr>
            <w:rStyle w:val="Hyperlink"/>
          </w:rPr>
          <w:t>e/internetversteher/index.php</w:t>
        </w:r>
      </w:hyperlink>
      <w:r w:rsidRPr="004F3B63">
        <w:rPr>
          <w:rFonts w:cstheme="minorHAnsi"/>
        </w:rPr>
        <w:t xml:space="preserve"> personalisiertes Material für die Schule erstellt und </w:t>
      </w:r>
      <w:r w:rsidR="00C46A0F">
        <w:rPr>
          <w:rFonts w:cstheme="minorHAnsi"/>
        </w:rPr>
        <w:t>he</w:t>
      </w:r>
      <w:r w:rsidRPr="004F3B63">
        <w:rPr>
          <w:rFonts w:cstheme="minorHAnsi"/>
        </w:rPr>
        <w:t>runtergeladen werden</w:t>
      </w:r>
      <w:ins w:id="94" w:author="Ira Diethelm" w:date="2023-01-02T11:02:00Z">
        <w:r w:rsidR="001F23D0">
          <w:rPr>
            <w:rFonts w:cstheme="minorHAnsi"/>
          </w:rPr>
          <w:t>, so dass in den Materialien dann die echte Schulhomepage und die echte IP-Adresse der Schule erscheint</w:t>
        </w:r>
      </w:ins>
      <w:r w:rsidRPr="004F3B63">
        <w:rPr>
          <w:rFonts w:cstheme="minorHAnsi"/>
        </w:rPr>
        <w:t>.</w:t>
      </w:r>
    </w:p>
    <w:p w14:paraId="263D073B" w14:textId="7279902F" w:rsidR="00A5478E" w:rsidRPr="00A5478E" w:rsidRDefault="00A5478E" w:rsidP="001F23D0">
      <w:pPr>
        <w:spacing w:line="276" w:lineRule="auto"/>
        <w:ind w:left="1134"/>
        <w:jc w:val="both"/>
        <w:rPr>
          <w:rFonts w:cstheme="minorHAnsi"/>
        </w:rPr>
      </w:pPr>
      <w:r w:rsidRPr="00A5478E">
        <w:rPr>
          <w:rFonts w:cstheme="minorHAnsi"/>
        </w:rPr>
        <w:t>Außerdem</w:t>
      </w:r>
      <w:r>
        <w:rPr>
          <w:rFonts w:cstheme="minorHAnsi"/>
        </w:rPr>
        <w:t xml:space="preserve"> empfehlen wir, die Papp</w:t>
      </w:r>
      <w:r w:rsidR="00B33EC0">
        <w:rPr>
          <w:rFonts w:cstheme="minorHAnsi"/>
        </w:rPr>
        <w:t>a</w:t>
      </w:r>
      <w:r>
        <w:rPr>
          <w:rFonts w:cstheme="minorHAnsi"/>
        </w:rPr>
        <w:t>ufsteller in den oberen Ecken leicht einzuschneiden, um die Schnüre leichter an den Aufstellern zu befestigen.</w:t>
      </w:r>
    </w:p>
    <w:p w14:paraId="3FC0E596" w14:textId="77777777" w:rsidR="00817085" w:rsidRPr="004F3B63" w:rsidRDefault="00817085" w:rsidP="00817085">
      <w:pPr>
        <w:pStyle w:val="berschrift2"/>
      </w:pPr>
      <w:bookmarkStart w:id="95" w:name="_Toc433280360"/>
      <w:bookmarkStart w:id="96" w:name="_Toc24113079"/>
      <w:r w:rsidRPr="004F3B63">
        <w:lastRenderedPageBreak/>
        <w:t>Einstieg – das Internet als Modell</w:t>
      </w:r>
      <w:bookmarkEnd w:id="95"/>
      <w:bookmarkEnd w:id="96"/>
    </w:p>
    <w:p w14:paraId="66347F7C" w14:textId="66153F10" w:rsidR="00817085" w:rsidRPr="004F3B63" w:rsidRDefault="00817085" w:rsidP="001F23D0">
      <w:pPr>
        <w:spacing w:line="276" w:lineRule="auto"/>
        <w:jc w:val="both"/>
        <w:rPr>
          <w:rFonts w:cstheme="minorHAnsi"/>
        </w:rPr>
      </w:pPr>
      <w:r w:rsidRPr="004F3B63">
        <w:rPr>
          <w:rFonts w:cstheme="minorHAnsi"/>
        </w:rPr>
        <w:t xml:space="preserve">Nach der Begrüßung der Schülerinnen und Schüler fragt die Lehrkraft: „Was glaubt ihr eigentlich wie das Internet funktioniert?“ (Weitere mögliche Fragen: </w:t>
      </w:r>
      <w:r w:rsidR="009727F4">
        <w:rPr>
          <w:rFonts w:cstheme="minorHAnsi"/>
        </w:rPr>
        <w:t>„</w:t>
      </w:r>
      <w:r w:rsidRPr="004F3B63">
        <w:rPr>
          <w:rFonts w:cstheme="minorHAnsi"/>
        </w:rPr>
        <w:t>Wie passt das Internet in euren Computer/Smartphone/Tablet?</w:t>
      </w:r>
      <w:r w:rsidR="009727F4">
        <w:rPr>
          <w:rFonts w:cstheme="minorHAnsi"/>
        </w:rPr>
        <w:t>“</w:t>
      </w:r>
      <w:r w:rsidRPr="004F3B63">
        <w:rPr>
          <w:rFonts w:cstheme="minorHAnsi"/>
        </w:rPr>
        <w:t xml:space="preserve"> </w:t>
      </w:r>
      <w:r w:rsidR="009727F4">
        <w:rPr>
          <w:rFonts w:cstheme="minorHAnsi"/>
        </w:rPr>
        <w:t>„</w:t>
      </w:r>
      <w:r w:rsidRPr="004F3B63">
        <w:rPr>
          <w:rFonts w:cstheme="minorHAnsi"/>
        </w:rPr>
        <w:t>Wie wird eine E-Mail verschickt?</w:t>
      </w:r>
      <w:r w:rsidR="009727F4">
        <w:rPr>
          <w:rFonts w:cstheme="minorHAnsi"/>
        </w:rPr>
        <w:t>“</w:t>
      </w:r>
      <w:r w:rsidRPr="004F3B63">
        <w:rPr>
          <w:rFonts w:cstheme="minorHAnsi"/>
        </w:rPr>
        <w:t xml:space="preserve">). Die Antworten werden an der Tafel festgehalten. </w:t>
      </w:r>
      <w:r>
        <w:rPr>
          <w:rFonts w:cstheme="minorHAnsi"/>
        </w:rPr>
        <w:t>Als Alternative können die Schülerinnen und Schüler das Pappmodell nach ihren eigenen Vorstellungen aufbauen.</w:t>
      </w:r>
    </w:p>
    <w:p w14:paraId="070BA9A4" w14:textId="77777777" w:rsidR="00817085" w:rsidRDefault="00817085" w:rsidP="001F23D0">
      <w:pPr>
        <w:spacing w:line="276" w:lineRule="auto"/>
        <w:jc w:val="both"/>
        <w:rPr>
          <w:rFonts w:cstheme="minorHAnsi"/>
        </w:rPr>
      </w:pPr>
      <w:r w:rsidRPr="004F3B63">
        <w:rPr>
          <w:rFonts w:cstheme="minorHAnsi"/>
        </w:rPr>
        <w:t xml:space="preserve">Im Anschluss wird mit </w:t>
      </w:r>
      <w:r>
        <w:rPr>
          <w:rFonts w:cstheme="minorHAnsi"/>
        </w:rPr>
        <w:t>dem</w:t>
      </w:r>
      <w:r w:rsidRPr="004F3B63">
        <w:rPr>
          <w:rFonts w:cstheme="minorHAnsi"/>
        </w:rPr>
        <w:t xml:space="preserve"> Pappmodell der idealtypische Aufruf einer Webseite demonstriert. Notwendige Materialien hierfür sind B2.2.1 und B2.2.2. Dazu versammeln sich die Schülerinnen und Schüler in einem Stuhlkreis. Die einzelnen Komponenten werden erklärt, ggf. werden die englischen Begriffe an die Tafel geschrieben.</w:t>
      </w:r>
    </w:p>
    <w:p w14:paraId="6577BA23" w14:textId="0AE6205A" w:rsidR="00817085" w:rsidRDefault="00817085" w:rsidP="00817085">
      <w:pPr>
        <w:spacing w:line="276" w:lineRule="auto"/>
        <w:rPr>
          <w:rFonts w:cstheme="minorHAnsi"/>
        </w:rPr>
      </w:pPr>
      <w:r w:rsidRPr="00817085">
        <w:rPr>
          <w:rFonts w:cstheme="minorHAnsi"/>
          <w:b/>
        </w:rPr>
        <w:t>Hinweis:</w:t>
      </w:r>
      <w:r w:rsidR="000619A8">
        <w:rPr>
          <w:rFonts w:cstheme="minorHAnsi"/>
        </w:rPr>
        <w:t xml:space="preserve"> </w:t>
      </w:r>
      <w:r>
        <w:rPr>
          <w:rFonts w:cstheme="minorHAnsi"/>
        </w:rPr>
        <w:t>Kursiv gedruckte Begriffe können im Glossar nachgeschlagen werden.</w:t>
      </w:r>
    </w:p>
    <w:tbl>
      <w:tblPr>
        <w:tblStyle w:val="Tabellenraster"/>
        <w:tblW w:w="9067" w:type="dxa"/>
        <w:tblLook w:val="04A0" w:firstRow="1" w:lastRow="0" w:firstColumn="1" w:lastColumn="0" w:noHBand="0" w:noVBand="1"/>
      </w:tblPr>
      <w:tblGrid>
        <w:gridCol w:w="7083"/>
        <w:gridCol w:w="1984"/>
      </w:tblGrid>
      <w:tr w:rsidR="00817085" w:rsidRPr="004F3B63" w14:paraId="343CEC05" w14:textId="77777777" w:rsidTr="00ED0DE7">
        <w:trPr>
          <w:trHeight w:val="20"/>
        </w:trPr>
        <w:tc>
          <w:tcPr>
            <w:tcW w:w="7083" w:type="dxa"/>
            <w:tcBorders>
              <w:right w:val="single" w:sz="4" w:space="0" w:color="auto"/>
            </w:tcBorders>
            <w:vAlign w:val="center"/>
          </w:tcPr>
          <w:p w14:paraId="38FBB95F" w14:textId="77777777" w:rsidR="00817085" w:rsidRPr="004F3B63" w:rsidRDefault="00817085" w:rsidP="001F23D0">
            <w:pPr>
              <w:spacing w:line="276" w:lineRule="auto"/>
              <w:jc w:val="both"/>
              <w:rPr>
                <w:rFonts w:cstheme="minorHAnsi"/>
              </w:rPr>
            </w:pPr>
            <w:r w:rsidRPr="004F3B63">
              <w:rPr>
                <w:rFonts w:cstheme="minorHAnsi"/>
                <w:b/>
              </w:rPr>
              <w:t>Schritt 1:</w:t>
            </w:r>
          </w:p>
          <w:p w14:paraId="2C033DB7" w14:textId="77777777" w:rsidR="00817085" w:rsidRPr="004F3B63" w:rsidRDefault="00817085" w:rsidP="001F23D0">
            <w:pPr>
              <w:spacing w:line="276" w:lineRule="auto"/>
              <w:jc w:val="both"/>
              <w:rPr>
                <w:rFonts w:cstheme="minorHAnsi"/>
              </w:rPr>
            </w:pPr>
            <w:r w:rsidRPr="004F3B63">
              <w:rPr>
                <w:rFonts w:cstheme="minorHAnsi"/>
              </w:rPr>
              <w:t xml:space="preserve">Zu Beginn wird der </w:t>
            </w:r>
            <w:r w:rsidRPr="004F3B63">
              <w:rPr>
                <w:rFonts w:cstheme="minorHAnsi"/>
                <w:b/>
                <w:i/>
              </w:rPr>
              <w:t>Client</w:t>
            </w:r>
            <w:r w:rsidRPr="004F3B63">
              <w:rPr>
                <w:rFonts w:cstheme="minorHAnsi"/>
              </w:rPr>
              <w:t xml:space="preserve"> aufgestellt.</w:t>
            </w:r>
          </w:p>
          <w:p w14:paraId="136364E8" w14:textId="77777777" w:rsidR="00817085" w:rsidRPr="004F3B63" w:rsidRDefault="00817085" w:rsidP="001F23D0">
            <w:pPr>
              <w:spacing w:line="276" w:lineRule="auto"/>
              <w:jc w:val="both"/>
              <w:rPr>
                <w:rFonts w:cstheme="minorHAnsi"/>
              </w:rPr>
            </w:pPr>
          </w:p>
          <w:p w14:paraId="6722E06F" w14:textId="4229D077" w:rsidR="00817085" w:rsidRPr="004F3B63" w:rsidRDefault="008D6BDA" w:rsidP="001F23D0">
            <w:pPr>
              <w:spacing w:line="276" w:lineRule="auto"/>
              <w:jc w:val="both"/>
              <w:rPr>
                <w:rFonts w:cstheme="minorHAnsi"/>
              </w:rPr>
            </w:pPr>
            <w:r>
              <w:rPr>
                <w:rFonts w:cstheme="minorHAnsi"/>
              </w:rPr>
              <w:t xml:space="preserve">Lehrkraft: </w:t>
            </w:r>
            <w:r w:rsidR="00817085" w:rsidRPr="004F3B63">
              <w:rPr>
                <w:rFonts w:cstheme="minorHAnsi"/>
              </w:rPr>
              <w:t>„Der Client bezeichnet (hier vereinfacht dargestellt) den Nutzer eines Computers, Smartphones, Tablets usw.“</w:t>
            </w:r>
          </w:p>
        </w:tc>
        <w:tc>
          <w:tcPr>
            <w:tcW w:w="1984" w:type="dxa"/>
            <w:tcBorders>
              <w:left w:val="single" w:sz="4" w:space="0" w:color="auto"/>
            </w:tcBorders>
            <w:vAlign w:val="center"/>
          </w:tcPr>
          <w:p w14:paraId="4008FF74" w14:textId="4DBB320E" w:rsidR="00817085" w:rsidRPr="004F3B63" w:rsidRDefault="00E60ECD" w:rsidP="00817085">
            <w:pPr>
              <w:spacing w:line="276" w:lineRule="auto"/>
              <w:jc w:val="center"/>
              <w:rPr>
                <w:rFonts w:cstheme="minorHAnsi"/>
              </w:rPr>
            </w:pPr>
            <w:r w:rsidRPr="00E60ECD">
              <w:rPr>
                <w:rFonts w:cstheme="minorHAnsi"/>
                <w:noProof/>
              </w:rPr>
              <w:drawing>
                <wp:inline distT="0" distB="0" distL="0" distR="0" wp14:anchorId="18A201DD" wp14:editId="23962370">
                  <wp:extent cx="720000" cy="1022552"/>
                  <wp:effectExtent l="0" t="0" r="4445"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20000" cy="1022552"/>
                          </a:xfrm>
                          <a:prstGeom prst="rect">
                            <a:avLst/>
                          </a:prstGeom>
                        </pic:spPr>
                      </pic:pic>
                    </a:graphicData>
                  </a:graphic>
                </wp:inline>
              </w:drawing>
            </w:r>
          </w:p>
        </w:tc>
      </w:tr>
      <w:tr w:rsidR="00817085" w:rsidRPr="004F3B63" w14:paraId="42E4D1EE" w14:textId="77777777" w:rsidTr="00ED0DE7">
        <w:trPr>
          <w:trHeight w:val="20"/>
        </w:trPr>
        <w:tc>
          <w:tcPr>
            <w:tcW w:w="7083" w:type="dxa"/>
            <w:tcBorders>
              <w:bottom w:val="single" w:sz="4" w:space="0" w:color="auto"/>
              <w:right w:val="single" w:sz="4" w:space="0" w:color="auto"/>
            </w:tcBorders>
            <w:vAlign w:val="center"/>
          </w:tcPr>
          <w:p w14:paraId="20373E5B" w14:textId="77777777" w:rsidR="00817085" w:rsidRPr="004F3B63" w:rsidRDefault="00817085" w:rsidP="001F23D0">
            <w:pPr>
              <w:spacing w:line="276" w:lineRule="auto"/>
              <w:jc w:val="both"/>
              <w:rPr>
                <w:rFonts w:cstheme="minorHAnsi"/>
                <w:b/>
              </w:rPr>
            </w:pPr>
            <w:r w:rsidRPr="004F3B63">
              <w:rPr>
                <w:rFonts w:cstheme="minorHAnsi"/>
                <w:b/>
              </w:rPr>
              <w:t>Schritt 2:</w:t>
            </w:r>
          </w:p>
          <w:p w14:paraId="025FE7ED" w14:textId="77777777" w:rsidR="00817085" w:rsidRPr="004F3B63" w:rsidRDefault="00817085" w:rsidP="001F23D0">
            <w:pPr>
              <w:spacing w:line="276" w:lineRule="auto"/>
              <w:jc w:val="both"/>
              <w:rPr>
                <w:rFonts w:cstheme="minorHAnsi"/>
              </w:rPr>
            </w:pPr>
            <w:r w:rsidRPr="004F3B63">
              <w:rPr>
                <w:rFonts w:cstheme="minorHAnsi"/>
              </w:rPr>
              <w:t xml:space="preserve">Dazu wird der grüne </w:t>
            </w:r>
            <w:r w:rsidRPr="004F3B63">
              <w:rPr>
                <w:rFonts w:cstheme="minorHAnsi"/>
                <w:b/>
                <w:i/>
              </w:rPr>
              <w:t>Webserver</w:t>
            </w:r>
            <w:r w:rsidRPr="004F3B63">
              <w:rPr>
                <w:rFonts w:cstheme="minorHAnsi"/>
              </w:rPr>
              <w:t xml:space="preserve"> mit der IP 178.254.10.171 weit entfernt vom </w:t>
            </w:r>
            <w:r w:rsidRPr="004F3B63">
              <w:rPr>
                <w:rFonts w:cstheme="minorHAnsi"/>
                <w:b/>
                <w:i/>
              </w:rPr>
              <w:t>Client</w:t>
            </w:r>
            <w:r w:rsidRPr="004F3B63">
              <w:rPr>
                <w:rFonts w:cstheme="minorHAnsi"/>
              </w:rPr>
              <w:t xml:space="preserve"> aufgestellt.</w:t>
            </w:r>
          </w:p>
          <w:p w14:paraId="345131C9" w14:textId="77777777" w:rsidR="00817085" w:rsidRPr="004F3B63" w:rsidRDefault="00817085" w:rsidP="001F23D0">
            <w:pPr>
              <w:spacing w:line="276" w:lineRule="auto"/>
              <w:jc w:val="both"/>
              <w:rPr>
                <w:rFonts w:cstheme="minorHAnsi"/>
              </w:rPr>
            </w:pPr>
          </w:p>
          <w:p w14:paraId="29EFB8D3" w14:textId="608C47DD" w:rsidR="00817085" w:rsidRPr="004F3B63" w:rsidRDefault="008D6BDA" w:rsidP="001F23D0">
            <w:pPr>
              <w:spacing w:line="276" w:lineRule="auto"/>
              <w:jc w:val="both"/>
              <w:rPr>
                <w:rFonts w:cstheme="minorHAnsi"/>
              </w:rPr>
            </w:pPr>
            <w:r>
              <w:rPr>
                <w:rFonts w:cstheme="minorHAnsi"/>
              </w:rPr>
              <w:t xml:space="preserve">Lehrkraft: </w:t>
            </w:r>
            <w:r w:rsidR="00817085" w:rsidRPr="004F3B63">
              <w:rPr>
                <w:rFonts w:cstheme="minorHAnsi"/>
              </w:rPr>
              <w:t xml:space="preserve">„Auf dem </w:t>
            </w:r>
            <w:r w:rsidR="00817085" w:rsidRPr="004F3B63">
              <w:rPr>
                <w:rFonts w:cstheme="minorHAnsi"/>
                <w:b/>
                <w:i/>
              </w:rPr>
              <w:t>Webserver</w:t>
            </w:r>
            <w:r w:rsidR="00817085" w:rsidRPr="004F3B63">
              <w:rPr>
                <w:rFonts w:cstheme="minorHAnsi"/>
              </w:rPr>
              <w:t xml:space="preserve"> liegt eine Kopie der gewünschten Webseite. Er hat die Aufgabe, Daten (wie beispielsweise Webseiten) zu speichern und zur Verfügung zu stellen.“</w:t>
            </w:r>
          </w:p>
        </w:tc>
        <w:tc>
          <w:tcPr>
            <w:tcW w:w="1984" w:type="dxa"/>
            <w:tcBorders>
              <w:left w:val="single" w:sz="4" w:space="0" w:color="auto"/>
              <w:bottom w:val="single" w:sz="4" w:space="0" w:color="auto"/>
            </w:tcBorders>
            <w:shd w:val="clear" w:color="auto" w:fill="00FF00"/>
            <w:vAlign w:val="center"/>
          </w:tcPr>
          <w:p w14:paraId="6C924819" w14:textId="77777777" w:rsidR="00817085" w:rsidRPr="004F3B63" w:rsidRDefault="00817085" w:rsidP="00817085">
            <w:pPr>
              <w:spacing w:line="276" w:lineRule="auto"/>
              <w:jc w:val="center"/>
              <w:rPr>
                <w:rFonts w:cstheme="minorHAnsi"/>
              </w:rPr>
            </w:pPr>
            <w:r w:rsidRPr="004F3B63">
              <w:rPr>
                <w:rFonts w:cstheme="minorHAnsi"/>
                <w:noProof/>
              </w:rPr>
              <w:drawing>
                <wp:inline distT="0" distB="0" distL="0" distR="0" wp14:anchorId="451AC70F" wp14:editId="2F536CD5">
                  <wp:extent cx="496585" cy="85788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96585" cy="8578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085" w:rsidRPr="004F3B63" w14:paraId="1526E1FE" w14:textId="77777777" w:rsidTr="00817085">
        <w:trPr>
          <w:trHeight w:val="20"/>
        </w:trPr>
        <w:tc>
          <w:tcPr>
            <w:tcW w:w="9067" w:type="dxa"/>
            <w:gridSpan w:val="2"/>
            <w:tcBorders>
              <w:left w:val="single" w:sz="4" w:space="0" w:color="auto"/>
            </w:tcBorders>
            <w:vAlign w:val="center"/>
          </w:tcPr>
          <w:p w14:paraId="5F567233" w14:textId="77777777" w:rsidR="00817085" w:rsidRPr="004F3B63" w:rsidRDefault="00817085" w:rsidP="001F23D0">
            <w:pPr>
              <w:spacing w:line="276" w:lineRule="auto"/>
              <w:jc w:val="both"/>
              <w:rPr>
                <w:rFonts w:cstheme="minorHAnsi"/>
                <w:b/>
              </w:rPr>
            </w:pPr>
            <w:r w:rsidRPr="004F3B63">
              <w:rPr>
                <w:rFonts w:cstheme="minorHAnsi"/>
                <w:b/>
              </w:rPr>
              <w:t>Schritt 3:</w:t>
            </w:r>
          </w:p>
          <w:p w14:paraId="1267E718" w14:textId="592F49A2" w:rsidR="00817085" w:rsidRPr="004F3B63" w:rsidRDefault="00817085" w:rsidP="001F23D0">
            <w:pPr>
              <w:spacing w:line="276" w:lineRule="auto"/>
              <w:jc w:val="both"/>
              <w:rPr>
                <w:rFonts w:cstheme="minorHAnsi"/>
              </w:rPr>
            </w:pPr>
            <w:r w:rsidRPr="004F3B63">
              <w:rPr>
                <w:rFonts w:cstheme="minorHAnsi"/>
              </w:rPr>
              <w:t>„Was benötigt man noch, um eine Webseite vom Server zu bekommen</w:t>
            </w:r>
            <w:r w:rsidR="00C46A0F">
              <w:rPr>
                <w:rFonts w:cstheme="minorHAnsi"/>
              </w:rPr>
              <w:t>?</w:t>
            </w:r>
            <w:r w:rsidRPr="004F3B63">
              <w:rPr>
                <w:rFonts w:cstheme="minorHAnsi"/>
              </w:rPr>
              <w:t>“</w:t>
            </w:r>
          </w:p>
          <w:p w14:paraId="37195205" w14:textId="77777777" w:rsidR="00817085" w:rsidRPr="004F3B63" w:rsidRDefault="00817085" w:rsidP="001F23D0">
            <w:pPr>
              <w:spacing w:line="276" w:lineRule="auto"/>
              <w:jc w:val="both"/>
              <w:rPr>
                <w:rFonts w:cstheme="minorHAnsi"/>
              </w:rPr>
            </w:pPr>
          </w:p>
          <w:p w14:paraId="616C5C89" w14:textId="62B3AE97" w:rsidR="00817085" w:rsidRPr="004F3B63" w:rsidRDefault="00817085" w:rsidP="001F23D0">
            <w:pPr>
              <w:spacing w:line="276" w:lineRule="auto"/>
              <w:jc w:val="both"/>
              <w:rPr>
                <w:rFonts w:cstheme="minorHAnsi"/>
              </w:rPr>
            </w:pPr>
            <w:r w:rsidRPr="004F3B63">
              <w:rPr>
                <w:rFonts w:cstheme="minorHAnsi"/>
              </w:rPr>
              <w:t xml:space="preserve">Manchmal nennen die Schülerinnen und Schüler schon Router oder WLAN (meinen aber mit beidem den Heim-Internetrouter), da </w:t>
            </w:r>
            <w:r w:rsidR="00C46A0F">
              <w:rPr>
                <w:rFonts w:cstheme="minorHAnsi"/>
              </w:rPr>
              <w:t>einige</w:t>
            </w:r>
            <w:r w:rsidRPr="004F3B63">
              <w:rPr>
                <w:rFonts w:cstheme="minorHAnsi"/>
              </w:rPr>
              <w:t xml:space="preserve"> das Gerät von zu Hause kenn</w:t>
            </w:r>
            <w:r w:rsidR="00C46A0F">
              <w:rPr>
                <w:rFonts w:cstheme="minorHAnsi"/>
              </w:rPr>
              <w:t>en</w:t>
            </w:r>
            <w:r w:rsidRPr="004F3B63">
              <w:rPr>
                <w:rFonts w:cstheme="minorHAnsi"/>
              </w:rPr>
              <w:t xml:space="preserve">. </w:t>
            </w:r>
          </w:p>
        </w:tc>
      </w:tr>
      <w:tr w:rsidR="00817085" w:rsidRPr="004F3B63" w14:paraId="2BC4067E" w14:textId="77777777" w:rsidTr="00ED0DE7">
        <w:trPr>
          <w:trHeight w:val="20"/>
        </w:trPr>
        <w:tc>
          <w:tcPr>
            <w:tcW w:w="7083" w:type="dxa"/>
            <w:tcBorders>
              <w:right w:val="single" w:sz="4" w:space="0" w:color="auto"/>
            </w:tcBorders>
            <w:vAlign w:val="center"/>
          </w:tcPr>
          <w:p w14:paraId="0FB8882C" w14:textId="77777777" w:rsidR="00817085" w:rsidRPr="004F3B63" w:rsidRDefault="00817085" w:rsidP="001F23D0">
            <w:pPr>
              <w:spacing w:line="276" w:lineRule="auto"/>
              <w:jc w:val="both"/>
              <w:rPr>
                <w:rFonts w:cstheme="minorHAnsi"/>
                <w:b/>
              </w:rPr>
            </w:pPr>
            <w:r w:rsidRPr="004F3B63">
              <w:rPr>
                <w:rFonts w:cstheme="minorHAnsi"/>
                <w:b/>
              </w:rPr>
              <w:t>Schritt 4:</w:t>
            </w:r>
          </w:p>
          <w:p w14:paraId="354CAA9F" w14:textId="77777777" w:rsidR="00817085" w:rsidRPr="004F3B63" w:rsidRDefault="00817085" w:rsidP="001F23D0">
            <w:pPr>
              <w:spacing w:line="276" w:lineRule="auto"/>
              <w:jc w:val="both"/>
              <w:rPr>
                <w:rFonts w:cstheme="minorHAnsi"/>
              </w:rPr>
            </w:pPr>
            <w:r w:rsidRPr="004F3B63">
              <w:rPr>
                <w:rFonts w:cstheme="minorHAnsi"/>
              </w:rPr>
              <w:t xml:space="preserve">Im nächsten Schritt wird ein </w:t>
            </w:r>
            <w:r w:rsidRPr="004F3B63">
              <w:rPr>
                <w:rFonts w:cstheme="minorHAnsi"/>
                <w:b/>
                <w:i/>
              </w:rPr>
              <w:t>Heim-Internetrouter</w:t>
            </w:r>
            <w:r w:rsidRPr="004F3B63">
              <w:rPr>
                <w:rFonts w:cstheme="minorHAnsi"/>
              </w:rPr>
              <w:t xml:space="preserve"> aufgestellt und mit einer Schnur (Netzwerkkabel) mit dem </w:t>
            </w:r>
            <w:r w:rsidRPr="004F3B63">
              <w:rPr>
                <w:rFonts w:cstheme="minorHAnsi"/>
                <w:b/>
                <w:i/>
              </w:rPr>
              <w:t>Client</w:t>
            </w:r>
            <w:r w:rsidRPr="004F3B63">
              <w:rPr>
                <w:rFonts w:cstheme="minorHAnsi"/>
              </w:rPr>
              <w:t xml:space="preserve"> verbunden.</w:t>
            </w:r>
          </w:p>
          <w:p w14:paraId="593A56CC" w14:textId="77777777" w:rsidR="00817085" w:rsidRPr="004F3B63" w:rsidRDefault="00817085" w:rsidP="001F23D0">
            <w:pPr>
              <w:spacing w:line="276" w:lineRule="auto"/>
              <w:jc w:val="both"/>
              <w:rPr>
                <w:rFonts w:cstheme="minorHAnsi"/>
              </w:rPr>
            </w:pPr>
          </w:p>
          <w:p w14:paraId="2E20C36D" w14:textId="69C43452" w:rsidR="00817085" w:rsidRPr="004F3B63" w:rsidRDefault="008D6BDA" w:rsidP="001F23D0">
            <w:pPr>
              <w:spacing w:line="276" w:lineRule="auto"/>
              <w:jc w:val="both"/>
              <w:rPr>
                <w:rFonts w:cstheme="minorHAnsi"/>
              </w:rPr>
            </w:pPr>
            <w:r>
              <w:rPr>
                <w:rFonts w:cstheme="minorHAnsi"/>
              </w:rPr>
              <w:t xml:space="preserve">Lehrkraft: </w:t>
            </w:r>
            <w:r w:rsidR="00817085" w:rsidRPr="004F3B63">
              <w:rPr>
                <w:rFonts w:cstheme="minorHAnsi"/>
              </w:rPr>
              <w:t xml:space="preserve">„Der </w:t>
            </w:r>
            <w:r w:rsidR="00817085" w:rsidRPr="004F3B63">
              <w:rPr>
                <w:rFonts w:cstheme="minorHAnsi"/>
                <w:b/>
                <w:i/>
              </w:rPr>
              <w:t>Heim-Internetrouter</w:t>
            </w:r>
            <w:r w:rsidR="00817085" w:rsidRPr="004F3B63">
              <w:rPr>
                <w:rFonts w:cstheme="minorHAnsi"/>
              </w:rPr>
              <w:t xml:space="preserve"> stellt für den </w:t>
            </w:r>
            <w:r w:rsidR="00817085" w:rsidRPr="004F3B63">
              <w:rPr>
                <w:rFonts w:cstheme="minorHAnsi"/>
                <w:b/>
                <w:i/>
              </w:rPr>
              <w:t>Client</w:t>
            </w:r>
            <w:r w:rsidR="00817085" w:rsidRPr="004F3B63">
              <w:rPr>
                <w:rFonts w:cstheme="minorHAnsi"/>
              </w:rPr>
              <w:t xml:space="preserve"> eine Verbindung zum Internet her. </w:t>
            </w:r>
            <w:r w:rsidR="00C46A0F">
              <w:rPr>
                <w:rFonts w:cstheme="minorHAnsi"/>
              </w:rPr>
              <w:t>Es</w:t>
            </w:r>
            <w:r w:rsidR="00C46A0F" w:rsidRPr="004F3B63">
              <w:rPr>
                <w:rFonts w:cstheme="minorHAnsi"/>
              </w:rPr>
              <w:t xml:space="preserve"> </w:t>
            </w:r>
            <w:r w:rsidR="00817085" w:rsidRPr="004F3B63">
              <w:rPr>
                <w:rFonts w:cstheme="minorHAnsi"/>
              </w:rPr>
              <w:t xml:space="preserve">gibt auch </w:t>
            </w:r>
            <w:r w:rsidR="00817085" w:rsidRPr="004F3B63">
              <w:rPr>
                <w:rFonts w:cstheme="minorHAnsi"/>
                <w:b/>
                <w:i/>
              </w:rPr>
              <w:t>Heim-Internetrouter</w:t>
            </w:r>
            <w:r w:rsidR="00C46A0F">
              <w:rPr>
                <w:rFonts w:cstheme="minorHAnsi"/>
              </w:rPr>
              <w:t xml:space="preserve">, die </w:t>
            </w:r>
            <w:r w:rsidR="00817085" w:rsidRPr="004F3B63">
              <w:rPr>
                <w:rFonts w:cstheme="minorHAnsi"/>
              </w:rPr>
              <w:t xml:space="preserve">keine Netzwerkkabel brauchen, da sie über WLAN </w:t>
            </w:r>
            <w:r w:rsidR="0019521C">
              <w:rPr>
                <w:rFonts w:cstheme="minorHAnsi"/>
              </w:rPr>
              <w:t xml:space="preserve">(Wireless Local Area Network) </w:t>
            </w:r>
            <w:r w:rsidR="00817085" w:rsidRPr="004F3B63">
              <w:rPr>
                <w:rFonts w:cstheme="minorHAnsi"/>
              </w:rPr>
              <w:t>verfügen.</w:t>
            </w:r>
            <w:r w:rsidR="0019521C">
              <w:rPr>
                <w:rFonts w:cstheme="minorHAnsi"/>
              </w:rPr>
              <w:t xml:space="preserve"> Mit WLAN kann man kabellos im Internet surfen</w:t>
            </w:r>
            <w:r w:rsidR="00817085" w:rsidRPr="004F3B63">
              <w:rPr>
                <w:rFonts w:cstheme="minorHAnsi"/>
              </w:rPr>
              <w:t>“</w:t>
            </w:r>
          </w:p>
        </w:tc>
        <w:tc>
          <w:tcPr>
            <w:tcW w:w="1984" w:type="dxa"/>
            <w:tcBorders>
              <w:left w:val="single" w:sz="4" w:space="0" w:color="auto"/>
              <w:bottom w:val="nil"/>
            </w:tcBorders>
            <w:shd w:val="clear" w:color="auto" w:fill="00B0F0"/>
            <w:vAlign w:val="center"/>
          </w:tcPr>
          <w:p w14:paraId="39F5F4FB" w14:textId="77777777" w:rsidR="00817085" w:rsidRPr="004F3B63" w:rsidRDefault="00817085" w:rsidP="00817085">
            <w:pPr>
              <w:spacing w:line="276" w:lineRule="auto"/>
              <w:jc w:val="center"/>
              <w:rPr>
                <w:rFonts w:cstheme="minorHAnsi"/>
              </w:rPr>
            </w:pPr>
            <w:r w:rsidRPr="004F3B63">
              <w:rPr>
                <w:rFonts w:cstheme="minorHAnsi"/>
                <w:noProof/>
              </w:rPr>
              <w:drawing>
                <wp:inline distT="0" distB="0" distL="0" distR="0" wp14:anchorId="2E82EDD0" wp14:editId="6FEA1482">
                  <wp:extent cx="539750" cy="823347"/>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39750" cy="823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085" w:rsidRPr="004F3B63" w14:paraId="5DD9C161" w14:textId="77777777" w:rsidTr="00ED0DE7">
        <w:trPr>
          <w:trHeight w:val="20"/>
        </w:trPr>
        <w:tc>
          <w:tcPr>
            <w:tcW w:w="7083" w:type="dxa"/>
            <w:tcBorders>
              <w:bottom w:val="single" w:sz="4" w:space="0" w:color="000000" w:themeColor="text1"/>
              <w:right w:val="single" w:sz="4" w:space="0" w:color="auto"/>
            </w:tcBorders>
            <w:vAlign w:val="center"/>
          </w:tcPr>
          <w:p w14:paraId="1A39EA4A" w14:textId="77777777" w:rsidR="00817085" w:rsidRPr="004F3B63" w:rsidRDefault="00817085" w:rsidP="001F23D0">
            <w:pPr>
              <w:spacing w:line="276" w:lineRule="auto"/>
              <w:jc w:val="both"/>
              <w:rPr>
                <w:rFonts w:cstheme="minorHAnsi"/>
                <w:b/>
              </w:rPr>
            </w:pPr>
            <w:r w:rsidRPr="004F3B63">
              <w:rPr>
                <w:rFonts w:cstheme="minorHAnsi"/>
                <w:b/>
              </w:rPr>
              <w:t>Schritt 5:</w:t>
            </w:r>
          </w:p>
          <w:p w14:paraId="3ADDDC8B" w14:textId="77777777" w:rsidR="00817085" w:rsidRPr="004F3B63" w:rsidRDefault="00817085" w:rsidP="001F23D0">
            <w:pPr>
              <w:spacing w:line="276" w:lineRule="auto"/>
              <w:jc w:val="both"/>
              <w:rPr>
                <w:rFonts w:cstheme="minorHAnsi"/>
              </w:rPr>
            </w:pPr>
            <w:r w:rsidRPr="004F3B63">
              <w:rPr>
                <w:rFonts w:cstheme="minorHAnsi"/>
              </w:rPr>
              <w:t xml:space="preserve">Im Anschluss wird der </w:t>
            </w:r>
            <w:r w:rsidRPr="004F3B63">
              <w:rPr>
                <w:rFonts w:cstheme="minorHAnsi"/>
                <w:b/>
                <w:i/>
              </w:rPr>
              <w:t>Provider</w:t>
            </w:r>
            <w:r w:rsidRPr="004F3B63">
              <w:rPr>
                <w:rFonts w:cstheme="minorHAnsi"/>
              </w:rPr>
              <w:t xml:space="preserve"> aufgestellt und mit einer Schnur mit dem </w:t>
            </w:r>
            <w:r w:rsidRPr="004F3B63">
              <w:rPr>
                <w:rFonts w:cstheme="minorHAnsi"/>
                <w:b/>
                <w:i/>
              </w:rPr>
              <w:t>Heim-Internetrouter</w:t>
            </w:r>
            <w:r w:rsidRPr="004F3B63">
              <w:rPr>
                <w:rFonts w:cstheme="minorHAnsi"/>
              </w:rPr>
              <w:t xml:space="preserve"> verbunden.</w:t>
            </w:r>
          </w:p>
          <w:p w14:paraId="6C629B28" w14:textId="77777777" w:rsidR="00817085" w:rsidRPr="004F3B63" w:rsidRDefault="00817085" w:rsidP="001F23D0">
            <w:pPr>
              <w:spacing w:line="276" w:lineRule="auto"/>
              <w:jc w:val="both"/>
              <w:rPr>
                <w:rFonts w:cstheme="minorHAnsi"/>
              </w:rPr>
            </w:pPr>
          </w:p>
          <w:p w14:paraId="1DE7457E" w14:textId="63E2731D" w:rsidR="00817085" w:rsidRPr="004F3B63" w:rsidRDefault="008D6BDA" w:rsidP="001F23D0">
            <w:pPr>
              <w:spacing w:line="276" w:lineRule="auto"/>
              <w:jc w:val="both"/>
              <w:rPr>
                <w:rFonts w:cstheme="minorHAnsi"/>
              </w:rPr>
            </w:pPr>
            <w:r>
              <w:rPr>
                <w:rFonts w:cstheme="minorHAnsi"/>
              </w:rPr>
              <w:t xml:space="preserve">Lehrkraft: </w:t>
            </w:r>
            <w:r w:rsidR="00817085" w:rsidRPr="004F3B63">
              <w:rPr>
                <w:rFonts w:cstheme="minorHAnsi"/>
              </w:rPr>
              <w:t>„Jeder</w:t>
            </w:r>
            <w:r w:rsidR="004A13F2">
              <w:rPr>
                <w:rFonts w:cstheme="minorHAnsi"/>
              </w:rPr>
              <w:t>,</w:t>
            </w:r>
            <w:r w:rsidR="00817085" w:rsidRPr="004F3B63">
              <w:rPr>
                <w:rFonts w:cstheme="minorHAnsi"/>
              </w:rPr>
              <w:t xml:space="preserve"> der im Internet surfen will, benötigt einen Internet-Anbieter (z.</w:t>
            </w:r>
            <w:r w:rsidR="00C46A0F" w:rsidRPr="00613460">
              <w:rPr>
                <w:rFonts w:cstheme="minorHAnsi"/>
                <w:bCs w:val="0"/>
                <w:spacing w:val="-20"/>
                <w:szCs w:val="21"/>
              </w:rPr>
              <w:t xml:space="preserve"> </w:t>
            </w:r>
            <w:r w:rsidR="00817085" w:rsidRPr="004F3B63">
              <w:rPr>
                <w:rFonts w:cstheme="minorHAnsi"/>
              </w:rPr>
              <w:t>B. T</w:t>
            </w:r>
            <w:r w:rsidR="00424F90">
              <w:rPr>
                <w:rFonts w:cstheme="minorHAnsi"/>
              </w:rPr>
              <w:t>elekom, Kabel Deutschland, Vodafon</w:t>
            </w:r>
            <w:r w:rsidR="00817085" w:rsidRPr="004F3B63">
              <w:rPr>
                <w:rFonts w:cstheme="minorHAnsi"/>
              </w:rPr>
              <w:t xml:space="preserve">, 1und1), </w:t>
            </w:r>
            <w:r w:rsidR="004A13F2">
              <w:rPr>
                <w:rFonts w:cstheme="minorHAnsi"/>
              </w:rPr>
              <w:t xml:space="preserve">bei </w:t>
            </w:r>
            <w:r w:rsidR="00817085" w:rsidRPr="004F3B63">
              <w:rPr>
                <w:rFonts w:cstheme="minorHAnsi"/>
              </w:rPr>
              <w:t xml:space="preserve">dem man für den Zugang bezahlen muss. Der </w:t>
            </w:r>
            <w:r w:rsidR="00817085" w:rsidRPr="004F3B63">
              <w:rPr>
                <w:rFonts w:cstheme="minorHAnsi"/>
                <w:b/>
                <w:i/>
              </w:rPr>
              <w:t>Heim-Internetrouter</w:t>
            </w:r>
            <w:r w:rsidR="00817085" w:rsidRPr="004F3B63">
              <w:rPr>
                <w:rFonts w:cstheme="minorHAnsi"/>
              </w:rPr>
              <w:t xml:space="preserve"> meldet sich beim </w:t>
            </w:r>
            <w:r w:rsidR="00817085" w:rsidRPr="004F3B63">
              <w:rPr>
                <w:rFonts w:cstheme="minorHAnsi"/>
                <w:b/>
                <w:i/>
              </w:rPr>
              <w:t>Provider</w:t>
            </w:r>
            <w:r w:rsidR="00817085" w:rsidRPr="004F3B63">
              <w:rPr>
                <w:rFonts w:cstheme="minorHAnsi"/>
              </w:rPr>
              <w:t xml:space="preserve"> mit persönlichen Zugangsdaten an und erlaubt dann den Zugriff aufs Internet.“</w:t>
            </w:r>
          </w:p>
        </w:tc>
        <w:tc>
          <w:tcPr>
            <w:tcW w:w="1984" w:type="dxa"/>
            <w:tcBorders>
              <w:left w:val="single" w:sz="4" w:space="0" w:color="auto"/>
            </w:tcBorders>
            <w:shd w:val="clear" w:color="auto" w:fill="FFFF00"/>
            <w:vAlign w:val="center"/>
          </w:tcPr>
          <w:p w14:paraId="4C61C545" w14:textId="16A5319F" w:rsidR="00817085" w:rsidRPr="004F3B63" w:rsidRDefault="00C17980" w:rsidP="00817085">
            <w:pPr>
              <w:spacing w:line="276" w:lineRule="auto"/>
              <w:jc w:val="center"/>
              <w:rPr>
                <w:rFonts w:cstheme="minorHAnsi"/>
              </w:rPr>
            </w:pPr>
            <w:r w:rsidRPr="00C17980">
              <w:rPr>
                <w:rFonts w:cstheme="minorHAnsi"/>
                <w:noProof/>
              </w:rPr>
              <w:drawing>
                <wp:inline distT="0" distB="0" distL="0" distR="0" wp14:anchorId="5A6D51D7" wp14:editId="4E06B73B">
                  <wp:extent cx="589964" cy="680426"/>
                  <wp:effectExtent l="0" t="0" r="0" b="571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0151" cy="692175"/>
                          </a:xfrm>
                          <a:prstGeom prst="rect">
                            <a:avLst/>
                          </a:prstGeom>
                        </pic:spPr>
                      </pic:pic>
                    </a:graphicData>
                  </a:graphic>
                </wp:inline>
              </w:drawing>
            </w:r>
          </w:p>
        </w:tc>
      </w:tr>
      <w:tr w:rsidR="00817085" w:rsidRPr="004F3B63" w14:paraId="71E0A0B5" w14:textId="77777777" w:rsidTr="00ED0DE7">
        <w:trPr>
          <w:trHeight w:val="20"/>
        </w:trPr>
        <w:tc>
          <w:tcPr>
            <w:tcW w:w="7083" w:type="dxa"/>
            <w:tcBorders>
              <w:right w:val="single" w:sz="4" w:space="0" w:color="auto"/>
            </w:tcBorders>
            <w:vAlign w:val="center"/>
          </w:tcPr>
          <w:p w14:paraId="05DC93DD" w14:textId="77777777" w:rsidR="00817085" w:rsidRPr="004F3B63" w:rsidRDefault="00817085" w:rsidP="001F23D0">
            <w:pPr>
              <w:spacing w:line="276" w:lineRule="auto"/>
              <w:jc w:val="both"/>
              <w:rPr>
                <w:rFonts w:cstheme="minorHAnsi"/>
                <w:b/>
              </w:rPr>
            </w:pPr>
            <w:r w:rsidRPr="004F3B63">
              <w:rPr>
                <w:rFonts w:cstheme="minorHAnsi"/>
                <w:b/>
              </w:rPr>
              <w:lastRenderedPageBreak/>
              <w:t>Schritt 6:</w:t>
            </w:r>
          </w:p>
          <w:p w14:paraId="7A212ECB" w14:textId="2B76A6C9" w:rsidR="00817085" w:rsidRPr="004F3B63" w:rsidRDefault="00817085" w:rsidP="001F23D0">
            <w:pPr>
              <w:spacing w:line="276" w:lineRule="auto"/>
              <w:jc w:val="both"/>
              <w:rPr>
                <w:rFonts w:cstheme="minorHAnsi"/>
              </w:rPr>
            </w:pPr>
            <w:r w:rsidRPr="004F3B63">
              <w:rPr>
                <w:rFonts w:cstheme="minorHAnsi"/>
              </w:rPr>
              <w:t xml:space="preserve">Es wird der zweite </w:t>
            </w:r>
            <w:r w:rsidRPr="004F3B63">
              <w:rPr>
                <w:rFonts w:cstheme="minorHAnsi"/>
                <w:b/>
                <w:i/>
              </w:rPr>
              <w:t>Heim-Internetrouter</w:t>
            </w:r>
            <w:r w:rsidRPr="004F3B63">
              <w:rPr>
                <w:rFonts w:cstheme="minorHAnsi"/>
              </w:rPr>
              <w:t xml:space="preserve"> aufgestellt, </w:t>
            </w:r>
            <w:r w:rsidR="00D309E1">
              <w:rPr>
                <w:rFonts w:cstheme="minorHAnsi"/>
              </w:rPr>
              <w:t>der</w:t>
            </w:r>
            <w:r w:rsidR="00D309E1" w:rsidRPr="004F3B63">
              <w:rPr>
                <w:rFonts w:cstheme="minorHAnsi"/>
              </w:rPr>
              <w:t xml:space="preserve"> </w:t>
            </w:r>
            <w:r w:rsidRPr="004F3B63">
              <w:rPr>
                <w:rFonts w:cstheme="minorHAnsi"/>
              </w:rPr>
              <w:t xml:space="preserve">ebenfalls mit dem </w:t>
            </w:r>
            <w:r w:rsidRPr="004F3B63">
              <w:rPr>
                <w:rFonts w:cstheme="minorHAnsi"/>
                <w:b/>
                <w:i/>
              </w:rPr>
              <w:t>Provider</w:t>
            </w:r>
            <w:r w:rsidRPr="004F3B63">
              <w:rPr>
                <w:rFonts w:cstheme="minorHAnsi"/>
              </w:rPr>
              <w:t xml:space="preserve"> verbunden wird.</w:t>
            </w:r>
          </w:p>
          <w:p w14:paraId="660D13B6" w14:textId="77777777" w:rsidR="00817085" w:rsidRPr="004F3B63" w:rsidRDefault="00817085" w:rsidP="001F23D0">
            <w:pPr>
              <w:spacing w:line="276" w:lineRule="auto"/>
              <w:jc w:val="both"/>
              <w:rPr>
                <w:rFonts w:cstheme="minorHAnsi"/>
              </w:rPr>
            </w:pPr>
          </w:p>
          <w:p w14:paraId="1EBA1199" w14:textId="0AF68E4A" w:rsidR="00817085" w:rsidRPr="004F3B63" w:rsidRDefault="008D6BDA" w:rsidP="001F23D0">
            <w:pPr>
              <w:spacing w:line="276" w:lineRule="auto"/>
              <w:jc w:val="both"/>
              <w:rPr>
                <w:rFonts w:cstheme="minorHAnsi"/>
              </w:rPr>
            </w:pPr>
            <w:r>
              <w:rPr>
                <w:rFonts w:cstheme="minorHAnsi"/>
              </w:rPr>
              <w:t xml:space="preserve">Lehrkraft:  </w:t>
            </w:r>
            <w:r w:rsidR="00817085" w:rsidRPr="004F3B63">
              <w:rPr>
                <w:rFonts w:cstheme="minorHAnsi"/>
              </w:rPr>
              <w:t>„Euer Nachbar, der beim gleichen Provider ist, hat auch einen Heim-Internetrouter.“</w:t>
            </w:r>
          </w:p>
        </w:tc>
        <w:tc>
          <w:tcPr>
            <w:tcW w:w="1984" w:type="dxa"/>
            <w:tcBorders>
              <w:left w:val="single" w:sz="4" w:space="0" w:color="auto"/>
            </w:tcBorders>
            <w:shd w:val="clear" w:color="auto" w:fill="00B0F0"/>
            <w:vAlign w:val="center"/>
          </w:tcPr>
          <w:p w14:paraId="6341E44F" w14:textId="77777777" w:rsidR="00817085" w:rsidRPr="004F3B63" w:rsidRDefault="00817085" w:rsidP="00817085">
            <w:pPr>
              <w:spacing w:line="276" w:lineRule="auto"/>
              <w:jc w:val="center"/>
              <w:rPr>
                <w:rFonts w:cstheme="minorHAnsi"/>
              </w:rPr>
            </w:pPr>
            <w:r w:rsidRPr="004F3B63">
              <w:rPr>
                <w:rFonts w:cstheme="minorHAnsi"/>
                <w:noProof/>
              </w:rPr>
              <w:drawing>
                <wp:inline distT="0" distB="0" distL="0" distR="0" wp14:anchorId="1D11B098" wp14:editId="4AB06FDD">
                  <wp:extent cx="539750" cy="823347"/>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39750" cy="823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085" w:rsidRPr="004F3B63" w14:paraId="5DDE0289" w14:textId="77777777" w:rsidTr="00ED0DE7">
        <w:trPr>
          <w:trHeight w:val="20"/>
        </w:trPr>
        <w:tc>
          <w:tcPr>
            <w:tcW w:w="7083" w:type="dxa"/>
            <w:tcBorders>
              <w:bottom w:val="single" w:sz="4" w:space="0" w:color="000000" w:themeColor="text1"/>
              <w:right w:val="single" w:sz="4" w:space="0" w:color="auto"/>
            </w:tcBorders>
            <w:vAlign w:val="center"/>
          </w:tcPr>
          <w:p w14:paraId="5182432D" w14:textId="0B124801" w:rsidR="00817085" w:rsidRPr="004F3B63" w:rsidRDefault="00817085" w:rsidP="001F23D0">
            <w:pPr>
              <w:spacing w:line="276" w:lineRule="auto"/>
              <w:jc w:val="both"/>
              <w:rPr>
                <w:rFonts w:cstheme="minorHAnsi"/>
                <w:b/>
              </w:rPr>
            </w:pPr>
            <w:r w:rsidRPr="004F3B63">
              <w:rPr>
                <w:rFonts w:cstheme="minorHAnsi"/>
                <w:b/>
              </w:rPr>
              <w:t>Schritt 7:</w:t>
            </w:r>
          </w:p>
          <w:p w14:paraId="0D580645" w14:textId="49A86A7B" w:rsidR="00817085" w:rsidRPr="004F3B63" w:rsidRDefault="00817085" w:rsidP="001F23D0">
            <w:pPr>
              <w:spacing w:line="276" w:lineRule="auto"/>
              <w:jc w:val="both"/>
              <w:rPr>
                <w:rFonts w:cstheme="minorHAnsi"/>
              </w:rPr>
            </w:pPr>
            <w:r w:rsidRPr="004F3B63">
              <w:rPr>
                <w:rFonts w:cstheme="minorHAnsi"/>
              </w:rPr>
              <w:t xml:space="preserve">Es werden die restlichen </w:t>
            </w:r>
            <w:r w:rsidRPr="004F3B63">
              <w:rPr>
                <w:rFonts w:cstheme="minorHAnsi"/>
                <w:b/>
                <w:i/>
              </w:rPr>
              <w:t>Client</w:t>
            </w:r>
            <w:r w:rsidR="00424F90">
              <w:rPr>
                <w:rFonts w:cstheme="minorHAnsi"/>
              </w:rPr>
              <w:t>-</w:t>
            </w:r>
            <w:r w:rsidRPr="004F3B63">
              <w:rPr>
                <w:rFonts w:cstheme="minorHAnsi"/>
              </w:rPr>
              <w:t>Aufsteller ins Modell hinzugefügt. Dabei werden aber nicht alle mit einer Schnur mit den Heim-Internetroutern verbunden.</w:t>
            </w:r>
          </w:p>
          <w:p w14:paraId="04F52E48" w14:textId="704AF269" w:rsidR="00817085" w:rsidRPr="004F3B63" w:rsidRDefault="00817085" w:rsidP="001F23D0">
            <w:pPr>
              <w:spacing w:line="276" w:lineRule="auto"/>
              <w:jc w:val="both"/>
              <w:rPr>
                <w:rFonts w:cstheme="minorHAnsi"/>
              </w:rPr>
            </w:pPr>
          </w:p>
          <w:p w14:paraId="4CFD2FE3" w14:textId="26F2F5EC" w:rsidR="00817085" w:rsidRPr="004F3B63" w:rsidRDefault="008D6BDA" w:rsidP="001F23D0">
            <w:pPr>
              <w:spacing w:line="276" w:lineRule="auto"/>
              <w:jc w:val="both"/>
              <w:rPr>
                <w:rFonts w:cstheme="minorHAnsi"/>
              </w:rPr>
            </w:pPr>
            <w:r>
              <w:rPr>
                <w:rFonts w:cstheme="minorHAnsi"/>
              </w:rPr>
              <w:t xml:space="preserve">Lehrkraft: </w:t>
            </w:r>
            <w:r w:rsidR="00817085" w:rsidRPr="004F3B63">
              <w:rPr>
                <w:rFonts w:cstheme="minorHAnsi"/>
              </w:rPr>
              <w:t xml:space="preserve">„Natürlich gibt es auch viele weitere </w:t>
            </w:r>
            <w:r w:rsidR="00817085" w:rsidRPr="004F3B63">
              <w:rPr>
                <w:rFonts w:cstheme="minorHAnsi"/>
                <w:b/>
                <w:i/>
              </w:rPr>
              <w:t>Clients</w:t>
            </w:r>
            <w:r w:rsidR="00817085" w:rsidRPr="004F3B63">
              <w:rPr>
                <w:rFonts w:cstheme="minorHAnsi"/>
              </w:rPr>
              <w:t xml:space="preserve">, </w:t>
            </w:r>
            <w:r w:rsidR="00D309E1">
              <w:rPr>
                <w:rFonts w:cstheme="minorHAnsi"/>
              </w:rPr>
              <w:t>die</w:t>
            </w:r>
            <w:r w:rsidR="00D309E1" w:rsidRPr="004F3B63">
              <w:rPr>
                <w:rFonts w:cstheme="minorHAnsi"/>
              </w:rPr>
              <w:t xml:space="preserve"> </w:t>
            </w:r>
            <w:r w:rsidR="00817085" w:rsidRPr="004F3B63">
              <w:rPr>
                <w:rFonts w:cstheme="minorHAnsi"/>
              </w:rPr>
              <w:t xml:space="preserve">aber nicht alle </w:t>
            </w:r>
            <w:r w:rsidR="00D309E1">
              <w:rPr>
                <w:rFonts w:cstheme="minorHAnsi"/>
              </w:rPr>
              <w:t xml:space="preserve">über ein </w:t>
            </w:r>
            <w:r w:rsidR="00817085" w:rsidRPr="004F3B63">
              <w:rPr>
                <w:rFonts w:cstheme="minorHAnsi"/>
              </w:rPr>
              <w:t xml:space="preserve">Netzwerkkabel </w:t>
            </w:r>
            <w:r w:rsidR="00D309E1">
              <w:rPr>
                <w:rFonts w:cstheme="minorHAnsi"/>
              </w:rPr>
              <w:t>mit dem</w:t>
            </w:r>
            <w:r w:rsidR="00D309E1" w:rsidRPr="004F3B63">
              <w:rPr>
                <w:rFonts w:cstheme="minorHAnsi"/>
              </w:rPr>
              <w:t xml:space="preserve"> </w:t>
            </w:r>
            <w:r w:rsidR="00817085" w:rsidRPr="004F3B63">
              <w:rPr>
                <w:rFonts w:cstheme="minorHAnsi"/>
                <w:b/>
                <w:i/>
              </w:rPr>
              <w:t>Heim-Internetrouter</w:t>
            </w:r>
            <w:r w:rsidR="00817085" w:rsidRPr="004F3B63">
              <w:rPr>
                <w:rFonts w:cstheme="minorHAnsi"/>
              </w:rPr>
              <w:t xml:space="preserve"> verbunden sind. Den</w:t>
            </w:r>
            <w:r w:rsidR="00FD2721">
              <w:rPr>
                <w:rFonts w:cstheme="minorHAnsi"/>
              </w:rPr>
              <w:t>n</w:t>
            </w:r>
            <w:r w:rsidR="00817085" w:rsidRPr="004F3B63">
              <w:rPr>
                <w:rFonts w:cstheme="minorHAnsi"/>
              </w:rPr>
              <w:t xml:space="preserve"> viele Computer</w:t>
            </w:r>
            <w:r w:rsidR="00D309E1">
              <w:rPr>
                <w:rFonts w:cstheme="minorHAnsi"/>
              </w:rPr>
              <w:t xml:space="preserve"> und</w:t>
            </w:r>
            <w:r w:rsidR="00817085" w:rsidRPr="004F3B63">
              <w:rPr>
                <w:rFonts w:cstheme="minorHAnsi"/>
              </w:rPr>
              <w:t xml:space="preserve"> Smartphones </w:t>
            </w:r>
            <w:r w:rsidR="004A13F2">
              <w:rPr>
                <w:rFonts w:cstheme="minorHAnsi"/>
              </w:rPr>
              <w:t>nutzen dafür</w:t>
            </w:r>
            <w:r w:rsidR="00817085" w:rsidRPr="004F3B63">
              <w:rPr>
                <w:rFonts w:cstheme="minorHAnsi"/>
              </w:rPr>
              <w:t xml:space="preserve"> WLAN</w:t>
            </w:r>
            <w:r w:rsidR="002814A2">
              <w:rPr>
                <w:rFonts w:cstheme="minorHAnsi"/>
              </w:rPr>
              <w:t>.</w:t>
            </w:r>
            <w:r w:rsidR="00817085" w:rsidRPr="004F3B63">
              <w:rPr>
                <w:rFonts w:cstheme="minorHAnsi"/>
              </w:rPr>
              <w:t>“</w:t>
            </w:r>
          </w:p>
        </w:tc>
        <w:tc>
          <w:tcPr>
            <w:tcW w:w="1984" w:type="dxa"/>
            <w:tcBorders>
              <w:left w:val="single" w:sz="4" w:space="0" w:color="auto"/>
            </w:tcBorders>
            <w:vAlign w:val="center"/>
          </w:tcPr>
          <w:p w14:paraId="132CBBB9" w14:textId="7115D191" w:rsidR="00817085" w:rsidRDefault="00092265" w:rsidP="00817085">
            <w:pPr>
              <w:spacing w:line="276" w:lineRule="auto"/>
              <w:jc w:val="center"/>
              <w:rPr>
                <w:rFonts w:cstheme="minorHAnsi"/>
              </w:rPr>
            </w:pPr>
            <w:r w:rsidRPr="00092265">
              <w:rPr>
                <w:rFonts w:cstheme="minorHAnsi"/>
                <w:noProof/>
              </w:rPr>
              <w:drawing>
                <wp:inline distT="0" distB="0" distL="0" distR="0" wp14:anchorId="5A4B4EC7" wp14:editId="2D70E604">
                  <wp:extent cx="481085" cy="792000"/>
                  <wp:effectExtent l="0" t="0" r="0" b="825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085" cy="792000"/>
                          </a:xfrm>
                          <a:prstGeom prst="rect">
                            <a:avLst/>
                          </a:prstGeom>
                        </pic:spPr>
                      </pic:pic>
                    </a:graphicData>
                  </a:graphic>
                </wp:inline>
              </w:drawing>
            </w:r>
          </w:p>
          <w:p w14:paraId="2822E5FE" w14:textId="3CCF12AF" w:rsidR="00E60ECD" w:rsidRPr="004F3B63" w:rsidRDefault="00E60ECD" w:rsidP="00817085">
            <w:pPr>
              <w:spacing w:line="276" w:lineRule="auto"/>
              <w:jc w:val="center"/>
              <w:rPr>
                <w:rFonts w:cstheme="minorHAnsi"/>
              </w:rPr>
            </w:pPr>
            <w:r w:rsidRPr="00E60ECD">
              <w:rPr>
                <w:rFonts w:cstheme="minorHAnsi"/>
                <w:noProof/>
              </w:rPr>
              <w:drawing>
                <wp:inline distT="0" distB="0" distL="0" distR="0" wp14:anchorId="6F0C97CB" wp14:editId="119D85E3">
                  <wp:extent cx="684000" cy="622375"/>
                  <wp:effectExtent l="0" t="0" r="1905" b="635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4000" cy="622375"/>
                          </a:xfrm>
                          <a:prstGeom prst="rect">
                            <a:avLst/>
                          </a:prstGeom>
                        </pic:spPr>
                      </pic:pic>
                    </a:graphicData>
                  </a:graphic>
                </wp:inline>
              </w:drawing>
            </w:r>
          </w:p>
        </w:tc>
      </w:tr>
      <w:tr w:rsidR="00817085" w:rsidRPr="004F3B63" w14:paraId="16A8DBFA" w14:textId="77777777" w:rsidTr="00ED0DE7">
        <w:trPr>
          <w:trHeight w:val="20"/>
        </w:trPr>
        <w:tc>
          <w:tcPr>
            <w:tcW w:w="7083" w:type="dxa"/>
            <w:tcBorders>
              <w:right w:val="single" w:sz="4" w:space="0" w:color="auto"/>
            </w:tcBorders>
            <w:vAlign w:val="center"/>
          </w:tcPr>
          <w:p w14:paraId="291423A1" w14:textId="77777777" w:rsidR="00817085" w:rsidRPr="004F3B63" w:rsidRDefault="00817085" w:rsidP="001F23D0">
            <w:pPr>
              <w:spacing w:line="276" w:lineRule="auto"/>
              <w:jc w:val="both"/>
              <w:rPr>
                <w:rFonts w:cstheme="minorHAnsi"/>
                <w:b/>
              </w:rPr>
            </w:pPr>
            <w:r w:rsidRPr="004F3B63">
              <w:rPr>
                <w:rFonts w:cstheme="minorHAnsi"/>
                <w:b/>
              </w:rPr>
              <w:t>Schritt 8:</w:t>
            </w:r>
          </w:p>
          <w:p w14:paraId="04A79383" w14:textId="2E4D57B9" w:rsidR="00817085" w:rsidRPr="004F3B63" w:rsidRDefault="00817085" w:rsidP="001F23D0">
            <w:pPr>
              <w:spacing w:line="276" w:lineRule="auto"/>
              <w:jc w:val="both"/>
              <w:rPr>
                <w:rFonts w:cstheme="minorHAnsi"/>
              </w:rPr>
            </w:pPr>
            <w:r w:rsidRPr="004F3B63">
              <w:rPr>
                <w:rFonts w:cstheme="minorHAnsi"/>
              </w:rPr>
              <w:t>D</w:t>
            </w:r>
            <w:r w:rsidR="00F23635">
              <w:rPr>
                <w:rFonts w:cstheme="minorHAnsi"/>
              </w:rPr>
              <w:t>as</w:t>
            </w:r>
            <w:r w:rsidRPr="004F3B63">
              <w:rPr>
                <w:rFonts w:cstheme="minorHAnsi"/>
              </w:rPr>
              <w:t xml:space="preserve"> </w:t>
            </w:r>
            <w:r w:rsidRPr="004F3B63">
              <w:rPr>
                <w:rFonts w:cstheme="minorHAnsi"/>
                <w:b/>
                <w:i/>
              </w:rPr>
              <w:t>DNS</w:t>
            </w:r>
            <w:r w:rsidRPr="004F3B63">
              <w:rPr>
                <w:rFonts w:cstheme="minorHAnsi"/>
              </w:rPr>
              <w:t xml:space="preserve"> wird aufgestellt.</w:t>
            </w:r>
          </w:p>
          <w:p w14:paraId="2BD2A8A9" w14:textId="77777777" w:rsidR="00817085" w:rsidRPr="004F3B63" w:rsidRDefault="00817085" w:rsidP="001F23D0">
            <w:pPr>
              <w:spacing w:line="276" w:lineRule="auto"/>
              <w:jc w:val="both"/>
              <w:rPr>
                <w:rFonts w:cstheme="minorHAnsi"/>
              </w:rPr>
            </w:pPr>
          </w:p>
          <w:p w14:paraId="4B9D2B58" w14:textId="0166FF86" w:rsidR="00817085" w:rsidRPr="004F3B63" w:rsidRDefault="008D6BDA" w:rsidP="001F23D0">
            <w:pPr>
              <w:spacing w:line="276" w:lineRule="auto"/>
              <w:jc w:val="both"/>
              <w:rPr>
                <w:rFonts w:cstheme="minorHAnsi"/>
              </w:rPr>
            </w:pPr>
            <w:r>
              <w:rPr>
                <w:rFonts w:cstheme="minorHAnsi"/>
              </w:rPr>
              <w:t xml:space="preserve">Lehrkraft: </w:t>
            </w:r>
            <w:r w:rsidR="00817085" w:rsidRPr="004F3B63">
              <w:rPr>
                <w:rFonts w:cstheme="minorHAnsi"/>
              </w:rPr>
              <w:t xml:space="preserve">„Die Computer kommunizieren im Internet nicht mit Namen wie </w:t>
            </w:r>
            <w:hyperlink r:id="rId21" w:history="1">
              <w:r w:rsidR="00817085" w:rsidRPr="004F3B63">
                <w:rPr>
                  <w:rStyle w:val="Hyperlink"/>
                  <w:rFonts w:cstheme="minorHAnsi"/>
                </w:rPr>
                <w:t>www.deine-schule.de</w:t>
              </w:r>
            </w:hyperlink>
            <w:r w:rsidR="00CA533E">
              <w:t xml:space="preserve"> oder</w:t>
            </w:r>
            <w:r w:rsidR="00817085" w:rsidRPr="004F3B63">
              <w:rPr>
                <w:rFonts w:cstheme="minorHAnsi"/>
              </w:rPr>
              <w:t xml:space="preserve"> </w:t>
            </w:r>
            <w:hyperlink r:id="rId22" w:history="1">
              <w:r w:rsidR="00817085" w:rsidRPr="00D82F1E">
                <w:rPr>
                  <w:rStyle w:val="Hyperlink"/>
                  <w:rFonts w:cstheme="minorHAnsi"/>
                </w:rPr>
                <w:t>www.fragfinn.de</w:t>
              </w:r>
            </w:hyperlink>
            <w:r w:rsidR="00817085" w:rsidRPr="004F3B63">
              <w:rPr>
                <w:rFonts w:cstheme="minorHAnsi"/>
              </w:rPr>
              <w:t xml:space="preserve">, sondern mit </w:t>
            </w:r>
            <w:r w:rsidR="00817085">
              <w:rPr>
                <w:rFonts w:cstheme="minorHAnsi"/>
              </w:rPr>
              <w:t xml:space="preserve">Zahlen, sogenannten IP-Nummern. Diese sind </w:t>
            </w:r>
            <w:r w:rsidR="00817085" w:rsidRPr="004F3B63">
              <w:rPr>
                <w:rFonts w:cstheme="minorHAnsi"/>
              </w:rPr>
              <w:t>vergleichbar mit einer Postanschrift</w:t>
            </w:r>
            <w:r w:rsidR="00F23635">
              <w:rPr>
                <w:rFonts w:cstheme="minorHAnsi"/>
              </w:rPr>
              <w:t>,</w:t>
            </w:r>
            <w:r w:rsidR="00817085" w:rsidRPr="004F3B63">
              <w:rPr>
                <w:rFonts w:cstheme="minorHAnsi"/>
              </w:rPr>
              <w:t xml:space="preserve"> und jeder im Internet besitzt eine solche Nummer</w:t>
            </w:r>
            <w:r w:rsidR="00817085">
              <w:rPr>
                <w:rFonts w:cstheme="minorHAnsi"/>
              </w:rPr>
              <w:t>. Da wir uns aber Namen besser merken können als lange Zahlen</w:t>
            </w:r>
            <w:r w:rsidR="004A13F2">
              <w:rPr>
                <w:rFonts w:cstheme="minorHAnsi"/>
              </w:rPr>
              <w:t>,</w:t>
            </w:r>
            <w:r w:rsidR="00817085">
              <w:rPr>
                <w:rFonts w:cstheme="minorHAnsi"/>
              </w:rPr>
              <w:t xml:space="preserve"> gibt es das DNS (Domain Name System).</w:t>
            </w:r>
            <w:r w:rsidR="00817085" w:rsidRPr="004F3B63">
              <w:rPr>
                <w:rFonts w:cstheme="minorHAnsi"/>
              </w:rPr>
              <w:t xml:space="preserve"> </w:t>
            </w:r>
            <w:r w:rsidR="00817085">
              <w:rPr>
                <w:rFonts w:cstheme="minorHAnsi"/>
              </w:rPr>
              <w:t>Dieses System ist vergleichbar mit der Auskunft. Das DNS sagt dem Client, welche Nummer zu welchem Namen gehört.“</w:t>
            </w:r>
          </w:p>
          <w:p w14:paraId="6794A18A" w14:textId="77777777" w:rsidR="00817085" w:rsidRPr="004F3B63" w:rsidRDefault="00817085" w:rsidP="001F23D0">
            <w:pPr>
              <w:spacing w:line="276" w:lineRule="auto"/>
              <w:jc w:val="both"/>
              <w:rPr>
                <w:rFonts w:cstheme="minorHAnsi"/>
              </w:rPr>
            </w:pPr>
          </w:p>
          <w:p w14:paraId="4C060B6A" w14:textId="77777777" w:rsidR="00817085" w:rsidRPr="004F3B63" w:rsidRDefault="00817085" w:rsidP="001F23D0">
            <w:pPr>
              <w:spacing w:line="276" w:lineRule="auto"/>
              <w:jc w:val="both"/>
              <w:rPr>
                <w:rFonts w:cstheme="minorHAnsi"/>
              </w:rPr>
            </w:pPr>
            <w:r w:rsidRPr="004F3B63">
              <w:rPr>
                <w:rFonts w:cstheme="minorHAnsi"/>
              </w:rPr>
              <w:t xml:space="preserve">Als Beispiel können den Schülerinnen und Schüler ein paar Beispiele für IP-Adressen genannt werden (siehe Internetadressliste). </w:t>
            </w:r>
          </w:p>
        </w:tc>
        <w:tc>
          <w:tcPr>
            <w:tcW w:w="1984" w:type="dxa"/>
            <w:tcBorders>
              <w:left w:val="single" w:sz="4" w:space="0" w:color="auto"/>
            </w:tcBorders>
            <w:shd w:val="clear" w:color="auto" w:fill="FF641F"/>
            <w:vAlign w:val="center"/>
          </w:tcPr>
          <w:p w14:paraId="1EF0CB02" w14:textId="77777777" w:rsidR="00817085" w:rsidRPr="004F3B63" w:rsidRDefault="00817085" w:rsidP="00817085">
            <w:pPr>
              <w:spacing w:line="276" w:lineRule="auto"/>
              <w:jc w:val="center"/>
              <w:rPr>
                <w:rFonts w:cstheme="minorHAnsi"/>
              </w:rPr>
            </w:pPr>
            <w:r w:rsidRPr="004F3B63">
              <w:rPr>
                <w:rFonts w:cstheme="minorHAnsi"/>
                <w:noProof/>
              </w:rPr>
              <w:drawing>
                <wp:inline distT="0" distB="0" distL="0" distR="0" wp14:anchorId="0ED12671" wp14:editId="08BC843D">
                  <wp:extent cx="540000" cy="639695"/>
                  <wp:effectExtent l="0" t="0" r="0" b="825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40000" cy="6396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085" w:rsidRPr="004F3B63" w14:paraId="4E4C4B25" w14:textId="77777777" w:rsidTr="00ED0DE7">
        <w:trPr>
          <w:trHeight w:val="20"/>
        </w:trPr>
        <w:tc>
          <w:tcPr>
            <w:tcW w:w="7083" w:type="dxa"/>
            <w:tcBorders>
              <w:right w:val="single" w:sz="4" w:space="0" w:color="auto"/>
            </w:tcBorders>
            <w:vAlign w:val="center"/>
          </w:tcPr>
          <w:p w14:paraId="670BCDE6" w14:textId="77777777" w:rsidR="00817085" w:rsidRPr="004F3B63" w:rsidRDefault="00817085" w:rsidP="001F23D0">
            <w:pPr>
              <w:spacing w:line="276" w:lineRule="auto"/>
              <w:jc w:val="both"/>
              <w:rPr>
                <w:rFonts w:cstheme="minorHAnsi"/>
                <w:b/>
              </w:rPr>
            </w:pPr>
            <w:r w:rsidRPr="004F3B63">
              <w:rPr>
                <w:rFonts w:cstheme="minorHAnsi"/>
                <w:b/>
              </w:rPr>
              <w:t>Schritt 9:</w:t>
            </w:r>
          </w:p>
          <w:p w14:paraId="4AE6E6B7" w14:textId="430A79DF" w:rsidR="00817085" w:rsidRPr="004F3B63" w:rsidRDefault="00817085" w:rsidP="001F23D0">
            <w:pPr>
              <w:spacing w:line="276" w:lineRule="auto"/>
              <w:jc w:val="both"/>
              <w:rPr>
                <w:rFonts w:cstheme="minorHAnsi"/>
              </w:rPr>
            </w:pPr>
            <w:r w:rsidRPr="004F3B63">
              <w:rPr>
                <w:rFonts w:cstheme="minorHAnsi"/>
              </w:rPr>
              <w:t xml:space="preserve">Zum Schluss werden alle </w:t>
            </w:r>
            <w:r w:rsidRPr="004F3B63">
              <w:rPr>
                <w:rFonts w:cstheme="minorHAnsi"/>
                <w:b/>
                <w:i/>
              </w:rPr>
              <w:t>Router</w:t>
            </w:r>
            <w:r w:rsidRPr="004F3B63">
              <w:rPr>
                <w:rFonts w:cstheme="minorHAnsi"/>
              </w:rPr>
              <w:t xml:space="preserve"> zum Modell hinzugefügt und mit Schnüren verbunden. Ebenso sollten auch der </w:t>
            </w:r>
            <w:r w:rsidRPr="004F3B63">
              <w:rPr>
                <w:rFonts w:cstheme="minorHAnsi"/>
                <w:b/>
                <w:i/>
              </w:rPr>
              <w:t>Provider</w:t>
            </w:r>
            <w:r w:rsidRPr="004F3B63">
              <w:rPr>
                <w:rFonts w:cstheme="minorHAnsi"/>
              </w:rPr>
              <w:t xml:space="preserve">, </w:t>
            </w:r>
            <w:r w:rsidR="00F23635">
              <w:rPr>
                <w:rFonts w:cstheme="minorHAnsi"/>
              </w:rPr>
              <w:t xml:space="preserve">das </w:t>
            </w:r>
            <w:r w:rsidRPr="004F3B63">
              <w:rPr>
                <w:rFonts w:cstheme="minorHAnsi"/>
                <w:b/>
                <w:i/>
              </w:rPr>
              <w:t>DNS</w:t>
            </w:r>
            <w:r w:rsidRPr="004F3B63">
              <w:rPr>
                <w:rFonts w:cstheme="minorHAnsi"/>
              </w:rPr>
              <w:t xml:space="preserve"> und der </w:t>
            </w:r>
            <w:r w:rsidRPr="004F3B63">
              <w:rPr>
                <w:rFonts w:cstheme="minorHAnsi"/>
                <w:b/>
                <w:i/>
              </w:rPr>
              <w:t>Webserver</w:t>
            </w:r>
            <w:r w:rsidRPr="004F3B63">
              <w:rPr>
                <w:rFonts w:cstheme="minorHAnsi"/>
              </w:rPr>
              <w:t xml:space="preserve"> mit Schnüren an dieses System aus Routern verbunden werden.</w:t>
            </w:r>
          </w:p>
          <w:p w14:paraId="172DE57B" w14:textId="77777777" w:rsidR="00817085" w:rsidRPr="004F3B63" w:rsidRDefault="00817085" w:rsidP="001F23D0">
            <w:pPr>
              <w:spacing w:line="276" w:lineRule="auto"/>
              <w:jc w:val="both"/>
              <w:rPr>
                <w:rFonts w:cstheme="minorHAnsi"/>
              </w:rPr>
            </w:pPr>
          </w:p>
          <w:p w14:paraId="11EE4651" w14:textId="77777777" w:rsidR="00817085" w:rsidRDefault="008D6BDA" w:rsidP="001F23D0">
            <w:pPr>
              <w:spacing w:line="276" w:lineRule="auto"/>
              <w:jc w:val="both"/>
              <w:rPr>
                <w:rFonts w:cstheme="minorHAnsi"/>
              </w:rPr>
            </w:pPr>
            <w:r>
              <w:rPr>
                <w:rFonts w:cstheme="minorHAnsi"/>
              </w:rPr>
              <w:t xml:space="preserve">Lehrkraft: </w:t>
            </w:r>
            <w:r w:rsidR="00817085" w:rsidRPr="004F3B63">
              <w:rPr>
                <w:rFonts w:cstheme="minorHAnsi"/>
              </w:rPr>
              <w:t xml:space="preserve">„Damit eine Nachricht/Anfrage im Internet von einem Ort/Computer zum anderen kommt, benötigt man </w:t>
            </w:r>
            <w:r w:rsidR="00817085" w:rsidRPr="004F3B63">
              <w:rPr>
                <w:rFonts w:cstheme="minorHAnsi"/>
                <w:b/>
                <w:i/>
              </w:rPr>
              <w:t>Router</w:t>
            </w:r>
            <w:r w:rsidR="00817085" w:rsidRPr="004F3B63">
              <w:rPr>
                <w:rFonts w:cstheme="minorHAnsi"/>
              </w:rPr>
              <w:t xml:space="preserve">. Sie sind </w:t>
            </w:r>
            <w:r w:rsidR="003D0C10">
              <w:rPr>
                <w:rFonts w:cstheme="minorHAnsi"/>
              </w:rPr>
              <w:t xml:space="preserve">nicht zu vergleichen mit dem </w:t>
            </w:r>
            <w:r w:rsidR="00817085" w:rsidRPr="004F3B63">
              <w:rPr>
                <w:rFonts w:cstheme="minorHAnsi"/>
                <w:b/>
                <w:i/>
              </w:rPr>
              <w:t>Heim-Internetrouter</w:t>
            </w:r>
            <w:r w:rsidR="00817085" w:rsidRPr="004F3B63">
              <w:rPr>
                <w:rFonts w:cstheme="minorHAnsi"/>
              </w:rPr>
              <w:t xml:space="preserve">. Die </w:t>
            </w:r>
            <w:r w:rsidR="00817085" w:rsidRPr="004F3B63">
              <w:rPr>
                <w:rFonts w:cstheme="minorHAnsi"/>
                <w:b/>
                <w:i/>
              </w:rPr>
              <w:t>Router</w:t>
            </w:r>
            <w:r w:rsidR="00817085" w:rsidRPr="004F3B63">
              <w:rPr>
                <w:rFonts w:cstheme="minorHAnsi"/>
              </w:rPr>
              <w:t xml:space="preserve"> dienen als Wegweiser im Internet und reichen eine Nachricht/Anfrage möglichst intelligent von einem zum anderen, bis sie zugestellt werden kann.“</w:t>
            </w:r>
          </w:p>
          <w:p w14:paraId="56C961D8" w14:textId="180D1F6E" w:rsidR="0019521C" w:rsidRPr="004F3B63" w:rsidRDefault="0019521C" w:rsidP="001F23D0">
            <w:pPr>
              <w:spacing w:line="276" w:lineRule="auto"/>
              <w:jc w:val="both"/>
              <w:rPr>
                <w:rFonts w:cstheme="minorHAnsi"/>
              </w:rPr>
            </w:pPr>
          </w:p>
        </w:tc>
        <w:tc>
          <w:tcPr>
            <w:tcW w:w="1984" w:type="dxa"/>
            <w:tcBorders>
              <w:left w:val="single" w:sz="4" w:space="0" w:color="auto"/>
            </w:tcBorders>
            <w:shd w:val="clear" w:color="auto" w:fill="FF0000"/>
            <w:vAlign w:val="center"/>
          </w:tcPr>
          <w:p w14:paraId="62CC2FA2" w14:textId="77777777" w:rsidR="00817085" w:rsidRPr="004F3B63" w:rsidRDefault="00817085" w:rsidP="00817085">
            <w:pPr>
              <w:spacing w:line="276" w:lineRule="auto"/>
              <w:jc w:val="center"/>
              <w:rPr>
                <w:rFonts w:cstheme="minorHAnsi"/>
              </w:rPr>
            </w:pPr>
            <w:r w:rsidRPr="004F3B63">
              <w:rPr>
                <w:rFonts w:cstheme="minorHAnsi"/>
                <w:noProof/>
              </w:rPr>
              <w:drawing>
                <wp:inline distT="0" distB="0" distL="0" distR="0" wp14:anchorId="4329BAB4" wp14:editId="32EC5B1E">
                  <wp:extent cx="539750" cy="66999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39750" cy="6699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085" w:rsidRPr="004F3B63" w14:paraId="369E0BC6" w14:textId="77777777" w:rsidTr="00817085">
        <w:trPr>
          <w:trHeight w:val="20"/>
        </w:trPr>
        <w:tc>
          <w:tcPr>
            <w:tcW w:w="9067" w:type="dxa"/>
            <w:gridSpan w:val="2"/>
            <w:vAlign w:val="center"/>
          </w:tcPr>
          <w:p w14:paraId="6BF9479F" w14:textId="77777777" w:rsidR="00817085" w:rsidRPr="004F3B63" w:rsidRDefault="00817085" w:rsidP="001F23D0">
            <w:pPr>
              <w:spacing w:line="276" w:lineRule="auto"/>
              <w:jc w:val="both"/>
              <w:rPr>
                <w:rFonts w:cstheme="minorHAnsi"/>
                <w:b/>
              </w:rPr>
            </w:pPr>
            <w:r w:rsidRPr="004F3B63">
              <w:rPr>
                <w:rFonts w:cstheme="minorHAnsi"/>
                <w:b/>
              </w:rPr>
              <w:t>Schritt 10:</w:t>
            </w:r>
          </w:p>
          <w:p w14:paraId="553D9586" w14:textId="77777777" w:rsidR="00817085" w:rsidRPr="004F3B63" w:rsidRDefault="00817085" w:rsidP="001F23D0">
            <w:pPr>
              <w:spacing w:line="276" w:lineRule="auto"/>
              <w:jc w:val="both"/>
              <w:rPr>
                <w:rFonts w:cstheme="minorHAnsi"/>
              </w:rPr>
            </w:pPr>
            <w:r w:rsidRPr="004F3B63">
              <w:rPr>
                <w:rFonts w:cstheme="minorHAnsi"/>
              </w:rPr>
              <w:t xml:space="preserve">Nun kann den Schülerinnen und Schüler demonstriert werden, dass man vom </w:t>
            </w:r>
            <w:r w:rsidRPr="004F3B63">
              <w:rPr>
                <w:rFonts w:cstheme="minorHAnsi"/>
                <w:b/>
                <w:i/>
              </w:rPr>
              <w:t>Provider</w:t>
            </w:r>
            <w:r w:rsidRPr="004F3B63">
              <w:rPr>
                <w:rFonts w:cstheme="minorHAnsi"/>
              </w:rPr>
              <w:t xml:space="preserve"> über viele Wege zum </w:t>
            </w:r>
            <w:r w:rsidRPr="004F3B63">
              <w:rPr>
                <w:rFonts w:cstheme="minorHAnsi"/>
                <w:b/>
                <w:i/>
              </w:rPr>
              <w:t>Webserver</w:t>
            </w:r>
            <w:r w:rsidRPr="004F3B63">
              <w:rPr>
                <w:rFonts w:cstheme="minorHAnsi"/>
              </w:rPr>
              <w:t xml:space="preserve"> kommen kann und dass der Ausfall eines </w:t>
            </w:r>
            <w:r w:rsidRPr="004F3B63">
              <w:rPr>
                <w:rFonts w:cstheme="minorHAnsi"/>
                <w:b/>
                <w:i/>
              </w:rPr>
              <w:t>Routers</w:t>
            </w:r>
            <w:r w:rsidRPr="004F3B63">
              <w:rPr>
                <w:rFonts w:cstheme="minorHAnsi"/>
              </w:rPr>
              <w:t xml:space="preserve"> nicht unbedingt dazu führt, dass der </w:t>
            </w:r>
            <w:r w:rsidRPr="004F3B63">
              <w:rPr>
                <w:rFonts w:cstheme="minorHAnsi"/>
                <w:b/>
                <w:i/>
              </w:rPr>
              <w:t>Webserver</w:t>
            </w:r>
            <w:r w:rsidRPr="004F3B63">
              <w:rPr>
                <w:rFonts w:cstheme="minorHAnsi"/>
              </w:rPr>
              <w:t xml:space="preserve"> nicht mehr zu erreichen ist. Außerdem kann nun modelliert werden, wie der Client eine Anfrage an den Webserver stellt. Dafür kann beim Webserver ein kleiner Ausdruck der Webseite hinterlegt werden.</w:t>
            </w:r>
          </w:p>
        </w:tc>
      </w:tr>
    </w:tbl>
    <w:p w14:paraId="5F07E55D" w14:textId="51CBFEBA" w:rsidR="00FE5E80" w:rsidRDefault="00FE5E80">
      <w:pPr>
        <w:spacing w:line="259" w:lineRule="auto"/>
        <w:rPr>
          <w:rFonts w:cstheme="minorHAnsi"/>
        </w:rPr>
      </w:pPr>
    </w:p>
    <w:p w14:paraId="3A502444" w14:textId="77777777" w:rsidR="00AB3529" w:rsidRDefault="00AB3529">
      <w:pPr>
        <w:spacing w:line="259" w:lineRule="auto"/>
        <w:rPr>
          <w:rFonts w:cstheme="minorHAnsi"/>
        </w:rPr>
      </w:pPr>
      <w:r>
        <w:rPr>
          <w:rFonts w:cstheme="minorHAnsi"/>
        </w:rPr>
        <w:br w:type="page"/>
      </w:r>
    </w:p>
    <w:p w14:paraId="7A440260" w14:textId="0527F4A4" w:rsidR="00817085" w:rsidRPr="004F3B63" w:rsidRDefault="00817085" w:rsidP="001F23D0">
      <w:pPr>
        <w:spacing w:before="240" w:line="276" w:lineRule="auto"/>
        <w:jc w:val="both"/>
        <w:rPr>
          <w:rFonts w:cstheme="minorHAnsi"/>
        </w:rPr>
      </w:pPr>
      <w:r w:rsidRPr="004F3B63">
        <w:rPr>
          <w:rFonts w:cstheme="minorHAnsi"/>
        </w:rPr>
        <w:lastRenderedPageBreak/>
        <w:t>Die folgende Abbildung zeigt den schematischen Aufbau des Model</w:t>
      </w:r>
      <w:r w:rsidR="0005228D">
        <w:rPr>
          <w:rFonts w:cstheme="minorHAnsi"/>
        </w:rPr>
        <w:t>l</w:t>
      </w:r>
      <w:r w:rsidRPr="004F3B63">
        <w:rPr>
          <w:rFonts w:cstheme="minorHAnsi"/>
        </w:rPr>
        <w:t>s</w:t>
      </w:r>
      <w:r w:rsidR="00EE2DD2">
        <w:rPr>
          <w:rFonts w:cstheme="minorHAnsi"/>
        </w:rPr>
        <w:t xml:space="preserve">, das </w:t>
      </w:r>
      <w:r w:rsidRPr="004F3B63">
        <w:rPr>
          <w:rFonts w:cstheme="minorHAnsi"/>
        </w:rPr>
        <w:t xml:space="preserve">auch </w:t>
      </w:r>
      <w:r w:rsidR="00F715E0">
        <w:rPr>
          <w:rFonts w:cstheme="minorHAnsi"/>
        </w:rPr>
        <w:t>auf dem Arbeitsblatt</w:t>
      </w:r>
      <w:r w:rsidR="00F715E0" w:rsidRPr="004F3B63">
        <w:rPr>
          <w:rFonts w:cstheme="minorHAnsi"/>
        </w:rPr>
        <w:t xml:space="preserve"> </w:t>
      </w:r>
      <w:r w:rsidRPr="004F3B63">
        <w:rPr>
          <w:rFonts w:cstheme="minorHAnsi"/>
        </w:rPr>
        <w:t>B2.1 dargestellt</w:t>
      </w:r>
      <w:r w:rsidR="00EE2DD2">
        <w:rPr>
          <w:rFonts w:cstheme="minorHAnsi"/>
        </w:rPr>
        <w:t xml:space="preserve"> ist.</w:t>
      </w:r>
      <w:r w:rsidR="00E60ECD" w:rsidRPr="00E60ECD">
        <w:rPr>
          <w:rFonts w:cstheme="minorHAnsi"/>
        </w:rPr>
        <w:t xml:space="preserve"> </w:t>
      </w:r>
    </w:p>
    <w:p w14:paraId="6EB23013" w14:textId="2D01A3BD" w:rsidR="00817085" w:rsidRDefault="004833AA" w:rsidP="00817085">
      <w:r w:rsidRPr="004833AA">
        <w:rPr>
          <w:noProof/>
        </w:rPr>
        <w:drawing>
          <wp:inline distT="0" distB="0" distL="0" distR="0" wp14:anchorId="22897E5F" wp14:editId="5A96F9A7">
            <wp:extent cx="5615940" cy="2681605"/>
            <wp:effectExtent l="0" t="0" r="3810" b="444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5940" cy="2681605"/>
                    </a:xfrm>
                    <a:prstGeom prst="rect">
                      <a:avLst/>
                    </a:prstGeom>
                  </pic:spPr>
                </pic:pic>
              </a:graphicData>
            </a:graphic>
          </wp:inline>
        </w:drawing>
      </w:r>
    </w:p>
    <w:p w14:paraId="4EDE418F" w14:textId="77777777" w:rsidR="00817085" w:rsidRPr="004F3B63" w:rsidRDefault="00817085" w:rsidP="00817085">
      <w:pPr>
        <w:pStyle w:val="berschrift2"/>
        <w:ind w:left="8" w:hanging="8"/>
        <w:jc w:val="both"/>
      </w:pPr>
      <w:bookmarkStart w:id="97" w:name="_Toc433280361"/>
      <w:bookmarkStart w:id="98" w:name="_Toc24113080"/>
      <w:r w:rsidRPr="004F3B63">
        <w:t>Das Planspiel</w:t>
      </w:r>
      <w:bookmarkEnd w:id="97"/>
      <w:bookmarkEnd w:id="98"/>
    </w:p>
    <w:p w14:paraId="3F85F772" w14:textId="1FAB44B3" w:rsidR="00817085" w:rsidRPr="004F3B63" w:rsidRDefault="00817085" w:rsidP="001F23D0">
      <w:pPr>
        <w:spacing w:line="276" w:lineRule="auto"/>
        <w:jc w:val="both"/>
        <w:rPr>
          <w:rFonts w:cstheme="minorHAnsi"/>
        </w:rPr>
      </w:pPr>
      <w:r w:rsidRPr="004F3B63">
        <w:rPr>
          <w:rFonts w:cstheme="minorHAnsi"/>
        </w:rPr>
        <w:t xml:space="preserve">Nachdem den Schülerinnen und Schülern am Pappmodell der Ablauf der Kommunikation im Internet vorgestellt wurde, stellen sie diese Kommunikation im Rahmen eines Planspiels selber dar. Hierzu werden die Materialien B2.2.3 bis B2.2.6 benötigt. Sie können die einzelnen Stationen in einem zusätzlichen Raum schon vorbereiten oder gemeinsam mit </w:t>
      </w:r>
      <w:r w:rsidR="00F715E0">
        <w:rPr>
          <w:rFonts w:cstheme="minorHAnsi"/>
        </w:rPr>
        <w:t>I</w:t>
      </w:r>
      <w:r w:rsidRPr="004F3B63">
        <w:rPr>
          <w:rFonts w:cstheme="minorHAnsi"/>
        </w:rPr>
        <w:t>hren Schülerinnen und Schülern aufbauen. Jede Station (</w:t>
      </w:r>
      <w:r w:rsidRPr="004F3B63">
        <w:rPr>
          <w:rFonts w:cstheme="minorHAnsi"/>
          <w:b/>
          <w:i/>
        </w:rPr>
        <w:t>Client, Heim-Internetrouter, DNS, Webserver, Provider</w:t>
      </w:r>
      <w:r w:rsidRPr="004F3B63">
        <w:rPr>
          <w:rFonts w:cstheme="minorHAnsi"/>
        </w:rPr>
        <w:t xml:space="preserve">) wird mit einem farbigen Schild mit der Aufschrift der Komponente versehen. Dort </w:t>
      </w:r>
      <w:r w:rsidRPr="004F3B63">
        <w:rPr>
          <w:rFonts w:eastAsia="Times New Roman" w:cstheme="minorHAnsi"/>
        </w:rPr>
        <w:t xml:space="preserve">liegen dann auch die benötigten Materialien bereit. So findet sich beim </w:t>
      </w:r>
      <w:r w:rsidRPr="004F3B63">
        <w:rPr>
          <w:rFonts w:eastAsia="Times New Roman" w:cstheme="minorHAnsi"/>
          <w:b/>
          <w:i/>
        </w:rPr>
        <w:t>DNS</w:t>
      </w:r>
      <w:r w:rsidRPr="004F3B63">
        <w:rPr>
          <w:rFonts w:eastAsia="Times New Roman" w:cstheme="minorHAnsi"/>
        </w:rPr>
        <w:t xml:space="preserve"> zum Beispiel eine Tabelle mit Internetadressen und den IP-Nummern und beim </w:t>
      </w:r>
      <w:r w:rsidRPr="004F3B63">
        <w:rPr>
          <w:rFonts w:cstheme="minorHAnsi"/>
          <w:b/>
          <w:i/>
        </w:rPr>
        <w:t>Webserver</w:t>
      </w:r>
      <w:r w:rsidRPr="004F3B63">
        <w:rPr>
          <w:rFonts w:eastAsia="Times New Roman" w:cstheme="minorHAnsi"/>
          <w:sz w:val="20"/>
          <w:szCs w:val="20"/>
        </w:rPr>
        <w:t xml:space="preserve"> </w:t>
      </w:r>
      <w:r w:rsidRPr="004F3B63">
        <w:rPr>
          <w:rFonts w:eastAsia="Times New Roman" w:cstheme="minorHAnsi"/>
        </w:rPr>
        <w:t xml:space="preserve">ein Ausdruck der Webseite. Auf dem Boden werden Karten für die </w:t>
      </w:r>
      <w:r w:rsidRPr="004F3B63">
        <w:rPr>
          <w:rFonts w:eastAsia="Times New Roman" w:cstheme="minorHAnsi"/>
          <w:b/>
          <w:i/>
        </w:rPr>
        <w:t>Router</w:t>
      </w:r>
      <w:r w:rsidRPr="004F3B63">
        <w:rPr>
          <w:rFonts w:eastAsia="Times New Roman" w:cstheme="minorHAnsi"/>
          <w:szCs w:val="20"/>
        </w:rPr>
        <w:t xml:space="preserve"> </w:t>
      </w:r>
      <w:r w:rsidRPr="004F3B63">
        <w:rPr>
          <w:rFonts w:eastAsia="Times New Roman" w:cstheme="minorHAnsi"/>
        </w:rPr>
        <w:t>verteilt.</w:t>
      </w:r>
    </w:p>
    <w:p w14:paraId="071C2763" w14:textId="61AD314B" w:rsidR="000619A8" w:rsidRDefault="00817085" w:rsidP="001F23D0">
      <w:pPr>
        <w:pStyle w:val="Listenabsatz"/>
        <w:numPr>
          <w:ilvl w:val="0"/>
          <w:numId w:val="3"/>
        </w:numPr>
        <w:jc w:val="both"/>
      </w:pPr>
      <w:r w:rsidRPr="001B240D">
        <w:t xml:space="preserve">Im ersten Schritt überlegen sich die Schülerinnen und Schülern einen Benutzernamen und ein sicheres Passwort für die Provider-Anfrage. In diesem Abschnitt kann auch die Thematik „Sichere Passwörter“ behandelt werden. Weiterführende Informationen dazu finden Sie im Kapitel </w:t>
      </w:r>
      <w:r w:rsidR="00C576BD">
        <w:t>9</w:t>
      </w:r>
      <w:r w:rsidRPr="001B240D">
        <w:t xml:space="preserve"> </w:t>
      </w:r>
      <w:r w:rsidR="00F715E0">
        <w:t>(</w:t>
      </w:r>
      <w:r w:rsidRPr="001B240D">
        <w:t>Literatur und Links</w:t>
      </w:r>
      <w:r w:rsidR="00F715E0">
        <w:t>)</w:t>
      </w:r>
      <w:r w:rsidRPr="001B240D">
        <w:t>.</w:t>
      </w:r>
    </w:p>
    <w:p w14:paraId="0057B056" w14:textId="1072384A" w:rsidR="001B240D" w:rsidRDefault="00817085" w:rsidP="001F23D0">
      <w:pPr>
        <w:pStyle w:val="Listenabsatz"/>
        <w:numPr>
          <w:ilvl w:val="0"/>
          <w:numId w:val="3"/>
        </w:numPr>
        <w:jc w:val="both"/>
      </w:pPr>
      <w:r w:rsidRPr="001B240D">
        <w:t xml:space="preserve">Die Schülerinnen und Schüler </w:t>
      </w:r>
      <w:r w:rsidR="001273CE">
        <w:t>schlüpfen jetzt in die „Rolle“ der</w:t>
      </w:r>
      <w:r w:rsidRPr="001B240D">
        <w:t xml:space="preserve"> einzelnen Stationen </w:t>
      </w:r>
      <w:r w:rsidRPr="000619A8">
        <w:rPr>
          <w:b/>
        </w:rPr>
        <w:t>Webserver</w:t>
      </w:r>
      <w:r w:rsidRPr="001B240D">
        <w:t xml:space="preserve">, </w:t>
      </w:r>
      <w:r w:rsidRPr="000619A8">
        <w:rPr>
          <w:b/>
        </w:rPr>
        <w:t>Client</w:t>
      </w:r>
      <w:r w:rsidRPr="001B240D">
        <w:t xml:space="preserve">, </w:t>
      </w:r>
      <w:r w:rsidRPr="000619A8">
        <w:rPr>
          <w:b/>
        </w:rPr>
        <w:t>Heim-Internetrouter</w:t>
      </w:r>
      <w:r w:rsidRPr="001B240D">
        <w:t xml:space="preserve">, </w:t>
      </w:r>
      <w:r w:rsidRPr="000619A8">
        <w:rPr>
          <w:b/>
        </w:rPr>
        <w:t>DNS</w:t>
      </w:r>
      <w:r w:rsidRPr="001B240D">
        <w:t xml:space="preserve">, </w:t>
      </w:r>
      <w:r w:rsidRPr="000619A8">
        <w:rPr>
          <w:b/>
        </w:rPr>
        <w:t>Provider</w:t>
      </w:r>
      <w:r w:rsidRPr="001B240D">
        <w:t>. Jede Station wird paarweise besetzt.</w:t>
      </w:r>
      <w:r w:rsidR="001273CE">
        <w:t xml:space="preserve"> F</w:t>
      </w:r>
      <w:r w:rsidR="001273CE" w:rsidRPr="001B240D">
        <w:t>ür die Z</w:t>
      </w:r>
      <w:r w:rsidR="001273CE">
        <w:t>uweisung</w:t>
      </w:r>
      <w:r w:rsidR="001273CE" w:rsidRPr="001B240D">
        <w:t xml:space="preserve"> können die Gruppenkarten ausgeteilt </w:t>
      </w:r>
      <w:r w:rsidR="001273CE">
        <w:t>oder</w:t>
      </w:r>
      <w:r w:rsidR="001273CE" w:rsidRPr="001B240D">
        <w:t xml:space="preserve"> von den Schülerin</w:t>
      </w:r>
      <w:r w:rsidR="001273CE">
        <w:t>nen und Schülern gezogen werden.</w:t>
      </w:r>
      <w:r w:rsidR="001273CE" w:rsidRPr="001B240D">
        <w:t xml:space="preserve"> </w:t>
      </w:r>
      <w:r w:rsidRPr="001B240D">
        <w:t>Alle Schülerinnen und Schüler</w:t>
      </w:r>
      <w:r w:rsidR="0005228D">
        <w:t>,</w:t>
      </w:r>
      <w:r w:rsidRPr="001B240D">
        <w:t xml:space="preserve"> die keiner Station zugeordnet werden, setzen sich als </w:t>
      </w:r>
      <w:r w:rsidRPr="000619A8">
        <w:rPr>
          <w:b/>
        </w:rPr>
        <w:t>Router</w:t>
      </w:r>
      <w:r w:rsidRPr="001B240D">
        <w:t xml:space="preserve"> zwischen die Stationen, so dass sich mindestens zwei (besser mehrere) </w:t>
      </w:r>
      <w:r w:rsidRPr="000619A8">
        <w:rPr>
          <w:b/>
        </w:rPr>
        <w:t>Router</w:t>
      </w:r>
      <w:r w:rsidRPr="001B240D">
        <w:t xml:space="preserve"> bei ausgestreckten Armen mit den Fingerspitzen berühren können. </w:t>
      </w:r>
    </w:p>
    <w:p w14:paraId="2434B032" w14:textId="1CAE18B0" w:rsidR="00817085" w:rsidRDefault="00817085" w:rsidP="001F23D0">
      <w:pPr>
        <w:pStyle w:val="Listenabsatz"/>
        <w:numPr>
          <w:ilvl w:val="0"/>
          <w:numId w:val="3"/>
        </w:numPr>
        <w:jc w:val="both"/>
      </w:pPr>
      <w:r w:rsidRPr="001B240D">
        <w:t>Nachdem die Schülerinnen und Schülern ihre Plätze eingenommen haben, wird ihnen das Protokollheft vorgestellt. Darin stehen die Anfragen und Antworten, die zwischen den Stationen ausgetauscht werden. Wie bei Briefen gibt es immer einen Absender, einen Empfänger und eine Nachricht. Die Absender- und Empfängerfelder sind in den Farben der jeweiligen Stationen hinterlegt.</w:t>
      </w:r>
    </w:p>
    <w:p w14:paraId="16CCC2B3" w14:textId="594ADBC6" w:rsidR="00817085" w:rsidRDefault="00817085" w:rsidP="001F23D0">
      <w:pPr>
        <w:pStyle w:val="Listenabsatz"/>
        <w:numPr>
          <w:ilvl w:val="0"/>
          <w:numId w:val="3"/>
        </w:numPr>
        <w:jc w:val="both"/>
      </w:pPr>
      <w:r w:rsidRPr="001B240D">
        <w:t xml:space="preserve">Das Protokollheft beginnt bei der Station </w:t>
      </w:r>
      <w:r w:rsidRPr="001B240D">
        <w:rPr>
          <w:b/>
        </w:rPr>
        <w:t>Client</w:t>
      </w:r>
      <w:r w:rsidRPr="001B240D">
        <w:t xml:space="preserve">. Die Akteure lesen die Anfrage an den </w:t>
      </w:r>
      <w:r w:rsidRPr="001B240D">
        <w:rPr>
          <w:b/>
        </w:rPr>
        <w:t>Heim-Internetrouter</w:t>
      </w:r>
      <w:r w:rsidRPr="001B240D">
        <w:t xml:space="preserve"> laut vor und reichen das Protokollheft an diese Station weiter</w:t>
      </w:r>
      <w:r w:rsidR="00F715E0">
        <w:t>.</w:t>
      </w:r>
      <w:r w:rsidRPr="001B240D">
        <w:t xml:space="preserve"> </w:t>
      </w:r>
      <w:r w:rsidR="00F715E0">
        <w:lastRenderedPageBreak/>
        <w:t>D</w:t>
      </w:r>
      <w:r w:rsidRPr="001B240D">
        <w:t>aher sollten die Schülerinnen und Schüler</w:t>
      </w:r>
      <w:r w:rsidR="00F715E0">
        <w:t xml:space="preserve">, die die Router darstellen, </w:t>
      </w:r>
      <w:r w:rsidRPr="001B240D">
        <w:t xml:space="preserve">so sitzen, dass sie sich mit den Fingerspitzen berühren und problemlos das Protokollheft weiterreichen können. </w:t>
      </w:r>
    </w:p>
    <w:p w14:paraId="4855F7F6" w14:textId="097D2316" w:rsidR="00817085" w:rsidRDefault="00817085" w:rsidP="001F23D0">
      <w:pPr>
        <w:pStyle w:val="Listenabsatz"/>
        <w:numPr>
          <w:ilvl w:val="0"/>
          <w:numId w:val="3"/>
        </w:numPr>
        <w:jc w:val="both"/>
      </w:pPr>
      <w:r w:rsidRPr="001B240D">
        <w:t xml:space="preserve">An jeder neuen Station wird eine Seite im Protokollheft umgeblättert. Die Akteure an dieser Station tragen dort den vereinbarten Benutzernamen und das Passwort ein und lesen die Seite </w:t>
      </w:r>
      <w:r w:rsidR="00EE2DD2">
        <w:t xml:space="preserve">dann </w:t>
      </w:r>
      <w:r w:rsidRPr="001B240D">
        <w:t xml:space="preserve">laut vor. Im Anschluss wird das Protokollheft an die Zielstation </w:t>
      </w:r>
      <w:r w:rsidRPr="001B240D">
        <w:rPr>
          <w:b/>
        </w:rPr>
        <w:t>Provider</w:t>
      </w:r>
      <w:r w:rsidRPr="001B240D">
        <w:t xml:space="preserve"> weitergereicht. </w:t>
      </w:r>
    </w:p>
    <w:p w14:paraId="696EE48E" w14:textId="453E6FFA" w:rsidR="001B240D" w:rsidRDefault="00817085" w:rsidP="001F23D0">
      <w:pPr>
        <w:pStyle w:val="Listenabsatz"/>
        <w:numPr>
          <w:ilvl w:val="0"/>
          <w:numId w:val="3"/>
        </w:numPr>
        <w:jc w:val="both"/>
      </w:pPr>
      <w:r w:rsidRPr="001B240D">
        <w:t xml:space="preserve">Ist das Protokollheft beim </w:t>
      </w:r>
      <w:r w:rsidRPr="001B240D">
        <w:rPr>
          <w:b/>
        </w:rPr>
        <w:t>Provider</w:t>
      </w:r>
      <w:r w:rsidRPr="001B240D">
        <w:t xml:space="preserve"> angekommen, überprüfen die Akteure den Benutzernamen und das Passwort. Ist die Eingabe korrekt, wird wieder eine Seite umgeblättert und laut vorgelesen. Das OK des </w:t>
      </w:r>
      <w:r w:rsidRPr="001B240D">
        <w:rPr>
          <w:b/>
        </w:rPr>
        <w:t>Providers</w:t>
      </w:r>
      <w:r w:rsidRPr="001B240D">
        <w:t xml:space="preserve"> wird nun an den </w:t>
      </w:r>
      <w:r w:rsidRPr="001B240D">
        <w:rPr>
          <w:b/>
        </w:rPr>
        <w:t>Heim-Internetrouter</w:t>
      </w:r>
      <w:r w:rsidRPr="001B240D">
        <w:t xml:space="preserve"> gesendet. Darüber hinaus wird ihm auch eine IP-Adresse zugeordnet und die IP-Adresse vom </w:t>
      </w:r>
      <w:r w:rsidRPr="001B240D">
        <w:rPr>
          <w:b/>
        </w:rPr>
        <w:t>DNS</w:t>
      </w:r>
      <w:r w:rsidRPr="001B240D">
        <w:t xml:space="preserve"> für den Aufruf von Internetseiten mitgeschickt. (Die verschiedenen IP-Adressen finden </w:t>
      </w:r>
      <w:r w:rsidR="001273CE">
        <w:t>zugunsten</w:t>
      </w:r>
      <w:r w:rsidR="00EE2DD2">
        <w:t xml:space="preserve"> der</w:t>
      </w:r>
      <w:r w:rsidR="00EE2DD2" w:rsidRPr="001B240D">
        <w:t xml:space="preserve"> </w:t>
      </w:r>
      <w:r w:rsidRPr="001B240D">
        <w:t>didaktische</w:t>
      </w:r>
      <w:r w:rsidR="00EE2DD2">
        <w:t>n</w:t>
      </w:r>
      <w:r w:rsidRPr="001B240D">
        <w:t xml:space="preserve"> Reduktion in diesem Planspiel kaum Beachtung und dienen nur zur Unterscheidung der Webserver.)</w:t>
      </w:r>
    </w:p>
    <w:p w14:paraId="6E3D5552" w14:textId="0C3CCB08" w:rsidR="001B240D" w:rsidRDefault="00817085" w:rsidP="001F23D0">
      <w:pPr>
        <w:pStyle w:val="Listenabsatz"/>
        <w:numPr>
          <w:ilvl w:val="0"/>
          <w:numId w:val="3"/>
        </w:numPr>
        <w:jc w:val="both"/>
      </w:pPr>
      <w:r w:rsidRPr="001B240D">
        <w:t xml:space="preserve">Vom </w:t>
      </w:r>
      <w:r w:rsidRPr="001B240D">
        <w:rPr>
          <w:b/>
        </w:rPr>
        <w:t>Heim-Internetrouter</w:t>
      </w:r>
      <w:r w:rsidRPr="001B240D">
        <w:t xml:space="preserve"> wird das Protokollheft zurück zum </w:t>
      </w:r>
      <w:r w:rsidRPr="001B240D">
        <w:rPr>
          <w:b/>
        </w:rPr>
        <w:t>Client</w:t>
      </w:r>
      <w:r w:rsidRPr="001B240D">
        <w:t xml:space="preserve"> gereicht. Der kann nun seine erste Internet-Suchanfrage starten. </w:t>
      </w:r>
      <w:r w:rsidR="00F2451A">
        <w:t>Damit ist in diesem Fall</w:t>
      </w:r>
      <w:r w:rsidRPr="001B240D">
        <w:t xml:space="preserve"> </w:t>
      </w:r>
      <w:r w:rsidR="00F2451A">
        <w:t>das Aufrufen</w:t>
      </w:r>
      <w:r w:rsidRPr="001B240D">
        <w:t xml:space="preserve"> einer bestimmten Homepage gemeint, nicht zu verwechseln mit einer Google</w:t>
      </w:r>
      <w:r w:rsidR="001273CE">
        <w:t>-</w:t>
      </w:r>
      <w:r w:rsidRPr="001B240D">
        <w:t xml:space="preserve">Suche. (Der Client erhält vom </w:t>
      </w:r>
      <w:r w:rsidRPr="001B240D">
        <w:rPr>
          <w:b/>
        </w:rPr>
        <w:t>Heim-Internetrouter</w:t>
      </w:r>
      <w:r w:rsidRPr="001B240D">
        <w:t xml:space="preserve"> auch eine lokale IP-Adresse.)</w:t>
      </w:r>
    </w:p>
    <w:p w14:paraId="4266FBA2" w14:textId="71EC3D83" w:rsidR="001B240D" w:rsidRDefault="00817085" w:rsidP="001F23D0">
      <w:pPr>
        <w:pStyle w:val="Listenabsatz"/>
        <w:numPr>
          <w:ilvl w:val="0"/>
          <w:numId w:val="3"/>
        </w:numPr>
        <w:jc w:val="both"/>
      </w:pPr>
      <w:r w:rsidRPr="001B240D">
        <w:t xml:space="preserve">Der </w:t>
      </w:r>
      <w:r w:rsidRPr="001B240D">
        <w:rPr>
          <w:b/>
        </w:rPr>
        <w:t>Client</w:t>
      </w:r>
      <w:r w:rsidRPr="001B240D">
        <w:t xml:space="preserve"> stellt nun eine Anfrage für die Seite „www.deine-schule.de“ b</w:t>
      </w:r>
      <w:r w:rsidR="00F2451A">
        <w:t>eziehungsweise</w:t>
      </w:r>
      <w:r w:rsidRPr="001B240D">
        <w:t xml:space="preserve"> für die eigene Schulhomepage (bitte den Hinweis in Kapitel 5.1 zu Schritt 5 beachten). Das Protokollheft wird über den </w:t>
      </w:r>
      <w:r w:rsidRPr="001B240D">
        <w:rPr>
          <w:b/>
        </w:rPr>
        <w:t>Heim-Internetrouter</w:t>
      </w:r>
      <w:r w:rsidRPr="001B240D">
        <w:t xml:space="preserve"> und über den </w:t>
      </w:r>
      <w:r w:rsidRPr="001B240D">
        <w:rPr>
          <w:b/>
        </w:rPr>
        <w:t>Provider</w:t>
      </w:r>
      <w:r w:rsidRPr="001B240D">
        <w:t xml:space="preserve"> zum </w:t>
      </w:r>
      <w:r w:rsidRPr="001B240D">
        <w:rPr>
          <w:b/>
        </w:rPr>
        <w:t>DNS</w:t>
      </w:r>
      <w:r w:rsidRPr="001B240D">
        <w:t xml:space="preserve"> weitergereicht. D</w:t>
      </w:r>
      <w:r w:rsidR="001273CE">
        <w:t>as</w:t>
      </w:r>
      <w:r w:rsidRPr="001B240D">
        <w:t xml:space="preserve"> </w:t>
      </w:r>
      <w:r w:rsidRPr="001B240D">
        <w:rPr>
          <w:b/>
        </w:rPr>
        <w:t>DNS</w:t>
      </w:r>
      <w:r w:rsidRPr="001B240D">
        <w:t xml:space="preserve"> beantwortet die Frage nach der IP-Adresse und schickt die Antwort über den </w:t>
      </w:r>
      <w:r w:rsidRPr="001B240D">
        <w:rPr>
          <w:b/>
        </w:rPr>
        <w:t>Provider</w:t>
      </w:r>
      <w:r w:rsidRPr="001B240D">
        <w:t xml:space="preserve"> zurück zum </w:t>
      </w:r>
      <w:r w:rsidRPr="001B240D">
        <w:rPr>
          <w:b/>
        </w:rPr>
        <w:t>Heim-Internetrouter</w:t>
      </w:r>
      <w:r w:rsidRPr="001B240D">
        <w:t xml:space="preserve">. Die IP-Nummer zur URL entnehmen die Akteure der Adressliste vom </w:t>
      </w:r>
      <w:r w:rsidRPr="001B240D">
        <w:rPr>
          <w:b/>
        </w:rPr>
        <w:t>DNS</w:t>
      </w:r>
      <w:r w:rsidRPr="001B240D">
        <w:t>, die an der Station bereit liegt.</w:t>
      </w:r>
    </w:p>
    <w:p w14:paraId="00BB1B67" w14:textId="77777777" w:rsidR="001B240D" w:rsidRDefault="00817085" w:rsidP="001F23D0">
      <w:pPr>
        <w:pStyle w:val="Listenabsatz"/>
        <w:numPr>
          <w:ilvl w:val="0"/>
          <w:numId w:val="3"/>
        </w:numPr>
        <w:jc w:val="both"/>
      </w:pPr>
      <w:r w:rsidRPr="001B240D">
        <w:t xml:space="preserve">Der </w:t>
      </w:r>
      <w:r w:rsidRPr="001B240D">
        <w:rPr>
          <w:b/>
        </w:rPr>
        <w:t>Heim-Internetrouter</w:t>
      </w:r>
      <w:r w:rsidRPr="001B240D">
        <w:t xml:space="preserve"> fragt nun den </w:t>
      </w:r>
      <w:r w:rsidRPr="001B240D">
        <w:rPr>
          <w:b/>
        </w:rPr>
        <w:t>Webserver</w:t>
      </w:r>
      <w:r w:rsidRPr="001B240D">
        <w:t xml:space="preserve"> mit der IP-Adresse nach dem Inhalt der Website. Die Anfrage sollte über viele Router laufen.</w:t>
      </w:r>
    </w:p>
    <w:p w14:paraId="1E9C636D" w14:textId="77777777" w:rsidR="001B240D" w:rsidRDefault="00817085" w:rsidP="001F23D0">
      <w:pPr>
        <w:pStyle w:val="Listenabsatz"/>
        <w:numPr>
          <w:ilvl w:val="0"/>
          <w:numId w:val="3"/>
        </w:numPr>
        <w:jc w:val="both"/>
      </w:pPr>
      <w:r w:rsidRPr="001B240D">
        <w:t xml:space="preserve">Der </w:t>
      </w:r>
      <w:r w:rsidRPr="001B240D">
        <w:rPr>
          <w:b/>
        </w:rPr>
        <w:t>Webserver</w:t>
      </w:r>
      <w:r w:rsidRPr="001B240D">
        <w:t xml:space="preserve"> sendet eine Kopie des Inhalts der Seite an den </w:t>
      </w:r>
      <w:r w:rsidRPr="001B240D">
        <w:rPr>
          <w:b/>
        </w:rPr>
        <w:t>Heim-Internetrouter</w:t>
      </w:r>
      <w:r w:rsidRPr="001B240D">
        <w:t xml:space="preserve"> zurück, hierfür liegen Ausdrucke der angefragten Homepage auf dem Server bereit. Der </w:t>
      </w:r>
      <w:r w:rsidRPr="001B240D">
        <w:rPr>
          <w:b/>
        </w:rPr>
        <w:t>Heim-Internetrouter</w:t>
      </w:r>
      <w:r w:rsidRPr="001B240D">
        <w:t xml:space="preserve"> stellt dann dem </w:t>
      </w:r>
      <w:r w:rsidRPr="001B240D">
        <w:rPr>
          <w:b/>
        </w:rPr>
        <w:t>Client</w:t>
      </w:r>
      <w:r w:rsidRPr="001B240D">
        <w:t xml:space="preserve"> den Inhalt zur Verfügung.</w:t>
      </w:r>
    </w:p>
    <w:p w14:paraId="3EBC50D6" w14:textId="709F01CB" w:rsidR="00817085" w:rsidRPr="001B240D" w:rsidRDefault="00817085" w:rsidP="001F23D0">
      <w:pPr>
        <w:pStyle w:val="Listenabsatz"/>
        <w:numPr>
          <w:ilvl w:val="0"/>
          <w:numId w:val="3"/>
        </w:numPr>
        <w:jc w:val="both"/>
      </w:pPr>
      <w:r w:rsidRPr="001B240D">
        <w:t>Im nächsten Schritt kann eine weitere Anfrage gestartet werden. Diese führt zur Seite FragFinn (www.fragfinn.de).</w:t>
      </w:r>
    </w:p>
    <w:p w14:paraId="5975E64D" w14:textId="77777777" w:rsidR="00817085" w:rsidRPr="004F3B63" w:rsidRDefault="00817085" w:rsidP="00817085">
      <w:pPr>
        <w:pStyle w:val="berschrift2"/>
        <w:spacing w:line="276" w:lineRule="auto"/>
        <w:ind w:left="8" w:hanging="8"/>
        <w:jc w:val="both"/>
        <w:rPr>
          <w:rFonts w:asciiTheme="minorHAnsi" w:eastAsia="Times New Roman" w:hAnsiTheme="minorHAnsi" w:cstheme="minorHAnsi"/>
        </w:rPr>
      </w:pPr>
      <w:bookmarkStart w:id="99" w:name="_Toc433280362"/>
      <w:bookmarkStart w:id="100" w:name="_Toc24113081"/>
      <w:r w:rsidRPr="004F3B63">
        <w:rPr>
          <w:rFonts w:asciiTheme="minorHAnsi" w:eastAsia="Times New Roman" w:hAnsiTheme="minorHAnsi" w:cstheme="minorHAnsi"/>
        </w:rPr>
        <w:t>Entwicklung Sequenz-Diagramm</w:t>
      </w:r>
      <w:bookmarkEnd w:id="99"/>
      <w:bookmarkEnd w:id="100"/>
    </w:p>
    <w:p w14:paraId="53B4AE7F" w14:textId="2EE1B8AC" w:rsidR="007900E2" w:rsidRDefault="00817085" w:rsidP="001F23D0">
      <w:pPr>
        <w:spacing w:line="276" w:lineRule="auto"/>
        <w:jc w:val="both"/>
        <w:rPr>
          <w:rFonts w:eastAsia="Times New Roman" w:cstheme="minorHAnsi"/>
        </w:rPr>
      </w:pPr>
      <w:r w:rsidRPr="004F3B63">
        <w:rPr>
          <w:rFonts w:eastAsia="Times New Roman" w:cstheme="minorHAnsi"/>
        </w:rPr>
        <w:t xml:space="preserve">Nachdem die </w:t>
      </w:r>
      <w:r w:rsidRPr="004F3B63">
        <w:rPr>
          <w:rFonts w:cstheme="minorHAnsi"/>
        </w:rPr>
        <w:t xml:space="preserve">Schülerinnen und Schüler </w:t>
      </w:r>
      <w:r w:rsidRPr="004F3B63">
        <w:rPr>
          <w:rFonts w:eastAsia="Times New Roman" w:cstheme="minorHAnsi"/>
        </w:rPr>
        <w:t>im Modell gesehen haben, wie eine Webseite aufgerufen wird und dies im Planspiel selbst durchgespielt haben, soll gemeinsam mit ihnen ein Sequenzdiagramm entwickelt werden. Hierfür wird das Material B2.3 benötigt. Dadurch soll die Kommunikation im Internet formal dargestellt werden, so dass das Spiel reflektiert und das Gelernte gesichert werden</w:t>
      </w:r>
      <w:r>
        <w:rPr>
          <w:rFonts w:eastAsia="Times New Roman" w:cstheme="minorHAnsi"/>
        </w:rPr>
        <w:t xml:space="preserve"> kann</w:t>
      </w:r>
      <w:r w:rsidRPr="004F3B63">
        <w:rPr>
          <w:rFonts w:eastAsia="Times New Roman" w:cstheme="minorHAnsi"/>
        </w:rPr>
        <w:t xml:space="preserve">. </w:t>
      </w:r>
    </w:p>
    <w:p w14:paraId="1B10F988" w14:textId="0CADD6B6" w:rsidR="00817085" w:rsidRDefault="00F2451A" w:rsidP="001F23D0">
      <w:pPr>
        <w:spacing w:line="276" w:lineRule="auto"/>
        <w:jc w:val="both"/>
        <w:rPr>
          <w:rFonts w:eastAsia="Times New Roman" w:cstheme="minorHAnsi"/>
        </w:rPr>
      </w:pPr>
      <w:r>
        <w:rPr>
          <w:rFonts w:eastAsia="Times New Roman" w:cstheme="minorHAnsi"/>
        </w:rPr>
        <w:t xml:space="preserve">Mit dem </w:t>
      </w:r>
      <w:r w:rsidR="00817085" w:rsidRPr="004F3B63">
        <w:rPr>
          <w:rFonts w:eastAsia="Times New Roman" w:cstheme="minorHAnsi"/>
        </w:rPr>
        <w:t>Sequenzdiagramm ist auf einen Blick ersichtlich, wer, wann, was, mit wem im Internet „bespricht“. Zuerst wird das Grundgerüst eines Sequenzdiagramms durch die Lehrkraft an die Tafel gezeichnet. Für jede Komponente wird ein farbiges Rechteck und eine farbige, senkrechte Linie gezeichnet. Die Farben orientieren sich dabei an den Farben des Pappmodells</w:t>
      </w:r>
      <w:r>
        <w:rPr>
          <w:rFonts w:eastAsia="Times New Roman" w:cstheme="minorHAnsi"/>
        </w:rPr>
        <w:t xml:space="preserve">: </w:t>
      </w:r>
      <w:r w:rsidR="00817085" w:rsidRPr="004F3B63">
        <w:rPr>
          <w:rFonts w:eastAsia="Times New Roman" w:cstheme="minorHAnsi"/>
          <w:b/>
          <w:i/>
        </w:rPr>
        <w:t>Client</w:t>
      </w:r>
      <w:r w:rsidR="00817085" w:rsidRPr="004F3B63">
        <w:rPr>
          <w:rFonts w:eastAsia="Times New Roman" w:cstheme="minorHAnsi"/>
        </w:rPr>
        <w:t xml:space="preserve"> = weiß, </w:t>
      </w:r>
      <w:r w:rsidR="00817085" w:rsidRPr="004F3B63">
        <w:rPr>
          <w:rFonts w:eastAsia="Times New Roman" w:cstheme="minorHAnsi"/>
          <w:b/>
          <w:i/>
        </w:rPr>
        <w:t>Heim-Internetrouter</w:t>
      </w:r>
      <w:r w:rsidR="00817085" w:rsidRPr="004F3B63">
        <w:rPr>
          <w:rFonts w:eastAsia="Times New Roman" w:cstheme="minorHAnsi"/>
        </w:rPr>
        <w:t xml:space="preserve"> = blau, </w:t>
      </w:r>
      <w:r w:rsidR="00817085" w:rsidRPr="004F3B63">
        <w:rPr>
          <w:rFonts w:eastAsia="Times New Roman" w:cstheme="minorHAnsi"/>
          <w:b/>
          <w:i/>
        </w:rPr>
        <w:t>Provider</w:t>
      </w:r>
      <w:r w:rsidR="00817085" w:rsidRPr="004F3B63">
        <w:rPr>
          <w:rFonts w:eastAsia="Times New Roman" w:cstheme="minorHAnsi"/>
        </w:rPr>
        <w:t xml:space="preserve"> = gelb, </w:t>
      </w:r>
      <w:r w:rsidR="00817085" w:rsidRPr="004F3B63">
        <w:rPr>
          <w:rFonts w:eastAsia="Times New Roman" w:cstheme="minorHAnsi"/>
          <w:b/>
          <w:i/>
        </w:rPr>
        <w:t>DNS</w:t>
      </w:r>
      <w:r w:rsidR="00817085" w:rsidRPr="004F3B63">
        <w:rPr>
          <w:rFonts w:eastAsia="Times New Roman" w:cstheme="minorHAnsi"/>
        </w:rPr>
        <w:t xml:space="preserve"> = orange, </w:t>
      </w:r>
      <w:r w:rsidR="00817085" w:rsidRPr="004F3B63">
        <w:rPr>
          <w:rFonts w:eastAsia="Times New Roman" w:cstheme="minorHAnsi"/>
          <w:b/>
          <w:i/>
        </w:rPr>
        <w:t>Webserver</w:t>
      </w:r>
      <w:r w:rsidR="00817085" w:rsidRPr="004F3B63">
        <w:rPr>
          <w:rFonts w:eastAsia="Times New Roman" w:cstheme="minorHAnsi"/>
        </w:rPr>
        <w:t xml:space="preserve"> = grün.</w:t>
      </w:r>
      <w:r>
        <w:rPr>
          <w:rFonts w:eastAsia="Times New Roman" w:cstheme="minorHAnsi"/>
        </w:rPr>
        <w:t xml:space="preserve"> Zur</w:t>
      </w:r>
      <w:r w:rsidR="00817085" w:rsidRPr="004F3B63">
        <w:rPr>
          <w:rFonts w:eastAsia="Times New Roman" w:cstheme="minorHAnsi"/>
        </w:rPr>
        <w:t xml:space="preserve"> Komplexitätsreduktion werden </w:t>
      </w:r>
      <w:r w:rsidR="00817085" w:rsidRPr="004F3B63">
        <w:rPr>
          <w:rFonts w:eastAsia="Times New Roman" w:cstheme="minorHAnsi"/>
          <w:b/>
          <w:i/>
        </w:rPr>
        <w:t>Router</w:t>
      </w:r>
      <w:r w:rsidR="00817085" w:rsidRPr="004F3B63">
        <w:rPr>
          <w:rFonts w:eastAsia="Times New Roman" w:cstheme="minorHAnsi"/>
        </w:rPr>
        <w:t xml:space="preserve"> im Sequenzdiagramm nicht berücksichtigt. In das </w:t>
      </w:r>
      <w:r w:rsidR="00817085" w:rsidRPr="004F3B63">
        <w:rPr>
          <w:rFonts w:eastAsia="Times New Roman" w:cstheme="minorHAnsi"/>
        </w:rPr>
        <w:lastRenderedPageBreak/>
        <w:t>Rechteck wird später der Name der Komponente geschrieben, die senkrechte Linie bildet die Zeitlinie. Eine Lösung ist den Materialien beigefügt.</w:t>
      </w:r>
    </w:p>
    <w:p w14:paraId="737F0281" w14:textId="77777777" w:rsidR="00B33EC0" w:rsidRPr="00B33EC0" w:rsidRDefault="00B33EC0" w:rsidP="00B33EC0"/>
    <w:p w14:paraId="413D4DF8" w14:textId="77777777" w:rsidR="00993C42" w:rsidRPr="004F3B63" w:rsidRDefault="00993C42" w:rsidP="00993C42">
      <w:pPr>
        <w:pStyle w:val="berschrift2"/>
        <w:spacing w:line="276" w:lineRule="auto"/>
        <w:ind w:left="8" w:hanging="8"/>
        <w:jc w:val="both"/>
        <w:rPr>
          <w:rFonts w:asciiTheme="minorHAnsi" w:hAnsiTheme="minorHAnsi" w:cstheme="minorHAnsi"/>
        </w:rPr>
      </w:pPr>
      <w:bookmarkStart w:id="101" w:name="_Toc433280363"/>
      <w:bookmarkStart w:id="102" w:name="_Toc24113082"/>
      <w:r w:rsidRPr="004F3B63">
        <w:rPr>
          <w:rFonts w:asciiTheme="minorHAnsi" w:hAnsiTheme="minorHAnsi" w:cstheme="minorHAnsi"/>
        </w:rPr>
        <w:t>Grober Unterrichtsplan</w:t>
      </w:r>
      <w:bookmarkEnd w:id="101"/>
      <w:bookmarkEnd w:id="102"/>
    </w:p>
    <w:tbl>
      <w:tblPr>
        <w:tblStyle w:val="Stundenverlaufsskizzen"/>
        <w:tblW w:w="8901" w:type="dxa"/>
        <w:tblLook w:val="04A0" w:firstRow="1" w:lastRow="0" w:firstColumn="1" w:lastColumn="0" w:noHBand="0" w:noVBand="1"/>
      </w:tblPr>
      <w:tblGrid>
        <w:gridCol w:w="2665"/>
        <w:gridCol w:w="6236"/>
      </w:tblGrid>
      <w:tr w:rsidR="00993C42" w:rsidRPr="004F3B63" w14:paraId="54DECF66" w14:textId="77777777" w:rsidTr="00ED0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7E4F789" w14:textId="77777777" w:rsidR="00993C42" w:rsidRPr="004F3B63" w:rsidRDefault="00993C42" w:rsidP="00ED0DE7">
            <w:pPr>
              <w:rPr>
                <w:rFonts w:cstheme="minorHAnsi"/>
                <w:b w:val="0"/>
              </w:rPr>
            </w:pPr>
            <w:r w:rsidRPr="004F3B63">
              <w:rPr>
                <w:rFonts w:cstheme="minorHAnsi"/>
              </w:rPr>
              <w:t>Unterrichtsszenarien</w:t>
            </w:r>
          </w:p>
        </w:tc>
        <w:tc>
          <w:tcPr>
            <w:tcW w:w="6236" w:type="dxa"/>
          </w:tcPr>
          <w:p w14:paraId="55F937CE" w14:textId="77777777" w:rsidR="00993C42" w:rsidRPr="004F3B63" w:rsidRDefault="00993C42" w:rsidP="00ED0DE7">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Kurze Zusammenfassung</w:t>
            </w:r>
          </w:p>
        </w:tc>
      </w:tr>
      <w:tr w:rsidR="00993C42" w:rsidRPr="004F3B63" w14:paraId="72C8D101" w14:textId="77777777" w:rsidTr="00ED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2C755AC" w14:textId="77777777" w:rsidR="00993C42" w:rsidRPr="00ED0DE7" w:rsidRDefault="00993C42" w:rsidP="003336E8">
            <w:pPr>
              <w:jc w:val="left"/>
              <w:rPr>
                <w:rFonts w:cstheme="minorHAnsi"/>
              </w:rPr>
            </w:pPr>
            <w:r w:rsidRPr="00ED0DE7">
              <w:rPr>
                <w:rFonts w:cstheme="minorHAnsi"/>
              </w:rPr>
              <w:t>Einstieg</w:t>
            </w:r>
          </w:p>
        </w:tc>
        <w:tc>
          <w:tcPr>
            <w:tcW w:w="6236" w:type="dxa"/>
          </w:tcPr>
          <w:p w14:paraId="342E6441" w14:textId="77777777" w:rsidR="00993C42" w:rsidRPr="004F3B63" w:rsidRDefault="00993C42" w:rsidP="003336E8">
            <w:pPr>
              <w:cnfStyle w:val="000000100000" w:firstRow="0" w:lastRow="0" w:firstColumn="0" w:lastColumn="0" w:oddVBand="0" w:evenVBand="0" w:oddHBand="1" w:evenHBand="0" w:firstRowFirstColumn="0" w:firstRowLastColumn="0" w:lastRowFirstColumn="0" w:lastRowLastColumn="0"/>
              <w:rPr>
                <w:rFonts w:cstheme="minorHAnsi"/>
              </w:rPr>
            </w:pPr>
            <w:r w:rsidRPr="004F3B63">
              <w:rPr>
                <w:rFonts w:cstheme="minorHAnsi"/>
              </w:rPr>
              <w:t>Erklärung des Internets anhand eines Modells im Sitzkreis</w:t>
            </w:r>
          </w:p>
        </w:tc>
      </w:tr>
      <w:tr w:rsidR="00993C42" w:rsidRPr="004F3B63" w14:paraId="3EDED9B9" w14:textId="77777777" w:rsidTr="00ED0DE7">
        <w:tc>
          <w:tcPr>
            <w:cnfStyle w:val="001000000000" w:firstRow="0" w:lastRow="0" w:firstColumn="1" w:lastColumn="0" w:oddVBand="0" w:evenVBand="0" w:oddHBand="0" w:evenHBand="0" w:firstRowFirstColumn="0" w:firstRowLastColumn="0" w:lastRowFirstColumn="0" w:lastRowLastColumn="0"/>
            <w:tcW w:w="2665" w:type="dxa"/>
          </w:tcPr>
          <w:p w14:paraId="1D06F778" w14:textId="77777777" w:rsidR="00993C42" w:rsidRPr="00ED0DE7" w:rsidRDefault="00993C42" w:rsidP="003336E8">
            <w:pPr>
              <w:jc w:val="left"/>
              <w:rPr>
                <w:rFonts w:cstheme="minorHAnsi"/>
              </w:rPr>
            </w:pPr>
            <w:r w:rsidRPr="00ED0DE7">
              <w:rPr>
                <w:rFonts w:cstheme="minorHAnsi"/>
              </w:rPr>
              <w:t>Planspiel</w:t>
            </w:r>
          </w:p>
        </w:tc>
        <w:tc>
          <w:tcPr>
            <w:tcW w:w="6236" w:type="dxa"/>
          </w:tcPr>
          <w:p w14:paraId="2F5083D9" w14:textId="77777777" w:rsidR="00993C42" w:rsidRPr="004F3B63" w:rsidRDefault="00993C42" w:rsidP="003336E8">
            <w:pPr>
              <w:cnfStyle w:val="000000000000" w:firstRow="0" w:lastRow="0" w:firstColumn="0" w:lastColumn="0" w:oddVBand="0" w:evenVBand="0" w:oddHBand="0" w:evenHBand="0" w:firstRowFirstColumn="0" w:firstRowLastColumn="0" w:lastRowFirstColumn="0" w:lastRowLastColumn="0"/>
              <w:rPr>
                <w:rFonts w:cstheme="minorHAnsi"/>
              </w:rPr>
            </w:pPr>
            <w:r w:rsidRPr="004F3B63">
              <w:rPr>
                <w:rFonts w:cstheme="minorHAnsi"/>
              </w:rPr>
              <w:t xml:space="preserve">Durchführung des Planspiels </w:t>
            </w:r>
          </w:p>
        </w:tc>
      </w:tr>
      <w:tr w:rsidR="00993C42" w:rsidRPr="004F3B63" w14:paraId="7F098C53" w14:textId="77777777" w:rsidTr="00ED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6536966" w14:textId="77777777" w:rsidR="00993C42" w:rsidRPr="00ED0DE7" w:rsidRDefault="00993C42" w:rsidP="003336E8">
            <w:pPr>
              <w:jc w:val="left"/>
              <w:rPr>
                <w:rFonts w:cstheme="minorHAnsi"/>
              </w:rPr>
            </w:pPr>
            <w:r w:rsidRPr="00ED0DE7">
              <w:rPr>
                <w:rFonts w:cstheme="minorHAnsi"/>
              </w:rPr>
              <w:t>Erarbeitung</w:t>
            </w:r>
          </w:p>
        </w:tc>
        <w:tc>
          <w:tcPr>
            <w:tcW w:w="6236" w:type="dxa"/>
          </w:tcPr>
          <w:p w14:paraId="48FF23B4" w14:textId="77777777" w:rsidR="00993C42" w:rsidRPr="004F3B63" w:rsidRDefault="00993C42" w:rsidP="003336E8">
            <w:pPr>
              <w:cnfStyle w:val="000000100000" w:firstRow="0" w:lastRow="0" w:firstColumn="0" w:lastColumn="0" w:oddVBand="0" w:evenVBand="0" w:oddHBand="1" w:evenHBand="0" w:firstRowFirstColumn="0" w:firstRowLastColumn="0" w:lastRowFirstColumn="0" w:lastRowLastColumn="0"/>
              <w:rPr>
                <w:rFonts w:cstheme="minorHAnsi"/>
              </w:rPr>
            </w:pPr>
            <w:r w:rsidRPr="004F3B63">
              <w:rPr>
                <w:rFonts w:cstheme="minorHAnsi"/>
              </w:rPr>
              <w:t>Erarbeitung eines Sequenzdiagramms</w:t>
            </w:r>
          </w:p>
        </w:tc>
      </w:tr>
      <w:tr w:rsidR="00993C42" w:rsidRPr="004F3B63" w14:paraId="545A8C2C" w14:textId="77777777" w:rsidTr="00ED0DE7">
        <w:tc>
          <w:tcPr>
            <w:cnfStyle w:val="001000000000" w:firstRow="0" w:lastRow="0" w:firstColumn="1" w:lastColumn="0" w:oddVBand="0" w:evenVBand="0" w:oddHBand="0" w:evenHBand="0" w:firstRowFirstColumn="0" w:firstRowLastColumn="0" w:lastRowFirstColumn="0" w:lastRowLastColumn="0"/>
            <w:tcW w:w="2665" w:type="dxa"/>
          </w:tcPr>
          <w:p w14:paraId="2C59477C" w14:textId="77777777" w:rsidR="00993C42" w:rsidRPr="00ED0DE7" w:rsidRDefault="00993C42" w:rsidP="003336E8">
            <w:pPr>
              <w:jc w:val="left"/>
              <w:rPr>
                <w:rFonts w:cstheme="minorHAnsi"/>
              </w:rPr>
            </w:pPr>
            <w:r w:rsidRPr="00ED0DE7">
              <w:rPr>
                <w:rFonts w:cstheme="minorHAnsi"/>
              </w:rPr>
              <w:t>Ergebnissicherung</w:t>
            </w:r>
          </w:p>
        </w:tc>
        <w:tc>
          <w:tcPr>
            <w:tcW w:w="6236" w:type="dxa"/>
          </w:tcPr>
          <w:p w14:paraId="78183949" w14:textId="77777777" w:rsidR="00993C42" w:rsidRPr="004F3B63" w:rsidRDefault="00993C42" w:rsidP="003336E8">
            <w:pPr>
              <w:cnfStyle w:val="000000000000" w:firstRow="0" w:lastRow="0" w:firstColumn="0" w:lastColumn="0" w:oddVBand="0" w:evenVBand="0" w:oddHBand="0" w:evenHBand="0" w:firstRowFirstColumn="0" w:firstRowLastColumn="0" w:lastRowFirstColumn="0" w:lastRowLastColumn="0"/>
              <w:rPr>
                <w:rFonts w:cstheme="minorHAnsi"/>
              </w:rPr>
            </w:pPr>
            <w:r w:rsidRPr="004F3B63">
              <w:rPr>
                <w:rFonts w:cstheme="minorHAnsi"/>
              </w:rPr>
              <w:t>Erstellung eines Sequenzdiagramms in Gruppen</w:t>
            </w:r>
          </w:p>
        </w:tc>
      </w:tr>
    </w:tbl>
    <w:p w14:paraId="5A1DA860" w14:textId="027B9E03" w:rsidR="00817085" w:rsidRPr="00817085" w:rsidRDefault="00817085" w:rsidP="00817085">
      <w:pPr>
        <w:sectPr w:rsidR="00817085" w:rsidRPr="00817085" w:rsidSect="00A07D59">
          <w:footerReference w:type="default" r:id="rId26"/>
          <w:headerReference w:type="first" r:id="rId27"/>
          <w:footerReference w:type="first" r:id="rId28"/>
          <w:pgSz w:w="11906" w:h="16838"/>
          <w:pgMar w:top="1134" w:right="1531" w:bottom="1276" w:left="1531" w:header="284" w:footer="289" w:gutter="0"/>
          <w:cols w:space="708"/>
          <w:titlePg/>
          <w:docGrid w:linePitch="360"/>
        </w:sectPr>
      </w:pPr>
    </w:p>
    <w:p w14:paraId="68D5F57C" w14:textId="3DD3EB3A" w:rsidR="003676A1" w:rsidRPr="003676A1" w:rsidRDefault="007C0631" w:rsidP="003676A1">
      <w:pPr>
        <w:pStyle w:val="berschrift2"/>
      </w:pPr>
      <w:bookmarkStart w:id="106" w:name="_Toc24113083"/>
      <w:r>
        <w:lastRenderedPageBreak/>
        <w:t>Stundenverlaufsskizzen</w:t>
      </w:r>
      <w:bookmarkEnd w:id="106"/>
    </w:p>
    <w:p w14:paraId="0838374F" w14:textId="076F0B7C" w:rsidR="007C0631" w:rsidRDefault="0082673E" w:rsidP="007C0631">
      <w:pPr>
        <w:pStyle w:val="berschrift3"/>
      </w:pPr>
      <w:bookmarkStart w:id="107" w:name="_Toc24113084"/>
      <w:r>
        <w:t>Vorbereitung</w:t>
      </w:r>
      <w:bookmarkEnd w:id="107"/>
    </w:p>
    <w:p w14:paraId="2054732A" w14:textId="462D1E66" w:rsidR="0082673E" w:rsidRPr="004F3B63" w:rsidRDefault="0082673E" w:rsidP="001F23D0">
      <w:pPr>
        <w:spacing w:after="0" w:line="276" w:lineRule="auto"/>
        <w:jc w:val="both"/>
        <w:rPr>
          <w:rFonts w:eastAsia="Times New Roman" w:cstheme="minorHAnsi"/>
          <w:b/>
        </w:rPr>
      </w:pPr>
      <w:r>
        <w:rPr>
          <w:rFonts w:eastAsia="Times New Roman" w:cstheme="minorHAnsi"/>
          <w:b/>
        </w:rPr>
        <w:t>Raumgestaltung</w:t>
      </w:r>
    </w:p>
    <w:p w14:paraId="62D2D89D" w14:textId="2046FCD3" w:rsidR="0082673E" w:rsidRPr="004F3B63" w:rsidRDefault="0082673E" w:rsidP="001F23D0">
      <w:pPr>
        <w:spacing w:line="276" w:lineRule="auto"/>
        <w:jc w:val="both"/>
        <w:rPr>
          <w:rFonts w:eastAsia="Times New Roman" w:cstheme="minorHAnsi"/>
        </w:rPr>
      </w:pPr>
      <w:r w:rsidRPr="004F3B63">
        <w:rPr>
          <w:rFonts w:eastAsia="Times New Roman" w:cstheme="minorHAnsi"/>
        </w:rPr>
        <w:t>Vor dem Unterricht werden verschiedene Stationen im zweiten Raum eingerichtet, die die Komponenten des Internets (</w:t>
      </w:r>
      <w:r w:rsidRPr="004F3B63">
        <w:rPr>
          <w:rFonts w:eastAsia="Times New Roman" w:cstheme="minorHAnsi"/>
          <w:b/>
          <w:i/>
        </w:rPr>
        <w:t>Client, Webserver, Provider, Heim-Internetrouter</w:t>
      </w:r>
      <w:r w:rsidR="003D1571">
        <w:rPr>
          <w:rFonts w:eastAsia="Times New Roman" w:cstheme="minorHAnsi"/>
          <w:b/>
          <w:i/>
        </w:rPr>
        <w:t>, DNS</w:t>
      </w:r>
      <w:r w:rsidRPr="004F3B63">
        <w:rPr>
          <w:rFonts w:eastAsia="Times New Roman" w:cstheme="minorHAnsi"/>
          <w:sz w:val="20"/>
          <w:szCs w:val="20"/>
        </w:rPr>
        <w:t>)</w:t>
      </w:r>
      <w:r w:rsidRPr="004F3B63">
        <w:rPr>
          <w:rFonts w:eastAsia="Times New Roman" w:cstheme="minorHAnsi"/>
        </w:rPr>
        <w:t xml:space="preserve"> repräsentieren. An diesen Stationen klebt ein farbiges Schild mit der Aufschrift der jeweiligen Komponente. Dort liegen auch die benötigten Materialien bereit. So findet sich beim </w:t>
      </w:r>
      <w:r w:rsidRPr="004F3B63">
        <w:rPr>
          <w:rFonts w:eastAsia="Times New Roman" w:cstheme="minorHAnsi"/>
          <w:b/>
          <w:i/>
        </w:rPr>
        <w:t>DNS</w:t>
      </w:r>
      <w:r w:rsidRPr="004F3B63">
        <w:rPr>
          <w:rFonts w:eastAsia="Times New Roman" w:cstheme="minorHAnsi"/>
        </w:rPr>
        <w:t xml:space="preserve"> zum Beispiel eine Tabelle mit Internetadressen und den IP-Nummern und beim </w:t>
      </w:r>
      <w:r w:rsidRPr="004F3B63">
        <w:rPr>
          <w:rFonts w:eastAsia="Times New Roman" w:cstheme="minorHAnsi"/>
          <w:b/>
          <w:i/>
        </w:rPr>
        <w:t>Webserver</w:t>
      </w:r>
      <w:r w:rsidRPr="004F3B63">
        <w:rPr>
          <w:rFonts w:eastAsia="Times New Roman" w:cstheme="minorHAnsi"/>
        </w:rPr>
        <w:t xml:space="preserve"> ein Ausdruck der Homepage. Auf dem Boden werden Karten für die </w:t>
      </w:r>
      <w:r w:rsidRPr="004F3B63">
        <w:rPr>
          <w:rFonts w:eastAsia="Times New Roman" w:cstheme="minorHAnsi"/>
          <w:b/>
          <w:i/>
        </w:rPr>
        <w:t>Router</w:t>
      </w:r>
      <w:r w:rsidRPr="004F3B63">
        <w:rPr>
          <w:rFonts w:eastAsia="Times New Roman" w:cstheme="minorHAnsi"/>
          <w:sz w:val="20"/>
          <w:szCs w:val="20"/>
        </w:rPr>
        <w:t xml:space="preserve"> </w:t>
      </w:r>
      <w:r w:rsidRPr="004F3B63">
        <w:rPr>
          <w:rFonts w:eastAsia="Times New Roman" w:cstheme="minorHAnsi"/>
        </w:rPr>
        <w:t>verteilt.</w:t>
      </w:r>
    </w:p>
    <w:p w14:paraId="4DCCEE61" w14:textId="6C8A44E9" w:rsidR="0082673E" w:rsidRPr="004F3B63" w:rsidRDefault="0082673E" w:rsidP="001F23D0">
      <w:pPr>
        <w:spacing w:after="0" w:line="276" w:lineRule="auto"/>
        <w:jc w:val="both"/>
        <w:rPr>
          <w:rFonts w:eastAsia="Times New Roman" w:cstheme="minorHAnsi"/>
          <w:b/>
        </w:rPr>
      </w:pPr>
      <w:r>
        <w:rPr>
          <w:rFonts w:eastAsia="Times New Roman" w:cstheme="minorHAnsi"/>
          <w:b/>
        </w:rPr>
        <w:t>Material</w:t>
      </w:r>
    </w:p>
    <w:p w14:paraId="49E1D5EE" w14:textId="2F1882B0" w:rsidR="0082673E" w:rsidRDefault="0082673E" w:rsidP="001F23D0">
      <w:pPr>
        <w:spacing w:line="276" w:lineRule="auto"/>
        <w:jc w:val="both"/>
        <w:rPr>
          <w:rFonts w:eastAsia="Times New Roman" w:cstheme="minorHAnsi"/>
        </w:rPr>
      </w:pPr>
      <w:r w:rsidRPr="004F3B63">
        <w:rPr>
          <w:rFonts w:eastAsia="Times New Roman" w:cstheme="minorHAnsi"/>
        </w:rPr>
        <w:t xml:space="preserve">Zur Durchführung des Unterrichts haben wir eine Materialsammlung (siehe B2.2.1 bis B2.2.6) entwickelt, </w:t>
      </w:r>
      <w:r w:rsidR="009727F4">
        <w:rPr>
          <w:rFonts w:eastAsia="Times New Roman" w:cstheme="minorHAnsi"/>
        </w:rPr>
        <w:t>die</w:t>
      </w:r>
      <w:r w:rsidR="009727F4" w:rsidRPr="004F3B63">
        <w:rPr>
          <w:rFonts w:eastAsia="Times New Roman" w:cstheme="minorHAnsi"/>
        </w:rPr>
        <w:t xml:space="preserve"> </w:t>
      </w:r>
      <w:r w:rsidRPr="004F3B63">
        <w:rPr>
          <w:rFonts w:eastAsia="Times New Roman" w:cstheme="minorHAnsi"/>
        </w:rPr>
        <w:t xml:space="preserve">Pappfiguren für </w:t>
      </w:r>
      <w:r w:rsidRPr="004F3B63">
        <w:rPr>
          <w:rFonts w:eastAsia="Times New Roman" w:cstheme="minorHAnsi"/>
          <w:b/>
          <w:i/>
        </w:rPr>
        <w:t>Client, Webserver, Provider, Heim-Internetrouter</w:t>
      </w:r>
      <w:r w:rsidR="003D1571">
        <w:rPr>
          <w:rFonts w:eastAsia="Times New Roman" w:cstheme="minorHAnsi"/>
          <w:b/>
          <w:i/>
        </w:rPr>
        <w:t>, DNS</w:t>
      </w:r>
      <w:r w:rsidRPr="004F3B63">
        <w:rPr>
          <w:rFonts w:eastAsia="Times New Roman" w:cstheme="minorHAnsi"/>
          <w:b/>
          <w:i/>
        </w:rPr>
        <w:t xml:space="preserve"> </w:t>
      </w:r>
      <w:r w:rsidRPr="004F3B63">
        <w:rPr>
          <w:rFonts w:eastAsia="Times New Roman" w:cstheme="minorHAnsi"/>
        </w:rPr>
        <w:t>und</w:t>
      </w:r>
      <w:r w:rsidRPr="004F3B63">
        <w:rPr>
          <w:rFonts w:eastAsia="Times New Roman" w:cstheme="minorHAnsi"/>
          <w:b/>
          <w:i/>
        </w:rPr>
        <w:t xml:space="preserve"> Router,</w:t>
      </w:r>
      <w:r w:rsidRPr="004F3B63">
        <w:rPr>
          <w:rFonts w:eastAsia="Times New Roman" w:cstheme="minorHAnsi"/>
        </w:rPr>
        <w:t xml:space="preserve"> einige Schnüre (als Repräsentation für Netzwerkkabel) und </w:t>
      </w:r>
      <w:r w:rsidR="00883BFA">
        <w:rPr>
          <w:rFonts w:eastAsia="Times New Roman" w:cstheme="minorHAnsi"/>
        </w:rPr>
        <w:t>kleine</w:t>
      </w:r>
      <w:r w:rsidRPr="004F3B63">
        <w:rPr>
          <w:rFonts w:eastAsia="Times New Roman" w:cstheme="minorHAnsi"/>
        </w:rPr>
        <w:t xml:space="preserve"> Ausdruck</w:t>
      </w:r>
      <w:r w:rsidR="00883BFA">
        <w:rPr>
          <w:rFonts w:eastAsia="Times New Roman" w:cstheme="minorHAnsi"/>
        </w:rPr>
        <w:t>e</w:t>
      </w:r>
      <w:r w:rsidRPr="004F3B63">
        <w:rPr>
          <w:rFonts w:eastAsia="Times New Roman" w:cstheme="minorHAnsi"/>
        </w:rPr>
        <w:t xml:space="preserve"> der Webseiten enthält. Mit diesem Material ist es möglich, ein Modell des Internets aufzubauen. </w:t>
      </w:r>
      <w:r w:rsidR="009727F4">
        <w:rPr>
          <w:rFonts w:eastAsia="Times New Roman" w:cstheme="minorHAnsi"/>
        </w:rPr>
        <w:t>Außerdem</w:t>
      </w:r>
      <w:r w:rsidRPr="004F3B63">
        <w:rPr>
          <w:rFonts w:eastAsia="Times New Roman" w:cstheme="minorHAnsi"/>
        </w:rPr>
        <w:t xml:space="preserve"> enthält dieser Koffer Stationskarten, A4-Ausdrucke </w:t>
      </w:r>
      <w:r w:rsidR="00F740E9">
        <w:rPr>
          <w:rFonts w:eastAsia="Times New Roman" w:cstheme="minorHAnsi"/>
        </w:rPr>
        <w:t>der</w:t>
      </w:r>
      <w:r w:rsidRPr="004F3B63">
        <w:rPr>
          <w:rFonts w:eastAsia="Times New Roman" w:cstheme="minorHAnsi"/>
        </w:rPr>
        <w:t xml:space="preserve"> Webseiten, einige Stifte und das sogenannte Protokollheft. Außerdem benötigen wir für den Unterricht noch Arbeitsblätter (siehe B2.3), auf denen ein Sequenzdiagramm gezeichnet werden kann, sowie Karten für die Gruppeneinteilung.</w:t>
      </w:r>
    </w:p>
    <w:p w14:paraId="05F3E32B" w14:textId="77777777" w:rsidR="003676A1" w:rsidRPr="003676A1" w:rsidRDefault="003676A1" w:rsidP="003676A1">
      <w:pPr>
        <w:spacing w:after="0"/>
        <w:rPr>
          <w:b/>
        </w:rPr>
      </w:pPr>
      <w:r w:rsidRPr="003676A1">
        <w:rPr>
          <w:b/>
        </w:rPr>
        <w:t>Abkürzungen/Legende</w:t>
      </w:r>
    </w:p>
    <w:p w14:paraId="5F47D1BA" w14:textId="4BD56917" w:rsidR="003676A1" w:rsidRDefault="003676A1" w:rsidP="003676A1">
      <w:r>
        <w:t xml:space="preserve">AB = Arbeitsblatt/Arbeitsblätter; L = Lehrkraft; MuM = Mitschülerinnen und Mitschüler; SuS = Schülerinnen und Schüler; </w:t>
      </w:r>
      <w:r w:rsidR="00312766">
        <w:br/>
      </w:r>
      <w:r>
        <w:t>UV = Unternehmensvertreterin</w:t>
      </w:r>
      <w:r w:rsidR="009727F4">
        <w:t>/</w:t>
      </w:r>
      <w:r>
        <w:t xml:space="preserve"> Unternehmensvert</w:t>
      </w:r>
      <w:r w:rsidR="009727F4">
        <w:t>re</w:t>
      </w:r>
      <w:r>
        <w:t>ter</w:t>
      </w:r>
    </w:p>
    <w:p w14:paraId="5A5AEAE2" w14:textId="22484741" w:rsidR="009E0487" w:rsidRPr="009E0487" w:rsidRDefault="00E0710D" w:rsidP="0082673E">
      <w:pPr>
        <w:pStyle w:val="berschrift3"/>
      </w:pPr>
      <w:bookmarkStart w:id="108" w:name="_Toc24113085"/>
      <w:r>
        <w:t>Unterrichtsstunde</w:t>
      </w:r>
      <w:bookmarkEnd w:id="108"/>
    </w:p>
    <w:tbl>
      <w:tblPr>
        <w:tblStyle w:val="Stundenverlaufsskizzen"/>
        <w:tblW w:w="14612" w:type="dxa"/>
        <w:tblLook w:val="04A0" w:firstRow="1" w:lastRow="0" w:firstColumn="1" w:lastColumn="0" w:noHBand="0" w:noVBand="1"/>
      </w:tblPr>
      <w:tblGrid>
        <w:gridCol w:w="1132"/>
        <w:gridCol w:w="1700"/>
        <w:gridCol w:w="2266"/>
        <w:gridCol w:w="7228"/>
        <w:gridCol w:w="2286"/>
      </w:tblGrid>
      <w:tr w:rsidR="00561DFF" w:rsidRPr="004F3B63" w14:paraId="41D0C3BE" w14:textId="77777777" w:rsidTr="00ED0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tcPr>
          <w:p w14:paraId="4FAE3B36" w14:textId="77777777" w:rsidR="00561DFF" w:rsidRPr="004F3B63" w:rsidRDefault="00561DFF" w:rsidP="00B515F4">
            <w:pPr>
              <w:rPr>
                <w:rFonts w:cstheme="minorHAnsi"/>
                <w:b w:val="0"/>
              </w:rPr>
            </w:pPr>
            <w:r w:rsidRPr="004F3B63">
              <w:rPr>
                <w:rFonts w:cstheme="minorHAnsi"/>
              </w:rPr>
              <w:t>Zeit</w:t>
            </w:r>
          </w:p>
        </w:tc>
        <w:tc>
          <w:tcPr>
            <w:tcW w:w="1700" w:type="dxa"/>
          </w:tcPr>
          <w:p w14:paraId="6A226027" w14:textId="77777777" w:rsidR="00561DFF" w:rsidRPr="004F3B63" w:rsidRDefault="00561DFF" w:rsidP="00B515F4">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Phase</w:t>
            </w:r>
          </w:p>
        </w:tc>
        <w:tc>
          <w:tcPr>
            <w:tcW w:w="2266" w:type="dxa"/>
          </w:tcPr>
          <w:p w14:paraId="43CFBAB1" w14:textId="01730312" w:rsidR="00561DFF" w:rsidRPr="004F3B63" w:rsidRDefault="00561DFF" w:rsidP="00B515F4">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Sozialform/ Lehrerimpuls</w:t>
            </w:r>
          </w:p>
        </w:tc>
        <w:tc>
          <w:tcPr>
            <w:tcW w:w="7228" w:type="dxa"/>
          </w:tcPr>
          <w:p w14:paraId="133A022D" w14:textId="7F4896E9" w:rsidR="00561DFF" w:rsidRPr="004F3B63" w:rsidRDefault="00561DFF" w:rsidP="00CB3668">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Inhalt/Unterrichtsgeschehen</w:t>
            </w:r>
          </w:p>
        </w:tc>
        <w:tc>
          <w:tcPr>
            <w:tcW w:w="2286" w:type="dxa"/>
          </w:tcPr>
          <w:p w14:paraId="33724513" w14:textId="77777777" w:rsidR="00561DFF" w:rsidRPr="004F3B63" w:rsidRDefault="00561DFF" w:rsidP="00B515F4">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Material</w:t>
            </w:r>
          </w:p>
        </w:tc>
      </w:tr>
      <w:tr w:rsidR="00561DFF" w:rsidRPr="004F3B63" w14:paraId="717AA248" w14:textId="77777777" w:rsidTr="00ED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tcPr>
          <w:p w14:paraId="00F221B3" w14:textId="77777777" w:rsidR="00561DFF" w:rsidRPr="004F3B63" w:rsidRDefault="00561DFF" w:rsidP="003336E8">
            <w:pPr>
              <w:rPr>
                <w:rFonts w:cstheme="minorHAnsi"/>
                <w:szCs w:val="20"/>
              </w:rPr>
            </w:pPr>
            <w:r w:rsidRPr="004F3B63">
              <w:rPr>
                <w:rFonts w:cstheme="minorHAnsi"/>
                <w:szCs w:val="20"/>
              </w:rPr>
              <w:t>20 Min.</w:t>
            </w:r>
          </w:p>
          <w:p w14:paraId="6403830D" w14:textId="77777777" w:rsidR="00561DFF" w:rsidRPr="004F3B63" w:rsidRDefault="00561DFF" w:rsidP="003336E8">
            <w:pPr>
              <w:rPr>
                <w:rFonts w:cstheme="minorHAnsi"/>
                <w:szCs w:val="20"/>
              </w:rPr>
            </w:pPr>
          </w:p>
        </w:tc>
        <w:tc>
          <w:tcPr>
            <w:tcW w:w="1700" w:type="dxa"/>
          </w:tcPr>
          <w:p w14:paraId="75C77E4F"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Einstieg</w:t>
            </w:r>
          </w:p>
        </w:tc>
        <w:tc>
          <w:tcPr>
            <w:tcW w:w="2266" w:type="dxa"/>
          </w:tcPr>
          <w:p w14:paraId="01459A48"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 xml:space="preserve">Sitzkreis, frontal </w:t>
            </w:r>
          </w:p>
          <w:p w14:paraId="663C801D"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p>
        </w:tc>
        <w:tc>
          <w:tcPr>
            <w:tcW w:w="7228" w:type="dxa"/>
          </w:tcPr>
          <w:p w14:paraId="40829F07" w14:textId="674F2F96" w:rsidR="003D0C10" w:rsidRDefault="003D0C10" w:rsidP="001F23D0">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Begrüßung und ggf. Vorstellung des UV,</w:t>
            </w:r>
          </w:p>
          <w:p w14:paraId="7E64B295" w14:textId="2FE17385" w:rsidR="00561DFF" w:rsidRPr="004F3B63" w:rsidRDefault="003D0C10" w:rsidP="001F23D0">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rPr>
              <w:t>Einstiegsfrage:</w:t>
            </w:r>
            <w:r w:rsidRPr="001D4E26">
              <w:rPr>
                <w:rFonts w:cstheme="minorHAnsi"/>
              </w:rPr>
              <w:t xml:space="preserve"> </w:t>
            </w:r>
            <w:r w:rsidR="00561DFF" w:rsidRPr="004F3B63">
              <w:rPr>
                <w:rFonts w:cstheme="minorHAnsi"/>
                <w:szCs w:val="20"/>
              </w:rPr>
              <w:t>Was glaubt ihr eigentlich wie das Internet funktioniert? Weitere mögliche Fragen: Wie passt das Internet in euren Computer/Smartphone/Tablet? Wie wird eine E-Mail verschickt?.</w:t>
            </w:r>
            <w:r w:rsidR="00B225ED">
              <w:rPr>
                <w:rFonts w:cstheme="minorHAnsi"/>
                <w:szCs w:val="20"/>
              </w:rPr>
              <w:t xml:space="preserve"> </w:t>
            </w:r>
            <w:r w:rsidR="00561DFF" w:rsidRPr="004F3B63">
              <w:rPr>
                <w:rFonts w:cstheme="minorHAnsi"/>
                <w:szCs w:val="20"/>
              </w:rPr>
              <w:t xml:space="preserve">Die Antworten werden an der Tafel festgehalten. </w:t>
            </w:r>
          </w:p>
          <w:p w14:paraId="17E6945F" w14:textId="664525F3" w:rsidR="00561DFF" w:rsidRPr="004F3B63" w:rsidRDefault="00561DFF" w:rsidP="001F23D0">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 xml:space="preserve">Aufbau des Pappmodells und Erklären der Komponenten (Fachbegriffe, Funktionen) und </w:t>
            </w:r>
            <w:r w:rsidR="009727F4">
              <w:rPr>
                <w:rFonts w:cstheme="minorHAnsi"/>
                <w:szCs w:val="20"/>
              </w:rPr>
              <w:t xml:space="preserve">des </w:t>
            </w:r>
            <w:r w:rsidRPr="004F3B63">
              <w:rPr>
                <w:rFonts w:cstheme="minorHAnsi"/>
                <w:szCs w:val="20"/>
              </w:rPr>
              <w:t xml:space="preserve">Zusammenspiels der Internetkomponenten: Client, Heim-Internetrouter, Router, Provider, DNS und Webserver (ggf. Begriffe an </w:t>
            </w:r>
            <w:r w:rsidRPr="004F3B63">
              <w:rPr>
                <w:rFonts w:cstheme="minorHAnsi"/>
                <w:szCs w:val="20"/>
              </w:rPr>
              <w:lastRenderedPageBreak/>
              <w:t>die Tafel schreiben)</w:t>
            </w:r>
            <w:r w:rsidR="009727F4">
              <w:rPr>
                <w:rFonts w:cstheme="minorHAnsi"/>
                <w:szCs w:val="20"/>
              </w:rPr>
              <w:t>.</w:t>
            </w:r>
          </w:p>
        </w:tc>
        <w:tc>
          <w:tcPr>
            <w:tcW w:w="2286" w:type="dxa"/>
          </w:tcPr>
          <w:p w14:paraId="03D6B258"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lastRenderedPageBreak/>
              <w:t>Figuren/Pappaufsteller,</w:t>
            </w:r>
          </w:p>
          <w:p w14:paraId="5E84856D" w14:textId="77197740"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Miniatur</w:t>
            </w:r>
            <w:r w:rsidR="00F740E9">
              <w:rPr>
                <w:rFonts w:cstheme="minorHAnsi"/>
                <w:szCs w:val="20"/>
              </w:rPr>
              <w:t>-</w:t>
            </w:r>
            <w:r w:rsidRPr="004F3B63">
              <w:rPr>
                <w:rFonts w:cstheme="minorHAnsi"/>
                <w:szCs w:val="20"/>
              </w:rPr>
              <w:t>Ausdrucke der Webseiten,</w:t>
            </w:r>
          </w:p>
          <w:p w14:paraId="1CFF8DED"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 xml:space="preserve">Erläuterung „Hinweise zum Pappmodell (Einstieg)“, </w:t>
            </w:r>
          </w:p>
          <w:p w14:paraId="49558921" w14:textId="3648B1C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B2.2.1 bis B2.2.2</w:t>
            </w:r>
          </w:p>
        </w:tc>
      </w:tr>
      <w:tr w:rsidR="00561DFF" w:rsidRPr="004F3B63" w14:paraId="7209D614" w14:textId="77777777" w:rsidTr="00ED0DE7">
        <w:tc>
          <w:tcPr>
            <w:cnfStyle w:val="001000000000" w:firstRow="0" w:lastRow="0" w:firstColumn="1" w:lastColumn="0" w:oddVBand="0" w:evenVBand="0" w:oddHBand="0" w:evenHBand="0" w:firstRowFirstColumn="0" w:firstRowLastColumn="0" w:lastRowFirstColumn="0" w:lastRowLastColumn="0"/>
            <w:tcW w:w="1132" w:type="dxa"/>
          </w:tcPr>
          <w:p w14:paraId="08B0A88F" w14:textId="77777777" w:rsidR="00561DFF" w:rsidRPr="004F3B63" w:rsidRDefault="00561DFF" w:rsidP="003336E8">
            <w:pPr>
              <w:rPr>
                <w:rFonts w:cstheme="minorHAnsi"/>
                <w:szCs w:val="20"/>
              </w:rPr>
            </w:pPr>
            <w:r w:rsidRPr="004F3B63">
              <w:rPr>
                <w:rFonts w:cstheme="minorHAnsi"/>
                <w:szCs w:val="20"/>
              </w:rPr>
              <w:t>5 Min.</w:t>
            </w:r>
          </w:p>
        </w:tc>
        <w:tc>
          <w:tcPr>
            <w:tcW w:w="1700" w:type="dxa"/>
          </w:tcPr>
          <w:p w14:paraId="7C3F27EC"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Einstieg</w:t>
            </w:r>
          </w:p>
        </w:tc>
        <w:tc>
          <w:tcPr>
            <w:tcW w:w="2266" w:type="dxa"/>
          </w:tcPr>
          <w:p w14:paraId="1DEB8EDC"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 xml:space="preserve">Simulation </w:t>
            </w:r>
          </w:p>
          <w:p w14:paraId="70D446CA"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 xml:space="preserve">Aufbau </w:t>
            </w:r>
          </w:p>
        </w:tc>
        <w:tc>
          <w:tcPr>
            <w:tcW w:w="7228" w:type="dxa"/>
          </w:tcPr>
          <w:p w14:paraId="6DABFC3C" w14:textId="2635CE16" w:rsidR="00561DFF" w:rsidRPr="004F3B63" w:rsidRDefault="003D0C10" w:rsidP="001F23D0">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Vorbereitung des Planspiels</w:t>
            </w:r>
            <w:r w:rsidR="00F740E9">
              <w:rPr>
                <w:rFonts w:cstheme="minorHAnsi"/>
                <w:szCs w:val="20"/>
              </w:rPr>
              <w:t>:</w:t>
            </w:r>
            <w:r>
              <w:rPr>
                <w:rFonts w:cstheme="minorHAnsi"/>
                <w:szCs w:val="20"/>
              </w:rPr>
              <w:t xml:space="preserve"> </w:t>
            </w:r>
            <w:r w:rsidR="009727F4">
              <w:rPr>
                <w:rFonts w:cstheme="minorHAnsi"/>
                <w:szCs w:val="20"/>
              </w:rPr>
              <w:t>Ablauf</w:t>
            </w:r>
            <w:r w:rsidR="009727F4" w:rsidRPr="004F3B63">
              <w:rPr>
                <w:rFonts w:cstheme="minorHAnsi"/>
                <w:szCs w:val="20"/>
              </w:rPr>
              <w:t xml:space="preserve"> </w:t>
            </w:r>
            <w:r w:rsidR="00561DFF" w:rsidRPr="004F3B63">
              <w:rPr>
                <w:rFonts w:cstheme="minorHAnsi"/>
                <w:szCs w:val="20"/>
              </w:rPr>
              <w:t xml:space="preserve">des Spiels wird erklärt und </w:t>
            </w:r>
            <w:r w:rsidR="009727F4">
              <w:rPr>
                <w:rFonts w:cstheme="minorHAnsi"/>
                <w:szCs w:val="20"/>
              </w:rPr>
              <w:t xml:space="preserve">die </w:t>
            </w:r>
            <w:r w:rsidR="00561DFF" w:rsidRPr="004F3B63">
              <w:rPr>
                <w:rFonts w:cstheme="minorHAnsi"/>
                <w:szCs w:val="20"/>
              </w:rPr>
              <w:t>Rollen</w:t>
            </w:r>
            <w:r w:rsidR="009727F4">
              <w:rPr>
                <w:rFonts w:cstheme="minorHAnsi"/>
                <w:szCs w:val="20"/>
              </w:rPr>
              <w:t xml:space="preserve"> werden</w:t>
            </w:r>
            <w:r w:rsidR="00561DFF" w:rsidRPr="004F3B63">
              <w:rPr>
                <w:rFonts w:cstheme="minorHAnsi"/>
                <w:szCs w:val="20"/>
              </w:rPr>
              <w:t xml:space="preserve"> verteilt (je Station ein bis zwei SuS als </w:t>
            </w:r>
            <w:r w:rsidR="00561DFF" w:rsidRPr="004F3B63">
              <w:rPr>
                <w:rFonts w:cstheme="minorHAnsi"/>
                <w:b/>
                <w:i/>
                <w:szCs w:val="20"/>
              </w:rPr>
              <w:t>Client, Heim-Internetrouter, Provider, DNS</w:t>
            </w:r>
            <w:r w:rsidR="00561DFF" w:rsidRPr="004F3B63">
              <w:rPr>
                <w:rFonts w:cstheme="minorHAnsi"/>
                <w:szCs w:val="20"/>
              </w:rPr>
              <w:t xml:space="preserve"> und </w:t>
            </w:r>
            <w:r w:rsidR="00561DFF" w:rsidRPr="004F3B63">
              <w:rPr>
                <w:rFonts w:cstheme="minorHAnsi"/>
                <w:b/>
                <w:i/>
                <w:szCs w:val="20"/>
              </w:rPr>
              <w:t>Webserver</w:t>
            </w:r>
            <w:r w:rsidR="005714BE">
              <w:rPr>
                <w:rFonts w:cstheme="minorHAnsi"/>
                <w:szCs w:val="20"/>
              </w:rPr>
              <w:t xml:space="preserve">, </w:t>
            </w:r>
            <w:r w:rsidR="00561DFF" w:rsidRPr="004F3B63">
              <w:rPr>
                <w:rFonts w:cstheme="minorHAnsi"/>
                <w:szCs w:val="20"/>
              </w:rPr>
              <w:t xml:space="preserve">verbleibende SuS verteilen sich als </w:t>
            </w:r>
            <w:r w:rsidR="00561DFF" w:rsidRPr="004F3B63">
              <w:rPr>
                <w:rFonts w:cstheme="minorHAnsi"/>
                <w:b/>
                <w:i/>
                <w:szCs w:val="20"/>
              </w:rPr>
              <w:t>Router</w:t>
            </w:r>
            <w:r w:rsidR="00561DFF" w:rsidRPr="004F3B63">
              <w:rPr>
                <w:rFonts w:cstheme="minorHAnsi"/>
                <w:szCs w:val="20"/>
              </w:rPr>
              <w:t>)</w:t>
            </w:r>
            <w:r w:rsidR="00F740E9">
              <w:rPr>
                <w:rFonts w:cstheme="minorHAnsi"/>
                <w:szCs w:val="20"/>
              </w:rPr>
              <w:t>.</w:t>
            </w:r>
            <w:r w:rsidR="00561DFF" w:rsidRPr="004F3B63">
              <w:rPr>
                <w:rFonts w:cstheme="minorHAnsi"/>
                <w:szCs w:val="20"/>
              </w:rPr>
              <w:t xml:space="preserve"> Die </w:t>
            </w:r>
            <w:r w:rsidR="00561DFF" w:rsidRPr="004F3B63">
              <w:rPr>
                <w:rFonts w:cstheme="minorHAnsi"/>
                <w:b/>
                <w:i/>
                <w:szCs w:val="20"/>
              </w:rPr>
              <w:t>Router</w:t>
            </w:r>
            <w:r w:rsidR="00561DFF" w:rsidRPr="004F3B63">
              <w:rPr>
                <w:rFonts w:cstheme="minorHAnsi"/>
                <w:szCs w:val="20"/>
              </w:rPr>
              <w:t xml:space="preserve"> stehen </w:t>
            </w:r>
            <w:r w:rsidR="009727F4">
              <w:rPr>
                <w:rFonts w:cstheme="minorHAnsi"/>
                <w:szCs w:val="20"/>
              </w:rPr>
              <w:t xml:space="preserve">so weit auseinander, </w:t>
            </w:r>
            <w:r w:rsidR="00561DFF" w:rsidRPr="004F3B63">
              <w:rPr>
                <w:rFonts w:cstheme="minorHAnsi"/>
                <w:szCs w:val="20"/>
              </w:rPr>
              <w:t xml:space="preserve">dass sie sich mit den Fingerspitzen berühren können. </w:t>
            </w:r>
          </w:p>
        </w:tc>
        <w:tc>
          <w:tcPr>
            <w:tcW w:w="2286" w:type="dxa"/>
          </w:tcPr>
          <w:p w14:paraId="79F880EE" w14:textId="328823C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Material l</w:t>
            </w:r>
            <w:r>
              <w:rPr>
                <w:rFonts w:cstheme="minorHAnsi"/>
                <w:szCs w:val="20"/>
              </w:rPr>
              <w:t xml:space="preserve">aut </w:t>
            </w:r>
            <w:r w:rsidRPr="004F3B63">
              <w:rPr>
                <w:rFonts w:cstheme="minorHAnsi"/>
                <w:szCs w:val="20"/>
              </w:rPr>
              <w:t>Materialliste</w:t>
            </w:r>
          </w:p>
          <w:p w14:paraId="4D772378"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(„Rollenkarten“ und „Für die Stationen“),</w:t>
            </w:r>
          </w:p>
          <w:p w14:paraId="6E9899EB"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Krepp-Band,</w:t>
            </w:r>
          </w:p>
          <w:p w14:paraId="6F55B8B7"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3 Stifte,</w:t>
            </w:r>
          </w:p>
          <w:p w14:paraId="469C377F"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B2.2.3 bis B2.2.6</w:t>
            </w:r>
          </w:p>
        </w:tc>
      </w:tr>
      <w:tr w:rsidR="00561DFF" w:rsidRPr="004F3B63" w14:paraId="60023D24" w14:textId="77777777" w:rsidTr="00ED0DE7">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132" w:type="dxa"/>
          </w:tcPr>
          <w:p w14:paraId="7E66C063" w14:textId="77777777" w:rsidR="00561DFF" w:rsidRPr="004F3B63" w:rsidRDefault="00561DFF" w:rsidP="003336E8">
            <w:pPr>
              <w:rPr>
                <w:rFonts w:cstheme="minorHAnsi"/>
                <w:szCs w:val="20"/>
              </w:rPr>
            </w:pPr>
            <w:r w:rsidRPr="004F3B63">
              <w:rPr>
                <w:rFonts w:cstheme="minorHAnsi"/>
                <w:szCs w:val="20"/>
              </w:rPr>
              <w:t>30 Min.</w:t>
            </w:r>
          </w:p>
        </w:tc>
        <w:tc>
          <w:tcPr>
            <w:tcW w:w="1700" w:type="dxa"/>
          </w:tcPr>
          <w:p w14:paraId="46EF915F"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Simulation</w:t>
            </w:r>
          </w:p>
        </w:tc>
        <w:tc>
          <w:tcPr>
            <w:tcW w:w="2266" w:type="dxa"/>
          </w:tcPr>
          <w:p w14:paraId="6FA8C9A4"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Planspiel</w:t>
            </w:r>
          </w:p>
        </w:tc>
        <w:tc>
          <w:tcPr>
            <w:tcW w:w="7228" w:type="dxa"/>
          </w:tcPr>
          <w:p w14:paraId="394C9A81" w14:textId="77777777" w:rsidR="00561DFF" w:rsidRPr="004F3B63" w:rsidRDefault="00561DFF" w:rsidP="001F23D0">
            <w:pPr>
              <w:jc w:val="both"/>
              <w:cnfStyle w:val="000000100000" w:firstRow="0" w:lastRow="0" w:firstColumn="0" w:lastColumn="0" w:oddVBand="0" w:evenVBand="0" w:oddHBand="1" w:evenHBand="0" w:firstRowFirstColumn="0" w:firstRowLastColumn="0" w:lastRowFirstColumn="0" w:lastRowLastColumn="0"/>
              <w:rPr>
                <w:rFonts w:cstheme="minorHAnsi"/>
              </w:rPr>
            </w:pPr>
            <w:r w:rsidRPr="004F3B63">
              <w:rPr>
                <w:rFonts w:cstheme="minorHAnsi"/>
              </w:rPr>
              <w:t>Planspiel durchführen:</w:t>
            </w:r>
          </w:p>
          <w:p w14:paraId="4AD01F81" w14:textId="2BD1532C" w:rsidR="00561DFF" w:rsidRPr="004F3B63" w:rsidRDefault="00561DFF" w:rsidP="001F23D0">
            <w:pPr>
              <w:pStyle w:val="Listenabsatz"/>
              <w:numPr>
                <w:ilvl w:val="0"/>
                <w:numId w:val="5"/>
              </w:numPr>
              <w:spacing w:after="0" w:line="240" w:lineRule="auto"/>
              <w:ind w:left="562" w:hanging="300"/>
              <w:jc w:val="both"/>
              <w:cnfStyle w:val="000000100000" w:firstRow="0" w:lastRow="0" w:firstColumn="0" w:lastColumn="0" w:oddVBand="0" w:evenVBand="0" w:oddHBand="1" w:evenHBand="0" w:firstRowFirstColumn="0" w:firstRowLastColumn="0" w:lastRowFirstColumn="0" w:lastRowLastColumn="0"/>
              <w:rPr>
                <w:rFonts w:cstheme="minorHAnsi"/>
              </w:rPr>
            </w:pPr>
            <w:r w:rsidRPr="004F3B63">
              <w:rPr>
                <w:rFonts w:cstheme="minorHAnsi"/>
              </w:rPr>
              <w:t>Anfrage der Sei</w:t>
            </w:r>
            <w:r w:rsidR="009727F4">
              <w:rPr>
                <w:rFonts w:cstheme="minorHAnsi"/>
              </w:rPr>
              <w:t>t</w:t>
            </w:r>
            <w:r w:rsidRPr="004F3B63">
              <w:rPr>
                <w:rFonts w:cstheme="minorHAnsi"/>
              </w:rPr>
              <w:t>e „www.deine-schule.de“ bzw. der eigenen Schulhomepage</w:t>
            </w:r>
          </w:p>
          <w:p w14:paraId="2D556D22" w14:textId="77777777" w:rsidR="00561DFF" w:rsidRPr="00A84285" w:rsidRDefault="00561DFF" w:rsidP="001F23D0">
            <w:pPr>
              <w:pStyle w:val="Listenabsatz"/>
              <w:numPr>
                <w:ilvl w:val="0"/>
                <w:numId w:val="5"/>
              </w:numPr>
              <w:spacing w:after="0" w:line="240" w:lineRule="auto"/>
              <w:ind w:left="562" w:hanging="300"/>
              <w:jc w:val="both"/>
              <w:cnfStyle w:val="000000100000" w:firstRow="0" w:lastRow="0" w:firstColumn="0" w:lastColumn="0" w:oddVBand="0" w:evenVBand="0" w:oddHBand="1" w:evenHBand="0" w:firstRowFirstColumn="0" w:firstRowLastColumn="0" w:lastRowFirstColumn="0" w:lastRowLastColumn="0"/>
              <w:rPr>
                <w:rStyle w:val="Hyperlink"/>
                <w:rFonts w:cstheme="minorHAnsi"/>
              </w:rPr>
            </w:pPr>
            <w:r w:rsidRPr="004F3B63">
              <w:rPr>
                <w:rFonts w:cstheme="minorHAnsi"/>
              </w:rPr>
              <w:t xml:space="preserve">Anfrage der </w:t>
            </w:r>
            <w:r w:rsidRPr="00A84285">
              <w:rPr>
                <w:rFonts w:cstheme="minorHAnsi"/>
              </w:rPr>
              <w:t xml:space="preserve">Homepage </w:t>
            </w:r>
            <w:hyperlink r:id="rId29" w:history="1">
              <w:r w:rsidRPr="00A84285">
                <w:rPr>
                  <w:rStyle w:val="Hyperlink"/>
                  <w:rFonts w:cstheme="minorHAnsi"/>
                </w:rPr>
                <w:t>www.fragfinn.de</w:t>
              </w:r>
            </w:hyperlink>
          </w:p>
          <w:p w14:paraId="41487FF4" w14:textId="32CEFCC5" w:rsidR="00561DFF" w:rsidRPr="004F3B63" w:rsidRDefault="00561DFF" w:rsidP="001F23D0">
            <w:pPr>
              <w:pStyle w:val="Listenabsatz"/>
              <w:numPr>
                <w:ilvl w:val="0"/>
                <w:numId w:val="5"/>
              </w:numPr>
              <w:spacing w:after="0" w:line="240" w:lineRule="auto"/>
              <w:ind w:left="562" w:hanging="300"/>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A84285">
              <w:rPr>
                <w:rFonts w:cstheme="minorHAnsi"/>
              </w:rPr>
              <w:t xml:space="preserve">Was passiert bei einem Tippfehler? Anfrage der Homepage </w:t>
            </w:r>
            <w:hyperlink r:id="rId30" w:history="1">
              <w:r w:rsidR="00CB3668" w:rsidRPr="00CB3668">
                <w:rPr>
                  <w:rStyle w:val="Hyperlink"/>
                  <w:rFonts w:cstheme="minorHAnsi"/>
                </w:rPr>
                <w:t>www.fragginn.de</w:t>
              </w:r>
            </w:hyperlink>
            <w:r w:rsidR="00B0360B">
              <w:rPr>
                <w:rStyle w:val="Hyperlink"/>
                <w:rFonts w:cstheme="minorHAnsi"/>
              </w:rPr>
              <w:t>.</w:t>
            </w:r>
            <w:r w:rsidRPr="00A84285">
              <w:rPr>
                <w:rFonts w:cstheme="minorHAnsi"/>
              </w:rPr>
              <w:t xml:space="preserve"> Durch</w:t>
            </w:r>
            <w:r w:rsidRPr="004F3B63">
              <w:rPr>
                <w:rFonts w:cstheme="minorHAnsi"/>
                <w:sz w:val="18"/>
                <w:szCs w:val="20"/>
              </w:rPr>
              <w:t xml:space="preserve"> </w:t>
            </w:r>
            <w:r w:rsidRPr="004F3B63">
              <w:rPr>
                <w:rFonts w:cstheme="minorHAnsi"/>
                <w:szCs w:val="20"/>
              </w:rPr>
              <w:t>den Tippfehler wird eine Fehlermeldung „Fehler: Server nicht gefunden“ ausgegeben.</w:t>
            </w:r>
          </w:p>
        </w:tc>
        <w:tc>
          <w:tcPr>
            <w:tcW w:w="2286" w:type="dxa"/>
          </w:tcPr>
          <w:p w14:paraId="15617BE0"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Ausdrucke der Webseiten,</w:t>
            </w:r>
          </w:p>
          <w:p w14:paraId="57D9F7BF"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B2.2.3 bis B2.2.6</w:t>
            </w:r>
          </w:p>
        </w:tc>
      </w:tr>
      <w:tr w:rsidR="00561DFF" w:rsidRPr="004F3B63" w14:paraId="066C245C" w14:textId="77777777" w:rsidTr="00ED0DE7">
        <w:tc>
          <w:tcPr>
            <w:cnfStyle w:val="001000000000" w:firstRow="0" w:lastRow="0" w:firstColumn="1" w:lastColumn="0" w:oddVBand="0" w:evenVBand="0" w:oddHBand="0" w:evenHBand="0" w:firstRowFirstColumn="0" w:firstRowLastColumn="0" w:lastRowFirstColumn="0" w:lastRowLastColumn="0"/>
            <w:tcW w:w="1132" w:type="dxa"/>
          </w:tcPr>
          <w:p w14:paraId="50F0775A" w14:textId="77777777" w:rsidR="00561DFF" w:rsidRPr="004F3B63" w:rsidRDefault="00561DFF" w:rsidP="003336E8">
            <w:pPr>
              <w:rPr>
                <w:rFonts w:cstheme="minorHAnsi"/>
                <w:szCs w:val="20"/>
              </w:rPr>
            </w:pPr>
            <w:r w:rsidRPr="004F3B63">
              <w:rPr>
                <w:rFonts w:cstheme="minorHAnsi"/>
                <w:szCs w:val="20"/>
              </w:rPr>
              <w:t>10 Min.</w:t>
            </w:r>
          </w:p>
        </w:tc>
        <w:tc>
          <w:tcPr>
            <w:tcW w:w="1700" w:type="dxa"/>
          </w:tcPr>
          <w:p w14:paraId="341F9967"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Sicherung</w:t>
            </w:r>
          </w:p>
          <w:p w14:paraId="3B4CD8DD"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p>
        </w:tc>
        <w:tc>
          <w:tcPr>
            <w:tcW w:w="2266" w:type="dxa"/>
          </w:tcPr>
          <w:p w14:paraId="0E2864F7"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 xml:space="preserve">Frontal </w:t>
            </w:r>
          </w:p>
        </w:tc>
        <w:tc>
          <w:tcPr>
            <w:tcW w:w="7228" w:type="dxa"/>
          </w:tcPr>
          <w:p w14:paraId="3EB60091" w14:textId="18709C93" w:rsidR="00561DFF" w:rsidRPr="004F3B63" w:rsidRDefault="003D0C10" w:rsidP="001F23D0">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Besprechung/Reflexion der Simulation</w:t>
            </w:r>
            <w:r w:rsidR="00C576BD">
              <w:rPr>
                <w:rFonts w:cstheme="minorHAnsi"/>
                <w:szCs w:val="20"/>
              </w:rPr>
              <w:t>:</w:t>
            </w:r>
          </w:p>
          <w:p w14:paraId="6740944A" w14:textId="77777777" w:rsidR="00561DFF" w:rsidRPr="004F3B63" w:rsidRDefault="00561DFF" w:rsidP="001F23D0">
            <w:pPr>
              <w:pStyle w:val="Listenabsatz"/>
              <w:numPr>
                <w:ilvl w:val="0"/>
                <w:numId w:val="4"/>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Welche Komponenten sind beteiligt?</w:t>
            </w:r>
          </w:p>
          <w:p w14:paraId="3385BE04" w14:textId="77777777" w:rsidR="00561DFF" w:rsidRPr="004F3B63" w:rsidRDefault="00561DFF" w:rsidP="001F23D0">
            <w:pPr>
              <w:pStyle w:val="Listenabsatz"/>
              <w:numPr>
                <w:ilvl w:val="0"/>
                <w:numId w:val="4"/>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 xml:space="preserve">Was macht der </w:t>
            </w:r>
            <w:r w:rsidRPr="004F3B63">
              <w:rPr>
                <w:rFonts w:cstheme="minorHAnsi"/>
                <w:b/>
                <w:i/>
                <w:szCs w:val="20"/>
              </w:rPr>
              <w:t>Client</w:t>
            </w:r>
            <w:r w:rsidRPr="004F3B63">
              <w:rPr>
                <w:rFonts w:cstheme="minorHAnsi"/>
                <w:szCs w:val="20"/>
              </w:rPr>
              <w:t xml:space="preserve">, </w:t>
            </w:r>
            <w:r w:rsidRPr="004F3B63">
              <w:rPr>
                <w:rFonts w:cstheme="minorHAnsi"/>
                <w:b/>
                <w:i/>
                <w:szCs w:val="20"/>
              </w:rPr>
              <w:t>Provider</w:t>
            </w:r>
            <w:r w:rsidRPr="004F3B63">
              <w:rPr>
                <w:rFonts w:cstheme="minorHAnsi"/>
                <w:szCs w:val="20"/>
              </w:rPr>
              <w:t>,…?</w:t>
            </w:r>
          </w:p>
          <w:p w14:paraId="2CD75ED8" w14:textId="77777777" w:rsidR="00561DFF" w:rsidRPr="004F3B63" w:rsidRDefault="00561DFF" w:rsidP="001F23D0">
            <w:pPr>
              <w:pStyle w:val="Listenabsatz"/>
              <w:numPr>
                <w:ilvl w:val="0"/>
                <w:numId w:val="4"/>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In welcher Reihenfolge finden die Anfragen statt?</w:t>
            </w:r>
          </w:p>
        </w:tc>
        <w:tc>
          <w:tcPr>
            <w:tcW w:w="2286" w:type="dxa"/>
          </w:tcPr>
          <w:p w14:paraId="5D5E5192"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p>
        </w:tc>
      </w:tr>
      <w:tr w:rsidR="00561DFF" w:rsidRPr="004F3B63" w14:paraId="21D55BA8" w14:textId="77777777" w:rsidTr="00ED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tcPr>
          <w:p w14:paraId="7DBB9A7C" w14:textId="77777777" w:rsidR="00561DFF" w:rsidRPr="004F3B63" w:rsidRDefault="00561DFF" w:rsidP="003336E8">
            <w:pPr>
              <w:rPr>
                <w:rFonts w:cstheme="minorHAnsi"/>
                <w:szCs w:val="20"/>
              </w:rPr>
            </w:pPr>
            <w:r w:rsidRPr="004F3B63">
              <w:rPr>
                <w:rFonts w:cstheme="minorHAnsi"/>
                <w:szCs w:val="20"/>
              </w:rPr>
              <w:t>15 Min.</w:t>
            </w:r>
          </w:p>
        </w:tc>
        <w:tc>
          <w:tcPr>
            <w:tcW w:w="1700" w:type="dxa"/>
          </w:tcPr>
          <w:p w14:paraId="212288AD"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 xml:space="preserve">Sicherung </w:t>
            </w:r>
          </w:p>
        </w:tc>
        <w:tc>
          <w:tcPr>
            <w:tcW w:w="2266" w:type="dxa"/>
          </w:tcPr>
          <w:p w14:paraId="44E2119D"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Gruppenarbeit</w:t>
            </w:r>
          </w:p>
        </w:tc>
        <w:tc>
          <w:tcPr>
            <w:tcW w:w="7228" w:type="dxa"/>
          </w:tcPr>
          <w:p w14:paraId="66E0BF69" w14:textId="792FE93F" w:rsidR="00565620" w:rsidRDefault="00565620" w:rsidP="001F23D0">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Aufteilung in Gruppen</w:t>
            </w:r>
            <w:r w:rsidR="00F740E9">
              <w:rPr>
                <w:rFonts w:cstheme="minorHAnsi"/>
                <w:szCs w:val="20"/>
              </w:rPr>
              <w:t>,</w:t>
            </w:r>
            <w:r>
              <w:rPr>
                <w:rFonts w:cstheme="minorHAnsi"/>
                <w:szCs w:val="20"/>
              </w:rPr>
              <w:t xml:space="preserve"> Arbeitsauftrag: Sequenzdiagramm ausfüllen</w:t>
            </w:r>
            <w:r w:rsidR="00C576BD">
              <w:rPr>
                <w:rFonts w:cstheme="minorHAnsi"/>
                <w:szCs w:val="20"/>
              </w:rPr>
              <w:t>.</w:t>
            </w:r>
          </w:p>
          <w:p w14:paraId="2FCA99CA" w14:textId="3F569C7D" w:rsidR="00561DFF" w:rsidRPr="004F3B63" w:rsidRDefault="00565620" w:rsidP="001F23D0">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Im Anschluss wird das Sequenzdiagramm im Plenum besprochen</w:t>
            </w:r>
            <w:r w:rsidR="00C576BD">
              <w:rPr>
                <w:rFonts w:cstheme="minorHAnsi"/>
                <w:szCs w:val="20"/>
              </w:rPr>
              <w:t>.</w:t>
            </w:r>
          </w:p>
        </w:tc>
        <w:tc>
          <w:tcPr>
            <w:tcW w:w="2286" w:type="dxa"/>
          </w:tcPr>
          <w:p w14:paraId="0A7AA77D"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Gruppenkärtchen,</w:t>
            </w:r>
          </w:p>
          <w:p w14:paraId="1E78165E"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B2.3,</w:t>
            </w:r>
          </w:p>
          <w:p w14:paraId="6DAD063E" w14:textId="3561AC51"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bunte Stifte der SuS</w:t>
            </w:r>
          </w:p>
        </w:tc>
      </w:tr>
      <w:tr w:rsidR="00561DFF" w:rsidRPr="004F3B63" w14:paraId="1957F977" w14:textId="77777777" w:rsidTr="00ED0DE7">
        <w:tc>
          <w:tcPr>
            <w:cnfStyle w:val="001000000000" w:firstRow="0" w:lastRow="0" w:firstColumn="1" w:lastColumn="0" w:oddVBand="0" w:evenVBand="0" w:oddHBand="0" w:evenHBand="0" w:firstRowFirstColumn="0" w:firstRowLastColumn="0" w:lastRowFirstColumn="0" w:lastRowLastColumn="0"/>
            <w:tcW w:w="1132" w:type="dxa"/>
          </w:tcPr>
          <w:p w14:paraId="1129FB80" w14:textId="571C0F29" w:rsidR="00561DFF" w:rsidRPr="004F3B63" w:rsidRDefault="00561DFF" w:rsidP="003336E8">
            <w:pPr>
              <w:rPr>
                <w:rFonts w:cstheme="minorHAnsi"/>
                <w:szCs w:val="20"/>
              </w:rPr>
            </w:pPr>
            <w:r w:rsidRPr="004F3B63">
              <w:rPr>
                <w:rFonts w:cstheme="minorHAnsi"/>
                <w:szCs w:val="20"/>
              </w:rPr>
              <w:t>10 Min.</w:t>
            </w:r>
          </w:p>
        </w:tc>
        <w:tc>
          <w:tcPr>
            <w:tcW w:w="1700" w:type="dxa"/>
          </w:tcPr>
          <w:p w14:paraId="12A20B36"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Didakt</w:t>
            </w:r>
            <w:r>
              <w:rPr>
                <w:rFonts w:cstheme="minorHAnsi"/>
                <w:szCs w:val="20"/>
              </w:rPr>
              <w:t>ische</w:t>
            </w:r>
            <w:r w:rsidRPr="004F3B63">
              <w:rPr>
                <w:rFonts w:cstheme="minorHAnsi"/>
                <w:szCs w:val="20"/>
              </w:rPr>
              <w:t xml:space="preserve"> Reserve </w:t>
            </w:r>
          </w:p>
        </w:tc>
        <w:tc>
          <w:tcPr>
            <w:tcW w:w="2266" w:type="dxa"/>
          </w:tcPr>
          <w:p w14:paraId="6D94C273"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Frontal, Plenum</w:t>
            </w:r>
          </w:p>
        </w:tc>
        <w:tc>
          <w:tcPr>
            <w:tcW w:w="7228" w:type="dxa"/>
          </w:tcPr>
          <w:p w14:paraId="7EF49994" w14:textId="2CAFCADD" w:rsidR="00561DFF" w:rsidRPr="004F3B63" w:rsidRDefault="003D0C10" w:rsidP="001F23D0">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Frage</w:t>
            </w:r>
            <w:r w:rsidR="00561DFF" w:rsidRPr="004F3B63">
              <w:rPr>
                <w:rFonts w:cstheme="minorHAnsi"/>
                <w:szCs w:val="20"/>
              </w:rPr>
              <w:t>:</w:t>
            </w:r>
            <w:r>
              <w:rPr>
                <w:rFonts w:cstheme="minorHAnsi"/>
                <w:szCs w:val="20"/>
              </w:rPr>
              <w:t xml:space="preserve"> Oft hört man</w:t>
            </w:r>
            <w:r w:rsidR="00561DFF" w:rsidRPr="004F3B63">
              <w:rPr>
                <w:rFonts w:cstheme="minorHAnsi"/>
                <w:szCs w:val="20"/>
              </w:rPr>
              <w:t xml:space="preserve"> </w:t>
            </w:r>
            <w:r w:rsidR="005714BE">
              <w:rPr>
                <w:rFonts w:cstheme="minorHAnsi"/>
                <w:szCs w:val="20"/>
              </w:rPr>
              <w:t>„</w:t>
            </w:r>
            <w:r w:rsidR="00561DFF" w:rsidRPr="004F3B63">
              <w:rPr>
                <w:rFonts w:cstheme="minorHAnsi"/>
                <w:szCs w:val="20"/>
              </w:rPr>
              <w:t>Das Internet ist kaputt</w:t>
            </w:r>
            <w:r w:rsidR="005714BE">
              <w:rPr>
                <w:rFonts w:cstheme="minorHAnsi"/>
                <w:szCs w:val="20"/>
              </w:rPr>
              <w:t>“</w:t>
            </w:r>
            <w:r w:rsidR="00561DFF" w:rsidRPr="004F3B63">
              <w:rPr>
                <w:rFonts w:cstheme="minorHAnsi"/>
                <w:szCs w:val="20"/>
              </w:rPr>
              <w:t>. Kann das wirklich sein?</w:t>
            </w:r>
          </w:p>
        </w:tc>
        <w:tc>
          <w:tcPr>
            <w:tcW w:w="2286" w:type="dxa"/>
          </w:tcPr>
          <w:p w14:paraId="08B4C0E0"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p>
        </w:tc>
      </w:tr>
    </w:tbl>
    <w:p w14:paraId="00111432" w14:textId="4195486F" w:rsidR="009E0487" w:rsidRPr="002814A2" w:rsidRDefault="009E0487" w:rsidP="003676A1">
      <w:pPr>
        <w:spacing w:before="240"/>
        <w:sectPr w:rsidR="009E0487" w:rsidRPr="002814A2" w:rsidSect="00642E99">
          <w:headerReference w:type="default" r:id="rId31"/>
          <w:footerReference w:type="default" r:id="rId32"/>
          <w:headerReference w:type="first" r:id="rId33"/>
          <w:footerReference w:type="first" r:id="rId34"/>
          <w:pgSz w:w="16838" w:h="11906" w:orient="landscape"/>
          <w:pgMar w:top="1531" w:right="1134" w:bottom="1134" w:left="1134" w:header="709" w:footer="357" w:gutter="0"/>
          <w:cols w:space="708"/>
          <w:docGrid w:linePitch="360"/>
        </w:sectPr>
      </w:pPr>
    </w:p>
    <w:p w14:paraId="464E261A" w14:textId="41190283" w:rsidR="007C0631" w:rsidRDefault="00E46849" w:rsidP="000619A8">
      <w:pPr>
        <w:pStyle w:val="berschrift1"/>
      </w:pPr>
      <w:bookmarkStart w:id="109" w:name="_Toc24113086"/>
      <w:r>
        <w:lastRenderedPageBreak/>
        <w:t>Einbettung in verschiedene Fächer und Themen</w:t>
      </w:r>
      <w:bookmarkEnd w:id="109"/>
    </w:p>
    <w:p w14:paraId="2C41F6E9" w14:textId="23152B8D" w:rsidR="006562E0" w:rsidRPr="00FE5E80" w:rsidRDefault="006562E0" w:rsidP="001F23D0">
      <w:pPr>
        <w:jc w:val="both"/>
      </w:pPr>
      <w:r w:rsidRPr="00FE5E80">
        <w:t xml:space="preserve">Dieses Modul </w:t>
      </w:r>
      <w:r w:rsidR="00C576BD">
        <w:t>ist für alle</w:t>
      </w:r>
      <w:r w:rsidRPr="00FE5E80">
        <w:t xml:space="preserve"> Unterrichtsfächer </w:t>
      </w:r>
      <w:r w:rsidR="00C576BD">
        <w:t>geeignet</w:t>
      </w:r>
      <w:r w:rsidRPr="00FE5E80">
        <w:t xml:space="preserve">, da </w:t>
      </w:r>
      <w:r w:rsidR="003D1571">
        <w:t>bei ihm</w:t>
      </w:r>
      <w:r w:rsidR="00C576BD">
        <w:t xml:space="preserve"> </w:t>
      </w:r>
      <w:r w:rsidRPr="00FE5E80">
        <w:t>die Medienbildung im Vordergrund steht</w:t>
      </w:r>
      <w:r w:rsidR="003D1571">
        <w:t xml:space="preserve">, </w:t>
      </w:r>
      <w:r w:rsidR="00C576BD">
        <w:t xml:space="preserve">die eine </w:t>
      </w:r>
      <w:r w:rsidRPr="00FE5E80">
        <w:t>Querschnittsaufgabe aller Fächer ist.</w:t>
      </w:r>
    </w:p>
    <w:p w14:paraId="16BAE589" w14:textId="75247902" w:rsidR="002814A2" w:rsidRPr="00FE5E80" w:rsidRDefault="002814A2" w:rsidP="001F23D0">
      <w:pPr>
        <w:jc w:val="both"/>
      </w:pPr>
      <w:r w:rsidRPr="00FE5E80">
        <w:t>Im Folgenden werden die Kompetenzen aufgeführt, die sich aus den Bildungsstandards der Kultusministerkonferenz oder der einzelnen Rahmenlehrpläne der Länder ergeben.</w:t>
      </w:r>
    </w:p>
    <w:p w14:paraId="79AA2447" w14:textId="5F3F41F9" w:rsidR="006562E0" w:rsidRPr="00402572" w:rsidRDefault="006562E0" w:rsidP="006562E0">
      <w:pPr>
        <w:rPr>
          <w:b/>
        </w:rPr>
      </w:pPr>
      <w:r>
        <w:rPr>
          <w:b/>
        </w:rPr>
        <w:t>Informatik/</w:t>
      </w:r>
      <w:r w:rsidRPr="00402572">
        <w:rPr>
          <w:b/>
        </w:rPr>
        <w:t>Medienbildung</w:t>
      </w:r>
    </w:p>
    <w:p w14:paraId="0F3EBD9E" w14:textId="77777777" w:rsidR="006562E0" w:rsidRPr="004F3B63" w:rsidRDefault="006562E0" w:rsidP="006562E0">
      <w:r w:rsidRPr="004F3B63">
        <w:t>Die Schülerinnen und Schüler …</w:t>
      </w:r>
    </w:p>
    <w:p w14:paraId="74FD19C2" w14:textId="77777777" w:rsidR="006562E0" w:rsidRPr="006562E0" w:rsidRDefault="006562E0" w:rsidP="00A34B77">
      <w:pPr>
        <w:pStyle w:val="Listenabsatz-1-facherZeilenabstand"/>
      </w:pPr>
      <w:r w:rsidRPr="006562E0">
        <w:t>kennen die zentralen Komponenten des Internets.</w:t>
      </w:r>
    </w:p>
    <w:p w14:paraId="2CD20CA2" w14:textId="77777777" w:rsidR="006562E0" w:rsidRPr="006562E0" w:rsidRDefault="006562E0" w:rsidP="00A34B77">
      <w:pPr>
        <w:pStyle w:val="Listenabsatz-1-facherZeilenabstand"/>
      </w:pPr>
      <w:r w:rsidRPr="006562E0">
        <w:t>kennen den Aufbau und die Funktionsweise des Internets.</w:t>
      </w:r>
    </w:p>
    <w:p w14:paraId="113B5EB9" w14:textId="77777777" w:rsidR="006562E0" w:rsidRPr="006562E0" w:rsidRDefault="006562E0" w:rsidP="00A34B77">
      <w:pPr>
        <w:pStyle w:val="Listenabsatz-1-facherZeilenabstand"/>
      </w:pPr>
      <w:r w:rsidRPr="006562E0">
        <w:t>können Kommunikationswege im Internet beschreiben.</w:t>
      </w:r>
    </w:p>
    <w:p w14:paraId="2DAD97B4" w14:textId="77777777" w:rsidR="006562E0" w:rsidRPr="006562E0" w:rsidRDefault="006562E0" w:rsidP="00A34B77">
      <w:pPr>
        <w:pStyle w:val="Listenabsatz-1-facherZeilenabstand"/>
      </w:pPr>
      <w:r w:rsidRPr="006562E0">
        <w:t>beurteilen die Sicherheit der Kommunikation.</w:t>
      </w:r>
    </w:p>
    <w:p w14:paraId="77A1AC94" w14:textId="77777777" w:rsidR="006562E0" w:rsidRPr="006562E0" w:rsidRDefault="006562E0" w:rsidP="00A34B77">
      <w:pPr>
        <w:pStyle w:val="Listenabsatz-1-facherZeilenabstand"/>
      </w:pPr>
      <w:r w:rsidRPr="006562E0">
        <w:t>kennen Maßnahmen zur Erstellung sicherer Passwörter.</w:t>
      </w:r>
    </w:p>
    <w:p w14:paraId="2D143252" w14:textId="77777777" w:rsidR="000644BD" w:rsidRDefault="000644BD" w:rsidP="000619A8">
      <w:pPr>
        <w:pStyle w:val="berschrift1"/>
      </w:pPr>
      <w:bookmarkStart w:id="110" w:name="_Toc24113087"/>
      <w:r>
        <w:t>Anschlussthemen</w:t>
      </w:r>
      <w:bookmarkEnd w:id="110"/>
    </w:p>
    <w:p w14:paraId="22DA03CF" w14:textId="07A08035" w:rsidR="009C729D" w:rsidRDefault="009C729D" w:rsidP="001F23D0">
      <w:pPr>
        <w:spacing w:line="276" w:lineRule="auto"/>
        <w:jc w:val="both"/>
        <w:rPr>
          <w:rFonts w:cstheme="minorHAnsi"/>
        </w:rPr>
      </w:pPr>
      <w:r w:rsidRPr="001D4E26">
        <w:rPr>
          <w:rFonts w:cstheme="minorHAnsi"/>
        </w:rPr>
        <w:t>Als Anschlussthemen im Zusammenhang mit IT2School bieten sich folgende Module an:</w:t>
      </w:r>
    </w:p>
    <w:p w14:paraId="141E4A58" w14:textId="77777777" w:rsidR="00473AD1" w:rsidRDefault="00473AD1" w:rsidP="001F23D0">
      <w:pPr>
        <w:jc w:val="both"/>
        <w:rPr>
          <w:b/>
        </w:rPr>
      </w:pPr>
      <w:r>
        <w:rPr>
          <w:b/>
        </w:rPr>
        <w:t>Beispiel: Leichter Einstieg o</w:t>
      </w:r>
      <w:r w:rsidRPr="00D6380F">
        <w:rPr>
          <w:b/>
        </w:rPr>
        <w:t>hne Technik</w:t>
      </w:r>
    </w:p>
    <w:p w14:paraId="3363173E" w14:textId="10A8E00E" w:rsidR="00473AD1" w:rsidRDefault="00473AD1" w:rsidP="001F23D0">
      <w:pPr>
        <w:spacing w:line="276" w:lineRule="auto"/>
        <w:jc w:val="both"/>
        <w:rPr>
          <w:rFonts w:cstheme="minorHAnsi"/>
        </w:rPr>
      </w:pPr>
      <w:r>
        <w:rPr>
          <w:rFonts w:cstheme="minorHAnsi"/>
        </w:rPr>
        <w:t xml:space="preserve">Möchten Sie weiter analog arbeiten, dann empfehlen wir das Modul </w:t>
      </w:r>
      <w:r w:rsidRPr="00E55481">
        <w:rPr>
          <w:rFonts w:cstheme="minorHAnsi"/>
          <w:i/>
        </w:rPr>
        <w:t>Codes im Supermarkt und Unternehmen</w:t>
      </w:r>
      <w:r>
        <w:rPr>
          <w:rFonts w:cstheme="minorHAnsi"/>
        </w:rPr>
        <w:t>.</w:t>
      </w:r>
    </w:p>
    <w:tbl>
      <w:tblPr>
        <w:tblStyle w:val="Tabellenraster"/>
        <w:tblW w:w="569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7"/>
        <w:gridCol w:w="918"/>
        <w:gridCol w:w="2387"/>
      </w:tblGrid>
      <w:tr w:rsidR="00E55481" w14:paraId="104A36F2" w14:textId="77777777" w:rsidTr="00E55481">
        <w:trPr>
          <w:jc w:val="center"/>
        </w:trPr>
        <w:tc>
          <w:tcPr>
            <w:tcW w:w="2387" w:type="dxa"/>
            <w:vAlign w:val="center"/>
          </w:tcPr>
          <w:p w14:paraId="12B49A51" w14:textId="43BFF71B" w:rsidR="00E55481" w:rsidRDefault="007C2BB8" w:rsidP="00472B77">
            <w:pPr>
              <w:jc w:val="center"/>
            </w:pPr>
            <w:r>
              <w:rPr>
                <w:noProof/>
              </w:rPr>
              <w:drawing>
                <wp:inline distT="0" distB="0" distL="0" distR="0" wp14:anchorId="36778E4B" wp14:editId="239A91AA">
                  <wp:extent cx="1114425" cy="785415"/>
                  <wp:effectExtent l="0" t="0" r="0" b="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8"/>
                          <a:stretch>
                            <a:fillRect/>
                          </a:stretch>
                        </pic:blipFill>
                        <pic:spPr>
                          <a:xfrm>
                            <a:off x="0" y="0"/>
                            <a:ext cx="1154493" cy="813654"/>
                          </a:xfrm>
                          <a:prstGeom prst="rect">
                            <a:avLst/>
                          </a:prstGeom>
                        </pic:spPr>
                      </pic:pic>
                    </a:graphicData>
                  </a:graphic>
                </wp:inline>
              </w:drawing>
            </w:r>
          </w:p>
        </w:tc>
        <w:tc>
          <w:tcPr>
            <w:tcW w:w="918" w:type="dxa"/>
            <w:vAlign w:val="center"/>
          </w:tcPr>
          <w:p w14:paraId="3590D830" w14:textId="77777777" w:rsidR="00E55481" w:rsidRDefault="00E55481" w:rsidP="00472B77">
            <w:pPr>
              <w:jc w:val="center"/>
            </w:pPr>
            <w:r w:rsidRPr="00942545">
              <w:rPr>
                <w:sz w:val="48"/>
                <w:szCs w:val="48"/>
              </w:rPr>
              <w:t>→</w:t>
            </w:r>
          </w:p>
        </w:tc>
        <w:tc>
          <w:tcPr>
            <w:tcW w:w="2387" w:type="dxa"/>
            <w:vAlign w:val="center"/>
          </w:tcPr>
          <w:p w14:paraId="10C27D36" w14:textId="59181849" w:rsidR="00E55481" w:rsidRDefault="007C2BB8" w:rsidP="00472B77">
            <w:pPr>
              <w:jc w:val="center"/>
            </w:pPr>
            <w:r>
              <w:rPr>
                <w:noProof/>
              </w:rPr>
              <w:drawing>
                <wp:inline distT="0" distB="0" distL="0" distR="0" wp14:anchorId="0C6880F0" wp14:editId="2027378E">
                  <wp:extent cx="1273415" cy="790575"/>
                  <wp:effectExtent l="0" t="0" r="3175" b="0"/>
                  <wp:docPr id="16" name="Grafik 16" descr="Ein Bild, das Tex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Visitenkarte enthält.&#10;&#10;Automatisch generierte Beschreibung"/>
                          <pic:cNvPicPr/>
                        </pic:nvPicPr>
                        <pic:blipFill rotWithShape="1">
                          <a:blip r:embed="rId35"/>
                          <a:srcRect t="4896" b="7015"/>
                          <a:stretch/>
                        </pic:blipFill>
                        <pic:spPr bwMode="auto">
                          <a:xfrm>
                            <a:off x="0" y="0"/>
                            <a:ext cx="1306279" cy="81097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DFE54B" w14:textId="2634D5C6" w:rsidR="00473AD1" w:rsidRPr="00473AD1" w:rsidRDefault="00473AD1" w:rsidP="00E55481">
      <w:pPr>
        <w:spacing w:before="240" w:line="276" w:lineRule="auto"/>
        <w:rPr>
          <w:rFonts w:cstheme="minorHAnsi"/>
          <w:b/>
        </w:rPr>
      </w:pPr>
      <w:r w:rsidRPr="00473AD1">
        <w:rPr>
          <w:rFonts w:cstheme="minorHAnsi"/>
          <w:b/>
        </w:rPr>
        <w:t>Beispiel: Mobilfunk</w:t>
      </w:r>
    </w:p>
    <w:p w14:paraId="2E5FEB27" w14:textId="1A7884B5" w:rsidR="006562E0" w:rsidRDefault="007576CB" w:rsidP="001F23D0">
      <w:pPr>
        <w:spacing w:line="276" w:lineRule="auto"/>
        <w:jc w:val="both"/>
      </w:pPr>
      <w:r w:rsidRPr="00BC4FE2">
        <w:t>Neben dem Internet ist auch die Kommunikation im Mobilfunk interessant. Zusätzlich zur Funktionsweise des Mobilfunks erfahren die Schü</w:t>
      </w:r>
      <w:r w:rsidR="000610FE" w:rsidRPr="00BC4FE2">
        <w:t>lerinnen und Schüler im Modul A1</w:t>
      </w:r>
      <w:r w:rsidRPr="00BC4FE2">
        <w:t>, welche Daten bei der Nutzung des Smartphones und Mobilfunks gesamm</w:t>
      </w:r>
      <w:r w:rsidR="00E55481">
        <w:t>elt werden und wie diese weiter</w:t>
      </w:r>
      <w:r w:rsidRPr="00BC4FE2">
        <w:t>verarbeitet werden könn</w:t>
      </w:r>
      <w:r w:rsidR="00E55481">
        <w:t>en.</w:t>
      </w:r>
    </w:p>
    <w:tbl>
      <w:tblPr>
        <w:tblStyle w:val="Tabellenraster"/>
        <w:tblW w:w="569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816"/>
        <w:gridCol w:w="2619"/>
      </w:tblGrid>
      <w:tr w:rsidR="00E55481" w14:paraId="6D1A15C7" w14:textId="77777777" w:rsidTr="00472B77">
        <w:trPr>
          <w:jc w:val="center"/>
        </w:trPr>
        <w:tc>
          <w:tcPr>
            <w:tcW w:w="2387" w:type="dxa"/>
            <w:vAlign w:val="center"/>
          </w:tcPr>
          <w:p w14:paraId="5CBE3E5B" w14:textId="59551FA6" w:rsidR="00E55481" w:rsidRDefault="007C2BB8" w:rsidP="00472B77">
            <w:pPr>
              <w:jc w:val="center"/>
            </w:pPr>
            <w:r>
              <w:rPr>
                <w:noProof/>
              </w:rPr>
              <w:drawing>
                <wp:inline distT="0" distB="0" distL="0" distR="0" wp14:anchorId="31AC175F" wp14:editId="320958DA">
                  <wp:extent cx="1175806" cy="828675"/>
                  <wp:effectExtent l="0" t="0" r="5715" b="0"/>
                  <wp:docPr id="30" name="Grafik 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8"/>
                          <a:stretch>
                            <a:fillRect/>
                          </a:stretch>
                        </pic:blipFill>
                        <pic:spPr>
                          <a:xfrm>
                            <a:off x="0" y="0"/>
                            <a:ext cx="1221488" cy="860871"/>
                          </a:xfrm>
                          <a:prstGeom prst="rect">
                            <a:avLst/>
                          </a:prstGeom>
                        </pic:spPr>
                      </pic:pic>
                    </a:graphicData>
                  </a:graphic>
                </wp:inline>
              </w:drawing>
            </w:r>
          </w:p>
        </w:tc>
        <w:tc>
          <w:tcPr>
            <w:tcW w:w="918" w:type="dxa"/>
            <w:vAlign w:val="center"/>
          </w:tcPr>
          <w:p w14:paraId="096B1063" w14:textId="77777777" w:rsidR="00E55481" w:rsidRDefault="00E55481" w:rsidP="00472B77">
            <w:pPr>
              <w:jc w:val="center"/>
            </w:pPr>
            <w:r w:rsidRPr="00942545">
              <w:rPr>
                <w:sz w:val="48"/>
                <w:szCs w:val="48"/>
              </w:rPr>
              <w:t>→</w:t>
            </w:r>
          </w:p>
        </w:tc>
        <w:tc>
          <w:tcPr>
            <w:tcW w:w="2387" w:type="dxa"/>
            <w:vAlign w:val="center"/>
          </w:tcPr>
          <w:p w14:paraId="6B606BF2" w14:textId="5848D3E2" w:rsidR="00E55481" w:rsidRDefault="00666708" w:rsidP="00472B77">
            <w:pPr>
              <w:jc w:val="center"/>
            </w:pPr>
            <w:r>
              <w:rPr>
                <w:noProof/>
              </w:rPr>
              <w:drawing>
                <wp:inline distT="0" distB="0" distL="0" distR="0" wp14:anchorId="7CF56DB3" wp14:editId="57E7D4B4">
                  <wp:extent cx="1590675" cy="772315"/>
                  <wp:effectExtent l="0" t="0" r="0"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bilfunk.jpg"/>
                          <pic:cNvPicPr/>
                        </pic:nvPicPr>
                        <pic:blipFill>
                          <a:blip r:embed="rId36">
                            <a:extLst>
                              <a:ext uri="{28A0092B-C50C-407E-A947-70E740481C1C}">
                                <a14:useLocalDpi xmlns:a14="http://schemas.microsoft.com/office/drawing/2010/main" val="0"/>
                              </a:ext>
                            </a:extLst>
                          </a:blip>
                          <a:stretch>
                            <a:fillRect/>
                          </a:stretch>
                        </pic:blipFill>
                        <pic:spPr>
                          <a:xfrm>
                            <a:off x="0" y="0"/>
                            <a:ext cx="1596672" cy="775227"/>
                          </a:xfrm>
                          <a:prstGeom prst="rect">
                            <a:avLst/>
                          </a:prstGeom>
                        </pic:spPr>
                      </pic:pic>
                    </a:graphicData>
                  </a:graphic>
                </wp:inline>
              </w:drawing>
            </w:r>
          </w:p>
        </w:tc>
      </w:tr>
    </w:tbl>
    <w:p w14:paraId="1A3FEFF8" w14:textId="77777777" w:rsidR="000644BD" w:rsidRDefault="000644BD" w:rsidP="000619A8">
      <w:pPr>
        <w:pStyle w:val="berschrift1"/>
      </w:pPr>
      <w:bookmarkStart w:id="111" w:name="_Toc24113088"/>
      <w:r>
        <w:lastRenderedPageBreak/>
        <w:t>Literatur und Links</w:t>
      </w:r>
      <w:bookmarkEnd w:id="111"/>
    </w:p>
    <w:p w14:paraId="634A930B" w14:textId="033772C7" w:rsidR="006562E0" w:rsidRPr="006562E0" w:rsidRDefault="006562E0" w:rsidP="001F23D0">
      <w:pPr>
        <w:pStyle w:val="Listenabsatz"/>
        <w:numPr>
          <w:ilvl w:val="0"/>
          <w:numId w:val="6"/>
        </w:numPr>
        <w:jc w:val="both"/>
      </w:pPr>
      <w:r w:rsidRPr="006562E0">
        <w:t xml:space="preserve">Film: Sachgeschichten mit der Maus - </w:t>
      </w:r>
      <w:r w:rsidRPr="006562E0">
        <w:rPr>
          <w:b/>
        </w:rPr>
        <w:t>Wie funktioniert das Internet?</w:t>
      </w:r>
      <w:r w:rsidRPr="006562E0">
        <w:t xml:space="preserve"> Online:</w:t>
      </w:r>
      <w:r w:rsidRPr="006562E0">
        <w:br/>
      </w:r>
      <w:hyperlink r:id="rId37">
        <w:r w:rsidRPr="006562E0">
          <w:rPr>
            <w:rStyle w:val="Hyperlink"/>
          </w:rPr>
          <w:t>http://www.wdrmaus.de/sachgeschichten/sachgeschichten/internet.php5</w:t>
        </w:r>
      </w:hyperlink>
      <w:r w:rsidRPr="006562E0">
        <w:t xml:space="preserve"> </w:t>
      </w:r>
    </w:p>
    <w:p w14:paraId="4AB24B22" w14:textId="234C4487" w:rsidR="006562E0" w:rsidRPr="006562E0" w:rsidRDefault="006562E0" w:rsidP="001F23D0">
      <w:pPr>
        <w:pStyle w:val="Listenabsatz"/>
        <w:numPr>
          <w:ilvl w:val="0"/>
          <w:numId w:val="6"/>
        </w:numPr>
        <w:jc w:val="both"/>
      </w:pPr>
      <w:r w:rsidRPr="006562E0">
        <w:t xml:space="preserve">Das </w:t>
      </w:r>
      <w:r w:rsidRPr="006562E0">
        <w:rPr>
          <w:b/>
        </w:rPr>
        <w:t>Internet-ABC</w:t>
      </w:r>
      <w:r w:rsidRPr="006562E0">
        <w:t xml:space="preserve"> bietet Kindern und Erwachsenen Infos, Tipps und Tricks rund um das Thema Internet (Funktionsweise des Internets, Computerspiel „Netzwerkmeister“, Umgang, Surfschein, etc.) Online: </w:t>
      </w:r>
      <w:hyperlink r:id="rId38">
        <w:r w:rsidRPr="006562E0">
          <w:rPr>
            <w:rStyle w:val="Hyperlink"/>
          </w:rPr>
          <w:t>http://www.internet-abc.de</w:t>
        </w:r>
      </w:hyperlink>
      <w:r w:rsidRPr="006562E0">
        <w:t xml:space="preserve"> </w:t>
      </w:r>
    </w:p>
    <w:p w14:paraId="2F38C5A0" w14:textId="0887352C" w:rsidR="006562E0" w:rsidRPr="000D3664" w:rsidRDefault="006562E0" w:rsidP="001F23D0">
      <w:pPr>
        <w:pStyle w:val="Listenabsatz"/>
        <w:numPr>
          <w:ilvl w:val="0"/>
          <w:numId w:val="6"/>
        </w:numPr>
        <w:jc w:val="both"/>
        <w:rPr>
          <w:rStyle w:val="Hyperlink"/>
          <w:color w:val="auto"/>
        </w:rPr>
      </w:pPr>
      <w:r w:rsidRPr="006562E0">
        <w:rPr>
          <w:b/>
        </w:rPr>
        <w:t>Die</w:t>
      </w:r>
      <w:r w:rsidRPr="006562E0">
        <w:t xml:space="preserve"> </w:t>
      </w:r>
      <w:r w:rsidRPr="006562E0">
        <w:rPr>
          <w:b/>
        </w:rPr>
        <w:t>Internauten</w:t>
      </w:r>
      <w:r w:rsidRPr="006562E0">
        <w:t xml:space="preserve">. Lehrermaterial zum sicheren Umgang mit dem Internet und Datensicherheit. Online: </w:t>
      </w:r>
      <w:hyperlink r:id="rId39">
        <w:r w:rsidRPr="006562E0">
          <w:rPr>
            <w:rStyle w:val="Hyperlink"/>
          </w:rPr>
          <w:t>http://www.internauten.de/Lehrermaterial/Lehrerhandbuch.pdf</w:t>
        </w:r>
      </w:hyperlink>
    </w:p>
    <w:p w14:paraId="1E060FA5" w14:textId="1E309DF4" w:rsidR="000D3664" w:rsidRDefault="000D3664" w:rsidP="001F23D0">
      <w:pPr>
        <w:pStyle w:val="Listenabsatz"/>
        <w:numPr>
          <w:ilvl w:val="0"/>
          <w:numId w:val="6"/>
        </w:numPr>
        <w:spacing w:after="0"/>
        <w:ind w:right="-87"/>
        <w:jc w:val="both"/>
      </w:pPr>
      <w:r w:rsidRPr="000D3664">
        <w:rPr>
          <w:b/>
        </w:rPr>
        <w:t>Soekia</w:t>
      </w:r>
      <w:r>
        <w:t xml:space="preserve">-ein Blick hinter die Kulissen. Didaktische Suchmaschine mit deren Hilfe man die Funktionsweise erklären kann: </w:t>
      </w:r>
      <w:r w:rsidR="000E5088">
        <w:fldChar w:fldCharType="begin"/>
      </w:r>
      <w:r w:rsidR="000E5088">
        <w:instrText xml:space="preserve"> HYPERLINK "</w:instrText>
      </w:r>
      <w:r w:rsidR="000E5088" w:rsidRPr="001F23D0">
        <w:instrText>http://www.swisseduc.ch/informatik/soekia/index.html</w:instrText>
      </w:r>
      <w:r w:rsidR="000E5088">
        <w:instrText xml:space="preserve">" </w:instrText>
      </w:r>
      <w:r w:rsidR="000E5088">
        <w:fldChar w:fldCharType="separate"/>
      </w:r>
      <w:r w:rsidR="000E5088" w:rsidRPr="000E5088">
        <w:rPr>
          <w:rStyle w:val="Hyperlink"/>
        </w:rPr>
        <w:t>http://www.swisseduc.ch/informatik/soekia/index.html</w:t>
      </w:r>
      <w:r w:rsidR="000E5088">
        <w:fldChar w:fldCharType="end"/>
      </w:r>
      <w:r>
        <w:t xml:space="preserve"> </w:t>
      </w:r>
    </w:p>
    <w:p w14:paraId="3707BF33" w14:textId="2AD6FF1D" w:rsidR="0082646F" w:rsidRDefault="0082646F"/>
    <w:p w14:paraId="2380CE71" w14:textId="5D58B586" w:rsidR="000644BD" w:rsidRPr="00FE5E80" w:rsidRDefault="000644BD" w:rsidP="00FE5E80">
      <w:pPr>
        <w:pStyle w:val="berschrift1"/>
      </w:pPr>
      <w:bookmarkStart w:id="112" w:name="_Toc24113089"/>
      <w:r w:rsidRPr="00FE5E80">
        <w:t>Arbeitsmaterialien</w:t>
      </w:r>
      <w:bookmarkEnd w:id="112"/>
    </w:p>
    <w:tbl>
      <w:tblPr>
        <w:tblStyle w:val="Arbeitsmaterialien"/>
        <w:tblW w:w="8901" w:type="dxa"/>
        <w:tblLook w:val="04A0" w:firstRow="1" w:lastRow="0" w:firstColumn="1" w:lastColumn="0" w:noHBand="0" w:noVBand="1"/>
      </w:tblPr>
      <w:tblGrid>
        <w:gridCol w:w="1417"/>
        <w:gridCol w:w="2835"/>
        <w:gridCol w:w="4649"/>
      </w:tblGrid>
      <w:tr w:rsidR="000C295A" w14:paraId="5992855F" w14:textId="77777777" w:rsidTr="00301C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1F7C86FD" w14:textId="77777777" w:rsidR="00F762B7" w:rsidRDefault="00F762B7" w:rsidP="00ED0DE7">
            <w:r>
              <w:t>Nr.</w:t>
            </w:r>
          </w:p>
        </w:tc>
        <w:tc>
          <w:tcPr>
            <w:tcW w:w="2835" w:type="dxa"/>
          </w:tcPr>
          <w:p w14:paraId="07536BC2" w14:textId="77777777" w:rsidR="00F762B7" w:rsidRDefault="00F762B7" w:rsidP="00ED0DE7">
            <w:pPr>
              <w:cnfStyle w:val="100000000000" w:firstRow="1" w:lastRow="0" w:firstColumn="0" w:lastColumn="0" w:oddVBand="0" w:evenVBand="0" w:oddHBand="0" w:evenHBand="0" w:firstRowFirstColumn="0" w:firstRowLastColumn="0" w:lastRowFirstColumn="0" w:lastRowLastColumn="0"/>
            </w:pPr>
            <w:r>
              <w:t>Titel</w:t>
            </w:r>
          </w:p>
        </w:tc>
        <w:tc>
          <w:tcPr>
            <w:tcW w:w="4649" w:type="dxa"/>
          </w:tcPr>
          <w:p w14:paraId="2659AEC5" w14:textId="77777777" w:rsidR="00F762B7" w:rsidRDefault="00F762B7" w:rsidP="00ED0DE7">
            <w:pPr>
              <w:cnfStyle w:val="100000000000" w:firstRow="1" w:lastRow="0" w:firstColumn="0" w:lastColumn="0" w:oddVBand="0" w:evenVBand="0" w:oddHBand="0" w:evenHBand="0" w:firstRowFirstColumn="0" w:firstRowLastColumn="0" w:lastRowFirstColumn="0" w:lastRowLastColumn="0"/>
            </w:pPr>
            <w:r>
              <w:t>Beschreibung</w:t>
            </w:r>
          </w:p>
        </w:tc>
      </w:tr>
      <w:tr w:rsidR="0082646F" w14:paraId="51A917A3" w14:textId="77777777" w:rsidTr="00301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65136420" w14:textId="422C70EC" w:rsidR="0082646F" w:rsidRDefault="0082646F" w:rsidP="00ED0DE7">
            <w:pPr>
              <w:jc w:val="left"/>
            </w:pPr>
            <w:r w:rsidRPr="001D4E26">
              <w:rPr>
                <w:rFonts w:ascii="Segoe UI Symbol" w:hAnsi="Segoe UI Symbol" w:cs="Segoe UI Symbol"/>
                <w:color w:val="FFC000"/>
                <w:sz w:val="32"/>
                <w:szCs w:val="20"/>
              </w:rPr>
              <w:t>☻</w:t>
            </w:r>
            <w:r w:rsidR="006B0FE2">
              <w:rPr>
                <w:rFonts w:ascii="Segoe UI Symbol" w:hAnsi="Segoe UI Symbol" w:cs="Segoe UI Symbol"/>
                <w:color w:val="FFC000"/>
                <w:sz w:val="32"/>
                <w:szCs w:val="20"/>
              </w:rPr>
              <w:t xml:space="preserve"> </w:t>
            </w:r>
            <w:r>
              <w:rPr>
                <w:rFonts w:cstheme="minorHAnsi"/>
              </w:rPr>
              <w:t>B2.1</w:t>
            </w:r>
          </w:p>
        </w:tc>
        <w:tc>
          <w:tcPr>
            <w:tcW w:w="2835" w:type="dxa"/>
            <w:vAlign w:val="center"/>
          </w:tcPr>
          <w:p w14:paraId="33F51EEE" w14:textId="787751F7" w:rsidR="0082646F" w:rsidRDefault="0082646F" w:rsidP="00ED0DE7">
            <w:pPr>
              <w:jc w:val="center"/>
              <w:cnfStyle w:val="000000100000" w:firstRow="0" w:lastRow="0" w:firstColumn="0" w:lastColumn="0" w:oddVBand="0" w:evenVBand="0" w:oddHBand="1" w:evenHBand="0" w:firstRowFirstColumn="0" w:firstRowLastColumn="0" w:lastRowFirstColumn="0" w:lastRowLastColumn="0"/>
            </w:pPr>
            <w:r w:rsidRPr="004C1353">
              <w:t>Spielaufbau</w:t>
            </w:r>
          </w:p>
        </w:tc>
        <w:tc>
          <w:tcPr>
            <w:tcW w:w="4649" w:type="dxa"/>
            <w:vAlign w:val="center"/>
          </w:tcPr>
          <w:p w14:paraId="5DB05B3D" w14:textId="14905BBB" w:rsidR="0082646F" w:rsidRDefault="0082646F" w:rsidP="00ED0DE7">
            <w:pPr>
              <w:cnfStyle w:val="000000100000" w:firstRow="0" w:lastRow="0" w:firstColumn="0" w:lastColumn="0" w:oddVBand="0" w:evenVBand="0" w:oddHBand="1" w:evenHBand="0" w:firstRowFirstColumn="0" w:firstRowLastColumn="0" w:lastRowFirstColumn="0" w:lastRowLastColumn="0"/>
            </w:pPr>
            <w:r w:rsidRPr="004C1353">
              <w:t>Arbeitsblatt zum schematischen Aufbau des Models.</w:t>
            </w:r>
          </w:p>
        </w:tc>
      </w:tr>
      <w:tr w:rsidR="0082646F" w14:paraId="1CCA6219" w14:textId="77777777" w:rsidTr="00301C2E">
        <w:tc>
          <w:tcPr>
            <w:cnfStyle w:val="001000000000" w:firstRow="0" w:lastRow="0" w:firstColumn="1" w:lastColumn="0" w:oddVBand="0" w:evenVBand="0" w:oddHBand="0" w:evenHBand="0" w:firstRowFirstColumn="0" w:firstRowLastColumn="0" w:lastRowFirstColumn="0" w:lastRowLastColumn="0"/>
            <w:tcW w:w="1417" w:type="dxa"/>
            <w:vAlign w:val="center"/>
          </w:tcPr>
          <w:p w14:paraId="34C701AD" w14:textId="447FD1B9" w:rsidR="0082646F" w:rsidRDefault="0082646F" w:rsidP="00301C2E">
            <w:pPr>
              <w:spacing w:line="240" w:lineRule="auto"/>
              <w:jc w:val="left"/>
              <w:rPr>
                <w:rFonts w:cstheme="minorHAnsi"/>
              </w:rPr>
            </w:pP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w:t>
            </w:r>
            <w:r w:rsidR="00301C2E">
              <w:rPr>
                <w:rFonts w:cstheme="minorHAnsi"/>
              </w:rPr>
              <w:br/>
            </w: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.2.1,</w:t>
            </w:r>
          </w:p>
          <w:p w14:paraId="5122D0B3" w14:textId="0344435D" w:rsidR="0082646F" w:rsidRDefault="0082646F" w:rsidP="00301C2E">
            <w:pPr>
              <w:spacing w:line="240" w:lineRule="auto"/>
              <w:jc w:val="left"/>
              <w:rPr>
                <w:rFonts w:cstheme="minorHAnsi"/>
              </w:rPr>
            </w:pP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.2.2,</w:t>
            </w:r>
          </w:p>
          <w:p w14:paraId="75AE4F2D" w14:textId="6CD8EDD2" w:rsidR="0082646F" w:rsidRDefault="0082646F" w:rsidP="00301C2E">
            <w:pPr>
              <w:spacing w:line="240" w:lineRule="auto"/>
              <w:jc w:val="left"/>
              <w:rPr>
                <w:rFonts w:cstheme="minorHAnsi"/>
              </w:rPr>
            </w:pP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.2.3,</w:t>
            </w:r>
          </w:p>
          <w:p w14:paraId="67353A05" w14:textId="5928837B" w:rsidR="0082646F" w:rsidRDefault="0082646F" w:rsidP="00301C2E">
            <w:pPr>
              <w:spacing w:line="240" w:lineRule="auto"/>
              <w:jc w:val="left"/>
              <w:rPr>
                <w:rFonts w:cstheme="minorHAnsi"/>
              </w:rPr>
            </w:pP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.2.4,</w:t>
            </w:r>
          </w:p>
          <w:p w14:paraId="0FB96E93" w14:textId="0248EFB6" w:rsidR="0082646F" w:rsidRDefault="0082646F" w:rsidP="00301C2E">
            <w:pPr>
              <w:spacing w:line="240" w:lineRule="auto"/>
              <w:jc w:val="left"/>
              <w:rPr>
                <w:rFonts w:cstheme="minorHAnsi"/>
              </w:rPr>
            </w:pP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.2.5,</w:t>
            </w:r>
          </w:p>
          <w:p w14:paraId="5EFCB84E" w14:textId="4320CD6B" w:rsidR="0082646F" w:rsidRDefault="0082646F" w:rsidP="00301C2E">
            <w:pPr>
              <w:spacing w:line="240" w:lineRule="auto"/>
              <w:jc w:val="left"/>
            </w:pP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.2.6</w:t>
            </w:r>
          </w:p>
        </w:tc>
        <w:tc>
          <w:tcPr>
            <w:tcW w:w="2835" w:type="dxa"/>
            <w:vAlign w:val="center"/>
          </w:tcPr>
          <w:p w14:paraId="20377E5A" w14:textId="011BD719" w:rsidR="0082646F" w:rsidRDefault="0082646F" w:rsidP="00ED0DE7">
            <w:pPr>
              <w:jc w:val="center"/>
              <w:cnfStyle w:val="000000000000" w:firstRow="0" w:lastRow="0" w:firstColumn="0" w:lastColumn="0" w:oddVBand="0" w:evenVBand="0" w:oddHBand="0" w:evenHBand="0" w:firstRowFirstColumn="0" w:firstRowLastColumn="0" w:lastRowFirstColumn="0" w:lastRowLastColumn="0"/>
            </w:pPr>
            <w:r w:rsidRPr="004C1353">
              <w:t>Bastelmaterial</w:t>
            </w:r>
          </w:p>
        </w:tc>
        <w:tc>
          <w:tcPr>
            <w:tcW w:w="4649" w:type="dxa"/>
            <w:vAlign w:val="center"/>
          </w:tcPr>
          <w:p w14:paraId="0BF6F965" w14:textId="24179C78" w:rsidR="0082646F" w:rsidRDefault="0082646F" w:rsidP="00ED0DE7">
            <w:pPr>
              <w:cnfStyle w:val="000000000000" w:firstRow="0" w:lastRow="0" w:firstColumn="0" w:lastColumn="0" w:oddVBand="0" w:evenVBand="0" w:oddHBand="0" w:evenHBand="0" w:firstRowFirstColumn="0" w:firstRowLastColumn="0" w:lastRowFirstColumn="0" w:lastRowLastColumn="0"/>
            </w:pPr>
            <w:r w:rsidRPr="004C1353">
              <w:t>Bastelmaterialien für das Pappmodell sowie für die einzelnen Stationen.</w:t>
            </w:r>
          </w:p>
        </w:tc>
      </w:tr>
      <w:tr w:rsidR="0082646F" w14:paraId="74DB68B7" w14:textId="77777777" w:rsidTr="00301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1B221AB9" w14:textId="5C755378" w:rsidR="0082646F" w:rsidRDefault="0082646F" w:rsidP="00ED0DE7">
            <w:pPr>
              <w:jc w:val="left"/>
            </w:pPr>
            <w:r w:rsidRPr="00754E45">
              <w:rPr>
                <w:rFonts w:ascii="Segoe UI Symbol" w:hAnsi="Segoe UI Symbol" w:cs="Segoe UI Symbol"/>
                <w:color w:val="FFC000"/>
                <w:sz w:val="32"/>
                <w:szCs w:val="20"/>
              </w:rPr>
              <w:t>☻</w:t>
            </w:r>
            <w:r w:rsidR="006B0FE2">
              <w:rPr>
                <w:rFonts w:ascii="Segoe UI Symbol" w:hAnsi="Segoe UI Symbol" w:cs="Segoe UI Symbol"/>
                <w:color w:val="FFC000"/>
                <w:sz w:val="32"/>
                <w:szCs w:val="20"/>
              </w:rPr>
              <w:t xml:space="preserve"> </w:t>
            </w:r>
            <w:r w:rsidRPr="00754E45">
              <w:rPr>
                <w:rFonts w:cstheme="minorHAnsi"/>
              </w:rPr>
              <w:t>B2.</w:t>
            </w:r>
            <w:r>
              <w:rPr>
                <w:rFonts w:cstheme="minorHAnsi"/>
              </w:rPr>
              <w:t>3</w:t>
            </w:r>
          </w:p>
        </w:tc>
        <w:tc>
          <w:tcPr>
            <w:tcW w:w="2835" w:type="dxa"/>
            <w:vAlign w:val="center"/>
          </w:tcPr>
          <w:p w14:paraId="0667E32F" w14:textId="38DA7EE3" w:rsidR="0082646F" w:rsidRDefault="0082646F" w:rsidP="00ED0DE7">
            <w:pPr>
              <w:jc w:val="center"/>
              <w:cnfStyle w:val="000000100000" w:firstRow="0" w:lastRow="0" w:firstColumn="0" w:lastColumn="0" w:oddVBand="0" w:evenVBand="0" w:oddHBand="1" w:evenHBand="0" w:firstRowFirstColumn="0" w:firstRowLastColumn="0" w:lastRowFirstColumn="0" w:lastRowLastColumn="0"/>
            </w:pPr>
            <w:r w:rsidRPr="004C1353">
              <w:t>Sequenzdiagramm</w:t>
            </w:r>
          </w:p>
        </w:tc>
        <w:tc>
          <w:tcPr>
            <w:tcW w:w="4649" w:type="dxa"/>
            <w:vAlign w:val="center"/>
          </w:tcPr>
          <w:p w14:paraId="5A83297C" w14:textId="63DE9CE4" w:rsidR="0082646F" w:rsidRDefault="0082646F" w:rsidP="00ED0DE7">
            <w:pPr>
              <w:cnfStyle w:val="000000100000" w:firstRow="0" w:lastRow="0" w:firstColumn="0" w:lastColumn="0" w:oddVBand="0" w:evenVBand="0" w:oddHBand="1" w:evenHBand="0" w:firstRowFirstColumn="0" w:firstRowLastColumn="0" w:lastRowFirstColumn="0" w:lastRowLastColumn="0"/>
            </w:pPr>
            <w:r w:rsidRPr="004C1353">
              <w:t>Arbeitsblätter zur Erstellung eines Sequenzdiagramms</w:t>
            </w:r>
            <w:r w:rsidR="00355BB5">
              <w:t>, in dem der</w:t>
            </w:r>
            <w:r w:rsidRPr="004C1353">
              <w:t xml:space="preserve"> Ablauf beim Aufruf einer Internetseite</w:t>
            </w:r>
            <w:r w:rsidR="00355BB5">
              <w:t xml:space="preserve"> dargestellt wird</w:t>
            </w:r>
            <w:r w:rsidRPr="004C1353">
              <w:t>. Musterlösung vorhanden.</w:t>
            </w:r>
          </w:p>
        </w:tc>
      </w:tr>
    </w:tbl>
    <w:p w14:paraId="6459FA25" w14:textId="77777777" w:rsidR="000C295A" w:rsidRPr="000C295A" w:rsidRDefault="000C295A" w:rsidP="000C295A">
      <w:pPr>
        <w:spacing w:before="240" w:after="0"/>
        <w:rPr>
          <w:b/>
        </w:rPr>
      </w:pPr>
      <w:r w:rsidRPr="000C295A">
        <w:rPr>
          <w:b/>
        </w:rPr>
        <w:t>Legende</w:t>
      </w:r>
    </w:p>
    <w:p w14:paraId="6ADE545A" w14:textId="36FA0604" w:rsidR="000C295A" w:rsidRDefault="000C295A" w:rsidP="000C295A">
      <w:pPr>
        <w:spacing w:after="0"/>
      </w:pPr>
      <w:r w:rsidRPr="000C295A">
        <w:rPr>
          <w:rFonts w:ascii="Segoe UI Symbol" w:hAnsi="Segoe UI Symbol" w:cs="Segoe UI Symbol"/>
          <w:color w:val="FFC000"/>
          <w:sz w:val="32"/>
        </w:rPr>
        <w:t>☻</w:t>
      </w:r>
      <w:r w:rsidR="00FE5E80">
        <w:rPr>
          <w:rFonts w:ascii="Segoe UI Symbol" w:hAnsi="Segoe UI Symbol" w:cs="Segoe UI Symbol"/>
          <w:color w:val="FFC000"/>
          <w:sz w:val="32"/>
        </w:rPr>
        <w:t xml:space="preserve"> </w:t>
      </w:r>
      <w:r>
        <w:t xml:space="preserve">Material für Schülerinnen und Schüler </w:t>
      </w:r>
    </w:p>
    <w:p w14:paraId="6E56E4A6" w14:textId="30C5A125" w:rsidR="000C295A" w:rsidRDefault="000C295A" w:rsidP="000C295A">
      <w:pPr>
        <w:spacing w:after="0"/>
      </w:pPr>
      <w:r w:rsidRPr="00542AD0">
        <w:rPr>
          <w:rFonts w:ascii="Segoe UI Symbol" w:hAnsi="Segoe UI Symbol" w:cs="Segoe UI Symbol"/>
          <w:color w:val="00B050"/>
          <w:sz w:val="32"/>
        </w:rPr>
        <w:t>☻</w:t>
      </w:r>
      <w:r w:rsidR="00FE5E80">
        <w:rPr>
          <w:rFonts w:ascii="Segoe UI Symbol" w:hAnsi="Segoe UI Symbol" w:cs="Segoe UI Symbol"/>
          <w:color w:val="00B050"/>
          <w:sz w:val="32"/>
        </w:rPr>
        <w:t xml:space="preserve"> </w:t>
      </w:r>
      <w:r>
        <w:t>Material für Lehrkräfte sowie Unternehmensvertreterinnen und Unternehmensvertreter</w:t>
      </w:r>
    </w:p>
    <w:p w14:paraId="168E9A23" w14:textId="24E877BF" w:rsidR="000644BD" w:rsidRDefault="000C295A" w:rsidP="000C295A">
      <w:r w:rsidRPr="000C295A">
        <w:rPr>
          <w:rFonts w:ascii="Segoe UI Symbol" w:hAnsi="Segoe UI Symbol" w:cs="Segoe UI Symbol"/>
          <w:color w:val="00B0F0"/>
          <w:sz w:val="32"/>
        </w:rPr>
        <w:t>☻</w:t>
      </w:r>
      <w:r w:rsidR="00FE5E80">
        <w:rPr>
          <w:rFonts w:ascii="Segoe UI Symbol" w:hAnsi="Segoe UI Symbol" w:cs="Segoe UI Symbol"/>
          <w:color w:val="00B0F0"/>
          <w:sz w:val="32"/>
        </w:rPr>
        <w:t xml:space="preserve"> </w:t>
      </w:r>
      <w:r>
        <w:t>Zusatzmaterial</w:t>
      </w:r>
    </w:p>
    <w:p w14:paraId="05469F40" w14:textId="77777777" w:rsidR="00434D7E" w:rsidRDefault="00434D7E" w:rsidP="000C295A"/>
    <w:p w14:paraId="77BBDE7E" w14:textId="77777777" w:rsidR="000C295A" w:rsidRDefault="000C295A" w:rsidP="000619A8">
      <w:pPr>
        <w:pStyle w:val="berschrift1"/>
      </w:pPr>
      <w:bookmarkStart w:id="113" w:name="_Toc24113090"/>
      <w:r>
        <w:lastRenderedPageBreak/>
        <w:t>Glossar</w:t>
      </w:r>
      <w:bookmarkEnd w:id="113"/>
    </w:p>
    <w:tbl>
      <w:tblPr>
        <w:tblStyle w:val="Glossar"/>
        <w:tblW w:w="8901" w:type="dxa"/>
        <w:tblLook w:val="04A0" w:firstRow="1" w:lastRow="0" w:firstColumn="1" w:lastColumn="0" w:noHBand="0" w:noVBand="1"/>
      </w:tblPr>
      <w:tblGrid>
        <w:gridCol w:w="2665"/>
        <w:gridCol w:w="6236"/>
      </w:tblGrid>
      <w:tr w:rsidR="000C295A" w14:paraId="5CDFE8F6" w14:textId="77777777" w:rsidTr="00301C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D53874C" w14:textId="77777777" w:rsidR="000C295A" w:rsidRDefault="000C295A" w:rsidP="006B0FE2">
            <w:pPr>
              <w:jc w:val="left"/>
            </w:pPr>
            <w:r>
              <w:t>Begriff</w:t>
            </w:r>
          </w:p>
        </w:tc>
        <w:tc>
          <w:tcPr>
            <w:tcW w:w="6236" w:type="dxa"/>
          </w:tcPr>
          <w:p w14:paraId="087A74CF" w14:textId="77777777" w:rsidR="000C295A" w:rsidRDefault="000C295A" w:rsidP="001F23D0">
            <w:pPr>
              <w:jc w:val="both"/>
              <w:cnfStyle w:val="100000000000" w:firstRow="1" w:lastRow="0" w:firstColumn="0" w:lastColumn="0" w:oddVBand="0" w:evenVBand="0" w:oddHBand="0" w:evenHBand="0" w:firstRowFirstColumn="0" w:firstRowLastColumn="0" w:lastRowFirstColumn="0" w:lastRowLastColumn="0"/>
            </w:pPr>
            <w:r>
              <w:t>Erläuterung</w:t>
            </w:r>
          </w:p>
        </w:tc>
      </w:tr>
      <w:tr w:rsidR="0082646F" w14:paraId="266E143C" w14:textId="77777777" w:rsidTr="00301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14F91550" w14:textId="1D377CC0" w:rsidR="0082646F" w:rsidRPr="00ED0DE7" w:rsidRDefault="003D1571" w:rsidP="0082646F">
            <w:pPr>
              <w:rPr>
                <w:b w:val="0"/>
              </w:rPr>
            </w:pPr>
            <w:r w:rsidRPr="00ED0DE7">
              <w:rPr>
                <w:b w:val="0"/>
              </w:rPr>
              <w:t>Browser</w:t>
            </w:r>
          </w:p>
        </w:tc>
        <w:tc>
          <w:tcPr>
            <w:tcW w:w="6236" w:type="dxa"/>
          </w:tcPr>
          <w:p w14:paraId="32B35FC7" w14:textId="74B9A3F2" w:rsidR="0082646F" w:rsidRPr="00ED0DE7" w:rsidRDefault="0082646F" w:rsidP="001F23D0">
            <w:pPr>
              <w:jc w:val="both"/>
              <w:cnfStyle w:val="000000100000" w:firstRow="0" w:lastRow="0" w:firstColumn="0" w:lastColumn="0" w:oddVBand="0" w:evenVBand="0" w:oddHBand="1" w:evenHBand="0" w:firstRowFirstColumn="0" w:firstRowLastColumn="0" w:lastRowFirstColumn="0" w:lastRowLastColumn="0"/>
              <w:rPr>
                <w:sz w:val="20"/>
              </w:rPr>
            </w:pPr>
            <w:r w:rsidRPr="00ED0DE7">
              <w:rPr>
                <w:sz w:val="20"/>
              </w:rPr>
              <w:t>Computersoftware, die auf einem Endgerät installiert ist und mit dem Server kommuniziert, z.</w:t>
            </w:r>
            <w:r w:rsidR="00297FA0" w:rsidRPr="00ED0DE7">
              <w:rPr>
                <w:bCs w:val="0"/>
                <w:spacing w:val="-20"/>
                <w:sz w:val="20"/>
                <w:szCs w:val="20"/>
              </w:rPr>
              <w:t xml:space="preserve"> </w:t>
            </w:r>
            <w:r w:rsidRPr="00ED0DE7">
              <w:rPr>
                <w:sz w:val="20"/>
              </w:rPr>
              <w:t xml:space="preserve">B. </w:t>
            </w:r>
            <w:r w:rsidR="00297FA0" w:rsidRPr="00ED0DE7">
              <w:rPr>
                <w:sz w:val="20"/>
              </w:rPr>
              <w:t xml:space="preserve">Internet Explorer, </w:t>
            </w:r>
            <w:r w:rsidRPr="00ED0DE7">
              <w:rPr>
                <w:sz w:val="20"/>
              </w:rPr>
              <w:t>Mozilla Firefox.</w:t>
            </w:r>
          </w:p>
        </w:tc>
      </w:tr>
      <w:tr w:rsidR="0082646F" w14:paraId="6FEE1AE6" w14:textId="77777777" w:rsidTr="00301C2E">
        <w:tc>
          <w:tcPr>
            <w:cnfStyle w:val="001000000000" w:firstRow="0" w:lastRow="0" w:firstColumn="1" w:lastColumn="0" w:oddVBand="0" w:evenVBand="0" w:oddHBand="0" w:evenHBand="0" w:firstRowFirstColumn="0" w:firstRowLastColumn="0" w:lastRowFirstColumn="0" w:lastRowLastColumn="0"/>
            <w:tcW w:w="2665" w:type="dxa"/>
          </w:tcPr>
          <w:p w14:paraId="4771FC68" w14:textId="1F293B75" w:rsidR="0082646F" w:rsidRPr="00ED0DE7" w:rsidRDefault="0082646F" w:rsidP="0082646F">
            <w:pPr>
              <w:rPr>
                <w:b w:val="0"/>
              </w:rPr>
            </w:pPr>
            <w:r w:rsidRPr="00ED0DE7">
              <w:rPr>
                <w:b w:val="0"/>
              </w:rPr>
              <w:t>DNS</w:t>
            </w:r>
          </w:p>
        </w:tc>
        <w:tc>
          <w:tcPr>
            <w:tcW w:w="6236" w:type="dxa"/>
          </w:tcPr>
          <w:p w14:paraId="7AECF7DF" w14:textId="50D24CEA" w:rsidR="0082646F" w:rsidRPr="00ED0DE7" w:rsidRDefault="0082646F" w:rsidP="001F23D0">
            <w:pPr>
              <w:jc w:val="both"/>
              <w:cnfStyle w:val="000000000000" w:firstRow="0" w:lastRow="0" w:firstColumn="0" w:lastColumn="0" w:oddVBand="0" w:evenVBand="0" w:oddHBand="0" w:evenHBand="0" w:firstRowFirstColumn="0" w:firstRowLastColumn="0" w:lastRowFirstColumn="0" w:lastRowLastColumn="0"/>
              <w:rPr>
                <w:sz w:val="20"/>
              </w:rPr>
            </w:pPr>
            <w:r w:rsidRPr="00ED0DE7">
              <w:rPr>
                <w:sz w:val="20"/>
              </w:rPr>
              <w:t>Domain Name System – ähnlich wie eine Telefonauskunft</w:t>
            </w:r>
            <w:r w:rsidR="000E3853" w:rsidRPr="00ED0DE7">
              <w:rPr>
                <w:sz w:val="20"/>
              </w:rPr>
              <w:t xml:space="preserve">; gibt für einen </w:t>
            </w:r>
            <w:r w:rsidRPr="00ED0DE7">
              <w:rPr>
                <w:sz w:val="20"/>
              </w:rPr>
              <w:t xml:space="preserve">Domainnamen wie </w:t>
            </w:r>
            <w:hyperlink r:id="rId40" w:history="1">
              <w:r w:rsidRPr="00ED0DE7">
                <w:rPr>
                  <w:rStyle w:val="Hyperlink"/>
                  <w:sz w:val="20"/>
                </w:rPr>
                <w:t>www.fragfinn.de</w:t>
              </w:r>
            </w:hyperlink>
            <w:r w:rsidRPr="00ED0DE7">
              <w:rPr>
                <w:sz w:val="20"/>
              </w:rPr>
              <w:t xml:space="preserve"> die dazugehörige IP-Nummer au</w:t>
            </w:r>
            <w:r w:rsidR="000E3853" w:rsidRPr="00ED0DE7">
              <w:rPr>
                <w:sz w:val="20"/>
              </w:rPr>
              <w:t>s</w:t>
            </w:r>
            <w:r w:rsidRPr="00ED0DE7">
              <w:rPr>
                <w:sz w:val="20"/>
              </w:rPr>
              <w:t>.</w:t>
            </w:r>
          </w:p>
        </w:tc>
      </w:tr>
      <w:tr w:rsidR="0082646F" w14:paraId="7003F522" w14:textId="77777777" w:rsidTr="00301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A29842E" w14:textId="639E1A26" w:rsidR="0082646F" w:rsidRPr="00ED0DE7" w:rsidRDefault="0082646F" w:rsidP="0082646F">
            <w:pPr>
              <w:rPr>
                <w:b w:val="0"/>
              </w:rPr>
            </w:pPr>
            <w:r w:rsidRPr="00ED0DE7">
              <w:rPr>
                <w:b w:val="0"/>
              </w:rPr>
              <w:t>IP-Adresse</w:t>
            </w:r>
          </w:p>
        </w:tc>
        <w:tc>
          <w:tcPr>
            <w:tcW w:w="6236" w:type="dxa"/>
          </w:tcPr>
          <w:p w14:paraId="25C0C9A1" w14:textId="6F0654CD" w:rsidR="0082646F" w:rsidRPr="00ED0DE7" w:rsidRDefault="00613460" w:rsidP="001F23D0">
            <w:pPr>
              <w:jc w:val="both"/>
              <w:cnfStyle w:val="000000100000" w:firstRow="0" w:lastRow="0" w:firstColumn="0" w:lastColumn="0" w:oddVBand="0" w:evenVBand="0" w:oddHBand="1" w:evenHBand="0" w:firstRowFirstColumn="0" w:firstRowLastColumn="0" w:lastRowFirstColumn="0" w:lastRowLastColumn="0"/>
              <w:rPr>
                <w:sz w:val="20"/>
              </w:rPr>
            </w:pPr>
            <w:r w:rsidRPr="00ED0DE7">
              <w:rPr>
                <w:rFonts w:cstheme="minorHAnsi"/>
              </w:rPr>
              <w:t>Eindeutige vierteilige Zahlenfolge (z.B. 127.0.0.1 oder 192.168.124.2), die jeder beteiligte Computer im Netzwerk (z.B. Client, Router, Switch, Server), aber auch jede Homepage besitzt</w:t>
            </w:r>
          </w:p>
        </w:tc>
      </w:tr>
      <w:tr w:rsidR="0082646F" w14:paraId="7061343B" w14:textId="77777777" w:rsidTr="00301C2E">
        <w:tc>
          <w:tcPr>
            <w:cnfStyle w:val="001000000000" w:firstRow="0" w:lastRow="0" w:firstColumn="1" w:lastColumn="0" w:oddVBand="0" w:evenVBand="0" w:oddHBand="0" w:evenHBand="0" w:firstRowFirstColumn="0" w:firstRowLastColumn="0" w:lastRowFirstColumn="0" w:lastRowLastColumn="0"/>
            <w:tcW w:w="2665" w:type="dxa"/>
          </w:tcPr>
          <w:p w14:paraId="576379BE" w14:textId="5B29AA30" w:rsidR="0082646F" w:rsidRPr="00ED0DE7" w:rsidRDefault="00883BFA" w:rsidP="0082646F">
            <w:pPr>
              <w:rPr>
                <w:b w:val="0"/>
              </w:rPr>
            </w:pPr>
            <w:r>
              <w:rPr>
                <w:b w:val="0"/>
              </w:rPr>
              <w:t>Medienserver</w:t>
            </w:r>
          </w:p>
        </w:tc>
        <w:tc>
          <w:tcPr>
            <w:tcW w:w="6236" w:type="dxa"/>
          </w:tcPr>
          <w:p w14:paraId="1E424BC3" w14:textId="4F6DDDA6" w:rsidR="0082646F" w:rsidRPr="00ED0DE7" w:rsidRDefault="0082646F" w:rsidP="001F23D0">
            <w:pPr>
              <w:jc w:val="both"/>
              <w:cnfStyle w:val="000000000000" w:firstRow="0" w:lastRow="0" w:firstColumn="0" w:lastColumn="0" w:oddVBand="0" w:evenVBand="0" w:oddHBand="0" w:evenHBand="0" w:firstRowFirstColumn="0" w:firstRowLastColumn="0" w:lastRowFirstColumn="0" w:lastRowLastColumn="0"/>
              <w:rPr>
                <w:sz w:val="20"/>
              </w:rPr>
            </w:pPr>
            <w:r w:rsidRPr="00ED0DE7">
              <w:rPr>
                <w:sz w:val="20"/>
              </w:rPr>
              <w:t>Ermöglicht den Zugriff auf Dateien im Heimnetz, z.</w:t>
            </w:r>
            <w:r w:rsidR="005B7E08" w:rsidRPr="00ED0DE7">
              <w:rPr>
                <w:bCs w:val="0"/>
                <w:spacing w:val="-20"/>
                <w:sz w:val="20"/>
                <w:szCs w:val="20"/>
              </w:rPr>
              <w:t xml:space="preserve"> </w:t>
            </w:r>
            <w:r w:rsidRPr="00ED0DE7">
              <w:rPr>
                <w:sz w:val="20"/>
              </w:rPr>
              <w:t>B. über eine angeschlossene USB-Festplatte.</w:t>
            </w:r>
          </w:p>
        </w:tc>
      </w:tr>
      <w:tr w:rsidR="0082646F" w14:paraId="48780631" w14:textId="77777777" w:rsidTr="00301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045997D" w14:textId="7EEF20CC" w:rsidR="0082646F" w:rsidRPr="00ED0DE7" w:rsidRDefault="0082646F" w:rsidP="0082646F">
            <w:pPr>
              <w:rPr>
                <w:b w:val="0"/>
              </w:rPr>
            </w:pPr>
            <w:r w:rsidRPr="00ED0DE7">
              <w:rPr>
                <w:b w:val="0"/>
              </w:rPr>
              <w:t>Provider</w:t>
            </w:r>
          </w:p>
        </w:tc>
        <w:tc>
          <w:tcPr>
            <w:tcW w:w="6236" w:type="dxa"/>
          </w:tcPr>
          <w:p w14:paraId="691E3F87" w14:textId="36CA2C18" w:rsidR="0082646F" w:rsidRPr="00ED0DE7" w:rsidRDefault="0082646F" w:rsidP="001F23D0">
            <w:pPr>
              <w:jc w:val="both"/>
              <w:cnfStyle w:val="000000100000" w:firstRow="0" w:lastRow="0" w:firstColumn="0" w:lastColumn="0" w:oddVBand="0" w:evenVBand="0" w:oddHBand="1" w:evenHBand="0" w:firstRowFirstColumn="0" w:firstRowLastColumn="0" w:lastRowFirstColumn="0" w:lastRowLastColumn="0"/>
              <w:rPr>
                <w:sz w:val="20"/>
              </w:rPr>
            </w:pPr>
            <w:r w:rsidRPr="00ED0DE7">
              <w:rPr>
                <w:sz w:val="20"/>
              </w:rPr>
              <w:t>Internetdienstleister, bietet alle Leistungen an, die zur Benutzung oder für den Betrieb des Internets nötig sind.</w:t>
            </w:r>
          </w:p>
        </w:tc>
      </w:tr>
      <w:tr w:rsidR="0082646F" w14:paraId="57149C33" w14:textId="77777777" w:rsidTr="00301C2E">
        <w:tc>
          <w:tcPr>
            <w:cnfStyle w:val="001000000000" w:firstRow="0" w:lastRow="0" w:firstColumn="1" w:lastColumn="0" w:oddVBand="0" w:evenVBand="0" w:oddHBand="0" w:evenHBand="0" w:firstRowFirstColumn="0" w:firstRowLastColumn="0" w:lastRowFirstColumn="0" w:lastRowLastColumn="0"/>
            <w:tcW w:w="2665" w:type="dxa"/>
          </w:tcPr>
          <w:p w14:paraId="1EB7AE41" w14:textId="050A6379" w:rsidR="0082646F" w:rsidRPr="00ED0DE7" w:rsidRDefault="0082646F" w:rsidP="0082646F">
            <w:pPr>
              <w:rPr>
                <w:b w:val="0"/>
              </w:rPr>
            </w:pPr>
            <w:r w:rsidRPr="00ED0DE7">
              <w:rPr>
                <w:b w:val="0"/>
              </w:rPr>
              <w:t>Router</w:t>
            </w:r>
          </w:p>
        </w:tc>
        <w:tc>
          <w:tcPr>
            <w:tcW w:w="6236" w:type="dxa"/>
          </w:tcPr>
          <w:p w14:paraId="07A4C48A" w14:textId="7A96C8C2" w:rsidR="0082646F" w:rsidRPr="00ED0DE7" w:rsidRDefault="0082646F" w:rsidP="001F23D0">
            <w:pPr>
              <w:jc w:val="both"/>
              <w:cnfStyle w:val="000000000000" w:firstRow="0" w:lastRow="0" w:firstColumn="0" w:lastColumn="0" w:oddVBand="0" w:evenVBand="0" w:oddHBand="0" w:evenHBand="0" w:firstRowFirstColumn="0" w:firstRowLastColumn="0" w:lastRowFirstColumn="0" w:lastRowLastColumn="0"/>
              <w:rPr>
                <w:sz w:val="20"/>
              </w:rPr>
            </w:pPr>
            <w:r w:rsidRPr="00ED0DE7">
              <w:rPr>
                <w:sz w:val="20"/>
              </w:rPr>
              <w:t>Vermittelt zwischen den Rechnern im Heimnetz und den Rechnern im Internet.</w:t>
            </w:r>
          </w:p>
        </w:tc>
      </w:tr>
      <w:tr w:rsidR="0082646F" w14:paraId="283B88C1" w14:textId="77777777" w:rsidTr="00301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E575961" w14:textId="04097ED1" w:rsidR="0082646F" w:rsidRPr="00ED0DE7" w:rsidRDefault="0082646F" w:rsidP="0082646F">
            <w:pPr>
              <w:rPr>
                <w:b w:val="0"/>
              </w:rPr>
            </w:pPr>
            <w:r w:rsidRPr="00ED0DE7">
              <w:rPr>
                <w:b w:val="0"/>
              </w:rPr>
              <w:t>WLAN-Access</w:t>
            </w:r>
            <w:r w:rsidR="005B7E08" w:rsidRPr="00ED0DE7">
              <w:rPr>
                <w:b w:val="0"/>
              </w:rPr>
              <w:t xml:space="preserve"> P</w:t>
            </w:r>
            <w:r w:rsidRPr="00ED0DE7">
              <w:rPr>
                <w:b w:val="0"/>
              </w:rPr>
              <w:t>oint</w:t>
            </w:r>
          </w:p>
        </w:tc>
        <w:tc>
          <w:tcPr>
            <w:tcW w:w="6236" w:type="dxa"/>
          </w:tcPr>
          <w:p w14:paraId="480CA5A5" w14:textId="017FBE76" w:rsidR="0082646F" w:rsidRPr="00ED0DE7" w:rsidRDefault="0082646F" w:rsidP="001F23D0">
            <w:pPr>
              <w:jc w:val="both"/>
              <w:cnfStyle w:val="000000100000" w:firstRow="0" w:lastRow="0" w:firstColumn="0" w:lastColumn="0" w:oddVBand="0" w:evenVBand="0" w:oddHBand="1" w:evenHBand="0" w:firstRowFirstColumn="0" w:firstRowLastColumn="0" w:lastRowFirstColumn="0" w:lastRowLastColumn="0"/>
              <w:rPr>
                <w:sz w:val="20"/>
              </w:rPr>
            </w:pPr>
            <w:r w:rsidRPr="00ED0DE7">
              <w:rPr>
                <w:sz w:val="20"/>
              </w:rPr>
              <w:t>Stellt WLAN-Funktionalität zur Verfügung.</w:t>
            </w:r>
          </w:p>
        </w:tc>
      </w:tr>
      <w:tr w:rsidR="0019521C" w14:paraId="6B500F54" w14:textId="77777777" w:rsidTr="00301C2E">
        <w:tc>
          <w:tcPr>
            <w:cnfStyle w:val="001000000000" w:firstRow="0" w:lastRow="0" w:firstColumn="1" w:lastColumn="0" w:oddVBand="0" w:evenVBand="0" w:oddHBand="0" w:evenHBand="0" w:firstRowFirstColumn="0" w:firstRowLastColumn="0" w:lastRowFirstColumn="0" w:lastRowLastColumn="0"/>
            <w:tcW w:w="2665" w:type="dxa"/>
          </w:tcPr>
          <w:p w14:paraId="01C0E99A" w14:textId="7968EF31" w:rsidR="0019521C" w:rsidRPr="00ED0DE7" w:rsidRDefault="0019521C" w:rsidP="0082646F">
            <w:pPr>
              <w:rPr>
                <w:b w:val="0"/>
              </w:rPr>
            </w:pPr>
            <w:r w:rsidRPr="00ED0DE7">
              <w:rPr>
                <w:b w:val="0"/>
              </w:rPr>
              <w:t>WLAN</w:t>
            </w:r>
          </w:p>
        </w:tc>
        <w:tc>
          <w:tcPr>
            <w:tcW w:w="6236" w:type="dxa"/>
          </w:tcPr>
          <w:p w14:paraId="60CE7449" w14:textId="60F0387A" w:rsidR="0019521C" w:rsidRPr="00ED0DE7" w:rsidRDefault="0019521C" w:rsidP="001F23D0">
            <w:pPr>
              <w:jc w:val="both"/>
              <w:cnfStyle w:val="000000000000" w:firstRow="0" w:lastRow="0" w:firstColumn="0" w:lastColumn="0" w:oddVBand="0" w:evenVBand="0" w:oddHBand="0" w:evenHBand="0" w:firstRowFirstColumn="0" w:firstRowLastColumn="0" w:lastRowFirstColumn="0" w:lastRowLastColumn="0"/>
              <w:rPr>
                <w:sz w:val="20"/>
              </w:rPr>
            </w:pPr>
            <w:r w:rsidRPr="00ED0DE7">
              <w:t xml:space="preserve">Wireless Local Area Network, ermöglicht kabelloses </w:t>
            </w:r>
            <w:r w:rsidR="00F740E9" w:rsidRPr="00ED0DE7">
              <w:t>S</w:t>
            </w:r>
            <w:r w:rsidRPr="00ED0DE7">
              <w:t>urfen im Internet</w:t>
            </w:r>
          </w:p>
        </w:tc>
      </w:tr>
    </w:tbl>
    <w:p w14:paraId="12259318" w14:textId="77777777" w:rsidR="00452252" w:rsidRDefault="00452252" w:rsidP="00452252">
      <w:pPr>
        <w:pStyle w:val="berschrift1"/>
      </w:pPr>
      <w:bookmarkStart w:id="114" w:name="_Toc24112811"/>
      <w:bookmarkStart w:id="115" w:name="_Toc24113091"/>
      <w:r>
        <w:t>FAQs</w:t>
      </w:r>
      <w:bookmarkEnd w:id="114"/>
      <w:bookmarkEnd w:id="115"/>
    </w:p>
    <w:p w14:paraId="4688BC8F" w14:textId="77777777" w:rsidR="00452252" w:rsidRDefault="00452252" w:rsidP="00452252">
      <w:pPr>
        <w:rPr>
          <w:lang w:val="en-US"/>
        </w:rPr>
      </w:pPr>
      <w:r w:rsidRPr="00630052">
        <w:rPr>
          <w:lang w:val="en-US"/>
        </w:rPr>
        <w:t xml:space="preserve">Stolpersteine, Lessons learnt und Frequently Asked </w:t>
      </w:r>
      <w:r>
        <w:rPr>
          <w:lang w:val="en-US"/>
        </w:rPr>
        <w:t>Questions (FAQs) finden Sie unter:</w:t>
      </w:r>
    </w:p>
    <w:p w14:paraId="06B6A6AD" w14:textId="77777777" w:rsidR="00452252" w:rsidRDefault="00452252" w:rsidP="00452252">
      <w:pPr>
        <w:jc w:val="center"/>
      </w:pPr>
      <w:r>
        <w:rPr>
          <w:noProof/>
        </w:rPr>
        <w:drawing>
          <wp:inline distT="0" distB="0" distL="0" distR="0" wp14:anchorId="2950F4ED" wp14:editId="21D0E1A5">
            <wp:extent cx="2383277" cy="2383277"/>
            <wp:effectExtent l="0" t="0" r="4445" b="4445"/>
            <wp:docPr id="8" name="Grafik 8"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41"/>
                    <a:stretch>
                      <a:fillRect/>
                    </a:stretch>
                  </pic:blipFill>
                  <pic:spPr>
                    <a:xfrm>
                      <a:off x="0" y="0"/>
                      <a:ext cx="2383277" cy="2383277"/>
                    </a:xfrm>
                    <a:prstGeom prst="rect">
                      <a:avLst/>
                    </a:prstGeom>
                  </pic:spPr>
                </pic:pic>
              </a:graphicData>
            </a:graphic>
          </wp:inline>
        </w:drawing>
      </w:r>
    </w:p>
    <w:p w14:paraId="2824DD77" w14:textId="77777777" w:rsidR="00452252" w:rsidRPr="00630052" w:rsidRDefault="00452252" w:rsidP="00452252">
      <w:pPr>
        <w:pStyle w:val="StandardWeb"/>
        <w:jc w:val="center"/>
      </w:pPr>
      <w:r>
        <w:rPr>
          <w:rFonts w:ascii="Verdana" w:hAnsi="Verdana"/>
          <w:b/>
          <w:bCs/>
          <w:sz w:val="20"/>
          <w:szCs w:val="20"/>
          <w:shd w:val="clear" w:color="auto" w:fill="FFFFFF"/>
        </w:rPr>
        <w:t>https://tinyurl.com/IT2S-FAQ</w:t>
      </w:r>
    </w:p>
    <w:p w14:paraId="79478122" w14:textId="77777777" w:rsidR="000C295A" w:rsidRPr="00FE5E80" w:rsidRDefault="000C295A" w:rsidP="000051DA"/>
    <w:sectPr w:rsidR="000C295A" w:rsidRPr="00FE5E80" w:rsidSect="00FE5E80">
      <w:headerReference w:type="default" r:id="rId42"/>
      <w:footerReference w:type="default" r:id="rId43"/>
      <w:pgSz w:w="11906" w:h="16838"/>
      <w:pgMar w:top="1134" w:right="1531" w:bottom="1134" w:left="1531" w:header="709" w:footer="32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46DF80" w14:textId="77777777" w:rsidR="003A20ED" w:rsidRDefault="003A20ED" w:rsidP="00DD6851">
      <w:r>
        <w:separator/>
      </w:r>
    </w:p>
  </w:endnote>
  <w:endnote w:type="continuationSeparator" w:id="0">
    <w:p w14:paraId="51C84D3B" w14:textId="77777777" w:rsidR="003A20ED" w:rsidRDefault="003A20ED"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Hei">
    <w:altName w:val="黑体"/>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charset w:val="00"/>
    <w:family w:val="auto"/>
    <w:pitch w:val="variable"/>
    <w:sig w:usb0="E00002FF" w:usb1="5000785B"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5F676" w14:textId="7B4C9784" w:rsidR="00DC7C7F" w:rsidRPr="000619A8" w:rsidRDefault="00A569E5" w:rsidP="009E3646">
    <w:pPr>
      <w:pStyle w:val="Kopfzeile"/>
      <w:tabs>
        <w:tab w:val="clear" w:pos="4536"/>
        <w:tab w:val="clear" w:pos="9072"/>
        <w:tab w:val="center" w:pos="4253"/>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70528" behindDoc="0" locked="0" layoutInCell="1" allowOverlap="1" wp14:anchorId="1B4E2BB2" wp14:editId="007ADEF2">
              <wp:simplePos x="0" y="0"/>
              <wp:positionH relativeFrom="column">
                <wp:posOffset>5993765</wp:posOffset>
              </wp:positionH>
              <wp:positionV relativeFrom="paragraph">
                <wp:posOffset>-4468495</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36"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20EEFF24" w14:textId="77777777" w:rsidR="00A569E5" w:rsidRDefault="00A569E5" w:rsidP="00A569E5">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7" name="Grafik 37"/>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1B4E2BB2" id="Gruppieren 27" o:spid="_x0000_s1029" style="position:absolute;margin-left:471.95pt;margin-top:-351.85pt;width:25.9pt;height:322.55pt;z-index:251670528"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w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10;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10;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&#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">
              <v:shapetype id="_x0000_t202" coordsize="21600,21600" o:spt="202" path="m,l,21600r21600,l21600,xe">
                <v:stroke joinstyle="miter"/>
                <v:path gradientshapeok="t" o:connecttype="rect"/>
              </v:shapetype>
              <v:shape id="Textfeld 2" o:spid="_x0000_s1030"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" stroked="f">
                <v:textbox>
                  <w:txbxContent>
                    <w:p w14:paraId="20EEFF24" w14:textId="77777777" w:rsidR="00A569E5" w:rsidRDefault="00A569E5" w:rsidP="00A569E5">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7" o:spid="_x0000_s1031"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">
                <v:imagedata r:id="rId2" o:title="" chromakey="#fefefe" recolortarget="#494949 [1446]"/>
              </v:shape>
            </v:group>
          </w:pict>
        </mc:Fallback>
      </mc:AlternateContent>
    </w:r>
    <w:r w:rsidR="00DC7C7F" w:rsidRPr="00C140D3">
      <w:rPr>
        <w:noProof/>
        <w:sz w:val="8"/>
      </w:rPr>
      <mc:AlternateContent>
        <mc:Choice Requires="wps">
          <w:drawing>
            <wp:anchor distT="0" distB="0" distL="114300" distR="114300" simplePos="0" relativeHeight="251639808" behindDoc="0" locked="0" layoutInCell="1" allowOverlap="1" wp14:anchorId="743754CB" wp14:editId="4ADF4392">
              <wp:simplePos x="0" y="0"/>
              <wp:positionH relativeFrom="column">
                <wp:posOffset>6985</wp:posOffset>
              </wp:positionH>
              <wp:positionV relativeFrom="paragraph">
                <wp:posOffset>-114244</wp:posOffset>
              </wp:positionV>
              <wp:extent cx="5604176" cy="0"/>
              <wp:effectExtent l="0" t="19050" r="15875" b="19050"/>
              <wp:wrapNone/>
              <wp:docPr id="7" name="Gerade Verbindung 7"/>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7362653" id="Gerade Verbindung 7" o:spid="_x0000_s1026" style="position:absolute;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DC7C7F" w:rsidRPr="00C140D3">
      <w:rPr>
        <w:sz w:val="6"/>
      </w:rPr>
      <w:t xml:space="preserve"> </w:t>
    </w:r>
    <w:r w:rsidR="00DC7C7F" w:rsidRPr="00C140D3">
      <w:rPr>
        <w:sz w:val="18"/>
      </w:rPr>
      <w:t>Modul B</w:t>
    </w:r>
    <w:r w:rsidR="00DC7C7F">
      <w:rPr>
        <w:sz w:val="18"/>
      </w:rPr>
      <w:t xml:space="preserve">2 </w:t>
    </w:r>
    <w:r w:rsidR="00DC7C7F" w:rsidRPr="00C140D3">
      <w:rPr>
        <w:sz w:val="18"/>
      </w:rPr>
      <w:t xml:space="preserve">– </w:t>
    </w:r>
    <w:r w:rsidR="00DC7C7F">
      <w:rPr>
        <w:sz w:val="18"/>
      </w:rPr>
      <w:t>Internet</w:t>
    </w:r>
    <w:r w:rsidR="009E3646">
      <w:rPr>
        <w:sz w:val="18"/>
      </w:rPr>
      <w:tab/>
      <w:t>zuletzt aktualisiert am</w:t>
    </w:r>
    <w:r w:rsidR="007C2BB8">
      <w:rPr>
        <w:sz w:val="18"/>
      </w:rPr>
      <w:t xml:space="preserve"> </w:t>
    </w:r>
    <w:del w:id="103" w:author="Ira Diethelm" w:date="2023-01-02T10:28:00Z">
      <w:r w:rsidR="007C2BB8" w:rsidDel="00764FA5">
        <w:rPr>
          <w:sz w:val="18"/>
        </w:rPr>
        <w:delText>1</w:delText>
      </w:r>
      <w:r w:rsidR="00CB3668" w:rsidDel="00764FA5">
        <w:rPr>
          <w:sz w:val="18"/>
        </w:rPr>
        <w:delText>1</w:delText>
      </w:r>
      <w:r w:rsidR="007C2BB8" w:rsidDel="00764FA5">
        <w:rPr>
          <w:sz w:val="18"/>
        </w:rPr>
        <w:delText>0.10.20</w:delText>
      </w:r>
      <w:r w:rsidR="00CB3668" w:rsidDel="00764FA5">
        <w:rPr>
          <w:sz w:val="18"/>
        </w:rPr>
        <w:delText>22</w:delText>
      </w:r>
      <w:r w:rsidR="007C2BB8" w:rsidDel="00764FA5">
        <w:rPr>
          <w:sz w:val="18"/>
        </w:rPr>
        <w:delText>22</w:delText>
      </w:r>
    </w:del>
    <w:ins w:id="104" w:author="Ira Diethelm" w:date="2023-01-02T10:28:00Z">
      <w:r w:rsidR="00764FA5">
        <w:rPr>
          <w:sz w:val="18"/>
        </w:rPr>
        <w:t xml:space="preserve"> 02.01.202</w:t>
      </w:r>
    </w:ins>
    <w:ins w:id="105" w:author="Ira Diethelm" w:date="2023-01-02T10:59:00Z">
      <w:r w:rsidR="000C1C6A">
        <w:rPr>
          <w:sz w:val="18"/>
        </w:rPr>
        <w:t>3</w:t>
      </w:r>
    </w:ins>
    <w:r w:rsidR="00DC7C7F" w:rsidRPr="00C140D3">
      <w:rPr>
        <w:i/>
        <w:sz w:val="18"/>
      </w:rPr>
      <w:tab/>
    </w:r>
    <w:r w:rsidR="00DC7C7F" w:rsidRPr="00C140D3">
      <w:rPr>
        <w:sz w:val="18"/>
      </w:rPr>
      <w:t xml:space="preserve">Seite </w:t>
    </w:r>
    <w:r w:rsidR="00DC7C7F" w:rsidRPr="00C140D3">
      <w:rPr>
        <w:bCs w:val="0"/>
        <w:sz w:val="18"/>
      </w:rPr>
      <w:fldChar w:fldCharType="begin"/>
    </w:r>
    <w:r w:rsidR="00DC7C7F" w:rsidRPr="00C140D3">
      <w:rPr>
        <w:sz w:val="18"/>
      </w:rPr>
      <w:instrText>PAGE  \* Arabic  \* MERGEFORMAT</w:instrText>
    </w:r>
    <w:r w:rsidR="00DC7C7F" w:rsidRPr="00C140D3">
      <w:rPr>
        <w:bCs w:val="0"/>
        <w:sz w:val="18"/>
      </w:rPr>
      <w:fldChar w:fldCharType="separate"/>
    </w:r>
    <w:r w:rsidR="00E34745">
      <w:rPr>
        <w:sz w:val="18"/>
      </w:rPr>
      <w:t>2</w:t>
    </w:r>
    <w:r w:rsidR="00DC7C7F" w:rsidRPr="00C140D3">
      <w:rPr>
        <w:bCs w:val="0"/>
        <w:sz w:val="18"/>
      </w:rPr>
      <w:fldChar w:fldCharType="end"/>
    </w:r>
    <w:r w:rsidR="00DC7C7F" w:rsidRPr="00C140D3">
      <w:rPr>
        <w:sz w:val="18"/>
      </w:rPr>
      <w:t xml:space="preserve"> von </w:t>
    </w:r>
    <w:r w:rsidR="00DC7C7F" w:rsidRPr="00C140D3">
      <w:rPr>
        <w:sz w:val="18"/>
      </w:rPr>
      <w:fldChar w:fldCharType="begin"/>
    </w:r>
    <w:r w:rsidR="00DC7C7F" w:rsidRPr="00C140D3">
      <w:rPr>
        <w:sz w:val="18"/>
      </w:rPr>
      <w:instrText>NUMPAGES  \* Arabic  \* MERGEFORMAT</w:instrText>
    </w:r>
    <w:r w:rsidR="00DC7C7F" w:rsidRPr="00C140D3">
      <w:rPr>
        <w:sz w:val="18"/>
      </w:rPr>
      <w:fldChar w:fldCharType="separate"/>
    </w:r>
    <w:r w:rsidR="00E34745">
      <w:rPr>
        <w:sz w:val="18"/>
      </w:rPr>
      <w:t>16</w:t>
    </w:r>
    <w:r w:rsidR="00DC7C7F" w:rsidRPr="00C140D3">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33F79" w14:textId="77777777" w:rsidR="00AE142E" w:rsidRPr="00D30EE7" w:rsidRDefault="00AE142E" w:rsidP="00AE142E">
    <w:pPr>
      <w:pStyle w:val="Kopfzeile"/>
    </w:pPr>
  </w:p>
  <w:p w14:paraId="0FA6EB50" w14:textId="77777777" w:rsidR="00AE142E" w:rsidRDefault="00AE142E" w:rsidP="00AE142E"/>
  <w:p w14:paraId="119E1430" w14:textId="77777777" w:rsidR="00AE142E" w:rsidRPr="00B251C6" w:rsidRDefault="00AE142E" w:rsidP="00AE142E">
    <w:pPr>
      <w:pStyle w:val="Fuzeile"/>
      <w:tabs>
        <w:tab w:val="clear" w:pos="4536"/>
        <w:tab w:val="clear" w:pos="9072"/>
        <w:tab w:val="left" w:pos="5103"/>
      </w:tabs>
      <w:rPr>
        <w:sz w:val="18"/>
        <w:szCs w:val="18"/>
      </w:rPr>
    </w:pPr>
    <w:r w:rsidRPr="00B251C6">
      <w:rPr>
        <w:sz w:val="18"/>
        <w:szCs w:val="18"/>
      </w:rPr>
      <w:t xml:space="preserve">Eine Entwicklung von    </w:t>
    </w:r>
    <w:r>
      <w:rPr>
        <w:sz w:val="18"/>
        <w:szCs w:val="18"/>
      </w:rPr>
      <w:t xml:space="preserve">       </w:t>
    </w:r>
    <w:r w:rsidRPr="00B251C6">
      <w:rPr>
        <w:sz w:val="18"/>
        <w:szCs w:val="18"/>
      </w:rPr>
      <w:t>In Kooperation mit</w:t>
    </w:r>
    <w:r w:rsidRPr="00B251C6">
      <w:rPr>
        <w:sz w:val="18"/>
        <w:szCs w:val="18"/>
      </w:rPr>
      <w:tab/>
      <w:t xml:space="preserve">    </w:t>
    </w:r>
    <w:r>
      <w:rPr>
        <w:sz w:val="18"/>
        <w:szCs w:val="18"/>
      </w:rPr>
      <w:t xml:space="preserve">      </w:t>
    </w:r>
    <w:r w:rsidRPr="00B251C6">
      <w:rPr>
        <w:sz w:val="18"/>
        <w:szCs w:val="18"/>
      </w:rPr>
      <w:t xml:space="preserve"> Im Auftrag der</w:t>
    </w:r>
  </w:p>
  <w:p w14:paraId="78792AC9" w14:textId="77777777" w:rsidR="00AE142E" w:rsidRPr="00790C97" w:rsidRDefault="00AE142E" w:rsidP="00AE142E">
    <w:pPr>
      <w:pStyle w:val="Fuzeile"/>
      <w:tabs>
        <w:tab w:val="clear" w:pos="4536"/>
        <w:tab w:val="clear" w:pos="9072"/>
        <w:tab w:val="left" w:pos="5387"/>
      </w:tabs>
      <w:rPr>
        <w:sz w:val="20"/>
        <w:szCs w:val="20"/>
      </w:rPr>
    </w:pPr>
  </w:p>
  <w:p w14:paraId="5B6B4772" w14:textId="2943C8FD" w:rsidR="00AE142E" w:rsidRDefault="00AE142E" w:rsidP="00AE142E">
    <w:pPr>
      <w:pStyle w:val="Fuzeile"/>
      <w:tabs>
        <w:tab w:val="clear" w:pos="4536"/>
        <w:tab w:val="clear" w:pos="9072"/>
        <w:tab w:val="right" w:pos="4395"/>
        <w:tab w:val="left" w:pos="5103"/>
      </w:tabs>
    </w:pPr>
    <w:r>
      <w:rPr>
        <w:noProof/>
      </w:rPr>
      <w:drawing>
        <wp:inline distT="0" distB="0" distL="0" distR="0" wp14:anchorId="3DA0C5F1" wp14:editId="5BD68D1C">
          <wp:extent cx="769626" cy="450000"/>
          <wp:effectExtent l="0" t="0" r="0" b="762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is_ohne_sub_rgb_18.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9626" cy="450000"/>
                  </a:xfrm>
                  <a:prstGeom prst="rect">
                    <a:avLst/>
                  </a:prstGeom>
                </pic:spPr>
              </pic:pic>
            </a:graphicData>
          </a:graphic>
        </wp:inline>
      </w:drawing>
    </w:r>
    <w:r>
      <w:t xml:space="preserve">                  </w:t>
    </w:r>
    <w:r>
      <w:tab/>
    </w:r>
    <w:r>
      <w:rPr>
        <w:noProof/>
      </w:rPr>
      <w:drawing>
        <wp:inline distT="0" distB="0" distL="0" distR="0" wp14:anchorId="50F04DDA" wp14:editId="2DE78681">
          <wp:extent cx="1714500" cy="507867"/>
          <wp:effectExtent l="0" t="0" r="0" b="698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Universität-oldenburg.svg_.png"/>
                  <pic:cNvPicPr/>
                </pic:nvPicPr>
                <pic:blipFill>
                  <a:blip r:embed="rId2">
                    <a:extLst>
                      <a:ext uri="{28A0092B-C50C-407E-A947-70E740481C1C}">
                        <a14:useLocalDpi xmlns:a14="http://schemas.microsoft.com/office/drawing/2010/main" val="0"/>
                      </a:ext>
                    </a:extLst>
                  </a:blip>
                  <a:stretch>
                    <a:fillRect/>
                  </a:stretch>
                </pic:blipFill>
                <pic:spPr>
                  <a:xfrm>
                    <a:off x="0" y="0"/>
                    <a:ext cx="1723962" cy="510670"/>
                  </a:xfrm>
                  <a:prstGeom prst="rect">
                    <a:avLst/>
                  </a:prstGeom>
                </pic:spPr>
              </pic:pic>
            </a:graphicData>
          </a:graphic>
        </wp:inline>
      </w:drawing>
    </w:r>
    <w:r>
      <w:tab/>
      <w:t xml:space="preserve">         </w:t>
    </w:r>
    <w:r w:rsidR="007C2BB8">
      <w:rPr>
        <w:noProof/>
      </w:rPr>
      <w:drawing>
        <wp:inline distT="0" distB="0" distL="0" distR="0" wp14:anchorId="28824AC8" wp14:editId="297BAF54">
          <wp:extent cx="1741290" cy="50482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3"/>
                  <a:stretch>
                    <a:fillRect/>
                  </a:stretch>
                </pic:blipFill>
                <pic:spPr>
                  <a:xfrm>
                    <a:off x="0" y="0"/>
                    <a:ext cx="1805213" cy="523357"/>
                  </a:xfrm>
                  <a:prstGeom prst="rect">
                    <a:avLst/>
                  </a:prstGeom>
                </pic:spPr>
              </pic:pic>
            </a:graphicData>
          </a:graphic>
        </wp:inline>
      </w:drawing>
    </w:r>
  </w:p>
  <w:p w14:paraId="320ED51C" w14:textId="77777777" w:rsidR="00DC7C7F" w:rsidRDefault="00DC7C7F" w:rsidP="00E66EAC">
    <w:pPr>
      <w:pStyle w:val="Fuzeile"/>
      <w:tabs>
        <w:tab w:val="clear" w:pos="4536"/>
        <w:tab w:val="clear" w:pos="9072"/>
        <w:tab w:val="right" w:pos="3261"/>
        <w:tab w:val="left" w:pos="5387"/>
      </w:tabs>
    </w:pPr>
  </w:p>
  <w:p w14:paraId="7E125C00" w14:textId="77777777" w:rsidR="00DC7C7F" w:rsidRDefault="00DC7C7F" w:rsidP="00E66EAC">
    <w:pPr>
      <w:pStyle w:val="Fuzeile"/>
      <w:tabs>
        <w:tab w:val="clear" w:pos="4536"/>
        <w:tab w:val="clear" w:pos="9072"/>
        <w:tab w:val="left" w:pos="2525"/>
        <w:tab w:val="center" w:pos="4422"/>
      </w:tabs>
    </w:pPr>
    <w:r>
      <w:rPr>
        <w:noProof/>
      </w:rPr>
      <mc:AlternateContent>
        <mc:Choice Requires="wps">
          <w:drawing>
            <wp:anchor distT="0" distB="0" distL="114300" distR="114300" simplePos="0" relativeHeight="251601920" behindDoc="0" locked="0" layoutInCell="1" allowOverlap="1" wp14:anchorId="675BD75B" wp14:editId="4961B425">
              <wp:simplePos x="0" y="0"/>
              <wp:positionH relativeFrom="page">
                <wp:posOffset>965531</wp:posOffset>
              </wp:positionH>
              <wp:positionV relativeFrom="paragraph">
                <wp:posOffset>22225</wp:posOffset>
              </wp:positionV>
              <wp:extent cx="5667375" cy="0"/>
              <wp:effectExtent l="0" t="19050" r="9525" b="19050"/>
              <wp:wrapNone/>
              <wp:docPr id="11" name="Gerader Verbinder 80"/>
              <wp:cNvGraphicFramePr/>
              <a:graphic xmlns:a="http://schemas.openxmlformats.org/drawingml/2006/main">
                <a:graphicData uri="http://schemas.microsoft.com/office/word/2010/wordprocessingShape">
                  <wps:wsp>
                    <wps:cNvCnPr/>
                    <wps:spPr>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50009220" id="Gerader Verbinder 80" o:spid="_x0000_s1026" style="position:absolute;z-index:25160192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" strokecolor="#ffc000" strokeweight="3pt">
              <v:stroke joinstyle="miter"/>
              <w10:wrap anchorx="page"/>
            </v:line>
          </w:pict>
        </mc:Fallback>
      </mc:AlternateContent>
    </w:r>
    <w:r>
      <w:tab/>
    </w:r>
  </w:p>
  <w:p w14:paraId="10D08D76" w14:textId="4448D379" w:rsidR="00DC7C7F" w:rsidRPr="00E66EAC" w:rsidRDefault="00DC7C7F" w:rsidP="00E66EAC">
    <w:pPr>
      <w:pStyle w:val="Fuzeile"/>
      <w:tabs>
        <w:tab w:val="clear" w:pos="4536"/>
        <w:tab w:val="clear" w:pos="9072"/>
        <w:tab w:val="left" w:pos="2525"/>
        <w:tab w:val="center" w:pos="4422"/>
      </w:tabs>
      <w:rPr>
        <w:sz w:val="20"/>
      </w:rPr>
    </w:pPr>
    <w:r w:rsidRPr="00F308B1">
      <w:rPr>
        <w:sz w:val="18"/>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7F6CA" w14:textId="61648BDE" w:rsidR="00DC7C7F" w:rsidRPr="006B0FE2" w:rsidRDefault="00DC7C7F" w:rsidP="006B0FE2">
    <w:pPr>
      <w:pStyle w:val="Kopfzeile"/>
      <w:tabs>
        <w:tab w:val="clear" w:pos="4536"/>
        <w:tab w:val="clear" w:pos="9072"/>
        <w:tab w:val="right" w:pos="13467"/>
      </w:tabs>
      <w:ind w:right="-2637" w:firstLine="993"/>
      <w:rPr>
        <w:i/>
        <w:sz w:val="18"/>
      </w:rPr>
    </w:pPr>
    <w:r w:rsidRPr="00C140D3">
      <w:rPr>
        <w:noProof/>
        <w:sz w:val="8"/>
      </w:rPr>
      <mc:AlternateContent>
        <mc:Choice Requires="wps">
          <w:drawing>
            <wp:anchor distT="0" distB="0" distL="114300" distR="114300" simplePos="0" relativeHeight="251656704" behindDoc="0" locked="0" layoutInCell="1" allowOverlap="1" wp14:anchorId="4D7EEFD7" wp14:editId="3955E2DB">
              <wp:simplePos x="0" y="0"/>
              <wp:positionH relativeFrom="column">
                <wp:posOffset>2540</wp:posOffset>
              </wp:positionH>
              <wp:positionV relativeFrom="paragraph">
                <wp:posOffset>-138761</wp:posOffset>
              </wp:positionV>
              <wp:extent cx="9242425" cy="0"/>
              <wp:effectExtent l="0" t="19050" r="15875" b="19050"/>
              <wp:wrapNone/>
              <wp:docPr id="10" name="Gerade Verbindung 10"/>
              <wp:cNvGraphicFramePr/>
              <a:graphic xmlns:a="http://schemas.openxmlformats.org/drawingml/2006/main">
                <a:graphicData uri="http://schemas.microsoft.com/office/word/2010/wordprocessingShape">
                  <wps:wsp>
                    <wps:cNvCnPr/>
                    <wps:spPr>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D394ABF" id="Gerade Verbindung 10" o:spid="_x0000_s1026" style="position:absolute;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" strokecolor="#ffc000" strokeweight="3pt">
              <v:stroke joinstyle="miter"/>
            </v:line>
          </w:pict>
        </mc:Fallback>
      </mc:AlternateContent>
    </w:r>
    <w:r w:rsidRPr="00C140D3">
      <w:rPr>
        <w:sz w:val="6"/>
      </w:rPr>
      <w:t xml:space="preserve"> </w:t>
    </w:r>
    <w:r w:rsidRPr="00C140D3">
      <w:rPr>
        <w:sz w:val="18"/>
      </w:rPr>
      <w:t>Modul B</w:t>
    </w:r>
    <w:r>
      <w:rPr>
        <w:sz w:val="18"/>
      </w:rPr>
      <w:t xml:space="preserve">2 </w:t>
    </w:r>
    <w:r w:rsidRPr="00C140D3">
      <w:rPr>
        <w:sz w:val="18"/>
      </w:rPr>
      <w:t xml:space="preserve">– </w:t>
    </w:r>
    <w:proofErr w:type="gramStart"/>
    <w:r>
      <w:rPr>
        <w:sz w:val="18"/>
      </w:rPr>
      <w:t>Internet</w:t>
    </w:r>
    <w:r w:rsidRPr="00C140D3">
      <w:rPr>
        <w:i/>
        <w:sz w:val="18"/>
      </w:rPr>
      <w:tab/>
    </w:r>
    <w:r w:rsidRPr="00C140D3">
      <w:rPr>
        <w:sz w:val="18"/>
      </w:rPr>
      <w:t>Seite</w:t>
    </w:r>
    <w:proofErr w:type="gramEnd"/>
    <w:r w:rsidRPr="00C140D3">
      <w:rPr>
        <w:sz w:val="18"/>
      </w:rPr>
      <w:t xml:space="preserve"> </w:t>
    </w:r>
    <w:r w:rsidRPr="00C140D3">
      <w:rPr>
        <w:bCs w:val="0"/>
        <w:sz w:val="18"/>
      </w:rPr>
      <w:fldChar w:fldCharType="begin"/>
    </w:r>
    <w:r w:rsidRPr="00C140D3">
      <w:rPr>
        <w:sz w:val="18"/>
      </w:rPr>
      <w:instrText>PAGE  \* Arabic  \* MERGEFORMAT</w:instrText>
    </w:r>
    <w:r w:rsidRPr="00C140D3">
      <w:rPr>
        <w:bCs w:val="0"/>
        <w:sz w:val="18"/>
      </w:rPr>
      <w:fldChar w:fldCharType="separate"/>
    </w:r>
    <w:r w:rsidR="00E34745">
      <w:rPr>
        <w:sz w:val="18"/>
      </w:rPr>
      <w:t>13</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E34745">
      <w:rPr>
        <w:sz w:val="18"/>
      </w:rPr>
      <w:t>16</w:t>
    </w:r>
    <w:r w:rsidRPr="00C140D3">
      <w:rPr>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E1557" w14:textId="77777777" w:rsidR="00DC7C7F" w:rsidRPr="007C0631" w:rsidRDefault="00DC7C7F" w:rsidP="007C0631">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72A03" w14:textId="7AB79A3F" w:rsidR="00DC7C7F" w:rsidRPr="000619A8" w:rsidRDefault="00A569E5" w:rsidP="000619A8">
    <w:pPr>
      <w:pStyle w:val="Kopfzeile"/>
      <w:tabs>
        <w:tab w:val="clear" w:pos="4536"/>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0800" behindDoc="0" locked="0" layoutInCell="1" allowOverlap="1" wp14:anchorId="14770056" wp14:editId="62D780F3">
              <wp:simplePos x="0" y="0"/>
              <wp:positionH relativeFrom="column">
                <wp:posOffset>5991225</wp:posOffset>
              </wp:positionH>
              <wp:positionV relativeFrom="paragraph">
                <wp:posOffset>-4449445</wp:posOffset>
              </wp:positionV>
              <wp:extent cx="328930" cy="4096385"/>
              <wp:effectExtent l="0" t="0" r="0" b="0"/>
              <wp:wrapNone/>
              <wp:docPr id="31" name="Gruppieren 31"/>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42"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34549A51" w14:textId="77777777" w:rsidR="00A569E5" w:rsidRDefault="00A569E5" w:rsidP="00A569E5">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43" name="Grafik 43"/>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14770056" id="Gruppieren 31" o:spid="_x0000_s1035" style="position:absolute;margin-left:471.75pt;margin-top:-350.35pt;width:25.9pt;height:322.55pt;z-index:251660800"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&#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10;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10;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&#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0TKcPrR7r6zS9tPeuD+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1wqQDrr/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cD6+sv1JfjQ3Lr6zKZovA2nuvr&#10;Np6n3DTn6+tCS6p0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0NevrNDWjjjIH6+s+a570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v3qVmmBXr6zAItR6Y2+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T6Y856c6+sx6qQOoc3r6zIttQqjDevrMUvDWZ7Y6+swUdCPmjb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jCuvrIwpbJi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j&#10;CuvrIwpbJi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h5+vrIedVvS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">
              <v:shapetype id="_x0000_t202" coordsize="21600,21600" o:spt="202" path="m,l,21600r21600,l21600,xe">
                <v:stroke joinstyle="miter"/>
                <v:path gradientshapeok="t" o:connecttype="rect"/>
              </v:shapetype>
              <v:shape id="Textfeld 2" o:spid="_x0000_s1036"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" stroked="f">
                <v:textbox>
                  <w:txbxContent>
                    <w:p w14:paraId="34549A51" w14:textId="77777777" w:rsidR="00A569E5" w:rsidRDefault="00A569E5" w:rsidP="00A569E5">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3" o:spid="_x0000_s1037"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">
                <v:imagedata r:id="rId2" o:title="" chromakey="#fefefe" recolortarget="#494949 [1446]"/>
              </v:shape>
            </v:group>
          </w:pict>
        </mc:Fallback>
      </mc:AlternateContent>
    </w:r>
    <w:r w:rsidR="00DC7C7F" w:rsidRPr="00C140D3">
      <w:rPr>
        <w:noProof/>
        <w:sz w:val="8"/>
      </w:rPr>
      <mc:AlternateContent>
        <mc:Choice Requires="wps">
          <w:drawing>
            <wp:anchor distT="0" distB="0" distL="114300" distR="114300" simplePos="0" relativeHeight="251655680" behindDoc="0" locked="0" layoutInCell="1" allowOverlap="1" wp14:anchorId="3153A08A" wp14:editId="72301300">
              <wp:simplePos x="0" y="0"/>
              <wp:positionH relativeFrom="column">
                <wp:posOffset>6985</wp:posOffset>
              </wp:positionH>
              <wp:positionV relativeFrom="paragraph">
                <wp:posOffset>-114244</wp:posOffset>
              </wp:positionV>
              <wp:extent cx="5604176" cy="0"/>
              <wp:effectExtent l="0" t="19050" r="15875" b="19050"/>
              <wp:wrapNone/>
              <wp:docPr id="12" name="Gerade Verbindung 12"/>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585DC598" id="Gerade Verbindung 12" o:spid="_x0000_s1026" style="position:absolute;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DC7C7F" w:rsidRPr="00C140D3">
      <w:rPr>
        <w:sz w:val="6"/>
      </w:rPr>
      <w:t xml:space="preserve"> </w:t>
    </w:r>
    <w:r w:rsidR="00DC7C7F" w:rsidRPr="00C140D3">
      <w:rPr>
        <w:sz w:val="18"/>
      </w:rPr>
      <w:t>Modul B</w:t>
    </w:r>
    <w:r w:rsidR="00DC7C7F">
      <w:rPr>
        <w:sz w:val="18"/>
      </w:rPr>
      <w:t xml:space="preserve">2 </w:t>
    </w:r>
    <w:r w:rsidR="00DC7C7F" w:rsidRPr="00C140D3">
      <w:rPr>
        <w:sz w:val="18"/>
      </w:rPr>
      <w:t xml:space="preserve">– </w:t>
    </w:r>
    <w:proofErr w:type="gramStart"/>
    <w:r w:rsidR="00DC7C7F">
      <w:rPr>
        <w:sz w:val="18"/>
      </w:rPr>
      <w:t>Internet</w:t>
    </w:r>
    <w:r w:rsidR="00DC7C7F" w:rsidRPr="00C140D3">
      <w:rPr>
        <w:i/>
        <w:sz w:val="18"/>
      </w:rPr>
      <w:tab/>
    </w:r>
    <w:r w:rsidR="00DC7C7F" w:rsidRPr="00C140D3">
      <w:rPr>
        <w:sz w:val="18"/>
      </w:rPr>
      <w:t>Seite</w:t>
    </w:r>
    <w:proofErr w:type="gramEnd"/>
    <w:r w:rsidR="00DC7C7F" w:rsidRPr="00C140D3">
      <w:rPr>
        <w:sz w:val="18"/>
      </w:rPr>
      <w:t xml:space="preserve"> </w:t>
    </w:r>
    <w:r w:rsidR="00DC7C7F" w:rsidRPr="00C140D3">
      <w:rPr>
        <w:bCs w:val="0"/>
        <w:sz w:val="18"/>
      </w:rPr>
      <w:fldChar w:fldCharType="begin"/>
    </w:r>
    <w:r w:rsidR="00DC7C7F" w:rsidRPr="00C140D3">
      <w:rPr>
        <w:sz w:val="18"/>
      </w:rPr>
      <w:instrText>PAGE  \* Arabic  \* MERGEFORMAT</w:instrText>
    </w:r>
    <w:r w:rsidR="00DC7C7F" w:rsidRPr="00C140D3">
      <w:rPr>
        <w:bCs w:val="0"/>
        <w:sz w:val="18"/>
      </w:rPr>
      <w:fldChar w:fldCharType="separate"/>
    </w:r>
    <w:r w:rsidR="00E34745">
      <w:rPr>
        <w:sz w:val="18"/>
      </w:rPr>
      <w:t>16</w:t>
    </w:r>
    <w:r w:rsidR="00DC7C7F" w:rsidRPr="00C140D3">
      <w:rPr>
        <w:bCs w:val="0"/>
        <w:sz w:val="18"/>
      </w:rPr>
      <w:fldChar w:fldCharType="end"/>
    </w:r>
    <w:r w:rsidR="00DC7C7F" w:rsidRPr="00C140D3">
      <w:rPr>
        <w:sz w:val="18"/>
      </w:rPr>
      <w:t xml:space="preserve"> von </w:t>
    </w:r>
    <w:r w:rsidR="00DC7C7F" w:rsidRPr="00C140D3">
      <w:rPr>
        <w:sz w:val="18"/>
      </w:rPr>
      <w:fldChar w:fldCharType="begin"/>
    </w:r>
    <w:r w:rsidR="00DC7C7F" w:rsidRPr="00C140D3">
      <w:rPr>
        <w:sz w:val="18"/>
      </w:rPr>
      <w:instrText>NUMPAGES  \* Arabic  \* MERGEFORMAT</w:instrText>
    </w:r>
    <w:r w:rsidR="00DC7C7F" w:rsidRPr="00C140D3">
      <w:rPr>
        <w:sz w:val="18"/>
      </w:rPr>
      <w:fldChar w:fldCharType="separate"/>
    </w:r>
    <w:r w:rsidR="00E34745">
      <w:rPr>
        <w:sz w:val="18"/>
      </w:rPr>
      <w:t>16</w:t>
    </w:r>
    <w:r w:rsidR="00DC7C7F"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BBB998" w14:textId="77777777" w:rsidR="003A20ED" w:rsidRDefault="003A20ED" w:rsidP="00DD6851">
      <w:r>
        <w:separator/>
      </w:r>
    </w:p>
  </w:footnote>
  <w:footnote w:type="continuationSeparator" w:id="0">
    <w:p w14:paraId="67837C3D" w14:textId="77777777" w:rsidR="003A20ED" w:rsidRDefault="003A20ED"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07781" w14:textId="3B693D7B" w:rsidR="00DC7C7F" w:rsidRPr="00BC02A0" w:rsidRDefault="000525F8" w:rsidP="00BC02A0">
    <w:pPr>
      <w:pStyle w:val="Kopfzeile"/>
      <w:tabs>
        <w:tab w:val="clear" w:pos="4536"/>
        <w:tab w:val="clear" w:pos="9072"/>
      </w:tabs>
      <w:spacing w:line="360" w:lineRule="auto"/>
      <w:jc w:val="right"/>
    </w:pPr>
    <w:r>
      <w:rPr>
        <w:noProof/>
      </w:rPr>
      <w:drawing>
        <wp:anchor distT="0" distB="0" distL="114300" distR="114300" simplePos="0" relativeHeight="251641856" behindDoc="1" locked="0" layoutInCell="1" allowOverlap="1" wp14:anchorId="2A69AE09" wp14:editId="40539DBF">
          <wp:simplePos x="0" y="0"/>
          <wp:positionH relativeFrom="column">
            <wp:posOffset>13970</wp:posOffset>
          </wp:positionH>
          <wp:positionV relativeFrom="paragraph">
            <wp:posOffset>75565</wp:posOffset>
          </wp:positionV>
          <wp:extent cx="1108075" cy="419100"/>
          <wp:effectExtent l="0" t="0" r="0" b="0"/>
          <wp:wrapTight wrapText="bothSides">
            <wp:wrapPolygon edited="0">
              <wp:start x="0" y="0"/>
              <wp:lineTo x="0" y="20618"/>
              <wp:lineTo x="21167" y="20618"/>
              <wp:lineTo x="21167" y="0"/>
              <wp:lineTo x="0" y="0"/>
            </wp:wrapPolygon>
          </wp:wrapTight>
          <wp:docPr id="21" name="Grafik 2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ür cc lizenz urheberrech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8075" cy="419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7C7F">
      <w:rPr>
        <w:noProof/>
      </w:rPr>
      <mc:AlternateContent>
        <mc:Choice Requires="wps">
          <w:drawing>
            <wp:anchor distT="0" distB="0" distL="114300" distR="114300" simplePos="0" relativeHeight="251640832" behindDoc="0" locked="0" layoutInCell="1" allowOverlap="1" wp14:anchorId="00176BF1" wp14:editId="2EECCF24">
              <wp:simplePos x="0" y="0"/>
              <wp:positionH relativeFrom="page">
                <wp:posOffset>967740</wp:posOffset>
              </wp:positionH>
              <wp:positionV relativeFrom="paragraph">
                <wp:posOffset>503885</wp:posOffset>
              </wp:positionV>
              <wp:extent cx="5610225" cy="0"/>
              <wp:effectExtent l="0" t="19050" r="9525" b="38100"/>
              <wp:wrapNone/>
              <wp:docPr id="15" name="Gerader Verbinder 15"/>
              <wp:cNvGraphicFramePr/>
              <a:graphic xmlns:a="http://schemas.openxmlformats.org/drawingml/2006/main">
                <a:graphicData uri="http://schemas.microsoft.com/office/word/2010/wordprocessingShape">
                  <wps:wsp>
                    <wps:cNvCnPr/>
                    <wps:spPr>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6FD0FE1" id="Gerader Verbinder 15" o:spid="_x0000_s1026" style="position:absolute;z-index:2516408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" strokecolor="#ffc000" strokeweight="4pt">
              <v:stroke joinstyle="miter"/>
              <w10:wrap anchorx="page"/>
            </v:line>
          </w:pict>
        </mc:Fallback>
      </mc:AlternateContent>
    </w:r>
    <w:r w:rsidR="007C2BB8">
      <w:rPr>
        <w:noProof/>
      </w:rPr>
      <w:drawing>
        <wp:inline distT="0" distB="0" distL="0" distR="0" wp14:anchorId="4F686861" wp14:editId="73794320">
          <wp:extent cx="1981200" cy="574378"/>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2"/>
                  <a:stretch>
                    <a:fillRect/>
                  </a:stretch>
                </pic:blipFill>
                <pic:spPr>
                  <a:xfrm>
                    <a:off x="0" y="0"/>
                    <a:ext cx="2071652" cy="600601"/>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813C6" w14:textId="658A57C1" w:rsidR="00DC7C7F" w:rsidRPr="006B0FE2" w:rsidRDefault="00A569E5" w:rsidP="006B0FE2">
    <w:pPr>
      <w:pStyle w:val="Kopfzeile"/>
    </w:pPr>
    <w:r>
      <w:rPr>
        <w:rFonts w:ascii="Times New Roman" w:hAnsi="Times New Roman" w:cs="Times New Roman"/>
        <w:bCs w:val="0"/>
        <w:noProof/>
        <w:sz w:val="24"/>
        <w:szCs w:val="24"/>
      </w:rPr>
      <mc:AlternateContent>
        <mc:Choice Requires="wpg">
          <w:drawing>
            <wp:anchor distT="0" distB="0" distL="114300" distR="114300" simplePos="0" relativeHeight="251658752" behindDoc="0" locked="0" layoutInCell="1" allowOverlap="1" wp14:anchorId="5CF69D5A" wp14:editId="4DD35AEA">
              <wp:simplePos x="0" y="0"/>
              <wp:positionH relativeFrom="column">
                <wp:posOffset>9439275</wp:posOffset>
              </wp:positionH>
              <wp:positionV relativeFrom="paragraph">
                <wp:posOffset>2284730</wp:posOffset>
              </wp:positionV>
              <wp:extent cx="328930" cy="4096385"/>
              <wp:effectExtent l="0" t="0" r="0" b="0"/>
              <wp:wrapNone/>
              <wp:docPr id="13" name="Gruppieren 13"/>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3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7BFF7E1A" w14:textId="77777777" w:rsidR="00A569E5" w:rsidRDefault="00A569E5" w:rsidP="00A569E5">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40" name="Grafik 4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CF69D5A" id="Gruppieren 13" o:spid="_x0000_s1032" style="position:absolute;margin-left:743.25pt;margin-top:179.9pt;width:25.9pt;height:322.55pt;z-index:251658752"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w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10;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10;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&#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">
              <v:shapetype id="_x0000_t202" coordsize="21600,21600" o:spt="202" path="m,l,21600r21600,l21600,xe">
                <v:stroke joinstyle="miter"/>
                <v:path gradientshapeok="t" o:connecttype="rect"/>
              </v:shapetype>
              <v:shape id="Textfeld 2" o:spid="_x0000_s1033"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" stroked="f">
                <v:textbox>
                  <w:txbxContent>
                    <w:p w14:paraId="7BFF7E1A" w14:textId="77777777" w:rsidR="00A569E5" w:rsidRDefault="00A569E5" w:rsidP="00A569E5">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0" o:spid="_x0000_s1034"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37vQAAANsAAAAPAAAAZHJzL2Rvd25yZXYueG1sRE+7CsIw&#10;FN0F/yFcwU1TR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H7aN+70AAADbAAAADwAAAAAAAAAA&#10;AAAAAAAHAgAAZHJzL2Rvd25yZXYueG1sUEsFBgAAAAADAAMAtwAAAPECAAAAAA==&#10;">
                <v:imagedata r:id="rId2" o:title="" chromakey="#fefefe" recolortarget="#494949 [1446]"/>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DF962" w14:textId="77777777" w:rsidR="00DC7C7F" w:rsidRPr="007C0631" w:rsidRDefault="00DC7C7F" w:rsidP="007C0631">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9718" w14:textId="763F723D" w:rsidR="00DC7C7F" w:rsidRPr="000619A8" w:rsidRDefault="00DC7C7F" w:rsidP="000619A8">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A4A43"/>
    <w:multiLevelType w:val="hybridMultilevel"/>
    <w:tmpl w:val="71C629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8097894"/>
    <w:multiLevelType w:val="hybridMultilevel"/>
    <w:tmpl w:val="142C57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32C2579"/>
    <w:multiLevelType w:val="multilevel"/>
    <w:tmpl w:val="3CF4EA76"/>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482775B"/>
    <w:multiLevelType w:val="multilevel"/>
    <w:tmpl w:val="8DB27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D0B618C"/>
    <w:multiLevelType w:val="hybridMultilevel"/>
    <w:tmpl w:val="0C789E40"/>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3DD56BC"/>
    <w:multiLevelType w:val="hybridMultilevel"/>
    <w:tmpl w:val="7AD831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8FC255A"/>
    <w:multiLevelType w:val="hybridMultilevel"/>
    <w:tmpl w:val="AC8865F4"/>
    <w:lvl w:ilvl="0" w:tplc="968C17C6">
      <w:start w:val="1"/>
      <w:numFmt w:val="bullet"/>
      <w:pStyle w:val="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D707837"/>
    <w:multiLevelType w:val="hybridMultilevel"/>
    <w:tmpl w:val="FCD4F108"/>
    <w:lvl w:ilvl="0" w:tplc="5C440BE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8F90004"/>
    <w:multiLevelType w:val="hybridMultilevel"/>
    <w:tmpl w:val="8BC69246"/>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10" w15:restartNumberingAfterBreak="0">
    <w:nsid w:val="65B4006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15:restartNumberingAfterBreak="0">
    <w:nsid w:val="6E103B67"/>
    <w:multiLevelType w:val="hybridMultilevel"/>
    <w:tmpl w:val="2CA62F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4301636"/>
    <w:multiLevelType w:val="hybridMultilevel"/>
    <w:tmpl w:val="7E1EE6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74972289"/>
    <w:multiLevelType w:val="hybridMultilevel"/>
    <w:tmpl w:val="2690C2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76A60BD7"/>
    <w:multiLevelType w:val="hybridMultilevel"/>
    <w:tmpl w:val="C716155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7C274392"/>
    <w:multiLevelType w:val="hybridMultilevel"/>
    <w:tmpl w:val="F228A0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EFB3F0C"/>
    <w:multiLevelType w:val="hybridMultilevel"/>
    <w:tmpl w:val="BDE47E28"/>
    <w:lvl w:ilvl="0" w:tplc="FBCC8514">
      <w:start w:val="12"/>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877354427">
    <w:abstractNumId w:val="14"/>
  </w:num>
  <w:num w:numId="2" w16cid:durableId="2037191420">
    <w:abstractNumId w:val="6"/>
  </w:num>
  <w:num w:numId="3" w16cid:durableId="2518323">
    <w:abstractNumId w:val="4"/>
  </w:num>
  <w:num w:numId="4" w16cid:durableId="1686246504">
    <w:abstractNumId w:val="16"/>
  </w:num>
  <w:num w:numId="5" w16cid:durableId="2011522382">
    <w:abstractNumId w:val="7"/>
  </w:num>
  <w:num w:numId="6" w16cid:durableId="843401164">
    <w:abstractNumId w:val="0"/>
  </w:num>
  <w:num w:numId="7" w16cid:durableId="1773168105">
    <w:abstractNumId w:val="5"/>
  </w:num>
  <w:num w:numId="8" w16cid:durableId="1025517695">
    <w:abstractNumId w:val="3"/>
  </w:num>
  <w:num w:numId="9" w16cid:durableId="1460954011">
    <w:abstractNumId w:val="3"/>
  </w:num>
  <w:num w:numId="10" w16cid:durableId="15934803">
    <w:abstractNumId w:val="2"/>
  </w:num>
  <w:num w:numId="11" w16cid:durableId="1183787085">
    <w:abstractNumId w:val="3"/>
  </w:num>
  <w:num w:numId="12" w16cid:durableId="189418422">
    <w:abstractNumId w:val="3"/>
  </w:num>
  <w:num w:numId="13" w16cid:durableId="1817451812">
    <w:abstractNumId w:val="8"/>
  </w:num>
  <w:num w:numId="14" w16cid:durableId="1118447458">
    <w:abstractNumId w:val="10"/>
  </w:num>
  <w:num w:numId="15" w16cid:durableId="945623069">
    <w:abstractNumId w:val="12"/>
  </w:num>
  <w:num w:numId="16" w16cid:durableId="1096098847">
    <w:abstractNumId w:val="9"/>
  </w:num>
  <w:num w:numId="17" w16cid:durableId="2031838551">
    <w:abstractNumId w:val="1"/>
  </w:num>
  <w:num w:numId="18" w16cid:durableId="1855991272">
    <w:abstractNumId w:val="13"/>
  </w:num>
  <w:num w:numId="19" w16cid:durableId="1306472941">
    <w:abstractNumId w:val="15"/>
  </w:num>
  <w:num w:numId="20" w16cid:durableId="1810049340">
    <w:abstractNumId w:val="1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ra Diethelm">
    <w15:presenceInfo w15:providerId="Windows Live" w15:userId="aa756e1db070d3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9"/>
  <w:proofState w:spelling="clean" w:grammar="clean"/>
  <w:trackRevisions/>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051DA"/>
    <w:rsid w:val="00020AFA"/>
    <w:rsid w:val="000217D2"/>
    <w:rsid w:val="000372BD"/>
    <w:rsid w:val="00043DA4"/>
    <w:rsid w:val="00046D93"/>
    <w:rsid w:val="0005228D"/>
    <w:rsid w:val="000525F8"/>
    <w:rsid w:val="0005425A"/>
    <w:rsid w:val="00054D49"/>
    <w:rsid w:val="000610FE"/>
    <w:rsid w:val="000619A8"/>
    <w:rsid w:val="000644BD"/>
    <w:rsid w:val="00085522"/>
    <w:rsid w:val="00085F62"/>
    <w:rsid w:val="0009184A"/>
    <w:rsid w:val="00092265"/>
    <w:rsid w:val="000B6DFB"/>
    <w:rsid w:val="000B6F96"/>
    <w:rsid w:val="000C1C6A"/>
    <w:rsid w:val="000C295A"/>
    <w:rsid w:val="000D3664"/>
    <w:rsid w:val="000E3853"/>
    <w:rsid w:val="000E5088"/>
    <w:rsid w:val="000E5ADE"/>
    <w:rsid w:val="000F1894"/>
    <w:rsid w:val="001273CE"/>
    <w:rsid w:val="00133C25"/>
    <w:rsid w:val="00151C7B"/>
    <w:rsid w:val="00152FC3"/>
    <w:rsid w:val="0019521C"/>
    <w:rsid w:val="00197A4F"/>
    <w:rsid w:val="001B240D"/>
    <w:rsid w:val="001B596C"/>
    <w:rsid w:val="001D2EAB"/>
    <w:rsid w:val="001F23D0"/>
    <w:rsid w:val="001F617F"/>
    <w:rsid w:val="00217A4A"/>
    <w:rsid w:val="00255265"/>
    <w:rsid w:val="00270D99"/>
    <w:rsid w:val="002814A2"/>
    <w:rsid w:val="00283070"/>
    <w:rsid w:val="00297FA0"/>
    <w:rsid w:val="002A20E6"/>
    <w:rsid w:val="002E2CE4"/>
    <w:rsid w:val="00301C2E"/>
    <w:rsid w:val="00311F98"/>
    <w:rsid w:val="00312766"/>
    <w:rsid w:val="00333399"/>
    <w:rsid w:val="003336E8"/>
    <w:rsid w:val="00342B12"/>
    <w:rsid w:val="00355BB5"/>
    <w:rsid w:val="003676A1"/>
    <w:rsid w:val="003733A5"/>
    <w:rsid w:val="003777C2"/>
    <w:rsid w:val="003A20ED"/>
    <w:rsid w:val="003A752B"/>
    <w:rsid w:val="003D0C10"/>
    <w:rsid w:val="003D1571"/>
    <w:rsid w:val="003D481A"/>
    <w:rsid w:val="003E0B82"/>
    <w:rsid w:val="003F657D"/>
    <w:rsid w:val="00402C77"/>
    <w:rsid w:val="00424F90"/>
    <w:rsid w:val="00434D7E"/>
    <w:rsid w:val="004465F8"/>
    <w:rsid w:val="00452252"/>
    <w:rsid w:val="00454810"/>
    <w:rsid w:val="00466EE1"/>
    <w:rsid w:val="004670A5"/>
    <w:rsid w:val="004726FB"/>
    <w:rsid w:val="00473AD1"/>
    <w:rsid w:val="004833AA"/>
    <w:rsid w:val="004913F4"/>
    <w:rsid w:val="004A12B8"/>
    <w:rsid w:val="004A13F2"/>
    <w:rsid w:val="004B27BE"/>
    <w:rsid w:val="004C13F1"/>
    <w:rsid w:val="004F0644"/>
    <w:rsid w:val="004F25AF"/>
    <w:rsid w:val="004F3FA8"/>
    <w:rsid w:val="005034A3"/>
    <w:rsid w:val="005125D4"/>
    <w:rsid w:val="0051659F"/>
    <w:rsid w:val="005307B8"/>
    <w:rsid w:val="00542AD0"/>
    <w:rsid w:val="00546799"/>
    <w:rsid w:val="00561DFF"/>
    <w:rsid w:val="00563768"/>
    <w:rsid w:val="00564009"/>
    <w:rsid w:val="00565620"/>
    <w:rsid w:val="005714BE"/>
    <w:rsid w:val="005769F8"/>
    <w:rsid w:val="005900D0"/>
    <w:rsid w:val="00596AC6"/>
    <w:rsid w:val="00597BCB"/>
    <w:rsid w:val="005B7E08"/>
    <w:rsid w:val="005C0A9C"/>
    <w:rsid w:val="005C1D89"/>
    <w:rsid w:val="005D3475"/>
    <w:rsid w:val="005E7383"/>
    <w:rsid w:val="00602255"/>
    <w:rsid w:val="006062B3"/>
    <w:rsid w:val="00613460"/>
    <w:rsid w:val="00641001"/>
    <w:rsid w:val="00642E99"/>
    <w:rsid w:val="006562E0"/>
    <w:rsid w:val="006612D9"/>
    <w:rsid w:val="00666708"/>
    <w:rsid w:val="00687E25"/>
    <w:rsid w:val="006A4AC6"/>
    <w:rsid w:val="006B0FE2"/>
    <w:rsid w:val="006B1729"/>
    <w:rsid w:val="006D6BBF"/>
    <w:rsid w:val="006F1D89"/>
    <w:rsid w:val="00721782"/>
    <w:rsid w:val="00723B4E"/>
    <w:rsid w:val="007342D2"/>
    <w:rsid w:val="0074218E"/>
    <w:rsid w:val="007576CB"/>
    <w:rsid w:val="00764260"/>
    <w:rsid w:val="00764FA5"/>
    <w:rsid w:val="00775017"/>
    <w:rsid w:val="00781235"/>
    <w:rsid w:val="00781F13"/>
    <w:rsid w:val="007900E2"/>
    <w:rsid w:val="00790C97"/>
    <w:rsid w:val="00794FDA"/>
    <w:rsid w:val="007A07A6"/>
    <w:rsid w:val="007A0E3A"/>
    <w:rsid w:val="007A521C"/>
    <w:rsid w:val="007B1730"/>
    <w:rsid w:val="007C0631"/>
    <w:rsid w:val="007C2BB8"/>
    <w:rsid w:val="007C7FB6"/>
    <w:rsid w:val="007D4E11"/>
    <w:rsid w:val="007E19E0"/>
    <w:rsid w:val="007F133F"/>
    <w:rsid w:val="0080519D"/>
    <w:rsid w:val="0081126A"/>
    <w:rsid w:val="00817085"/>
    <w:rsid w:val="0081748B"/>
    <w:rsid w:val="0082646F"/>
    <w:rsid w:val="0082673E"/>
    <w:rsid w:val="008306C3"/>
    <w:rsid w:val="00830E72"/>
    <w:rsid w:val="0083543F"/>
    <w:rsid w:val="008430CF"/>
    <w:rsid w:val="008717D7"/>
    <w:rsid w:val="00883BFA"/>
    <w:rsid w:val="008851A3"/>
    <w:rsid w:val="00886097"/>
    <w:rsid w:val="00887A29"/>
    <w:rsid w:val="008B12FD"/>
    <w:rsid w:val="008C0A8D"/>
    <w:rsid w:val="008C5E1A"/>
    <w:rsid w:val="008D4E72"/>
    <w:rsid w:val="008D6BDA"/>
    <w:rsid w:val="00920169"/>
    <w:rsid w:val="0094098C"/>
    <w:rsid w:val="009432CE"/>
    <w:rsid w:val="00967BFC"/>
    <w:rsid w:val="009727F4"/>
    <w:rsid w:val="009750C4"/>
    <w:rsid w:val="009929BE"/>
    <w:rsid w:val="00993C42"/>
    <w:rsid w:val="009A0C4B"/>
    <w:rsid w:val="009A2BE9"/>
    <w:rsid w:val="009B3BAC"/>
    <w:rsid w:val="009B51C2"/>
    <w:rsid w:val="009C029F"/>
    <w:rsid w:val="009C1682"/>
    <w:rsid w:val="009C729D"/>
    <w:rsid w:val="009E0487"/>
    <w:rsid w:val="009E3646"/>
    <w:rsid w:val="009E6885"/>
    <w:rsid w:val="00A06F03"/>
    <w:rsid w:val="00A07D59"/>
    <w:rsid w:val="00A11D14"/>
    <w:rsid w:val="00A16667"/>
    <w:rsid w:val="00A20A9C"/>
    <w:rsid w:val="00A24E85"/>
    <w:rsid w:val="00A34B77"/>
    <w:rsid w:val="00A5478E"/>
    <w:rsid w:val="00A55669"/>
    <w:rsid w:val="00A562B0"/>
    <w:rsid w:val="00A569E5"/>
    <w:rsid w:val="00A57A66"/>
    <w:rsid w:val="00A6320F"/>
    <w:rsid w:val="00A82A64"/>
    <w:rsid w:val="00A94FD1"/>
    <w:rsid w:val="00A95475"/>
    <w:rsid w:val="00AA2DA3"/>
    <w:rsid w:val="00AA2DED"/>
    <w:rsid w:val="00AB3529"/>
    <w:rsid w:val="00AC7CAA"/>
    <w:rsid w:val="00AD1EB7"/>
    <w:rsid w:val="00AD55DD"/>
    <w:rsid w:val="00AE142E"/>
    <w:rsid w:val="00AF0A2E"/>
    <w:rsid w:val="00AF1502"/>
    <w:rsid w:val="00AF6BE6"/>
    <w:rsid w:val="00B01F71"/>
    <w:rsid w:val="00B0360B"/>
    <w:rsid w:val="00B11F87"/>
    <w:rsid w:val="00B16FE0"/>
    <w:rsid w:val="00B225ED"/>
    <w:rsid w:val="00B33EC0"/>
    <w:rsid w:val="00B515F4"/>
    <w:rsid w:val="00B5558A"/>
    <w:rsid w:val="00B5758B"/>
    <w:rsid w:val="00B81560"/>
    <w:rsid w:val="00BB53E3"/>
    <w:rsid w:val="00BC02A0"/>
    <w:rsid w:val="00BC4FE2"/>
    <w:rsid w:val="00BD65A5"/>
    <w:rsid w:val="00BE0278"/>
    <w:rsid w:val="00BE21DA"/>
    <w:rsid w:val="00BE3C78"/>
    <w:rsid w:val="00BF00E1"/>
    <w:rsid w:val="00BF334D"/>
    <w:rsid w:val="00C0628B"/>
    <w:rsid w:val="00C108ED"/>
    <w:rsid w:val="00C11753"/>
    <w:rsid w:val="00C164C9"/>
    <w:rsid w:val="00C17980"/>
    <w:rsid w:val="00C279F2"/>
    <w:rsid w:val="00C46A0F"/>
    <w:rsid w:val="00C576BD"/>
    <w:rsid w:val="00C676AE"/>
    <w:rsid w:val="00C70A71"/>
    <w:rsid w:val="00C86335"/>
    <w:rsid w:val="00CA0A3A"/>
    <w:rsid w:val="00CA533E"/>
    <w:rsid w:val="00CB0956"/>
    <w:rsid w:val="00CB3668"/>
    <w:rsid w:val="00D00F9D"/>
    <w:rsid w:val="00D0245B"/>
    <w:rsid w:val="00D309E1"/>
    <w:rsid w:val="00D316D8"/>
    <w:rsid w:val="00D44335"/>
    <w:rsid w:val="00D52F00"/>
    <w:rsid w:val="00D650AC"/>
    <w:rsid w:val="00D679A6"/>
    <w:rsid w:val="00D70FCD"/>
    <w:rsid w:val="00DC7C7F"/>
    <w:rsid w:val="00DD6851"/>
    <w:rsid w:val="00E0710D"/>
    <w:rsid w:val="00E233F9"/>
    <w:rsid w:val="00E23B66"/>
    <w:rsid w:val="00E24D25"/>
    <w:rsid w:val="00E26ADF"/>
    <w:rsid w:val="00E27202"/>
    <w:rsid w:val="00E34745"/>
    <w:rsid w:val="00E46849"/>
    <w:rsid w:val="00E55481"/>
    <w:rsid w:val="00E60ECD"/>
    <w:rsid w:val="00E66EAC"/>
    <w:rsid w:val="00E66EDA"/>
    <w:rsid w:val="00E722EA"/>
    <w:rsid w:val="00E931D4"/>
    <w:rsid w:val="00EC10E2"/>
    <w:rsid w:val="00EC2D49"/>
    <w:rsid w:val="00EC2E19"/>
    <w:rsid w:val="00ED0D78"/>
    <w:rsid w:val="00ED0DE7"/>
    <w:rsid w:val="00EE2DD2"/>
    <w:rsid w:val="00EF5091"/>
    <w:rsid w:val="00EF7DA6"/>
    <w:rsid w:val="00F05E7E"/>
    <w:rsid w:val="00F14841"/>
    <w:rsid w:val="00F23635"/>
    <w:rsid w:val="00F2451A"/>
    <w:rsid w:val="00F24DEC"/>
    <w:rsid w:val="00F41B03"/>
    <w:rsid w:val="00F513F7"/>
    <w:rsid w:val="00F67114"/>
    <w:rsid w:val="00F715E0"/>
    <w:rsid w:val="00F740E9"/>
    <w:rsid w:val="00F762B7"/>
    <w:rsid w:val="00F90343"/>
    <w:rsid w:val="00F9709F"/>
    <w:rsid w:val="00FC2325"/>
    <w:rsid w:val="00FD2721"/>
    <w:rsid w:val="00FD4EA9"/>
    <w:rsid w:val="00FE57C8"/>
    <w:rsid w:val="00FE5E80"/>
    <w:rsid w:val="00FF6595"/>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9B4D700"/>
  <w15:docId w15:val="{2F82151B-E18D-44FB-A826-58842A118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aliases w:val="WF-Standard"/>
    <w:qFormat/>
    <w:rsid w:val="000619A8"/>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E23B66"/>
    <w:pPr>
      <w:keepNext/>
      <w:keepLines/>
      <w:numPr>
        <w:numId w:val="14"/>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0619A8"/>
    <w:pPr>
      <w:keepNext/>
      <w:keepLines/>
      <w:numPr>
        <w:ilvl w:val="1"/>
        <w:numId w:val="14"/>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0619A8"/>
    <w:pPr>
      <w:keepNext/>
      <w:keepLines/>
      <w:numPr>
        <w:ilvl w:val="2"/>
        <w:numId w:val="14"/>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E46849"/>
    <w:pPr>
      <w:keepNext/>
      <w:keepLines/>
      <w:numPr>
        <w:ilvl w:val="3"/>
        <w:numId w:val="14"/>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14"/>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14"/>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14"/>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14"/>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1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E46849"/>
    <w:pPr>
      <w:spacing w:after="240" w:line="240" w:lineRule="auto"/>
      <w:contextualSpacing/>
      <w:jc w:val="center"/>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E46849"/>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E46849"/>
    <w:pPr>
      <w:numPr>
        <w:ilvl w:val="1"/>
      </w:numPr>
      <w:jc w:val="center"/>
    </w:pPr>
    <w:rPr>
      <w:i/>
      <w:spacing w:val="10"/>
      <w:sz w:val="40"/>
    </w:rPr>
  </w:style>
  <w:style w:type="character" w:customStyle="1" w:styleId="UntertitelZchn">
    <w:name w:val="Untertitel Zchn"/>
    <w:basedOn w:val="Absatz-Standardschriftart"/>
    <w:link w:val="Untertitel"/>
    <w:uiPriority w:val="11"/>
    <w:rsid w:val="00E46849"/>
    <w:rPr>
      <w:i/>
      <w:spacing w:val="10"/>
      <w:sz w:val="40"/>
    </w:rPr>
  </w:style>
  <w:style w:type="character" w:customStyle="1" w:styleId="berschrift1Zchn">
    <w:name w:val="Überschrift 1 Zchn"/>
    <w:aliases w:val="WF-Überschrift 1 Zchn"/>
    <w:basedOn w:val="Absatz-Standardschriftart"/>
    <w:link w:val="berschrift1"/>
    <w:uiPriority w:val="9"/>
    <w:rsid w:val="00E23B66"/>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sid w:val="000619A8"/>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0619A8"/>
    <w:pPr>
      <w:spacing w:before="120" w:after="120"/>
      <w:ind w:left="720"/>
    </w:pPr>
  </w:style>
  <w:style w:type="character" w:customStyle="1" w:styleId="berschrift3Zchn">
    <w:name w:val="Überschrift 3 Zchn"/>
    <w:aliases w:val="WF-Überschrift 3 Zchn"/>
    <w:basedOn w:val="Absatz-Standardschriftart"/>
    <w:link w:val="berschrift3"/>
    <w:uiPriority w:val="9"/>
    <w:rsid w:val="000619A8"/>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676A1"/>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DC7C7F"/>
    <w:pPr>
      <w:tabs>
        <w:tab w:val="left" w:pos="440"/>
        <w:tab w:val="right" w:leader="dot" w:pos="8834"/>
      </w:tabs>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character" w:styleId="Kommentarzeichen">
    <w:name w:val="annotation reference"/>
    <w:basedOn w:val="Absatz-Standardschriftart"/>
    <w:uiPriority w:val="99"/>
    <w:semiHidden/>
    <w:unhideWhenUsed/>
    <w:rsid w:val="00723B4E"/>
    <w:rPr>
      <w:sz w:val="16"/>
      <w:szCs w:val="16"/>
    </w:rPr>
  </w:style>
  <w:style w:type="paragraph" w:styleId="Kommentartext">
    <w:name w:val="annotation text"/>
    <w:basedOn w:val="Standard"/>
    <w:link w:val="KommentartextZchn"/>
    <w:uiPriority w:val="99"/>
    <w:semiHidden/>
    <w:unhideWhenUsed/>
    <w:rsid w:val="00723B4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23B4E"/>
    <w:rPr>
      <w:sz w:val="20"/>
      <w:szCs w:val="20"/>
    </w:rPr>
  </w:style>
  <w:style w:type="paragraph" w:styleId="Kommentarthema">
    <w:name w:val="annotation subject"/>
    <w:basedOn w:val="Kommentartext"/>
    <w:next w:val="Kommentartext"/>
    <w:link w:val="KommentarthemaZchn"/>
    <w:uiPriority w:val="99"/>
    <w:semiHidden/>
    <w:unhideWhenUsed/>
    <w:rsid w:val="00723B4E"/>
    <w:rPr>
      <w:b/>
      <w:bCs w:val="0"/>
    </w:rPr>
  </w:style>
  <w:style w:type="character" w:customStyle="1" w:styleId="KommentarthemaZchn">
    <w:name w:val="Kommentarthema Zchn"/>
    <w:basedOn w:val="KommentartextZchn"/>
    <w:link w:val="Kommentarthema"/>
    <w:uiPriority w:val="99"/>
    <w:semiHidden/>
    <w:rsid w:val="00723B4E"/>
    <w:rPr>
      <w:b/>
      <w:bCs/>
      <w:sz w:val="20"/>
      <w:szCs w:val="20"/>
    </w:rPr>
  </w:style>
  <w:style w:type="paragraph" w:styleId="Funotentext">
    <w:name w:val="footnote text"/>
    <w:basedOn w:val="Standard"/>
    <w:link w:val="FunotentextZchn"/>
    <w:uiPriority w:val="99"/>
    <w:semiHidden/>
    <w:unhideWhenUsed/>
    <w:rsid w:val="00817085"/>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17085"/>
    <w:rPr>
      <w:sz w:val="20"/>
      <w:szCs w:val="20"/>
    </w:rPr>
  </w:style>
  <w:style w:type="character" w:styleId="Funotenzeichen">
    <w:name w:val="footnote reference"/>
    <w:basedOn w:val="Absatz-Standardschriftart"/>
    <w:uiPriority w:val="99"/>
    <w:semiHidden/>
    <w:unhideWhenUsed/>
    <w:rsid w:val="00817085"/>
    <w:rPr>
      <w:vertAlign w:val="superscript"/>
    </w:rPr>
  </w:style>
  <w:style w:type="paragraph" w:customStyle="1" w:styleId="Listenabsatz-1-facherZeilenabstand">
    <w:name w:val="Listenabsatz - 1-facher Zeilenabstand"/>
    <w:basedOn w:val="Listenabsatz"/>
    <w:link w:val="Listenabsatz-1-facherZeilenabstandZchn"/>
    <w:qFormat/>
    <w:rsid w:val="0081748B"/>
    <w:pPr>
      <w:numPr>
        <w:numId w:val="2"/>
      </w:numPr>
      <w:spacing w:line="276" w:lineRule="auto"/>
      <w:ind w:left="714" w:hanging="357"/>
    </w:pPr>
  </w:style>
  <w:style w:type="character" w:customStyle="1" w:styleId="ListenabsatzZchn">
    <w:name w:val="Listenabsatz Zchn"/>
    <w:aliases w:val="WF-Listenabsatz Zchn"/>
    <w:basedOn w:val="Absatz-Standardschriftart"/>
    <w:link w:val="Listenabsatz"/>
    <w:uiPriority w:val="34"/>
    <w:rsid w:val="000619A8"/>
    <w:rPr>
      <w:rFonts w:ascii="Helvetica 45" w:hAnsi="Helvetica 45"/>
      <w:bCs/>
      <w:noProof/>
      <w:sz w:val="21"/>
      <w:lang w:eastAsia="de-DE"/>
    </w:rPr>
  </w:style>
  <w:style w:type="character" w:customStyle="1" w:styleId="Listenabsatz-1-facherZeilenabstandZchn">
    <w:name w:val="Listenabsatz - 1-facher Zeilenabstand Zchn"/>
    <w:basedOn w:val="ListenabsatzZchn"/>
    <w:link w:val="Listenabsatz-1-facherZeilenabstand"/>
    <w:rsid w:val="0081748B"/>
    <w:rPr>
      <w:rFonts w:ascii="Helvetica 45" w:hAnsi="Helvetica 45"/>
      <w:bCs w:val="0"/>
      <w:noProof/>
      <w:sz w:val="21"/>
      <w:lang w:eastAsia="de-DE"/>
    </w:rPr>
  </w:style>
  <w:style w:type="paragraph" w:styleId="berarbeitung">
    <w:name w:val="Revision"/>
    <w:hidden/>
    <w:uiPriority w:val="99"/>
    <w:semiHidden/>
    <w:rsid w:val="009A2BE9"/>
    <w:pPr>
      <w:spacing w:after="0" w:line="240" w:lineRule="auto"/>
    </w:pPr>
  </w:style>
  <w:style w:type="paragraph" w:customStyle="1" w:styleId="WF-Inhaltsverzeichnis">
    <w:name w:val="WF-Inhaltsverzeichnis"/>
    <w:basedOn w:val="Standard"/>
    <w:link w:val="WF-InhaltsverzeichnisZchn"/>
    <w:qFormat/>
    <w:rsid w:val="000619A8"/>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0619A8"/>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0619A8"/>
    <w:pPr>
      <w:numPr>
        <w:numId w:val="13"/>
      </w:numPr>
      <w:spacing w:line="276" w:lineRule="auto"/>
    </w:pPr>
  </w:style>
  <w:style w:type="character" w:customStyle="1" w:styleId="WF-Listenabsatz-1-facherZeilenabstandZchn">
    <w:name w:val="WF-Listenabsatz - 1-facher Zeilenabstand Zchn"/>
    <w:basedOn w:val="ListenabsatzZchn"/>
    <w:link w:val="WF-Listenabsatz-1-facherZeilenabstand"/>
    <w:rsid w:val="000619A8"/>
    <w:rPr>
      <w:rFonts w:ascii="Helvetica 45" w:hAnsi="Helvetica 45"/>
      <w:bCs w:val="0"/>
      <w:noProof/>
      <w:sz w:val="21"/>
      <w:lang w:eastAsia="de-DE"/>
    </w:rPr>
  </w:style>
  <w:style w:type="character" w:styleId="BesuchterLink">
    <w:name w:val="FollowedHyperlink"/>
    <w:basedOn w:val="Absatz-Standardschriftart"/>
    <w:uiPriority w:val="99"/>
    <w:semiHidden/>
    <w:unhideWhenUsed/>
    <w:rsid w:val="001273CE"/>
    <w:rPr>
      <w:color w:val="954F72" w:themeColor="followedHyperlink"/>
      <w:u w:val="single"/>
    </w:rPr>
  </w:style>
  <w:style w:type="paragraph" w:styleId="StandardWeb">
    <w:name w:val="Normal (Web)"/>
    <w:basedOn w:val="Standard"/>
    <w:uiPriority w:val="99"/>
    <w:unhideWhenUsed/>
    <w:rsid w:val="00452252"/>
    <w:pPr>
      <w:spacing w:before="100" w:beforeAutospacing="1" w:after="100" w:afterAutospacing="1" w:line="240" w:lineRule="auto"/>
    </w:pPr>
    <w:rPr>
      <w:rFonts w:ascii="Times New Roman" w:eastAsia="Times New Roman" w:hAnsi="Times New Roman" w:cs="Times New Roman"/>
      <w:bCs w:val="0"/>
      <w:sz w:val="24"/>
      <w:szCs w:val="24"/>
    </w:rPr>
  </w:style>
  <w:style w:type="character" w:styleId="NichtaufgelsteErwhnung">
    <w:name w:val="Unresolved Mention"/>
    <w:basedOn w:val="Absatz-Standardschriftart"/>
    <w:uiPriority w:val="99"/>
    <w:rsid w:val="00CB36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447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tiff"/><Relationship Id="rId26" Type="http://schemas.openxmlformats.org/officeDocument/2006/relationships/footer" Target="footer1.xml"/><Relationship Id="rId39" Type="http://schemas.openxmlformats.org/officeDocument/2006/relationships/hyperlink" Target="http://www.internauten.de/Lehrermaterial/Lehrerhandbuch.pdf" TargetMode="External"/><Relationship Id="rId21" Type="http://schemas.openxmlformats.org/officeDocument/2006/relationships/hyperlink" Target="http://www.deine-schule.de" TargetMode="External"/><Relationship Id="rId34" Type="http://schemas.openxmlformats.org/officeDocument/2006/relationships/footer" Target="footer4.xml"/><Relationship Id="rId42"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www.fragfinn.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footer" Target="footer3.xml"/><Relationship Id="rId37" Type="http://schemas.openxmlformats.org/officeDocument/2006/relationships/hyperlink" Target="http://www.wdrmaus.de/sachgeschichten/sachgeschichten/internet.php5" TargetMode="External"/><Relationship Id="rId40" Type="http://schemas.openxmlformats.org/officeDocument/2006/relationships/hyperlink" Target="http://www.fragfinn.de" TargetMode="Externa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footer" Target="footer2.xml"/><Relationship Id="rId36" Type="http://schemas.openxmlformats.org/officeDocument/2006/relationships/image" Target="media/image23.jp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eader" Target="header2.xm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it2school.informatik.uni-oldenburg.de/internetversteher/index.php" TargetMode="External"/><Relationship Id="rId22" Type="http://schemas.openxmlformats.org/officeDocument/2006/relationships/hyperlink" Target="http://www.fragfinn.de" TargetMode="External"/><Relationship Id="rId27" Type="http://schemas.openxmlformats.org/officeDocument/2006/relationships/header" Target="header1.xml"/><Relationship Id="rId30" Type="http://schemas.openxmlformats.org/officeDocument/2006/relationships/hyperlink" Target="http://www.fragginn.de" TargetMode="External"/><Relationship Id="rId35" Type="http://schemas.openxmlformats.org/officeDocument/2006/relationships/image" Target="media/image22.jpg"/><Relationship Id="rId43" Type="http://schemas.openxmlformats.org/officeDocument/2006/relationships/footer" Target="footer5.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eader" Target="header3.xml"/><Relationship Id="rId38" Type="http://schemas.openxmlformats.org/officeDocument/2006/relationships/hyperlink" Target="http://www.internet-abc.de/kinder/internet-technik.php?SID=v62iXGuQSjeUoNXVNAW9HH96us9UHZIc"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4.png"/></Relationships>
</file>

<file path=word/_rels/footer1.xml.rels><?xml version="1.0" encoding="UTF-8" standalone="yes"?>
<Relationships xmlns="http://schemas.openxmlformats.org/package/2006/relationships"><Relationship Id="rId2" Type="http://schemas.openxmlformats.org/officeDocument/2006/relationships/image" Target="media/image17.jpeg"/><Relationship Id="rId1" Type="http://schemas.openxmlformats.org/officeDocument/2006/relationships/image" Target="media/image16.jpg"/></Relationships>
</file>

<file path=word/_rels/footer2.xml.rels><?xml version="1.0" encoding="UTF-8" standalone="yes"?>
<Relationships xmlns="http://schemas.openxmlformats.org/package/2006/relationships"><Relationship Id="rId3" Type="http://schemas.openxmlformats.org/officeDocument/2006/relationships/image" Target="media/image19.jpg"/><Relationship Id="rId2" Type="http://schemas.openxmlformats.org/officeDocument/2006/relationships/image" Target="media/image21.png"/><Relationship Id="rId1" Type="http://schemas.openxmlformats.org/officeDocument/2006/relationships/image" Target="media/image20.jpeg"/></Relationships>
</file>

<file path=word/_rels/footer5.xml.rels><?xml version="1.0" encoding="UTF-8" standalone="yes"?>
<Relationships xmlns="http://schemas.openxmlformats.org/package/2006/relationships"><Relationship Id="rId2" Type="http://schemas.openxmlformats.org/officeDocument/2006/relationships/image" Target="media/image17.jpeg"/><Relationship Id="rId1" Type="http://schemas.openxmlformats.org/officeDocument/2006/relationships/image" Target="media/image16.jpg"/></Relationships>
</file>

<file path=word/_rels/header1.xml.rels><?xml version="1.0" encoding="UTF-8" standalone="yes"?>
<Relationships xmlns="http://schemas.openxmlformats.org/package/2006/relationships"><Relationship Id="rId2" Type="http://schemas.openxmlformats.org/officeDocument/2006/relationships/image" Target="media/image19.jpg"/><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2" Type="http://schemas.openxmlformats.org/officeDocument/2006/relationships/image" Target="media/image17.jpeg"/><Relationship Id="rId1" Type="http://schemas.openxmlformats.org/officeDocument/2006/relationships/image" Target="media/image16.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C16C6B-905D-BF4F-B84A-BA99EEE56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4285</Words>
  <Characters>24430</Characters>
  <Application>Microsoft Office Word</Application>
  <DocSecurity>0</DocSecurity>
  <Lines>203</Lines>
  <Paragraphs>57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Ira Diethelm</cp:lastModifiedBy>
  <cp:revision>5</cp:revision>
  <cp:lastPrinted>2019-06-10T11:54:00Z</cp:lastPrinted>
  <dcterms:created xsi:type="dcterms:W3CDTF">2022-12-12T08:38:00Z</dcterms:created>
  <dcterms:modified xsi:type="dcterms:W3CDTF">2023-01-02T10:06:00Z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{B5F6F779-E63D-4974-9A31-75852DEF0DD9}</vt:lpwstr>
  </property>
</Properties>
</file>