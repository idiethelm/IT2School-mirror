
<file path=[Content_Types].xml><?xml version="1.0" encoding="utf-8"?>
<Types xmlns="http://schemas.openxmlformats.org/package/2006/content-types">
  <Default Extension="(null)" ContentType="image/x-emf"/>
  <Default Extension="emf" ContentType="image/x-emf"/>
  <Default Extension="gif" ContentType="image/gif"/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3B5161" w14:textId="1BED4363" w:rsidR="00394DFA" w:rsidRPr="00991431" w:rsidRDefault="00394DFA" w:rsidP="009F7C25">
      <w:pPr>
        <w:pStyle w:val="WF-Arbeitsblatt"/>
      </w:pPr>
      <w:r w:rsidRPr="00991431">
        <w:t>Strichcodes kennenlernen</w:t>
      </w:r>
    </w:p>
    <w:p w14:paraId="27ADC763" w14:textId="71CC9A7B" w:rsidR="00394DFA" w:rsidRPr="00991431" w:rsidRDefault="00394DFA" w:rsidP="009F7C25">
      <w:pPr>
        <w:pStyle w:val="berschrift1"/>
        <w:ind w:left="0" w:firstLine="0"/>
      </w:pPr>
      <w:r w:rsidRPr="00991431">
        <w:t>Aufgabe</w:t>
      </w:r>
      <w:r w:rsidR="00124F62">
        <w:t xml:space="preserve"> 1</w:t>
      </w:r>
    </w:p>
    <w:p w14:paraId="50C6EFF0" w14:textId="77777777" w:rsidR="00394DFA" w:rsidRPr="00991431" w:rsidRDefault="00394DFA" w:rsidP="0082539E">
      <w:pPr>
        <w:pStyle w:val="Listenabsatz"/>
        <w:numPr>
          <w:ilvl w:val="0"/>
          <w:numId w:val="22"/>
        </w:numPr>
        <w:ind w:left="360"/>
        <w:jc w:val="both"/>
      </w:pPr>
      <w:r w:rsidRPr="00991431">
        <w:t>Holt euch mindestens drei der bereitgestellten Artikel an euren Platz und beschreibt sie mit folgenden Fragen:</w:t>
      </w:r>
    </w:p>
    <w:p w14:paraId="7AEFB542" w14:textId="77777777" w:rsidR="00394DFA" w:rsidRPr="00991431" w:rsidRDefault="00394DFA" w:rsidP="0082539E">
      <w:pPr>
        <w:pStyle w:val="Listenabsatz"/>
        <w:numPr>
          <w:ilvl w:val="1"/>
          <w:numId w:val="22"/>
        </w:numPr>
        <w:jc w:val="both"/>
        <w:pPrChange w:id="0" w:author="Schmidberger, Alessa | Wissensfabrik" w:date="2022-10-11T16:45:00Z">
          <w:pPr>
            <w:pStyle w:val="Listenabsatz"/>
            <w:numPr>
              <w:ilvl w:val="1"/>
              <w:numId w:val="22"/>
            </w:numPr>
            <w:ind w:left="1440" w:hanging="360"/>
          </w:pPr>
        </w:pPrChange>
      </w:pPr>
      <w:r w:rsidRPr="00991431">
        <w:t xml:space="preserve">Woraus bestehen die Codes? Ist ein Muster/Raster erkennbar? </w:t>
      </w:r>
    </w:p>
    <w:p w14:paraId="59099478" w14:textId="77777777" w:rsidR="00394DFA" w:rsidRPr="00991431" w:rsidRDefault="00394DFA" w:rsidP="0082539E">
      <w:pPr>
        <w:pStyle w:val="Listenabsatz"/>
        <w:numPr>
          <w:ilvl w:val="1"/>
          <w:numId w:val="22"/>
        </w:numPr>
        <w:jc w:val="both"/>
        <w:pPrChange w:id="1" w:author="Schmidberger, Alessa | Wissensfabrik" w:date="2022-10-11T16:45:00Z">
          <w:pPr>
            <w:pStyle w:val="Listenabsatz"/>
            <w:numPr>
              <w:ilvl w:val="1"/>
              <w:numId w:val="22"/>
            </w:numPr>
            <w:ind w:left="1440" w:hanging="360"/>
          </w:pPr>
        </w:pPrChange>
      </w:pPr>
      <w:r w:rsidRPr="00991431">
        <w:t>Tauscht eure Aufzeichnungen mit eurem Sitznachbarn und vergleicht eure Beobachtungen.</w:t>
      </w:r>
    </w:p>
    <w:p w14:paraId="130AE637" w14:textId="08730B02" w:rsidR="004D6E9B" w:rsidRDefault="004D6E9B" w:rsidP="004D6E9B">
      <w:pPr>
        <w:pStyle w:val="berschrift1"/>
        <w:ind w:left="0" w:firstLine="0"/>
      </w:pPr>
      <w:r>
        <w:t>Berechnung der Prüfziffern von Barcodes</w:t>
      </w:r>
    </w:p>
    <w:p w14:paraId="5F91A439" w14:textId="77777777" w:rsidR="00394DFA" w:rsidRPr="00991431" w:rsidRDefault="00394DFA" w:rsidP="008C0DF6">
      <w:pPr>
        <w:jc w:val="both"/>
      </w:pPr>
      <w:r w:rsidRPr="00991431">
        <w:t xml:space="preserve">Um die fehlerfreie Funktionsweise der Codes zu gewährleisten, steht am Ende der Codefolge eine sogenannte Prüfziffer (siehe Pfeil). Der Algorithmus für die Prüfziffer lautet: </w:t>
      </w:r>
    </w:p>
    <w:p w14:paraId="7155F65F" w14:textId="1A59F424" w:rsidR="00394DFA" w:rsidRPr="00991431" w:rsidRDefault="00394DFA" w:rsidP="008C0DF6">
      <w:pPr>
        <w:pStyle w:val="Listenabsatz"/>
        <w:ind w:left="0"/>
        <w:jc w:val="both"/>
      </w:pPr>
      <w:r w:rsidRPr="00991431">
        <w:t xml:space="preserve">Alle Ziffern werden in Leserichtung abwechselnd mit </w:t>
      </w:r>
      <w:r w:rsidR="00847A3A">
        <w:t>3 und 1</w:t>
      </w:r>
      <w:r w:rsidRPr="00991431">
        <w:t xml:space="preserve"> multi</w:t>
      </w:r>
      <w:r w:rsidR="00847A3A">
        <w:t>pliziert und dann aufsummiert (3</w:t>
      </w:r>
      <w:r w:rsidR="00246D22">
        <w:t xml:space="preserve"> </w:t>
      </w:r>
      <w:r w:rsidRPr="00991431">
        <w:t>x</w:t>
      </w:r>
      <w:r w:rsidR="00246D22">
        <w:t xml:space="preserve"> </w:t>
      </w:r>
      <w:r w:rsidRPr="00991431">
        <w:t>Ziffer</w:t>
      </w:r>
      <w:r w:rsidR="00246D22">
        <w:t xml:space="preserve"> </w:t>
      </w:r>
      <w:r w:rsidR="00847A3A">
        <w:t>1 + 1</w:t>
      </w:r>
      <w:r w:rsidR="00246D22">
        <w:t xml:space="preserve"> </w:t>
      </w:r>
      <w:r w:rsidRPr="00991431">
        <w:t>x</w:t>
      </w:r>
      <w:r w:rsidR="00246D22">
        <w:t xml:space="preserve"> </w:t>
      </w:r>
      <w:r w:rsidRPr="00991431">
        <w:t>Ziffer</w:t>
      </w:r>
      <w:r w:rsidR="00246D22">
        <w:t xml:space="preserve"> </w:t>
      </w:r>
      <w:r w:rsidR="00847A3A">
        <w:t>2 + 3</w:t>
      </w:r>
      <w:r w:rsidR="00246D22">
        <w:t xml:space="preserve"> </w:t>
      </w:r>
      <w:r w:rsidRPr="00991431">
        <w:t>x</w:t>
      </w:r>
      <w:r w:rsidR="00246D22">
        <w:t xml:space="preserve"> </w:t>
      </w:r>
      <w:r w:rsidRPr="00991431">
        <w:t>Ziffer</w:t>
      </w:r>
      <w:r w:rsidR="00246D22">
        <w:t xml:space="preserve"> </w:t>
      </w:r>
      <w:r w:rsidR="00847A3A">
        <w:t>3 + 1</w:t>
      </w:r>
      <w:r w:rsidR="00246D22">
        <w:t xml:space="preserve"> </w:t>
      </w:r>
      <w:r w:rsidRPr="00991431">
        <w:t>x</w:t>
      </w:r>
      <w:r w:rsidR="00246D22">
        <w:t xml:space="preserve"> </w:t>
      </w:r>
      <w:r w:rsidRPr="00991431">
        <w:t>Ziffer</w:t>
      </w:r>
      <w:r w:rsidR="00246D22">
        <w:t xml:space="preserve"> </w:t>
      </w:r>
      <w:r w:rsidRPr="00991431">
        <w:t>4 + …), die Prüfziffer ist dann die Zahl, die zu einer vollen Zehnerzahl (10, 20, 30, 40, …) fehlt.</w:t>
      </w:r>
    </w:p>
    <w:p w14:paraId="1477BDDD" w14:textId="09390FE6" w:rsidR="00050270" w:rsidRDefault="00BC1B1E" w:rsidP="008C0DF6">
      <w:pPr>
        <w:pStyle w:val="Listenabsatz"/>
        <w:ind w:left="0"/>
        <w:jc w:val="both"/>
      </w:pPr>
      <w:r w:rsidRPr="00991431">
        <w:drawing>
          <wp:anchor distT="0" distB="0" distL="114300" distR="114300" simplePos="0" relativeHeight="251666432" behindDoc="1" locked="0" layoutInCell="1" allowOverlap="1" wp14:anchorId="04933A13" wp14:editId="33BCF265">
            <wp:simplePos x="0" y="0"/>
            <wp:positionH relativeFrom="margin">
              <wp:posOffset>1401445</wp:posOffset>
            </wp:positionH>
            <wp:positionV relativeFrom="paragraph">
              <wp:posOffset>390525</wp:posOffset>
            </wp:positionV>
            <wp:extent cx="2940685" cy="909320"/>
            <wp:effectExtent l="0" t="0" r="5715" b="5080"/>
            <wp:wrapTight wrapText="bothSides">
              <wp:wrapPolygon edited="0">
                <wp:start x="0" y="0"/>
                <wp:lineTo x="0" y="21117"/>
                <wp:lineTo x="21455" y="21117"/>
                <wp:lineTo x="21455" y="0"/>
                <wp:lineTo x="0" y="0"/>
              </wp:wrapPolygon>
            </wp:wrapTight>
            <wp:docPr id="36" name="Grafik 1" descr="http://www.barcode-generator.de/barcodes/9e6b30e4-2291-4a38-82c0-c301fb6e30b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barcode-generator.de/barcodes/9e6b30e4-2291-4a38-82c0-c301fb6e30b2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262"/>
                    <a:stretch/>
                  </pic:blipFill>
                  <pic:spPr bwMode="auto">
                    <a:xfrm>
                      <a:off x="0" y="0"/>
                      <a:ext cx="2940685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4DFA" w:rsidRPr="00991431">
        <w:rPr>
          <w:b/>
        </w:rPr>
        <w:t>Beispiel:</w:t>
      </w:r>
      <w:r w:rsidR="00394DFA" w:rsidRPr="00991431">
        <w:t xml:space="preserve"> Das Ergebnis der Aufsummierung für den </w:t>
      </w:r>
      <w:r w:rsidR="00991431">
        <w:t>folgenden</w:t>
      </w:r>
      <w:r>
        <w:t xml:space="preserve"> Strichcode ist 91, weshalb die Prüfziffer 9</w:t>
      </w:r>
      <w:r w:rsidR="00394DFA" w:rsidRPr="00991431">
        <w:t xml:space="preserve"> ist.</w:t>
      </w:r>
    </w:p>
    <w:p w14:paraId="09D98849" w14:textId="786CD2B0" w:rsidR="00394DFA" w:rsidRDefault="00050270" w:rsidP="00050270">
      <w:pPr>
        <w:pStyle w:val="Listenabsatz"/>
        <w:ind w:left="360"/>
        <w:jc w:val="center"/>
      </w:pPr>
      <w:r w:rsidRPr="00991431"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2C45965B" wp14:editId="02CADD89">
                <wp:simplePos x="0" y="0"/>
                <wp:positionH relativeFrom="column">
                  <wp:posOffset>3787539</wp:posOffset>
                </wp:positionH>
                <wp:positionV relativeFrom="paragraph">
                  <wp:posOffset>848664</wp:posOffset>
                </wp:positionV>
                <wp:extent cx="131647" cy="121864"/>
                <wp:effectExtent l="25400" t="25400" r="20955" b="18415"/>
                <wp:wrapNone/>
                <wp:docPr id="22" name="Gerade Verbindung mit Pfeil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31647" cy="121864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B7FD80D" id="_x0000_t32" coordsize="21600,21600" o:spt="32" o:oned="t" path="m,l21600,21600e" filled="f">
                <v:path arrowok="t" fillok="f" o:connecttype="none"/>
                <o:lock v:ext="edit" shapetype="t"/>
              </v:shapetype>
              <v:shape id="Gerade Verbindung mit Pfeil 22" o:spid="_x0000_s1026" type="#_x0000_t32" style="position:absolute;margin-left:298.25pt;margin-top:66.8pt;width:10.35pt;height:9.6pt;flip:x y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">
                <v:stroke endarrow="block"/>
              </v:shape>
            </w:pict>
          </mc:Fallback>
        </mc:AlternateContent>
      </w:r>
    </w:p>
    <w:p w14:paraId="246EF205" w14:textId="70A0DE85" w:rsidR="00B87E6C" w:rsidRDefault="00113BE1" w:rsidP="00344EFE">
      <w:pPr>
        <w:pStyle w:val="Listenabsatz"/>
        <w:ind w:left="360"/>
        <w:jc w:val="both"/>
      </w:pPr>
      <w:r w:rsidRPr="00991431"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1E0177BF" wp14:editId="2C31D531">
                <wp:simplePos x="0" y="0"/>
                <wp:positionH relativeFrom="column">
                  <wp:posOffset>3013233</wp:posOffset>
                </wp:positionH>
                <wp:positionV relativeFrom="paragraph">
                  <wp:posOffset>153512</wp:posOffset>
                </wp:positionV>
                <wp:extent cx="127635" cy="970597"/>
                <wp:effectExtent l="10478" t="0" r="35242" b="35243"/>
                <wp:wrapNone/>
                <wp:docPr id="20" name="Geschweifte Klammer rechts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5400000">
                          <a:off x="0" y="0"/>
                          <a:ext cx="127635" cy="970597"/>
                        </a:xfrm>
                        <a:prstGeom prst="rightBrace">
                          <a:avLst>
                            <a:gd name="adj1" fmla="val 43532"/>
                            <a:gd name="adj2" fmla="val 52523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71CC8CB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Geschweifte Klammer rechts 20" o:spid="_x0000_s1026" type="#_x0000_t88" style="position:absolute;margin-left:237.25pt;margin-top:12.1pt;width:10.05pt;height:76.4pt;rotation:90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" adj="1236,11345"/>
            </w:pict>
          </mc:Fallback>
        </mc:AlternateContent>
      </w:r>
    </w:p>
    <w:p w14:paraId="41EB4D79" w14:textId="60A68DF5" w:rsidR="00BC1B1E" w:rsidRDefault="00113BE1" w:rsidP="008C0DF6">
      <w:pPr>
        <w:pStyle w:val="Listenabsatz"/>
        <w:ind w:left="0"/>
        <w:jc w:val="both"/>
      </w:pPr>
      <w:r w:rsidRPr="00991431"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A47AF3B" wp14:editId="7B06B680">
                <wp:simplePos x="0" y="0"/>
                <wp:positionH relativeFrom="column">
                  <wp:posOffset>2205155</wp:posOffset>
                </wp:positionH>
                <wp:positionV relativeFrom="paragraph">
                  <wp:posOffset>53210</wp:posOffset>
                </wp:positionV>
                <wp:extent cx="127635" cy="643654"/>
                <wp:effectExtent l="0" t="3810" r="20955" b="20955"/>
                <wp:wrapNone/>
                <wp:docPr id="19" name="Geschweifte Klammer rechts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5400000">
                          <a:off x="0" y="0"/>
                          <a:ext cx="127635" cy="643654"/>
                        </a:xfrm>
                        <a:prstGeom prst="rightBrace">
                          <a:avLst>
                            <a:gd name="adj1" fmla="val 23466"/>
                            <a:gd name="adj2" fmla="val 52523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5CAAA9" id="Geschweifte Klammer rechts 19" o:spid="_x0000_s1026" type="#_x0000_t88" style="position:absolute;margin-left:173.65pt;margin-top:4.2pt;width:10.05pt;height:50.7pt;rotation:9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" adj="1005,11345"/>
            </w:pict>
          </mc:Fallback>
        </mc:AlternateContent>
      </w:r>
    </w:p>
    <w:p w14:paraId="7B07E309" w14:textId="01DB8F8B" w:rsidR="00BC1B1E" w:rsidRDefault="00113BE1" w:rsidP="008C0DF6">
      <w:pPr>
        <w:pStyle w:val="Listenabsatz"/>
        <w:ind w:left="0"/>
        <w:jc w:val="both"/>
      </w:pPr>
      <w:r w:rsidRPr="00991431"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6D8BC740" wp14:editId="2C3E707E">
                <wp:simplePos x="0" y="0"/>
                <wp:positionH relativeFrom="margin">
                  <wp:posOffset>1619250</wp:posOffset>
                </wp:positionH>
                <wp:positionV relativeFrom="paragraph">
                  <wp:posOffset>207645</wp:posOffset>
                </wp:positionV>
                <wp:extent cx="2999740" cy="209550"/>
                <wp:effectExtent l="0" t="0" r="0" b="0"/>
                <wp:wrapNone/>
                <wp:docPr id="23" name="Textfeld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99740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76D81" w14:textId="52B968A0" w:rsidR="00991431" w:rsidRPr="00E26479" w:rsidRDefault="00050270" w:rsidP="00991431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 xml:space="preserve">     </w:t>
                            </w:r>
                            <w:r w:rsidR="00991431" w:rsidRPr="00E26479">
                              <w:rPr>
                                <w:sz w:val="16"/>
                              </w:rPr>
                              <w:t xml:space="preserve">Länderkennung </w:t>
                            </w:r>
                            <w:r w:rsidR="00113BE1">
                              <w:rPr>
                                <w:sz w:val="16"/>
                              </w:rPr>
                              <w:t xml:space="preserve">      </w:t>
                            </w:r>
                            <w:r>
                              <w:rPr>
                                <w:sz w:val="16"/>
                              </w:rPr>
                              <w:t xml:space="preserve"> </w:t>
                            </w:r>
                            <w:r w:rsidR="00991431" w:rsidRPr="00E26479">
                              <w:rPr>
                                <w:sz w:val="16"/>
                              </w:rPr>
                              <w:t>Artikel-Nr.</w:t>
                            </w:r>
                            <w:r>
                              <w:rPr>
                                <w:sz w:val="16"/>
                              </w:rPr>
                              <w:t xml:space="preserve">  </w:t>
                            </w:r>
                            <w:r w:rsidR="00A7716F">
                              <w:rPr>
                                <w:sz w:val="16"/>
                              </w:rPr>
                              <w:t xml:space="preserve">             </w:t>
                            </w:r>
                            <w:r>
                              <w:rPr>
                                <w:sz w:val="16"/>
                              </w:rPr>
                              <w:t xml:space="preserve">   </w:t>
                            </w:r>
                            <w:r w:rsidR="00991431" w:rsidRPr="00E26479">
                              <w:rPr>
                                <w:sz w:val="16"/>
                              </w:rPr>
                              <w:t>Prüfziffer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D8BC740" id="_x0000_t202" coordsize="21600,21600" o:spt="202" path="m,l,21600r21600,l21600,xe">
                <v:stroke joinstyle="miter"/>
                <v:path gradientshapeok="t" o:connecttype="rect"/>
              </v:shapetype>
              <v:shape id="Textfeld 23" o:spid="_x0000_s1026" type="#_x0000_t202" style="position:absolute;left:0;text-align:left;margin-left:127.5pt;margin-top:16.35pt;width:236.2pt;height:16.5pt;z-index:2516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" filled="f" stroked="f">
                <v:textbox>
                  <w:txbxContent>
                    <w:p w14:paraId="50F76D81" w14:textId="52B968A0" w:rsidR="00991431" w:rsidRPr="00E26479" w:rsidRDefault="00050270" w:rsidP="00991431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 xml:space="preserve">     </w:t>
                      </w:r>
                      <w:r w:rsidR="00991431" w:rsidRPr="00E26479">
                        <w:rPr>
                          <w:sz w:val="16"/>
                        </w:rPr>
                        <w:t xml:space="preserve">Länderkennung </w:t>
                      </w:r>
                      <w:r w:rsidR="00113BE1">
                        <w:rPr>
                          <w:sz w:val="16"/>
                        </w:rPr>
                        <w:t xml:space="preserve">      </w:t>
                      </w:r>
                      <w:r>
                        <w:rPr>
                          <w:sz w:val="16"/>
                        </w:rPr>
                        <w:t xml:space="preserve"> </w:t>
                      </w:r>
                      <w:r w:rsidR="00991431" w:rsidRPr="00E26479">
                        <w:rPr>
                          <w:sz w:val="16"/>
                        </w:rPr>
                        <w:t>Artikel-Nr.</w:t>
                      </w:r>
                      <w:r>
                        <w:rPr>
                          <w:sz w:val="16"/>
                        </w:rPr>
                        <w:t xml:space="preserve">  </w:t>
                      </w:r>
                      <w:r w:rsidR="00A7716F">
                        <w:rPr>
                          <w:sz w:val="16"/>
                        </w:rPr>
                        <w:t xml:space="preserve">             </w:t>
                      </w:r>
                      <w:r>
                        <w:rPr>
                          <w:sz w:val="16"/>
                        </w:rPr>
                        <w:t xml:space="preserve">   </w:t>
                      </w:r>
                      <w:r w:rsidR="00991431" w:rsidRPr="00E26479">
                        <w:rPr>
                          <w:sz w:val="16"/>
                        </w:rPr>
                        <w:t>Prüfziffer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89DC66E" w14:textId="77777777" w:rsidR="00BC1B1E" w:rsidRDefault="00BC1B1E" w:rsidP="008C0DF6">
      <w:pPr>
        <w:pStyle w:val="Listenabsatz"/>
        <w:ind w:left="0"/>
        <w:jc w:val="both"/>
      </w:pPr>
    </w:p>
    <w:p w14:paraId="3CEC61BA" w14:textId="4F210C8D" w:rsidR="00585FE1" w:rsidRDefault="00B87E6C" w:rsidP="008C0DF6">
      <w:pPr>
        <w:pStyle w:val="Listenabsatz"/>
        <w:ind w:left="0"/>
        <w:jc w:val="both"/>
      </w:pPr>
      <w:r>
        <w:t xml:space="preserve">Mathematisch lässt sich dieser </w:t>
      </w:r>
      <w:r>
        <w:rPr>
          <w:i/>
        </w:rPr>
        <w:t>Algorithmus</w:t>
      </w:r>
      <w:r>
        <w:t xml:space="preserve"> zur Berechnung vereinfachen und in einem Diagramm veranschaulichen:</w:t>
      </w:r>
      <w:r w:rsidR="00BC1B1E" w:rsidRPr="00BC1B1E">
        <w:t xml:space="preserve"> </w:t>
      </w:r>
    </w:p>
    <w:p w14:paraId="3E136C3C" w14:textId="10509873" w:rsidR="00B87E6C" w:rsidRDefault="00847A3A" w:rsidP="00344EFE">
      <w:pPr>
        <w:pStyle w:val="Listenabsatz"/>
        <w:ind w:left="360"/>
        <w:jc w:val="both"/>
      </w:pPr>
      <w:r>
        <w:drawing>
          <wp:inline distT="0" distB="0" distL="0" distR="0" wp14:anchorId="7EF5290C" wp14:editId="1E34B72F">
            <wp:extent cx="5400000" cy="2340000"/>
            <wp:effectExtent l="0" t="0" r="10795" b="0"/>
            <wp:docPr id="32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odes5.pdf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57BE2" w14:textId="77777777" w:rsidR="00610FCB" w:rsidRDefault="00610FCB">
      <w:pPr>
        <w:spacing w:line="259" w:lineRule="auto"/>
        <w:rPr>
          <w:rFonts w:eastAsiaTheme="minorHAnsi"/>
        </w:rPr>
      </w:pPr>
      <w:r>
        <w:br w:type="page"/>
      </w:r>
    </w:p>
    <w:p w14:paraId="423DB455" w14:textId="737C0E46" w:rsidR="00610FCB" w:rsidRDefault="00BD18AE" w:rsidP="008C0DF6">
      <w:pPr>
        <w:pStyle w:val="Listenabsatz"/>
        <w:ind w:left="0"/>
        <w:jc w:val="both"/>
        <w:rPr>
          <w:color w:val="000000" w:themeColor="text1"/>
        </w:rPr>
      </w:pPr>
      <w:r>
        <w:lastRenderedPageBreak/>
        <w:t>So kann man zur Berechnung der Prüfziffer zunächst alle Ziffern, die an ungerader (also an 1., 3., 5. usw.) Stelle von links im Code vorkomm</w:t>
      </w:r>
      <w:r w:rsidR="00491C8A">
        <w:t>en, in einer Zeile aufschreiben,</w:t>
      </w:r>
      <w:r>
        <w:t xml:space="preserve"> ihre Summe berechnen</w:t>
      </w:r>
      <w:r w:rsidR="00491C8A">
        <w:t xml:space="preserve"> und </w:t>
      </w:r>
      <w:r w:rsidR="002B5EDE">
        <w:t>die letzte Ziffer dieser</w:t>
      </w:r>
      <w:r w:rsidR="00113BE1">
        <w:t xml:space="preserve"> Summe mit 3</w:t>
      </w:r>
      <w:r w:rsidR="00491C8A">
        <w:t xml:space="preserve"> multiplizieren </w:t>
      </w:r>
      <w:r w:rsidR="00491C8A" w:rsidRPr="00491C8A">
        <w:rPr>
          <w:color w:val="001FFF"/>
        </w:rPr>
        <w:t>(</w:t>
      </w:r>
      <w:r w:rsidR="003B0FEA">
        <w:rPr>
          <w:color w:val="001FFF"/>
        </w:rPr>
        <w:t xml:space="preserve">erster </w:t>
      </w:r>
      <w:r w:rsidR="00491C8A" w:rsidRPr="00491C8A">
        <w:rPr>
          <w:color w:val="001FFF"/>
        </w:rPr>
        <w:t>Schritt)</w:t>
      </w:r>
      <w:r w:rsidRPr="00491C8A">
        <w:rPr>
          <w:color w:val="000000" w:themeColor="text1"/>
        </w:rPr>
        <w:t>.</w:t>
      </w:r>
    </w:p>
    <w:p w14:paraId="554C1F98" w14:textId="202CEB50" w:rsidR="00610FCB" w:rsidRDefault="00BD18AE" w:rsidP="008C0DF6">
      <w:pPr>
        <w:pStyle w:val="Listenabsatz"/>
        <w:ind w:left="0"/>
        <w:jc w:val="both"/>
        <w:rPr>
          <w:color w:val="000000" w:themeColor="text1"/>
        </w:rPr>
      </w:pPr>
      <w:r>
        <w:t xml:space="preserve">In </w:t>
      </w:r>
      <w:r w:rsidR="00A11261">
        <w:t>die</w:t>
      </w:r>
      <w:r>
        <w:t xml:space="preserve"> untere Zeile schreibt man alle Ziffern, die an gerader (also an 2., 4., 6. usw.) Stelle im Code vorkommen. </w:t>
      </w:r>
      <w:r w:rsidR="00314550">
        <w:t>Die letzte Ziffer i</w:t>
      </w:r>
      <w:r>
        <w:t>hre</w:t>
      </w:r>
      <w:r w:rsidR="00314550">
        <w:t>r</w:t>
      </w:r>
      <w:r>
        <w:t xml:space="preserve"> Su</w:t>
      </w:r>
      <w:r w:rsidR="00113BE1">
        <w:t>mme multipliziert man dann mit 1</w:t>
      </w:r>
      <w:r w:rsidR="00491C8A">
        <w:t xml:space="preserve"> </w:t>
      </w:r>
      <w:r w:rsidR="00491C8A" w:rsidRPr="00491C8A">
        <w:rPr>
          <w:color w:val="26AF00"/>
        </w:rPr>
        <w:t>(</w:t>
      </w:r>
      <w:r w:rsidR="003B0FEA">
        <w:rPr>
          <w:color w:val="26AF00"/>
        </w:rPr>
        <w:t>zweiter</w:t>
      </w:r>
      <w:r w:rsidR="00491C8A" w:rsidRPr="00491C8A">
        <w:rPr>
          <w:color w:val="26AF00"/>
        </w:rPr>
        <w:t xml:space="preserve"> Schritt)</w:t>
      </w:r>
      <w:r w:rsidR="00491C8A" w:rsidRPr="00491C8A">
        <w:rPr>
          <w:color w:val="000000" w:themeColor="text1"/>
        </w:rPr>
        <w:t>.</w:t>
      </w:r>
    </w:p>
    <w:p w14:paraId="25B99176" w14:textId="6464F643" w:rsidR="00585FE1" w:rsidRDefault="00491C8A" w:rsidP="008C0DF6">
      <w:pPr>
        <w:pStyle w:val="Listenabsatz"/>
        <w:ind w:left="0"/>
        <w:jc w:val="both"/>
      </w:pPr>
      <w:r>
        <w:t>Als nächstes addiert man dann die letzten Ziffern der b</w:t>
      </w:r>
      <w:r w:rsidR="00BD18AE">
        <w:t>eide</w:t>
      </w:r>
      <w:r>
        <w:t>n Ergebnisse</w:t>
      </w:r>
      <w:r w:rsidR="00BD18AE">
        <w:t>. Die Prüfziffer ist dann die Zahl, die zur nächsten Zehnerzahl fehlt</w:t>
      </w:r>
      <w:r>
        <w:t xml:space="preserve"> </w:t>
      </w:r>
      <w:r w:rsidRPr="00491C8A">
        <w:rPr>
          <w:color w:val="E20000"/>
        </w:rPr>
        <w:t>(</w:t>
      </w:r>
      <w:r w:rsidR="003B0FEA">
        <w:rPr>
          <w:color w:val="E20000"/>
        </w:rPr>
        <w:t>dritter</w:t>
      </w:r>
      <w:r w:rsidRPr="00491C8A">
        <w:rPr>
          <w:color w:val="E20000"/>
        </w:rPr>
        <w:t xml:space="preserve"> Schritt)</w:t>
      </w:r>
      <w:r w:rsidR="00BD18AE" w:rsidRPr="00491C8A">
        <w:rPr>
          <w:color w:val="000000" w:themeColor="text1"/>
        </w:rPr>
        <w:t>.</w:t>
      </w:r>
    </w:p>
    <w:p w14:paraId="26DAB38F" w14:textId="4D2A5D90" w:rsidR="008C0DF6" w:rsidRPr="00991431" w:rsidRDefault="008C0DF6" w:rsidP="008C0DF6">
      <w:pPr>
        <w:pStyle w:val="berschrift1"/>
        <w:ind w:left="0" w:firstLine="0"/>
      </w:pPr>
      <w:r w:rsidRPr="00991431">
        <w:t>Aufgabe</w:t>
      </w:r>
      <w:r>
        <w:t xml:space="preserve"> 2</w:t>
      </w:r>
    </w:p>
    <w:p w14:paraId="6412912F" w14:textId="0236C2B8" w:rsidR="00394DFA" w:rsidRDefault="00394DFA" w:rsidP="008C0DF6">
      <w:pPr>
        <w:pStyle w:val="Listenabsatz"/>
        <w:ind w:left="0"/>
      </w:pPr>
      <w:r w:rsidRPr="00991431">
        <w:t>Berechnet die Prüfziffern für folgende Codes</w:t>
      </w:r>
      <w:r w:rsidR="00A27496">
        <w:t xml:space="preserve"> und</w:t>
      </w:r>
      <w:r w:rsidRPr="00991431">
        <w:t xml:space="preserve"> schreibt den Rechenweg mit auf.</w:t>
      </w:r>
    </w:p>
    <w:p w14:paraId="1986C28C" w14:textId="77777777" w:rsidR="00E73E60" w:rsidRPr="00991431" w:rsidRDefault="00E73E60" w:rsidP="008C0DF6">
      <w:pPr>
        <w:pStyle w:val="Listenabsatz"/>
        <w:ind w:left="0"/>
      </w:pPr>
    </w:p>
    <w:p w14:paraId="37589A88" w14:textId="1BEF2CDA" w:rsidR="00394DFA" w:rsidRPr="00991431" w:rsidRDefault="00113BE1" w:rsidP="008C0DF6">
      <w:pPr>
        <w:pStyle w:val="Listenabsatz"/>
        <w:numPr>
          <w:ilvl w:val="0"/>
          <w:numId w:val="30"/>
        </w:numPr>
      </w:pPr>
      <w:r w:rsidRPr="00991431"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0FBD2DA" wp14:editId="6D5C9301">
                <wp:simplePos x="0" y="0"/>
                <wp:positionH relativeFrom="column">
                  <wp:posOffset>3634105</wp:posOffset>
                </wp:positionH>
                <wp:positionV relativeFrom="paragraph">
                  <wp:posOffset>670646</wp:posOffset>
                </wp:positionV>
                <wp:extent cx="142875" cy="167005"/>
                <wp:effectExtent l="0" t="0" r="34925" b="36195"/>
                <wp:wrapNone/>
                <wp:docPr id="39" name="Rechteck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2875" cy="167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3AB155A" id="Rechteck 39" o:spid="_x0000_s1026" style="position:absolute;margin-left:286.15pt;margin-top:52.8pt;width:11.25pt;height:13.1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"/>
            </w:pict>
          </mc:Fallback>
        </mc:AlternateContent>
      </w:r>
      <w:r w:rsidRPr="00110A3D">
        <w:drawing>
          <wp:inline distT="0" distB="0" distL="0" distR="0" wp14:anchorId="281509B7" wp14:editId="4FA94E8B">
            <wp:extent cx="3598545" cy="840046"/>
            <wp:effectExtent l="0" t="0" r="1905" b="0"/>
            <wp:docPr id="37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ffc4a33-c125-4535-bec4-0630be807d17.gif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246"/>
                    <a:stretch/>
                  </pic:blipFill>
                  <pic:spPr bwMode="auto">
                    <a:xfrm>
                      <a:off x="0" y="0"/>
                      <a:ext cx="3600000" cy="840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0A954" w14:textId="33353997" w:rsidR="00152EC6" w:rsidRPr="00152EC6" w:rsidRDefault="00113BE1" w:rsidP="00113BE1">
      <w:pPr>
        <w:pStyle w:val="Listenabsatz"/>
        <w:numPr>
          <w:ilvl w:val="0"/>
          <w:numId w:val="30"/>
        </w:numPr>
      </w:pPr>
      <w:r w:rsidRPr="00991431"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6F007E65" wp14:editId="61CEE298">
                <wp:simplePos x="0" y="0"/>
                <wp:positionH relativeFrom="column">
                  <wp:posOffset>3634245</wp:posOffset>
                </wp:positionH>
                <wp:positionV relativeFrom="paragraph">
                  <wp:posOffset>648970</wp:posOffset>
                </wp:positionV>
                <wp:extent cx="142875" cy="167005"/>
                <wp:effectExtent l="0" t="0" r="34925" b="36195"/>
                <wp:wrapNone/>
                <wp:docPr id="15" name="Rechteck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2875" cy="167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272D9EE" id="Rechteck 15" o:spid="_x0000_s1026" style="position:absolute;margin-left:286.15pt;margin-top:51.1pt;width:11.25pt;height:13.1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"/>
            </w:pict>
          </mc:Fallback>
        </mc:AlternateContent>
      </w:r>
      <w:r w:rsidRPr="00110A3D">
        <w:drawing>
          <wp:inline distT="0" distB="0" distL="0" distR="0" wp14:anchorId="4FD37CD3" wp14:editId="61D06384">
            <wp:extent cx="3598916" cy="821055"/>
            <wp:effectExtent l="0" t="0" r="1905" b="0"/>
            <wp:docPr id="38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5fb09328-7b08-4a40-b9c9-2971793ffe6f.gif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512"/>
                    <a:stretch/>
                  </pic:blipFill>
                  <pic:spPr bwMode="auto">
                    <a:xfrm>
                      <a:off x="0" y="0"/>
                      <a:ext cx="3600000" cy="821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52EC6">
        <w:br w:type="page"/>
      </w:r>
    </w:p>
    <w:p w14:paraId="0ED9542D" w14:textId="40C66942" w:rsidR="00394DFA" w:rsidRPr="00991431" w:rsidRDefault="009011A1" w:rsidP="00152EC6">
      <w:pPr>
        <w:pStyle w:val="WF-Arbeitsblatt"/>
      </w:pPr>
      <w:r w:rsidRPr="00991431">
        <w:lastRenderedPageBreak/>
        <w:drawing>
          <wp:anchor distT="0" distB="0" distL="114300" distR="114300" simplePos="0" relativeHeight="251661312" behindDoc="1" locked="0" layoutInCell="1" allowOverlap="1" wp14:anchorId="3782A1AC" wp14:editId="79D4B3A4">
            <wp:simplePos x="0" y="0"/>
            <wp:positionH relativeFrom="margin">
              <wp:posOffset>3669665</wp:posOffset>
            </wp:positionH>
            <wp:positionV relativeFrom="paragraph">
              <wp:posOffset>324485</wp:posOffset>
            </wp:positionV>
            <wp:extent cx="2247900" cy="695325"/>
            <wp:effectExtent l="0" t="0" r="0" b="9525"/>
            <wp:wrapTight wrapText="bothSides">
              <wp:wrapPolygon edited="0">
                <wp:start x="0" y="0"/>
                <wp:lineTo x="0" y="21304"/>
                <wp:lineTo x="21417" y="21304"/>
                <wp:lineTo x="21417" y="0"/>
                <wp:lineTo x="0" y="0"/>
              </wp:wrapPolygon>
            </wp:wrapTight>
            <wp:docPr id="1" name="Grafik 1" descr="http://www.barcode-generator.de/barcodes/9e6b30e4-2291-4a38-82c0-c301fb6e30b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barcode-generator.de/barcodes/9e6b30e4-2291-4a38-82c0-c301fb6e30b2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262"/>
                    <a:stretch/>
                  </pic:blipFill>
                  <pic:spPr bwMode="auto">
                    <a:xfrm>
                      <a:off x="0" y="0"/>
                      <a:ext cx="224790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94DFA" w:rsidRPr="00991431">
        <w:t>Code-Typen</w:t>
      </w:r>
    </w:p>
    <w:p w14:paraId="7A73297B" w14:textId="77777777" w:rsidR="0050604D" w:rsidRDefault="00394DFA" w:rsidP="000E62C8">
      <w:r w:rsidRPr="00991431">
        <w:t xml:space="preserve">Es gibt viele verschiedene Typen von Strichcodes. </w:t>
      </w:r>
      <w:r w:rsidR="00720499">
        <w:t xml:space="preserve">Die </w:t>
      </w:r>
      <w:r w:rsidR="00720499" w:rsidRPr="0096227B">
        <w:rPr>
          <w:b/>
        </w:rPr>
        <w:t>GTIN-8</w:t>
      </w:r>
      <w:r w:rsidR="00720499" w:rsidRPr="00991431">
        <w:t xml:space="preserve"> (Global Trade Item Number) oder</w:t>
      </w:r>
      <w:r w:rsidR="00720499">
        <w:t xml:space="preserve"> – </w:t>
      </w:r>
      <w:r w:rsidR="00720499" w:rsidRPr="00991431">
        <w:t>wie bis 2009 genannt</w:t>
      </w:r>
      <w:r w:rsidR="00720499">
        <w:t xml:space="preserve"> – </w:t>
      </w:r>
      <w:r w:rsidR="00720499" w:rsidRPr="00991431">
        <w:t xml:space="preserve">Europäische </w:t>
      </w:r>
      <w:r w:rsidR="00720499">
        <w:t>Artikelnummer (EAN)</w:t>
      </w:r>
      <w:r w:rsidR="00720499" w:rsidRPr="00991431">
        <w:t xml:space="preserve"> besteht aus lediglich acht </w:t>
      </w:r>
      <w:r w:rsidR="00720499">
        <w:t>Ziffern</w:t>
      </w:r>
      <w:r w:rsidR="0050604D">
        <w:t xml:space="preserve"> und wird somit vor allem auf Verpackungen gedruckt, die zu klein für längere Codes sind.</w:t>
      </w:r>
    </w:p>
    <w:p w14:paraId="0070591B" w14:textId="2F0B3F95" w:rsidR="001C5BA5" w:rsidRDefault="00720499" w:rsidP="000E62C8">
      <w:r>
        <w:t xml:space="preserve">Doch auf einer Vielzahl von Artikeln und Verpackungen im Einzelhandel finden sich auch längere Codes. Am häufigsten kommt die 13-stellige </w:t>
      </w:r>
      <w:r>
        <w:rPr>
          <w:b/>
        </w:rPr>
        <w:t>GTIN-13</w:t>
      </w:r>
      <w:r>
        <w:t xml:space="preserve"> vor.</w:t>
      </w:r>
    </w:p>
    <w:p w14:paraId="1B52D5A2" w14:textId="541D0A3D" w:rsidR="001C5BA5" w:rsidRDefault="001C5BA5" w:rsidP="001C5BA5">
      <w:pPr>
        <w:jc w:val="center"/>
      </w:pPr>
      <w:r w:rsidRPr="00991431"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392C17C" wp14:editId="745182F1">
                <wp:simplePos x="0" y="0"/>
                <wp:positionH relativeFrom="column">
                  <wp:posOffset>2051208</wp:posOffset>
                </wp:positionH>
                <wp:positionV relativeFrom="paragraph">
                  <wp:posOffset>702152</wp:posOffset>
                </wp:positionV>
                <wp:extent cx="127635" cy="519747"/>
                <wp:effectExtent l="7303" t="0" r="32067" b="32068"/>
                <wp:wrapNone/>
                <wp:docPr id="43" name="Geschweifte Klammer rechts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5400000">
                          <a:off x="0" y="0"/>
                          <a:ext cx="127635" cy="519747"/>
                        </a:xfrm>
                        <a:prstGeom prst="rightBrace">
                          <a:avLst>
                            <a:gd name="adj1" fmla="val 23466"/>
                            <a:gd name="adj2" fmla="val 52523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E4E62E" id="Geschweifte Klammer rechts 43" o:spid="_x0000_s1026" type="#_x0000_t88" style="position:absolute;margin-left:161.5pt;margin-top:55.3pt;width:10.05pt;height:40.9pt;rotation:90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" adj="1245,11345"/>
            </w:pict>
          </mc:Fallback>
        </mc:AlternateContent>
      </w:r>
      <w:r w:rsidRPr="00991431"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6483E4E" wp14:editId="26772751">
                <wp:simplePos x="0" y="0"/>
                <wp:positionH relativeFrom="column">
                  <wp:posOffset>2570797</wp:posOffset>
                </wp:positionH>
                <wp:positionV relativeFrom="paragraph">
                  <wp:posOffset>710248</wp:posOffset>
                </wp:positionV>
                <wp:extent cx="127635" cy="499428"/>
                <wp:effectExtent l="0" t="7937" r="16827" b="16828"/>
                <wp:wrapNone/>
                <wp:docPr id="40" name="Geschweifte Klammer rechts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5400000">
                          <a:off x="0" y="0"/>
                          <a:ext cx="127635" cy="499428"/>
                        </a:xfrm>
                        <a:prstGeom prst="rightBrace">
                          <a:avLst>
                            <a:gd name="adj1" fmla="val 43532"/>
                            <a:gd name="adj2" fmla="val 52523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77B4F7" id="Geschweifte Klammer rechts 40" o:spid="_x0000_s1026" type="#_x0000_t88" style="position:absolute;margin-left:202.4pt;margin-top:55.95pt;width:10.05pt;height:39.35pt;rotation:90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" adj="2403,11345"/>
            </w:pict>
          </mc:Fallback>
        </mc:AlternateContent>
      </w:r>
      <w:r w:rsidRPr="00991431"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D77AB8C" wp14:editId="3967802D">
                <wp:simplePos x="0" y="0"/>
                <wp:positionH relativeFrom="margin">
                  <wp:posOffset>1294765</wp:posOffset>
                </wp:positionH>
                <wp:positionV relativeFrom="paragraph">
                  <wp:posOffset>1023620</wp:posOffset>
                </wp:positionV>
                <wp:extent cx="2999740" cy="209550"/>
                <wp:effectExtent l="0" t="0" r="0" b="0"/>
                <wp:wrapNone/>
                <wp:docPr id="42" name="Textfeld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99740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DA70C2" w14:textId="77777777" w:rsidR="001C5BA5" w:rsidRPr="00E26479" w:rsidRDefault="001C5BA5" w:rsidP="001C5BA5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 xml:space="preserve">     </w:t>
                            </w:r>
                            <w:r w:rsidRPr="00E26479">
                              <w:rPr>
                                <w:sz w:val="16"/>
                              </w:rPr>
                              <w:t xml:space="preserve">Länderkennung    </w:t>
                            </w:r>
                            <w:r>
                              <w:rPr>
                                <w:sz w:val="16"/>
                              </w:rPr>
                              <w:t>Hersteller</w:t>
                            </w:r>
                            <w:r w:rsidRPr="00E26479">
                              <w:rPr>
                                <w:sz w:val="16"/>
                              </w:rPr>
                              <w:t xml:space="preserve">-Nr.   </w:t>
                            </w:r>
                            <w:r>
                              <w:rPr>
                                <w:sz w:val="16"/>
                              </w:rPr>
                              <w:t xml:space="preserve">  </w:t>
                            </w:r>
                            <w:r w:rsidRPr="00E26479">
                              <w:rPr>
                                <w:sz w:val="16"/>
                              </w:rPr>
                              <w:t>Artikel-Nr.</w:t>
                            </w:r>
                            <w:r>
                              <w:rPr>
                                <w:sz w:val="16"/>
                              </w:rPr>
                              <w:t xml:space="preserve">     </w:t>
                            </w:r>
                            <w:r w:rsidRPr="00E26479">
                              <w:rPr>
                                <w:sz w:val="16"/>
                              </w:rPr>
                              <w:t>Prüfziffer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77AB8C" id="Textfeld 42" o:spid="_x0000_s1027" type="#_x0000_t202" style="position:absolute;left:0;text-align:left;margin-left:101.95pt;margin-top:80.6pt;width:236.2pt;height:16.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" filled="f" stroked="f">
                <v:textbox>
                  <w:txbxContent>
                    <w:p w14:paraId="53DA70C2" w14:textId="77777777" w:rsidR="001C5BA5" w:rsidRPr="00E26479" w:rsidRDefault="001C5BA5" w:rsidP="001C5BA5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 xml:space="preserve">     </w:t>
                      </w:r>
                      <w:r w:rsidRPr="00E26479">
                        <w:rPr>
                          <w:sz w:val="16"/>
                        </w:rPr>
                        <w:t xml:space="preserve">Länderkennung    </w:t>
                      </w:r>
                      <w:r>
                        <w:rPr>
                          <w:sz w:val="16"/>
                        </w:rPr>
                        <w:t>Hersteller</w:t>
                      </w:r>
                      <w:r w:rsidRPr="00E26479">
                        <w:rPr>
                          <w:sz w:val="16"/>
                        </w:rPr>
                        <w:t xml:space="preserve">-Nr.   </w:t>
                      </w:r>
                      <w:r>
                        <w:rPr>
                          <w:sz w:val="16"/>
                        </w:rPr>
                        <w:t xml:space="preserve">  </w:t>
                      </w:r>
                      <w:r w:rsidRPr="00E26479">
                        <w:rPr>
                          <w:sz w:val="16"/>
                        </w:rPr>
                        <w:t>Artikel-Nr.</w:t>
                      </w:r>
                      <w:r>
                        <w:rPr>
                          <w:sz w:val="16"/>
                        </w:rPr>
                        <w:t xml:space="preserve">     </w:t>
                      </w:r>
                      <w:r w:rsidRPr="00E26479">
                        <w:rPr>
                          <w:sz w:val="16"/>
                        </w:rPr>
                        <w:t>Prüfziffer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91431"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9B97273" wp14:editId="7135D634">
                <wp:simplePos x="0" y="0"/>
                <wp:positionH relativeFrom="column">
                  <wp:posOffset>3697605</wp:posOffset>
                </wp:positionH>
                <wp:positionV relativeFrom="paragraph">
                  <wp:posOffset>922655</wp:posOffset>
                </wp:positionV>
                <wp:extent cx="131445" cy="121285"/>
                <wp:effectExtent l="50800" t="50800" r="46355" b="31115"/>
                <wp:wrapNone/>
                <wp:docPr id="41" name="Gerade Verbindung mit Pfeil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31445" cy="12128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6B4DE5" id="Gerade Verbindung mit Pfeil 41" o:spid="_x0000_s1026" type="#_x0000_t32" style="position:absolute;margin-left:291.15pt;margin-top:72.65pt;width:10.35pt;height:9.55pt;flip:x 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">
                <v:stroke endarrow="block"/>
              </v:shape>
            </w:pict>
          </mc:Fallback>
        </mc:AlternateContent>
      </w:r>
      <w:r w:rsidRPr="00991431"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1315B0E" wp14:editId="3DA7DC7E">
                <wp:simplePos x="0" y="0"/>
                <wp:positionH relativeFrom="column">
                  <wp:posOffset>3204210</wp:posOffset>
                </wp:positionH>
                <wp:positionV relativeFrom="paragraph">
                  <wp:posOffset>609600</wp:posOffset>
                </wp:positionV>
                <wp:extent cx="127635" cy="685800"/>
                <wp:effectExtent l="318" t="0" r="25082" b="25083"/>
                <wp:wrapNone/>
                <wp:docPr id="21" name="Geschweifte Klammer rechts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27000000">
                          <a:off x="0" y="0"/>
                          <a:ext cx="127635" cy="685800"/>
                        </a:xfrm>
                        <a:prstGeom prst="rightBrace">
                          <a:avLst>
                            <a:gd name="adj1" fmla="val 44776"/>
                            <a:gd name="adj2" fmla="val 52523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51DE3D" id="Geschweifte Klammer rechts 21" o:spid="_x0000_s1026" type="#_x0000_t88" style="position:absolute;margin-left:252.3pt;margin-top:48pt;width:10.05pt;height:54pt;rotation:90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" adj=",11345"/>
            </w:pict>
          </mc:Fallback>
        </mc:AlternateContent>
      </w:r>
      <w:r>
        <w:t xml:space="preserve">   </w:t>
      </w:r>
      <w:r w:rsidRPr="00991431">
        <w:drawing>
          <wp:inline distT="0" distB="0" distL="0" distR="0" wp14:anchorId="1185321A" wp14:editId="22CC5725">
            <wp:extent cx="2052000" cy="912000"/>
            <wp:effectExtent l="0" t="0" r="0" b="254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barcode-generator.de/barcodes/116986a8-ea0e-436c-8df8-241f9e7b38b1.gif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000" cy="9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56FD8" w14:textId="2464F500" w:rsidR="001C5BA5" w:rsidRDefault="001C5BA5" w:rsidP="000E62C8"/>
    <w:p w14:paraId="604609C2" w14:textId="3262E71B" w:rsidR="00394DFA" w:rsidRDefault="009011A1" w:rsidP="000E62C8">
      <w:r>
        <w:t>Auch bei den GTIN-13</w:t>
      </w:r>
      <w:r w:rsidR="00394DFA" w:rsidRPr="00991431">
        <w:t xml:space="preserve">-Codes kann man die Prüfziffer berechnen. </w:t>
      </w:r>
      <w:r w:rsidR="00246D22">
        <w:t>Das</w:t>
      </w:r>
      <w:r w:rsidR="00246D22" w:rsidRPr="00991431">
        <w:t xml:space="preserve"> </w:t>
      </w:r>
      <w:r w:rsidR="00394DFA" w:rsidRPr="00991431">
        <w:t>funktioniert im Grunde g</w:t>
      </w:r>
      <w:r>
        <w:t>enauso, wie oben für die GTIN-8</w:t>
      </w:r>
      <w:r w:rsidR="00394DFA" w:rsidRPr="00991431">
        <w:t xml:space="preserve">-Codes beschrieben. Allerdings beginnt man </w:t>
      </w:r>
      <w:r>
        <w:t>diesmal die Multiplikation mit 1</w:t>
      </w:r>
      <w:r w:rsidR="00394DFA" w:rsidRPr="00991431">
        <w:t xml:space="preserve"> und </w:t>
      </w:r>
      <w:r w:rsidR="00246D22">
        <w:t xml:space="preserve">wechselt dann zur </w:t>
      </w:r>
      <w:r>
        <w:t>3</w:t>
      </w:r>
      <w:r w:rsidR="00AD1FC7">
        <w:t xml:space="preserve"> und so weiter</w:t>
      </w:r>
      <w:r w:rsidR="00394DFA" w:rsidRPr="00991431">
        <w:t>. Im Anschluss wird wieder aufsummiert und die Zahl, die zur vollen Zehnerzahl fehlt</w:t>
      </w:r>
      <w:r w:rsidR="00246D22">
        <w:t>,</w:t>
      </w:r>
      <w:r w:rsidR="00394DFA" w:rsidRPr="00991431">
        <w:t xml:space="preserve"> ist die Prüfziffer</w:t>
      </w:r>
      <w:r w:rsidR="00246D22">
        <w:t>.</w:t>
      </w:r>
      <w:r w:rsidR="00394DFA" w:rsidRPr="00991431">
        <w:t xml:space="preserve"> </w:t>
      </w:r>
    </w:p>
    <w:p w14:paraId="563C343B" w14:textId="5D45DB53" w:rsidR="002B5EDE" w:rsidRPr="00991431" w:rsidRDefault="002B5EDE" w:rsidP="000E62C8">
      <w:r>
        <w:t xml:space="preserve">Auch dieser </w:t>
      </w:r>
      <w:r w:rsidRPr="002B5EDE">
        <w:rPr>
          <w:i/>
        </w:rPr>
        <w:t>Algorithmus</w:t>
      </w:r>
      <w:r>
        <w:t xml:space="preserve"> lässt sich (wie </w:t>
      </w:r>
      <w:r w:rsidR="009011A1">
        <w:t>bei den GTIN-8</w:t>
      </w:r>
      <w:r w:rsidR="003C0A1E">
        <w:t xml:space="preserve"> Codes</w:t>
      </w:r>
      <w:r>
        <w:t>) vereinfachen und in einem Diagramm darstellen:</w:t>
      </w:r>
    </w:p>
    <w:p w14:paraId="79F13356" w14:textId="22093A13" w:rsidR="00394DFA" w:rsidRDefault="001C5BA5" w:rsidP="00991431">
      <w:r>
        <w:drawing>
          <wp:inline distT="0" distB="0" distL="0" distR="0" wp14:anchorId="5705B5C1" wp14:editId="111A9890">
            <wp:extent cx="5400000" cy="2184272"/>
            <wp:effectExtent l="0" t="0" r="10795" b="635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des4.pdf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8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F5015" w14:textId="77777777" w:rsidR="0050604D" w:rsidRDefault="0050604D">
      <w:pPr>
        <w:spacing w:line="259" w:lineRule="auto"/>
        <w:rPr>
          <w:rFonts w:ascii="Helvetica 65" w:eastAsiaTheme="majorEastAsia" w:hAnsi="Helvetica 65" w:cstheme="majorBidi"/>
          <w:bCs w:val="0"/>
          <w:color w:val="000000" w:themeColor="text1"/>
          <w:sz w:val="28"/>
          <w:szCs w:val="36"/>
        </w:rPr>
      </w:pPr>
      <w:r>
        <w:br w:type="page"/>
      </w:r>
    </w:p>
    <w:p w14:paraId="354B5E9B" w14:textId="6B7AE8BB" w:rsidR="0096227B" w:rsidRPr="00991431" w:rsidRDefault="0096227B" w:rsidP="0096227B">
      <w:pPr>
        <w:pStyle w:val="berschrift1"/>
      </w:pPr>
      <w:r>
        <w:lastRenderedPageBreak/>
        <w:t>Aufgabe</w:t>
      </w:r>
      <w:r w:rsidR="00BA7E3E">
        <w:t xml:space="preserve"> 3</w:t>
      </w:r>
    </w:p>
    <w:p w14:paraId="27793D99" w14:textId="21F43104" w:rsidR="00394DFA" w:rsidRPr="0096227B" w:rsidRDefault="00394DFA" w:rsidP="000D7D93">
      <w:r w:rsidRPr="0096227B">
        <w:t>Berechnet die Prüfziffern für folgende Codes, schreibt den Rechenweg mit auf.</w:t>
      </w:r>
    </w:p>
    <w:p w14:paraId="713CCF86" w14:textId="7D26D139" w:rsidR="00394DFA" w:rsidRDefault="00235E5E" w:rsidP="00110A3D">
      <w:pPr>
        <w:pStyle w:val="Listenabsatz"/>
        <w:numPr>
          <w:ilvl w:val="0"/>
          <w:numId w:val="24"/>
        </w:numPr>
      </w:pPr>
      <w:r w:rsidRPr="00110A3D"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56397F5" wp14:editId="5887CB51">
                <wp:simplePos x="0" y="0"/>
                <wp:positionH relativeFrom="column">
                  <wp:posOffset>3348306</wp:posOffset>
                </wp:positionH>
                <wp:positionV relativeFrom="paragraph">
                  <wp:posOffset>791747</wp:posOffset>
                </wp:positionV>
                <wp:extent cx="142875" cy="167005"/>
                <wp:effectExtent l="0" t="0" r="28575" b="23495"/>
                <wp:wrapNone/>
                <wp:docPr id="26" name="Rechteck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2875" cy="167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909F8DC" id="Rechteck 26" o:spid="_x0000_s1026" style="position:absolute;margin-left:263.65pt;margin-top:62.35pt;width:11.25pt;height:13.1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"/>
            </w:pict>
          </mc:Fallback>
        </mc:AlternateContent>
      </w:r>
      <w:r w:rsidR="0050604D" w:rsidRPr="00991431">
        <w:drawing>
          <wp:inline distT="0" distB="0" distL="0" distR="0" wp14:anchorId="03A62693" wp14:editId="18227673">
            <wp:extent cx="3599815" cy="893445"/>
            <wp:effectExtent l="0" t="0" r="635" b="190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barcode-generator.de/barcodes/b5f20481-3ecf-4846-ac8d-cd752c59cb7d.gi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815" cy="89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58CE8" w14:textId="77777777" w:rsidR="00D23ECA" w:rsidRPr="00110A3D" w:rsidRDefault="00D23ECA" w:rsidP="00D23ECA">
      <w:pPr>
        <w:ind w:left="360"/>
      </w:pPr>
    </w:p>
    <w:p w14:paraId="1EA33778" w14:textId="68CCBF6F" w:rsidR="0050604D" w:rsidRDefault="0050604D" w:rsidP="003A35CD">
      <w:pPr>
        <w:pStyle w:val="Listenabsatz"/>
        <w:numPr>
          <w:ilvl w:val="0"/>
          <w:numId w:val="24"/>
        </w:numPr>
      </w:pPr>
      <w:r w:rsidRPr="00110A3D"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696DD87F" wp14:editId="4D06859A">
                <wp:simplePos x="0" y="0"/>
                <wp:positionH relativeFrom="column">
                  <wp:posOffset>3346762</wp:posOffset>
                </wp:positionH>
                <wp:positionV relativeFrom="paragraph">
                  <wp:posOffset>793987</wp:posOffset>
                </wp:positionV>
                <wp:extent cx="142875" cy="167005"/>
                <wp:effectExtent l="0" t="0" r="28575" b="23495"/>
                <wp:wrapNone/>
                <wp:docPr id="27" name="Rechteck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2875" cy="167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4BEAEAA" id="Rechteck 27" o:spid="_x0000_s1026" style="position:absolute;margin-left:263.5pt;margin-top:62.5pt;width:11.25pt;height:13.1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"/>
            </w:pict>
          </mc:Fallback>
        </mc:AlternateContent>
      </w:r>
      <w:r w:rsidRPr="00991431">
        <w:drawing>
          <wp:inline distT="0" distB="0" distL="0" distR="0" wp14:anchorId="36A6DC0B" wp14:editId="6FD797E1">
            <wp:extent cx="3600000" cy="894039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www.barcode-generator.de/barcodes/65769ebb-d54c-4195-917d-fc24ef528938.gif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894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D7B26" w14:textId="09007E4A" w:rsidR="0050604D" w:rsidRDefault="0050604D" w:rsidP="0050604D"/>
    <w:p w14:paraId="09B18BCE" w14:textId="5E0B32B1" w:rsidR="0050604D" w:rsidRDefault="0050604D" w:rsidP="003A35CD">
      <w:pPr>
        <w:pStyle w:val="Listenabsatz"/>
        <w:numPr>
          <w:ilvl w:val="0"/>
          <w:numId w:val="24"/>
        </w:numPr>
      </w:pPr>
      <w:r w:rsidRPr="00110A3D"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7BCBB24" wp14:editId="4E600466">
                <wp:simplePos x="0" y="0"/>
                <wp:positionH relativeFrom="column">
                  <wp:posOffset>3345815</wp:posOffset>
                </wp:positionH>
                <wp:positionV relativeFrom="paragraph">
                  <wp:posOffset>795666</wp:posOffset>
                </wp:positionV>
                <wp:extent cx="142875" cy="167005"/>
                <wp:effectExtent l="0" t="0" r="34925" b="36195"/>
                <wp:wrapNone/>
                <wp:docPr id="44" name="Rechteck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2875" cy="167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346C581" id="Rechteck 44" o:spid="_x0000_s1026" style="position:absolute;margin-left:263.45pt;margin-top:62.65pt;width:11.25pt;height:13.1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"/>
            </w:pict>
          </mc:Fallback>
        </mc:AlternateContent>
      </w:r>
      <w:r w:rsidRPr="00991431">
        <w:drawing>
          <wp:inline distT="0" distB="0" distL="0" distR="0" wp14:anchorId="5611881C" wp14:editId="799F6FF6">
            <wp:extent cx="3600000" cy="894039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www.barcode-generator.de/barcodes/b1233170-4088-40b7-b3c8-bfb7d999004c.gif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894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FE358" w14:textId="6A5B8984" w:rsidR="0050604D" w:rsidRDefault="0050604D" w:rsidP="0050604D"/>
    <w:p w14:paraId="6084D3FE" w14:textId="77777777" w:rsidR="0050604D" w:rsidRDefault="0050604D" w:rsidP="0050604D">
      <w:pPr>
        <w:ind w:left="360"/>
      </w:pPr>
    </w:p>
    <w:p w14:paraId="1D8CB602" w14:textId="54B78CA1" w:rsidR="003C0A1E" w:rsidRPr="003A35CD" w:rsidRDefault="0050604D" w:rsidP="003A35CD">
      <w:pPr>
        <w:pStyle w:val="Listenabsatz"/>
        <w:numPr>
          <w:ilvl w:val="0"/>
          <w:numId w:val="24"/>
        </w:numPr>
      </w:pPr>
      <w:r w:rsidRPr="00110A3D"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F283397" wp14:editId="1A6FA065">
                <wp:simplePos x="0" y="0"/>
                <wp:positionH relativeFrom="column">
                  <wp:posOffset>3345815</wp:posOffset>
                </wp:positionH>
                <wp:positionV relativeFrom="paragraph">
                  <wp:posOffset>769114</wp:posOffset>
                </wp:positionV>
                <wp:extent cx="142875" cy="167005"/>
                <wp:effectExtent l="0" t="0" r="34925" b="36195"/>
                <wp:wrapNone/>
                <wp:docPr id="45" name="Rechteck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2875" cy="167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5D5E1FE" id="Rechteck 45" o:spid="_x0000_s1026" style="position:absolute;margin-left:263.45pt;margin-top:60.55pt;width:11.25pt;height:13.1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"/>
            </w:pict>
          </mc:Fallback>
        </mc:AlternateContent>
      </w:r>
      <w:r w:rsidRPr="00991431">
        <w:drawing>
          <wp:inline distT="0" distB="0" distL="0" distR="0" wp14:anchorId="0916DDC0" wp14:editId="4D45CC0A">
            <wp:extent cx="3600000" cy="894039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www.barcode-generator.de/barcodes/4a357b35-7026-4f01-ab3b-d35748e727bf.gif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894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C0A1E">
        <w:br w:type="page"/>
      </w:r>
    </w:p>
    <w:p w14:paraId="4A7851A5" w14:textId="744624BB" w:rsidR="00E84F7B" w:rsidRDefault="00152EC6" w:rsidP="00E84F7B">
      <w:pPr>
        <w:pStyle w:val="WF-Arbeitsblatt"/>
      </w:pPr>
      <w:r>
        <w:lastRenderedPageBreak/>
        <w:t>D</w:t>
      </w:r>
      <w:r w:rsidR="00E84F7B">
        <w:t>as Geheimnis der Streifen</w:t>
      </w:r>
    </w:p>
    <w:p w14:paraId="7F79236E" w14:textId="6DAD3633" w:rsidR="000A1291" w:rsidRDefault="00C07F7E" w:rsidP="0082539E">
      <w:pPr>
        <w:jc w:val="both"/>
        <w:rPr>
          <w:rStyle w:val="lesen"/>
        </w:rPr>
        <w:pPrChange w:id="2" w:author="Schmidberger, Alessa | Wissensfabrik" w:date="2022-10-11T16:46:00Z">
          <w:pPr/>
        </w:pPrChange>
      </w:pPr>
      <w:r>
        <w:rPr>
          <w:rStyle w:val="lesen"/>
        </w:rPr>
        <w:t>Ein</w:t>
      </w:r>
      <w:r w:rsidR="00E84F7B">
        <w:rPr>
          <w:rStyle w:val="lesen"/>
        </w:rPr>
        <w:t xml:space="preserve"> </w:t>
      </w:r>
      <w:r w:rsidR="00613BC0">
        <w:rPr>
          <w:rStyle w:val="lesen"/>
        </w:rPr>
        <w:t>Barc</w:t>
      </w:r>
      <w:r>
        <w:rPr>
          <w:rStyle w:val="lesen"/>
        </w:rPr>
        <w:t>ode</w:t>
      </w:r>
      <w:r w:rsidR="00E84F7B">
        <w:rPr>
          <w:rStyle w:val="lesen"/>
        </w:rPr>
        <w:t xml:space="preserve"> besteht immer aus einer Darstellung als Strichcode und als Ziffernfolge.</w:t>
      </w:r>
      <w:r>
        <w:rPr>
          <w:rStyle w:val="lesen"/>
        </w:rPr>
        <w:t xml:space="preserve"> Die Bedeutung der Ziffernfolge habt ihr schon kennengeler</w:t>
      </w:r>
      <w:r w:rsidR="00613BC0">
        <w:rPr>
          <w:rStyle w:val="lesen"/>
        </w:rPr>
        <w:t>n</w:t>
      </w:r>
      <w:r>
        <w:rPr>
          <w:rStyle w:val="lesen"/>
        </w:rPr>
        <w:t>t, aber wie kommen die Streifen zustande?</w:t>
      </w:r>
    </w:p>
    <w:p w14:paraId="3CD3FB62" w14:textId="4C792AFE" w:rsidR="000A1291" w:rsidRDefault="000A1291" w:rsidP="000A1291">
      <w:pPr>
        <w:pStyle w:val="berschrift1"/>
      </w:pPr>
      <w:r>
        <w:t>Aufgabe</w:t>
      </w:r>
      <w:r w:rsidR="00BA7E3E">
        <w:t xml:space="preserve"> 4</w:t>
      </w:r>
    </w:p>
    <w:p w14:paraId="738D4237" w14:textId="77777777" w:rsidR="0038790E" w:rsidRDefault="000A1291" w:rsidP="001460F5">
      <w:r>
        <w:t xml:space="preserve">Untersucht in Partnerarbeit die </w:t>
      </w:r>
      <w:r w:rsidR="003110AC">
        <w:t>Striche</w:t>
      </w:r>
      <w:r>
        <w:t xml:space="preserve"> auf den Codes genauer. </w:t>
      </w:r>
    </w:p>
    <w:p w14:paraId="7E7FEFB4" w14:textId="77777777" w:rsidR="001460F5" w:rsidRDefault="000A1291" w:rsidP="001460F5">
      <w:pPr>
        <w:pStyle w:val="Listenabsatz"/>
        <w:numPr>
          <w:ilvl w:val="0"/>
          <w:numId w:val="29"/>
        </w:numPr>
      </w:pPr>
      <w:r w:rsidRPr="001460F5">
        <w:t>Übertragt</w:t>
      </w:r>
      <w:r>
        <w:t xml:space="preserve"> die dargestellten Codierungen auf d</w:t>
      </w:r>
      <w:r w:rsidR="001460F5">
        <w:t>ie unten vergrößerten Bereiche.</w:t>
      </w:r>
    </w:p>
    <w:p w14:paraId="145A8FA1" w14:textId="3939EE83" w:rsidR="000A1291" w:rsidRPr="001460F5" w:rsidRDefault="00683847" w:rsidP="001460F5">
      <w:pPr>
        <w:pStyle w:val="Listenabsatz"/>
        <w:rPr>
          <w:rStyle w:val="lesen"/>
          <w:b/>
        </w:rPr>
      </w:pPr>
      <w:r w:rsidRPr="001460F5">
        <w:rPr>
          <w:rStyle w:val="lesen"/>
          <w:b/>
        </w:rPr>
        <w:t>Code für die Ziffer 2:</w:t>
      </w:r>
    </w:p>
    <w:p w14:paraId="5C4FF09A" w14:textId="114967F5" w:rsidR="00BB629B" w:rsidRPr="00BB629B" w:rsidRDefault="001460F5" w:rsidP="001460F5">
      <w:pPr>
        <w:pStyle w:val="Listenabsatz"/>
        <w:ind w:left="0"/>
        <w:jc w:val="center"/>
      </w:pPr>
      <w:r w:rsidRPr="001460F5">
        <w:drawing>
          <wp:inline distT="0" distB="0" distL="0" distR="0" wp14:anchorId="71F23601" wp14:editId="274668A8">
            <wp:extent cx="2376000" cy="2111999"/>
            <wp:effectExtent l="0" t="0" r="12065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trichcode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000" cy="2111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B2BB7" w14:textId="7AE6D864" w:rsidR="001460F5" w:rsidRDefault="00BA1433" w:rsidP="0082539E">
      <w:pPr>
        <w:ind w:left="708"/>
        <w:jc w:val="both"/>
        <w:pPrChange w:id="3" w:author="Schmidberger, Alessa | Wissensfabrik" w:date="2022-10-11T16:46:00Z">
          <w:pPr>
            <w:ind w:left="708"/>
          </w:pPr>
        </w:pPrChange>
      </w:pPr>
      <w:r w:rsidRPr="00BA1433">
        <w:rPr>
          <w:b/>
        </w:rPr>
        <w:t>Tipp</w:t>
      </w:r>
      <w:r>
        <w:t xml:space="preserve">: </w:t>
      </w:r>
      <w:r w:rsidR="001460F5">
        <w:t xml:space="preserve">Die 2 wird </w:t>
      </w:r>
      <w:r w:rsidR="008508A4">
        <w:t>l</w:t>
      </w:r>
      <w:r w:rsidR="001460F5">
        <w:t xml:space="preserve">inks anders kodiert als </w:t>
      </w:r>
      <w:r w:rsidR="008508A4">
        <w:t>rechts, das</w:t>
      </w:r>
      <w:r w:rsidR="001460F5">
        <w:t xml:space="preserve"> ist kein Fehler. Die Erklärung </w:t>
      </w:r>
      <w:r w:rsidR="001460F5" w:rsidRPr="001460F5">
        <w:t>folgt</w:t>
      </w:r>
      <w:r w:rsidR="001460F5">
        <w:t xml:space="preserve"> später. Übrigens sind nicht </w:t>
      </w:r>
      <w:r w:rsidRPr="00BA1433">
        <w:t>nur die schwarzen Striche von Bedeutung, so</w:t>
      </w:r>
      <w:r w:rsidR="001460F5">
        <w:t>ndern auch die weißen Abstände.</w:t>
      </w:r>
    </w:p>
    <w:p w14:paraId="22AA1CE6" w14:textId="3AF448D6" w:rsidR="00291A44" w:rsidRPr="00291A44" w:rsidRDefault="00291A44" w:rsidP="0082539E">
      <w:pPr>
        <w:ind w:left="708"/>
        <w:jc w:val="both"/>
        <w:pPrChange w:id="4" w:author="Schmidberger, Alessa | Wissensfabrik" w:date="2022-10-11T16:46:00Z">
          <w:pPr>
            <w:ind w:left="708"/>
          </w:pPr>
        </w:pPrChange>
      </w:pPr>
      <w:r>
        <w:rPr>
          <w:b/>
        </w:rPr>
        <w:t>Hinweis:</w:t>
      </w:r>
      <w:r w:rsidR="00613BC0">
        <w:t xml:space="preserve"> Vor und nach den beiden</w:t>
      </w:r>
      <w:r>
        <w:t xml:space="preserve"> mittleren Trennbalken steht jeweils</w:t>
      </w:r>
      <w:r>
        <w:rPr>
          <w:i/>
        </w:rPr>
        <w:t xml:space="preserve"> </w:t>
      </w:r>
      <w:r>
        <w:rPr>
          <w:u w:val="single"/>
        </w:rPr>
        <w:t>immer</w:t>
      </w:r>
      <w:r>
        <w:rPr>
          <w:i/>
        </w:rPr>
        <w:t xml:space="preserve"> </w:t>
      </w:r>
      <w:r>
        <w:t>ein weißer Abstand.</w:t>
      </w:r>
      <w:r w:rsidR="00E26A3B">
        <w:t xml:space="preserve"> Diese beiden Stellen werden also nicht mitgelesen.</w:t>
      </w:r>
    </w:p>
    <w:p w14:paraId="356CAB65" w14:textId="0C088D62" w:rsidR="00BD414E" w:rsidRDefault="001460F5" w:rsidP="000E62C8">
      <w:pPr>
        <w:ind w:left="708"/>
        <w:rPr>
          <w:b/>
        </w:rPr>
      </w:pPr>
      <w:r>
        <w:rPr>
          <w:b/>
        </w:rPr>
        <w:t>Code für die Ziffer 8:</w:t>
      </w:r>
    </w:p>
    <w:p w14:paraId="3F24AF09" w14:textId="456217FF" w:rsidR="001460F5" w:rsidRPr="001460F5" w:rsidRDefault="001460F5" w:rsidP="001460F5">
      <w:pPr>
        <w:ind w:left="360"/>
        <w:jc w:val="center"/>
        <w:rPr>
          <w:b/>
        </w:rPr>
      </w:pPr>
      <w:r>
        <w:drawing>
          <wp:inline distT="0" distB="0" distL="0" distR="0" wp14:anchorId="7611E13C" wp14:editId="5CF8F58F">
            <wp:extent cx="2376000" cy="2130857"/>
            <wp:effectExtent l="0" t="0" r="12065" b="3175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trichcode2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000" cy="2130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B3DBF" w14:textId="77777777" w:rsidR="0038790E" w:rsidRDefault="0038790E" w:rsidP="0082539E">
      <w:pPr>
        <w:pStyle w:val="Listenabsatz"/>
        <w:numPr>
          <w:ilvl w:val="0"/>
          <w:numId w:val="29"/>
        </w:numPr>
        <w:jc w:val="both"/>
        <w:pPrChange w:id="5" w:author="Schmidberger, Alessa | Wissensfabrik" w:date="2022-10-11T16:46:00Z">
          <w:pPr>
            <w:pStyle w:val="Listenabsatz"/>
            <w:numPr>
              <w:numId w:val="29"/>
            </w:numPr>
            <w:ind w:hanging="360"/>
          </w:pPr>
        </w:pPrChange>
      </w:pPr>
      <w:r>
        <w:t xml:space="preserve">Was fällt euch bezüglich der Darstellung der Zahlen auf? </w:t>
      </w:r>
    </w:p>
    <w:p w14:paraId="72CCF1D8" w14:textId="62336829" w:rsidR="000A1291" w:rsidRDefault="001B53B4" w:rsidP="0082539E">
      <w:pPr>
        <w:pStyle w:val="Listenabsatz"/>
        <w:numPr>
          <w:ilvl w:val="0"/>
          <w:numId w:val="29"/>
        </w:numPr>
        <w:jc w:val="both"/>
        <w:pPrChange w:id="6" w:author="Schmidberger, Alessa | Wissensfabrik" w:date="2022-10-11T16:46:00Z">
          <w:pPr>
            <w:pStyle w:val="Listenabsatz"/>
            <w:numPr>
              <w:numId w:val="29"/>
            </w:numPr>
            <w:ind w:hanging="360"/>
          </w:pPr>
        </w:pPrChange>
      </w:pPr>
      <w:r>
        <w:t>Wie unterscheiden sich die Darstellungen der beiden Ziffern „2“ (oberes Beispiel</w:t>
      </w:r>
      <w:r w:rsidR="002F444B">
        <w:t>)</w:t>
      </w:r>
      <w:r>
        <w:t xml:space="preserve"> bzw. „8“ (unteres Beispiel)</w:t>
      </w:r>
      <w:r w:rsidR="00BD414E">
        <w:t xml:space="preserve"> </w:t>
      </w:r>
      <w:r>
        <w:t>auf</w:t>
      </w:r>
      <w:r w:rsidR="00BD414E">
        <w:t xml:space="preserve"> der linken (gelb) und der rechten Seite</w:t>
      </w:r>
      <w:r w:rsidR="00BA1433">
        <w:t xml:space="preserve"> (blau)</w:t>
      </w:r>
      <w:r w:rsidR="00BD414E">
        <w:t>?</w:t>
      </w:r>
    </w:p>
    <w:p w14:paraId="4039E337" w14:textId="62790695" w:rsidR="00BD414E" w:rsidRDefault="00BE6EB4" w:rsidP="00594201">
      <w:pPr>
        <w:spacing w:line="259" w:lineRule="auto"/>
        <w:jc w:val="both"/>
        <w:rPr>
          <w:rFonts w:ascii="Calibri" w:hAnsi="Calibri" w:cs="Calibri"/>
          <w:bCs w:val="0"/>
          <w:color w:val="000000"/>
          <w:sz w:val="24"/>
          <w:szCs w:val="24"/>
          <w:lang w:eastAsia="en-US"/>
        </w:rPr>
      </w:pPr>
      <w:r>
        <w:br w:type="page"/>
      </w:r>
      <w:r w:rsidR="003110A4" w:rsidRPr="00BD414E">
        <w:rPr>
          <w:rFonts w:ascii="Calibri" w:hAnsi="Calibri" w:cs="Calibri"/>
          <w:bCs w:val="0"/>
          <w:color w:val="000000"/>
          <w:sz w:val="22"/>
          <w:lang w:eastAsia="en-US"/>
        </w:rPr>
        <w:lastRenderedPageBreak/>
        <w:t>Wie ihr bereits herausgefunden habt, gibt es pro Ziffer drei verschiedene Arten der Darstellung</w:t>
      </w:r>
      <w:r w:rsidR="003110A4">
        <w:rPr>
          <w:rFonts w:ascii="Calibri" w:hAnsi="Calibri" w:cs="Calibri"/>
          <w:bCs w:val="0"/>
          <w:color w:val="000000"/>
          <w:sz w:val="24"/>
          <w:szCs w:val="24"/>
          <w:lang w:eastAsia="en-US"/>
        </w:rPr>
        <w:t xml:space="preserve"> (A, B und C):</w:t>
      </w:r>
    </w:p>
    <w:p w14:paraId="481E2AD2" w14:textId="2B3D9CEF" w:rsidR="00BD414E" w:rsidRDefault="00710DDC" w:rsidP="00087464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Cs w:val="0"/>
          <w:color w:val="000000"/>
          <w:sz w:val="24"/>
          <w:szCs w:val="24"/>
          <w:lang w:eastAsia="en-US"/>
        </w:rPr>
      </w:pPr>
      <w:r>
        <w:rPr>
          <w:rFonts w:ascii="Calibri" w:hAnsi="Calibri" w:cs="Calibri"/>
          <w:bCs w:val="0"/>
          <w:color w:val="000000"/>
          <w:sz w:val="24"/>
          <w:szCs w:val="24"/>
        </w:rPr>
        <w:drawing>
          <wp:inline distT="0" distB="0" distL="0" distR="0" wp14:anchorId="2B2FA8F5" wp14:editId="5C10A64B">
            <wp:extent cx="5286375" cy="2207913"/>
            <wp:effectExtent l="0" t="0" r="0" b="1905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EAN-Codierung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87326" cy="220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3F912" w14:textId="71C76FBE" w:rsidR="001476A2" w:rsidRDefault="002F6024" w:rsidP="0082539E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Cs w:val="0"/>
          <w:color w:val="000000"/>
          <w:sz w:val="24"/>
          <w:szCs w:val="24"/>
          <w:lang w:eastAsia="en-US"/>
        </w:rPr>
        <w:pPrChange w:id="7" w:author="Schmidberger, Alessa | Wissensfabrik" w:date="2022-10-11T16:46:00Z">
          <w:pPr>
            <w:autoSpaceDE w:val="0"/>
            <w:autoSpaceDN w:val="0"/>
            <w:adjustRightInd w:val="0"/>
            <w:spacing w:after="0" w:line="240" w:lineRule="auto"/>
          </w:pPr>
        </w:pPrChange>
      </w:pPr>
      <w:r>
        <w:rPr>
          <w:rFonts w:ascii="Calibri" w:hAnsi="Calibri" w:cs="Calibri"/>
          <w:bCs w:val="0"/>
          <w:color w:val="000000"/>
          <w:sz w:val="24"/>
          <w:szCs w:val="24"/>
          <w:lang w:eastAsia="en-US"/>
        </w:rPr>
        <w:t>Guckt man sich diese „</w:t>
      </w:r>
      <w:r w:rsidRPr="00CB117C">
        <w:rPr>
          <w:rFonts w:ascii="Calibri" w:hAnsi="Calibri" w:cs="Calibri"/>
          <w:b/>
          <w:bCs w:val="0"/>
          <w:color w:val="000000"/>
          <w:sz w:val="24"/>
          <w:szCs w:val="24"/>
          <w:lang w:eastAsia="en-US"/>
        </w:rPr>
        <w:t>Codereihen</w:t>
      </w:r>
      <w:r>
        <w:rPr>
          <w:rFonts w:ascii="Calibri" w:hAnsi="Calibri" w:cs="Calibri"/>
          <w:bCs w:val="0"/>
          <w:color w:val="000000"/>
          <w:sz w:val="24"/>
          <w:szCs w:val="24"/>
          <w:lang w:eastAsia="en-US"/>
        </w:rPr>
        <w:t>“ an, so fällt auf, dass die Darstellungen der Ziffern in den Codereihen A und C „vertauscht“ sind: Jede weiße Leerstelle in A wird in C zu einem schwarzen Balken und umgekehrt.</w:t>
      </w:r>
      <w:r w:rsidR="00EA1456">
        <w:rPr>
          <w:rFonts w:ascii="Calibri" w:hAnsi="Calibri" w:cs="Calibri"/>
          <w:bCs w:val="0"/>
          <w:color w:val="000000"/>
          <w:sz w:val="24"/>
          <w:szCs w:val="24"/>
          <w:lang w:eastAsia="en-US"/>
        </w:rPr>
        <w:t xml:space="preserve"> </w:t>
      </w:r>
    </w:p>
    <w:p w14:paraId="2420DD5C" w14:textId="17B955ED" w:rsidR="002F6024" w:rsidRDefault="002F6024" w:rsidP="0082539E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Cs w:val="0"/>
          <w:color w:val="000000"/>
          <w:sz w:val="24"/>
          <w:szCs w:val="24"/>
          <w:lang w:eastAsia="en-US"/>
        </w:rPr>
        <w:pPrChange w:id="8" w:author="Schmidberger, Alessa | Wissensfabrik" w:date="2022-10-11T16:46:00Z">
          <w:pPr>
            <w:autoSpaceDE w:val="0"/>
            <w:autoSpaceDN w:val="0"/>
            <w:adjustRightInd w:val="0"/>
            <w:spacing w:after="0" w:line="240" w:lineRule="auto"/>
          </w:pPr>
        </w:pPrChange>
      </w:pPr>
      <w:r>
        <w:rPr>
          <w:rFonts w:ascii="Calibri" w:hAnsi="Calibri" w:cs="Calibri"/>
          <w:bCs w:val="0"/>
          <w:color w:val="000000"/>
          <w:sz w:val="24"/>
          <w:szCs w:val="24"/>
          <w:lang w:eastAsia="en-US"/>
        </w:rPr>
        <w:t xml:space="preserve">Zwischen </w:t>
      </w:r>
      <w:r w:rsidR="0021505A">
        <w:rPr>
          <w:rFonts w:ascii="Calibri" w:hAnsi="Calibri" w:cs="Calibri"/>
          <w:bCs w:val="0"/>
          <w:color w:val="000000"/>
          <w:sz w:val="24"/>
          <w:szCs w:val="24"/>
          <w:lang w:eastAsia="en-US"/>
        </w:rPr>
        <w:t>den</w:t>
      </w:r>
      <w:r>
        <w:rPr>
          <w:rFonts w:ascii="Calibri" w:hAnsi="Calibri" w:cs="Calibri"/>
          <w:bCs w:val="0"/>
          <w:color w:val="000000"/>
          <w:sz w:val="24"/>
          <w:szCs w:val="24"/>
          <w:lang w:eastAsia="en-US"/>
        </w:rPr>
        <w:t xml:space="preserve"> Darstellungen in den Codereihen B und C gibt es auch einen Zusammenhang: Sie sind nämlich „gespiegelt“. </w:t>
      </w:r>
    </w:p>
    <w:p w14:paraId="7A5C3E32" w14:textId="1B784C0A" w:rsidR="00EA1456" w:rsidRDefault="00EA1456" w:rsidP="0082539E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Cs w:val="0"/>
          <w:color w:val="FF0000"/>
          <w:sz w:val="24"/>
          <w:szCs w:val="24"/>
          <w:lang w:eastAsia="en-US"/>
        </w:rPr>
        <w:pPrChange w:id="9" w:author="Schmidberger, Alessa | Wissensfabrik" w:date="2022-10-11T16:46:00Z">
          <w:pPr>
            <w:autoSpaceDE w:val="0"/>
            <w:autoSpaceDN w:val="0"/>
            <w:adjustRightInd w:val="0"/>
            <w:spacing w:after="0" w:line="240" w:lineRule="auto"/>
          </w:pPr>
        </w:pPrChange>
      </w:pPr>
      <w:r>
        <w:rPr>
          <w:rFonts w:ascii="Calibri" w:hAnsi="Calibri" w:cs="Calibri"/>
          <w:bCs w:val="0"/>
          <w:color w:val="000000"/>
          <w:sz w:val="24"/>
          <w:szCs w:val="24"/>
          <w:lang w:eastAsia="en-US"/>
        </w:rPr>
        <w:t xml:space="preserve">Interessant ist auch, dass die Ziffern der Codereihen A und B immer mit (mindestens) einer weißen Leerstelle beginnen und </w:t>
      </w:r>
      <w:r w:rsidR="004E718F">
        <w:rPr>
          <w:rFonts w:ascii="Calibri" w:hAnsi="Calibri" w:cs="Calibri"/>
          <w:bCs w:val="0"/>
          <w:color w:val="000000"/>
          <w:sz w:val="24"/>
          <w:szCs w:val="24"/>
          <w:lang w:eastAsia="en-US"/>
        </w:rPr>
        <w:t>mit (mindestens) einem schwarzen</w:t>
      </w:r>
      <w:r>
        <w:rPr>
          <w:rFonts w:ascii="Calibri" w:hAnsi="Calibri" w:cs="Calibri"/>
          <w:bCs w:val="0"/>
          <w:color w:val="000000"/>
          <w:sz w:val="24"/>
          <w:szCs w:val="24"/>
          <w:lang w:eastAsia="en-US"/>
        </w:rPr>
        <w:t xml:space="preserve"> Balken enden. </w:t>
      </w:r>
    </w:p>
    <w:p w14:paraId="7601E283" w14:textId="2F6D07EB" w:rsidR="000E62C8" w:rsidRDefault="000E62C8" w:rsidP="000E62C8">
      <w:pPr>
        <w:pStyle w:val="berschrift1"/>
      </w:pPr>
      <w:r>
        <w:t>Aufgabe 5</w:t>
      </w:r>
    </w:p>
    <w:p w14:paraId="6FB6B751" w14:textId="77777777" w:rsidR="00D8664F" w:rsidRDefault="000E62C8" w:rsidP="0082539E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Cs w:val="0"/>
          <w:color w:val="000000" w:themeColor="text1"/>
          <w:sz w:val="24"/>
          <w:szCs w:val="24"/>
          <w:lang w:eastAsia="en-US"/>
        </w:rPr>
        <w:pPrChange w:id="10" w:author="Schmidberger, Alessa | Wissensfabrik" w:date="2022-10-11T16:46:00Z">
          <w:pPr>
            <w:autoSpaceDE w:val="0"/>
            <w:autoSpaceDN w:val="0"/>
            <w:adjustRightInd w:val="0"/>
            <w:spacing w:after="0" w:line="240" w:lineRule="auto"/>
          </w:pPr>
        </w:pPrChange>
      </w:pPr>
      <w:r w:rsidRPr="003D2614">
        <w:rPr>
          <w:rFonts w:ascii="Calibri" w:hAnsi="Calibri" w:cs="Calibri"/>
          <w:bCs w:val="0"/>
          <w:color w:val="000000" w:themeColor="text1"/>
          <w:sz w:val="24"/>
          <w:szCs w:val="24"/>
          <w:lang w:eastAsia="en-US"/>
        </w:rPr>
        <w:t>Überprüf</w:t>
      </w:r>
      <w:r w:rsidR="00D1226A">
        <w:rPr>
          <w:rFonts w:ascii="Calibri" w:hAnsi="Calibri" w:cs="Calibri"/>
          <w:bCs w:val="0"/>
          <w:color w:val="000000" w:themeColor="text1"/>
          <w:sz w:val="24"/>
          <w:szCs w:val="24"/>
          <w:lang w:eastAsia="en-US"/>
        </w:rPr>
        <w:t>t</w:t>
      </w:r>
      <w:r w:rsidRPr="003D2614">
        <w:rPr>
          <w:rFonts w:ascii="Calibri" w:hAnsi="Calibri" w:cs="Calibri"/>
          <w:bCs w:val="0"/>
          <w:color w:val="000000" w:themeColor="text1"/>
          <w:sz w:val="24"/>
          <w:szCs w:val="24"/>
          <w:lang w:eastAsia="en-US"/>
        </w:rPr>
        <w:t xml:space="preserve">, ob folgende Aussage wahr oder falsch ist: </w:t>
      </w:r>
    </w:p>
    <w:p w14:paraId="6638B23E" w14:textId="64822447" w:rsidR="000E62C8" w:rsidRPr="00D8664F" w:rsidRDefault="0021505A" w:rsidP="0082539E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Cs w:val="0"/>
          <w:color w:val="000000" w:themeColor="text1"/>
          <w:sz w:val="24"/>
          <w:szCs w:val="24"/>
          <w:lang w:eastAsia="en-US"/>
        </w:rPr>
        <w:pPrChange w:id="11" w:author="Schmidberger, Alessa | Wissensfabrik" w:date="2022-10-11T16:46:00Z">
          <w:pPr>
            <w:autoSpaceDE w:val="0"/>
            <w:autoSpaceDN w:val="0"/>
            <w:adjustRightInd w:val="0"/>
            <w:spacing w:after="0" w:line="240" w:lineRule="auto"/>
          </w:pPr>
        </w:pPrChange>
      </w:pPr>
      <w:r w:rsidRPr="0021505A">
        <w:rPr>
          <w:rFonts w:ascii="Calibri" w:hAnsi="Calibri" w:cs="Calibri"/>
          <w:bCs w:val="0"/>
          <w:i/>
          <w:color w:val="000000" w:themeColor="text1"/>
          <w:sz w:val="24"/>
          <w:szCs w:val="24"/>
          <w:lang w:eastAsia="en-US"/>
        </w:rPr>
        <w:t>„</w:t>
      </w:r>
      <w:r w:rsidR="000E62C8" w:rsidRPr="0021505A">
        <w:rPr>
          <w:rFonts w:ascii="Calibri" w:hAnsi="Calibri" w:cs="Calibri"/>
          <w:bCs w:val="0"/>
          <w:i/>
          <w:color w:val="000000" w:themeColor="text1"/>
          <w:sz w:val="24"/>
          <w:szCs w:val="24"/>
          <w:lang w:eastAsia="en-US"/>
        </w:rPr>
        <w:t xml:space="preserve">Die Codierungen nach </w:t>
      </w:r>
      <w:r w:rsidRPr="0021505A">
        <w:rPr>
          <w:rFonts w:ascii="Calibri" w:hAnsi="Calibri" w:cs="Calibri"/>
          <w:bCs w:val="0"/>
          <w:i/>
          <w:color w:val="000000" w:themeColor="text1"/>
          <w:sz w:val="24"/>
          <w:szCs w:val="24"/>
          <w:lang w:eastAsia="en-US"/>
        </w:rPr>
        <w:t xml:space="preserve">der </w:t>
      </w:r>
      <w:r w:rsidR="000E62C8" w:rsidRPr="0021505A">
        <w:rPr>
          <w:rFonts w:ascii="Calibri" w:hAnsi="Calibri" w:cs="Calibri"/>
          <w:bCs w:val="0"/>
          <w:i/>
          <w:color w:val="000000" w:themeColor="text1"/>
          <w:sz w:val="24"/>
          <w:szCs w:val="24"/>
          <w:lang w:eastAsia="en-US"/>
        </w:rPr>
        <w:t xml:space="preserve">Codereihe A sind immer aus einer ungeraden Anzahl an schwarzen Balken aufgebaut und die Codierungen nach </w:t>
      </w:r>
      <w:r w:rsidRPr="0021505A">
        <w:rPr>
          <w:rFonts w:ascii="Calibri" w:hAnsi="Calibri" w:cs="Calibri"/>
          <w:bCs w:val="0"/>
          <w:i/>
          <w:color w:val="000000" w:themeColor="text1"/>
          <w:sz w:val="24"/>
          <w:szCs w:val="24"/>
          <w:lang w:eastAsia="en-US"/>
        </w:rPr>
        <w:t xml:space="preserve">Darstellung </w:t>
      </w:r>
      <w:r w:rsidR="000E62C8" w:rsidRPr="0021505A">
        <w:rPr>
          <w:rFonts w:ascii="Calibri" w:hAnsi="Calibri" w:cs="Calibri"/>
          <w:bCs w:val="0"/>
          <w:i/>
          <w:color w:val="000000" w:themeColor="text1"/>
          <w:sz w:val="24"/>
          <w:szCs w:val="24"/>
          <w:lang w:eastAsia="en-US"/>
        </w:rPr>
        <w:t xml:space="preserve">B und C </w:t>
      </w:r>
      <w:r w:rsidRPr="0021505A">
        <w:rPr>
          <w:rFonts w:ascii="Calibri" w:hAnsi="Calibri" w:cs="Calibri"/>
          <w:bCs w:val="0"/>
          <w:i/>
          <w:color w:val="000000" w:themeColor="text1"/>
          <w:sz w:val="24"/>
          <w:szCs w:val="24"/>
          <w:lang w:eastAsia="en-US"/>
        </w:rPr>
        <w:t xml:space="preserve">sind </w:t>
      </w:r>
      <w:r w:rsidR="000E62C8" w:rsidRPr="0021505A">
        <w:rPr>
          <w:rFonts w:ascii="Calibri" w:hAnsi="Calibri" w:cs="Calibri"/>
          <w:bCs w:val="0"/>
          <w:i/>
          <w:color w:val="000000" w:themeColor="text1"/>
          <w:sz w:val="24"/>
          <w:szCs w:val="24"/>
          <w:lang w:eastAsia="en-US"/>
        </w:rPr>
        <w:t>immer aus einer geraden Anzahl an schwarzen Balken aufgebaut.</w:t>
      </w:r>
      <w:r w:rsidRPr="0021505A">
        <w:rPr>
          <w:rFonts w:ascii="Calibri" w:hAnsi="Calibri" w:cs="Calibri"/>
          <w:bCs w:val="0"/>
          <w:i/>
          <w:color w:val="000000" w:themeColor="text1"/>
          <w:sz w:val="24"/>
          <w:szCs w:val="24"/>
          <w:lang w:eastAsia="en-US"/>
        </w:rPr>
        <w:t>“</w:t>
      </w:r>
    </w:p>
    <w:p w14:paraId="41503644" w14:textId="7EC3E6F3" w:rsidR="00CB117C" w:rsidRDefault="00CB117C" w:rsidP="00CB117C">
      <w:pPr>
        <w:pStyle w:val="berschrift1"/>
      </w:pPr>
      <w:r>
        <w:t xml:space="preserve">Aufgabe </w:t>
      </w:r>
      <w:r w:rsidR="000E62C8">
        <w:t>6</w:t>
      </w:r>
    </w:p>
    <w:p w14:paraId="3D3E97E9" w14:textId="33A634C3" w:rsidR="00CB117C" w:rsidRPr="003D2614" w:rsidRDefault="00CB117C" w:rsidP="00AB7B8B">
      <w:pPr>
        <w:pStyle w:val="Listenabsatz"/>
        <w:numPr>
          <w:ilvl w:val="0"/>
          <w:numId w:val="32"/>
        </w:numPr>
        <w:autoSpaceDE w:val="0"/>
        <w:autoSpaceDN w:val="0"/>
        <w:adjustRightInd w:val="0"/>
        <w:spacing w:line="240" w:lineRule="auto"/>
        <w:jc w:val="both"/>
        <w:rPr>
          <w:rFonts w:ascii="Calibri" w:hAnsi="Calibri" w:cs="Calibri"/>
          <w:sz w:val="24"/>
          <w:szCs w:val="24"/>
        </w:rPr>
      </w:pPr>
      <w:r w:rsidRPr="003D2614">
        <w:rPr>
          <w:rFonts w:ascii="Calibri" w:hAnsi="Calibri" w:cs="Calibri"/>
          <w:sz w:val="24"/>
          <w:szCs w:val="24"/>
        </w:rPr>
        <w:t xml:space="preserve">Untersucht nun </w:t>
      </w:r>
      <w:r w:rsidR="00D8664F">
        <w:rPr>
          <w:rFonts w:ascii="Calibri" w:hAnsi="Calibri" w:cs="Calibri"/>
          <w:sz w:val="24"/>
          <w:szCs w:val="24"/>
        </w:rPr>
        <w:t>die folgenden zwei Barcodes aus Aufgabe 4a und kreuzt an</w:t>
      </w:r>
      <w:r w:rsidRPr="003D2614">
        <w:rPr>
          <w:rFonts w:ascii="Calibri" w:hAnsi="Calibri" w:cs="Calibri"/>
          <w:sz w:val="24"/>
          <w:szCs w:val="24"/>
        </w:rPr>
        <w:t xml:space="preserve">: Nach welcher Codereihe sind die Ziffern „2“ und „8“ links und rechts jeweils codiert? </w:t>
      </w:r>
    </w:p>
    <w:p w14:paraId="041AAD4A" w14:textId="26841B38" w:rsidR="00CB117C" w:rsidRDefault="00CB117C" w:rsidP="00AB7B8B">
      <w:pPr>
        <w:autoSpaceDE w:val="0"/>
        <w:autoSpaceDN w:val="0"/>
        <w:adjustRightInd w:val="0"/>
        <w:spacing w:line="240" w:lineRule="auto"/>
        <w:ind w:firstLine="360"/>
        <w:jc w:val="both"/>
        <w:rPr>
          <w:rFonts w:ascii="Calibri" w:hAnsi="Calibri" w:cs="Calibri"/>
          <w:b/>
          <w:bCs w:val="0"/>
          <w:color w:val="000000"/>
          <w:sz w:val="24"/>
          <w:szCs w:val="24"/>
          <w:lang w:eastAsia="en-US"/>
        </w:rPr>
      </w:pPr>
      <w:r>
        <w:rPr>
          <w:rFonts w:ascii="Calibri" w:hAnsi="Calibri" w:cs="Calibri"/>
          <w:b/>
          <w:bCs w:val="0"/>
          <w:color w:val="000000"/>
          <w:sz w:val="24"/>
          <w:szCs w:val="24"/>
        </w:rPr>
        <w:drawing>
          <wp:inline distT="0" distB="0" distL="0" distR="0" wp14:anchorId="26FEF0E2" wp14:editId="0D08791F">
            <wp:extent cx="4500000" cy="1757813"/>
            <wp:effectExtent l="0" t="0" r="0" b="0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odes5.pdf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175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4F11" w14:textId="77777777" w:rsidR="00AB7B8B" w:rsidRDefault="00AB7B8B" w:rsidP="00AB7B8B">
      <w:pPr>
        <w:autoSpaceDE w:val="0"/>
        <w:autoSpaceDN w:val="0"/>
        <w:adjustRightInd w:val="0"/>
        <w:spacing w:line="240" w:lineRule="auto"/>
        <w:ind w:firstLine="708"/>
        <w:jc w:val="both"/>
        <w:rPr>
          <w:rFonts w:ascii="Calibri" w:hAnsi="Calibri" w:cs="Calibri"/>
          <w:bCs w:val="0"/>
          <w:color w:val="000000"/>
          <w:sz w:val="24"/>
          <w:szCs w:val="24"/>
          <w:lang w:eastAsia="en-US"/>
        </w:rPr>
      </w:pPr>
      <w:r>
        <w:rPr>
          <w:rFonts w:ascii="Calibri" w:hAnsi="Calibri" w:cs="Calibri"/>
          <w:bCs w:val="0"/>
          <w:color w:val="000000"/>
          <w:sz w:val="24"/>
          <w:szCs w:val="24"/>
          <w:lang w:eastAsia="en-US"/>
        </w:rPr>
        <w:t>Was fällt euch auf?</w:t>
      </w:r>
    </w:p>
    <w:p w14:paraId="704D3A06" w14:textId="5C93D398" w:rsidR="00AB7B8B" w:rsidRPr="000E62C8" w:rsidRDefault="001476A2" w:rsidP="000E62C8">
      <w:pPr>
        <w:pStyle w:val="Listenabsatz"/>
        <w:numPr>
          <w:ilvl w:val="0"/>
          <w:numId w:val="32"/>
        </w:numPr>
        <w:autoSpaceDE w:val="0"/>
        <w:autoSpaceDN w:val="0"/>
        <w:adjustRightInd w:val="0"/>
        <w:spacing w:line="240" w:lineRule="auto"/>
        <w:jc w:val="both"/>
        <w:rPr>
          <w:color w:val="000000" w:themeColor="text1"/>
        </w:rPr>
      </w:pPr>
      <w:r w:rsidRPr="00AB7B8B">
        <w:rPr>
          <w:color w:val="000000" w:themeColor="text1"/>
        </w:rPr>
        <w:t>Stellt eine begründete Vermutung darüber auf, warum die Ziffern auf der linken und rechten Seite des Barcodes unterschiedlich codiert werden.</w:t>
      </w:r>
      <w:r w:rsidR="00AB7B8B" w:rsidRPr="000E62C8">
        <w:rPr>
          <w:rFonts w:ascii="Calibri" w:hAnsi="Calibri" w:cs="Calibri"/>
          <w:b/>
          <w:bCs w:val="0"/>
          <w:color w:val="000000"/>
          <w:sz w:val="24"/>
          <w:szCs w:val="24"/>
          <w:lang w:eastAsia="en-US"/>
        </w:rPr>
        <w:br w:type="page"/>
      </w:r>
    </w:p>
    <w:p w14:paraId="731FF79C" w14:textId="01505A64" w:rsidR="00AB7B8B" w:rsidRPr="00AB7B8B" w:rsidRDefault="00AB7B8B" w:rsidP="00594201">
      <w:pPr>
        <w:autoSpaceDE w:val="0"/>
        <w:autoSpaceDN w:val="0"/>
        <w:adjustRightInd w:val="0"/>
        <w:spacing w:line="240" w:lineRule="auto"/>
        <w:jc w:val="both"/>
        <w:rPr>
          <w:rFonts w:ascii="Calibri" w:hAnsi="Calibri" w:cs="Calibri"/>
          <w:bCs w:val="0"/>
          <w:color w:val="000000"/>
          <w:sz w:val="24"/>
          <w:szCs w:val="24"/>
          <w:lang w:eastAsia="en-US"/>
        </w:rPr>
      </w:pPr>
      <w:r>
        <w:rPr>
          <w:rFonts w:ascii="Calibri" w:hAnsi="Calibri" w:cs="Calibri"/>
          <w:bCs w:val="0"/>
          <w:color w:val="000000"/>
          <w:sz w:val="24"/>
          <w:szCs w:val="24"/>
          <w:lang w:eastAsia="en-US"/>
        </w:rPr>
        <w:lastRenderedPageBreak/>
        <w:t>Welche Codereihe verwendet wird, hängt von der ersten Ziffer der Länderkennung ab.</w:t>
      </w:r>
    </w:p>
    <w:p w14:paraId="5F794BBA" w14:textId="71C0951B" w:rsidR="00B51B36" w:rsidRPr="00B51B36" w:rsidRDefault="00594201" w:rsidP="00594201">
      <w:pPr>
        <w:autoSpaceDE w:val="0"/>
        <w:autoSpaceDN w:val="0"/>
        <w:adjustRightInd w:val="0"/>
        <w:spacing w:line="240" w:lineRule="auto"/>
        <w:jc w:val="both"/>
        <w:rPr>
          <w:rFonts w:ascii="Calibri" w:hAnsi="Calibri" w:cs="Calibri"/>
          <w:bCs w:val="0"/>
          <w:color w:val="000000"/>
          <w:sz w:val="24"/>
          <w:szCs w:val="24"/>
          <w:lang w:eastAsia="en-US"/>
        </w:rPr>
      </w:pPr>
      <w:r w:rsidRPr="00594201">
        <w:rPr>
          <w:rFonts w:ascii="Calibri" w:hAnsi="Calibri" w:cs="Calibri"/>
          <w:b/>
          <w:bCs w:val="0"/>
          <w:color w:val="000000"/>
          <w:sz w:val="24"/>
          <w:szCs w:val="24"/>
          <w:lang w:eastAsia="en-US"/>
        </w:rPr>
        <w:t>GTIN-13:</w:t>
      </w:r>
      <w:r>
        <w:rPr>
          <w:rFonts w:ascii="Calibri" w:hAnsi="Calibri" w:cs="Calibri"/>
          <w:bCs w:val="0"/>
          <w:color w:val="000000"/>
          <w:sz w:val="24"/>
          <w:szCs w:val="24"/>
          <w:lang w:eastAsia="en-US"/>
        </w:rPr>
        <w:t xml:space="preserve">  </w:t>
      </w:r>
      <w:r w:rsidR="003110A4">
        <w:rPr>
          <w:rFonts w:ascii="Calibri" w:hAnsi="Calibri" w:cs="Calibri"/>
          <w:bCs w:val="0"/>
          <w:color w:val="000000"/>
          <w:sz w:val="24"/>
          <w:szCs w:val="24"/>
          <w:lang w:eastAsia="en-US"/>
        </w:rPr>
        <w:t xml:space="preserve">Im </w:t>
      </w:r>
      <w:r w:rsidR="008E2F4A">
        <w:rPr>
          <w:rFonts w:ascii="Calibri" w:hAnsi="Calibri" w:cs="Calibri"/>
          <w:bCs w:val="0"/>
          <w:color w:val="000000"/>
          <w:sz w:val="24"/>
          <w:szCs w:val="24"/>
          <w:lang w:eastAsia="en-US"/>
        </w:rPr>
        <w:t>linken</w:t>
      </w:r>
      <w:r w:rsidR="003110A4">
        <w:rPr>
          <w:rFonts w:ascii="Calibri" w:hAnsi="Calibri" w:cs="Calibri"/>
          <w:bCs w:val="0"/>
          <w:color w:val="000000"/>
          <w:sz w:val="24"/>
          <w:szCs w:val="24"/>
          <w:lang w:eastAsia="en-US"/>
        </w:rPr>
        <w:t xml:space="preserve"> Teil (Ziffer 2 – 7) wird die Codereihe A oder B verwendet. </w:t>
      </w:r>
      <w:r w:rsidR="00323170">
        <w:rPr>
          <w:rFonts w:ascii="Calibri" w:hAnsi="Calibri" w:cs="Calibri"/>
          <w:bCs w:val="0"/>
          <w:color w:val="000000"/>
          <w:sz w:val="24"/>
          <w:szCs w:val="24"/>
          <w:lang w:eastAsia="en-US"/>
        </w:rPr>
        <w:t>Im rechten Teil des Strichcodes (Ziffer 8 – 13) wird nur die Codereihe C verwendet.</w:t>
      </w:r>
    </w:p>
    <w:tbl>
      <w:tblPr>
        <w:tblStyle w:val="Tabellenraster"/>
        <w:tblW w:w="0" w:type="auto"/>
        <w:tblInd w:w="1767" w:type="dxa"/>
        <w:tblLook w:val="04A0" w:firstRow="1" w:lastRow="0" w:firstColumn="1" w:lastColumn="0" w:noHBand="0" w:noVBand="1"/>
      </w:tblPr>
      <w:tblGrid>
        <w:gridCol w:w="1758"/>
        <w:gridCol w:w="1985"/>
        <w:gridCol w:w="1559"/>
      </w:tblGrid>
      <w:tr w:rsidR="00B576E9" w14:paraId="18D2391C" w14:textId="77777777" w:rsidTr="00E455BF">
        <w:tc>
          <w:tcPr>
            <w:tcW w:w="5302" w:type="dxa"/>
            <w:gridSpan w:val="3"/>
            <w:shd w:val="clear" w:color="auto" w:fill="FFD966" w:themeFill="accent4" w:themeFillTint="99"/>
          </w:tcPr>
          <w:p w14:paraId="5644648C" w14:textId="39F4533B" w:rsidR="00B576E9" w:rsidRPr="00710DDC" w:rsidRDefault="00B576E9" w:rsidP="00BD414E">
            <w:pPr>
              <w:rPr>
                <w:b/>
              </w:rPr>
            </w:pPr>
            <w:r>
              <w:rPr>
                <w:b/>
              </w:rPr>
              <w:t xml:space="preserve">GTIN-13 </w:t>
            </w:r>
          </w:p>
        </w:tc>
      </w:tr>
      <w:tr w:rsidR="003110A4" w14:paraId="7457C044" w14:textId="77777777" w:rsidTr="003110A4">
        <w:tc>
          <w:tcPr>
            <w:tcW w:w="1758" w:type="dxa"/>
            <w:shd w:val="clear" w:color="auto" w:fill="FFD966" w:themeFill="accent4" w:themeFillTint="99"/>
          </w:tcPr>
          <w:p w14:paraId="7F13737C" w14:textId="6BB835C6" w:rsidR="003110A4" w:rsidRPr="00710DDC" w:rsidRDefault="0002203A" w:rsidP="00BD414E">
            <w:pPr>
              <w:rPr>
                <w:b/>
              </w:rPr>
            </w:pPr>
            <w:r>
              <w:rPr>
                <w:b/>
              </w:rPr>
              <w:t>Erste Ziffer</w:t>
            </w:r>
          </w:p>
        </w:tc>
        <w:tc>
          <w:tcPr>
            <w:tcW w:w="1985" w:type="dxa"/>
            <w:shd w:val="clear" w:color="auto" w:fill="FFD966" w:themeFill="accent4" w:themeFillTint="99"/>
          </w:tcPr>
          <w:p w14:paraId="2842506A" w14:textId="7181BEC9" w:rsidR="003110A4" w:rsidRPr="00710DDC" w:rsidRDefault="003110A4" w:rsidP="00BD414E">
            <w:pPr>
              <w:rPr>
                <w:b/>
              </w:rPr>
            </w:pPr>
            <w:r w:rsidRPr="00710DDC">
              <w:rPr>
                <w:b/>
              </w:rPr>
              <w:t>Links (Ziffer 2 – 7)</w:t>
            </w:r>
          </w:p>
        </w:tc>
        <w:tc>
          <w:tcPr>
            <w:tcW w:w="1559" w:type="dxa"/>
            <w:shd w:val="clear" w:color="auto" w:fill="FFD966" w:themeFill="accent4" w:themeFillTint="99"/>
          </w:tcPr>
          <w:p w14:paraId="1313A96F" w14:textId="48D8D9E9" w:rsidR="003110A4" w:rsidRPr="00710DDC" w:rsidRDefault="003110A4" w:rsidP="00BD414E">
            <w:pPr>
              <w:rPr>
                <w:b/>
              </w:rPr>
            </w:pPr>
            <w:r w:rsidRPr="00710DDC">
              <w:rPr>
                <w:b/>
              </w:rPr>
              <w:t>Rechts (8-13)</w:t>
            </w:r>
          </w:p>
        </w:tc>
      </w:tr>
      <w:tr w:rsidR="003110A4" w14:paraId="32601EE4" w14:textId="77777777" w:rsidTr="003110A4">
        <w:tc>
          <w:tcPr>
            <w:tcW w:w="1758" w:type="dxa"/>
          </w:tcPr>
          <w:p w14:paraId="6577F2B4" w14:textId="6A61BFC1" w:rsidR="003110A4" w:rsidRDefault="0002203A" w:rsidP="00710DDC">
            <w:pPr>
              <w:jc w:val="center"/>
            </w:pPr>
            <w:r>
              <w:t>0</w:t>
            </w:r>
          </w:p>
        </w:tc>
        <w:tc>
          <w:tcPr>
            <w:tcW w:w="1985" w:type="dxa"/>
          </w:tcPr>
          <w:p w14:paraId="45A6C2ED" w14:textId="1DF9BD3A" w:rsidR="003110A4" w:rsidRDefault="003110A4" w:rsidP="00710DDC">
            <w:pPr>
              <w:jc w:val="center"/>
            </w:pPr>
            <w:r>
              <w:t>AAAAAA</w:t>
            </w:r>
          </w:p>
        </w:tc>
        <w:tc>
          <w:tcPr>
            <w:tcW w:w="1559" w:type="dxa"/>
          </w:tcPr>
          <w:p w14:paraId="2990C847" w14:textId="0E8ABC29" w:rsidR="003110A4" w:rsidRDefault="003110A4" w:rsidP="00710DDC">
            <w:pPr>
              <w:jc w:val="center"/>
            </w:pPr>
            <w:r>
              <w:t>CCCCCC</w:t>
            </w:r>
          </w:p>
        </w:tc>
      </w:tr>
      <w:tr w:rsidR="003110A4" w14:paraId="50AB7EBF" w14:textId="77777777" w:rsidTr="003110A4">
        <w:tc>
          <w:tcPr>
            <w:tcW w:w="1758" w:type="dxa"/>
          </w:tcPr>
          <w:p w14:paraId="2C8DD52A" w14:textId="5EE5043C" w:rsidR="003110A4" w:rsidRDefault="0002203A" w:rsidP="00710DDC">
            <w:pPr>
              <w:jc w:val="center"/>
            </w:pPr>
            <w:r>
              <w:t>1</w:t>
            </w:r>
          </w:p>
        </w:tc>
        <w:tc>
          <w:tcPr>
            <w:tcW w:w="1985" w:type="dxa"/>
          </w:tcPr>
          <w:p w14:paraId="583778E9" w14:textId="2C456D0D" w:rsidR="003110A4" w:rsidRPr="003110A4" w:rsidRDefault="003110A4" w:rsidP="00710DDC">
            <w:pPr>
              <w:jc w:val="center"/>
              <w:rPr>
                <w:rFonts w:ascii="Helvetica" w:hAnsi="Helvetica"/>
              </w:rPr>
            </w:pPr>
            <w:r w:rsidRPr="003110A4">
              <w:rPr>
                <w:rFonts w:ascii="Helvetica" w:hAnsi="Helvetica"/>
                <w:sz w:val="22"/>
              </w:rPr>
              <w:t>AABABB</w:t>
            </w:r>
          </w:p>
        </w:tc>
        <w:tc>
          <w:tcPr>
            <w:tcW w:w="1559" w:type="dxa"/>
          </w:tcPr>
          <w:p w14:paraId="63265583" w14:textId="67F48B29" w:rsidR="003110A4" w:rsidRDefault="003110A4" w:rsidP="00710DDC">
            <w:pPr>
              <w:jc w:val="center"/>
            </w:pPr>
            <w:r>
              <w:t>CCCCCC</w:t>
            </w:r>
          </w:p>
        </w:tc>
      </w:tr>
      <w:tr w:rsidR="003110A4" w14:paraId="5EEC5580" w14:textId="77777777" w:rsidTr="003110A4">
        <w:tc>
          <w:tcPr>
            <w:tcW w:w="1758" w:type="dxa"/>
          </w:tcPr>
          <w:p w14:paraId="5E2A3E66" w14:textId="416961E5" w:rsidR="003110A4" w:rsidRDefault="0002203A" w:rsidP="00710DDC">
            <w:pPr>
              <w:jc w:val="center"/>
            </w:pPr>
            <w:r>
              <w:t>2</w:t>
            </w:r>
          </w:p>
        </w:tc>
        <w:tc>
          <w:tcPr>
            <w:tcW w:w="1985" w:type="dxa"/>
          </w:tcPr>
          <w:p w14:paraId="15A8C72B" w14:textId="307D43BA" w:rsidR="003110A4" w:rsidRDefault="00710DDC" w:rsidP="00710DDC">
            <w:pPr>
              <w:jc w:val="center"/>
            </w:pPr>
            <w:r>
              <w:rPr>
                <w:sz w:val="22"/>
              </w:rPr>
              <w:t>AABBAB</w:t>
            </w:r>
          </w:p>
        </w:tc>
        <w:tc>
          <w:tcPr>
            <w:tcW w:w="1559" w:type="dxa"/>
          </w:tcPr>
          <w:p w14:paraId="06ED769F" w14:textId="26CA08C4" w:rsidR="003110A4" w:rsidRDefault="003110A4" w:rsidP="00710DDC">
            <w:pPr>
              <w:jc w:val="center"/>
            </w:pPr>
            <w:r>
              <w:t>CCCCCC</w:t>
            </w:r>
          </w:p>
        </w:tc>
      </w:tr>
      <w:tr w:rsidR="003110A4" w14:paraId="4A3DD502" w14:textId="77777777" w:rsidTr="00710DDC">
        <w:trPr>
          <w:trHeight w:val="303"/>
        </w:trPr>
        <w:tc>
          <w:tcPr>
            <w:tcW w:w="1758" w:type="dxa"/>
          </w:tcPr>
          <w:p w14:paraId="2B9901FE" w14:textId="04C15780" w:rsidR="003110A4" w:rsidRDefault="0002203A" w:rsidP="00710DDC">
            <w:pPr>
              <w:jc w:val="center"/>
            </w:pPr>
            <w:r>
              <w:t>3</w:t>
            </w:r>
          </w:p>
        </w:tc>
        <w:tc>
          <w:tcPr>
            <w:tcW w:w="1985" w:type="dxa"/>
          </w:tcPr>
          <w:p w14:paraId="27EE35BB" w14:textId="64AEE4C9" w:rsidR="003110A4" w:rsidRDefault="00710DDC" w:rsidP="00710DDC">
            <w:pPr>
              <w:jc w:val="center"/>
            </w:pPr>
            <w:r>
              <w:rPr>
                <w:sz w:val="22"/>
              </w:rPr>
              <w:t>AABBBA</w:t>
            </w:r>
          </w:p>
        </w:tc>
        <w:tc>
          <w:tcPr>
            <w:tcW w:w="1559" w:type="dxa"/>
          </w:tcPr>
          <w:p w14:paraId="78901335" w14:textId="4E7841CD" w:rsidR="003110A4" w:rsidRDefault="003110A4" w:rsidP="00710DDC">
            <w:pPr>
              <w:jc w:val="center"/>
            </w:pPr>
            <w:r>
              <w:t>CCCCCC</w:t>
            </w:r>
          </w:p>
        </w:tc>
      </w:tr>
      <w:tr w:rsidR="003110A4" w14:paraId="326EB673" w14:textId="77777777" w:rsidTr="003110A4">
        <w:tc>
          <w:tcPr>
            <w:tcW w:w="1758" w:type="dxa"/>
          </w:tcPr>
          <w:p w14:paraId="41219833" w14:textId="15F5ABCE" w:rsidR="003110A4" w:rsidRDefault="0002203A" w:rsidP="00710DDC">
            <w:pPr>
              <w:jc w:val="center"/>
            </w:pPr>
            <w:r>
              <w:t>4</w:t>
            </w:r>
          </w:p>
        </w:tc>
        <w:tc>
          <w:tcPr>
            <w:tcW w:w="1985" w:type="dxa"/>
          </w:tcPr>
          <w:p w14:paraId="40D8BAA3" w14:textId="721F014E" w:rsidR="003110A4" w:rsidRDefault="00710DDC" w:rsidP="00710DDC">
            <w:pPr>
              <w:jc w:val="center"/>
            </w:pPr>
            <w:r>
              <w:t>ABAABB</w:t>
            </w:r>
          </w:p>
        </w:tc>
        <w:tc>
          <w:tcPr>
            <w:tcW w:w="1559" w:type="dxa"/>
          </w:tcPr>
          <w:p w14:paraId="557CDE73" w14:textId="57C1220C" w:rsidR="003110A4" w:rsidRDefault="003110A4" w:rsidP="00710DDC">
            <w:pPr>
              <w:jc w:val="center"/>
            </w:pPr>
            <w:r>
              <w:t>CCCCCC</w:t>
            </w:r>
          </w:p>
        </w:tc>
      </w:tr>
      <w:tr w:rsidR="003110A4" w14:paraId="239E003B" w14:textId="77777777" w:rsidTr="003110A4">
        <w:tc>
          <w:tcPr>
            <w:tcW w:w="1758" w:type="dxa"/>
          </w:tcPr>
          <w:p w14:paraId="5C5A16FE" w14:textId="23EFED5F" w:rsidR="003110A4" w:rsidRDefault="0002203A" w:rsidP="00710DDC">
            <w:pPr>
              <w:jc w:val="center"/>
            </w:pPr>
            <w:r>
              <w:t>5</w:t>
            </w:r>
          </w:p>
        </w:tc>
        <w:tc>
          <w:tcPr>
            <w:tcW w:w="1985" w:type="dxa"/>
          </w:tcPr>
          <w:p w14:paraId="0730F77A" w14:textId="10068332" w:rsidR="003110A4" w:rsidRDefault="00710DDC" w:rsidP="00710DDC">
            <w:pPr>
              <w:jc w:val="center"/>
            </w:pPr>
            <w:r>
              <w:rPr>
                <w:sz w:val="22"/>
              </w:rPr>
              <w:t>ABBAAB</w:t>
            </w:r>
          </w:p>
        </w:tc>
        <w:tc>
          <w:tcPr>
            <w:tcW w:w="1559" w:type="dxa"/>
          </w:tcPr>
          <w:p w14:paraId="7C92B7B1" w14:textId="7AA549B5" w:rsidR="003110A4" w:rsidRDefault="003110A4" w:rsidP="00710DDC">
            <w:pPr>
              <w:jc w:val="center"/>
            </w:pPr>
            <w:r>
              <w:t>CCCCCC</w:t>
            </w:r>
          </w:p>
        </w:tc>
      </w:tr>
      <w:tr w:rsidR="003110A4" w14:paraId="657E82E3" w14:textId="77777777" w:rsidTr="003110A4">
        <w:tc>
          <w:tcPr>
            <w:tcW w:w="1758" w:type="dxa"/>
          </w:tcPr>
          <w:p w14:paraId="7F7BA5E1" w14:textId="20064121" w:rsidR="003110A4" w:rsidRDefault="0002203A" w:rsidP="00710DDC">
            <w:pPr>
              <w:jc w:val="center"/>
            </w:pPr>
            <w:r>
              <w:t>6</w:t>
            </w:r>
          </w:p>
        </w:tc>
        <w:tc>
          <w:tcPr>
            <w:tcW w:w="1985" w:type="dxa"/>
          </w:tcPr>
          <w:p w14:paraId="4597AFC2" w14:textId="6DA3B300" w:rsidR="003110A4" w:rsidRDefault="00710DDC" w:rsidP="00710DDC">
            <w:pPr>
              <w:jc w:val="center"/>
            </w:pPr>
            <w:r>
              <w:rPr>
                <w:sz w:val="22"/>
              </w:rPr>
              <w:t>ABBBAA</w:t>
            </w:r>
          </w:p>
        </w:tc>
        <w:tc>
          <w:tcPr>
            <w:tcW w:w="1559" w:type="dxa"/>
          </w:tcPr>
          <w:p w14:paraId="673E8B9A" w14:textId="373DDA6C" w:rsidR="003110A4" w:rsidRDefault="003110A4" w:rsidP="00710DDC">
            <w:pPr>
              <w:jc w:val="center"/>
            </w:pPr>
            <w:r>
              <w:t>CCCCCC</w:t>
            </w:r>
          </w:p>
        </w:tc>
      </w:tr>
      <w:tr w:rsidR="003110A4" w14:paraId="1D2605A7" w14:textId="77777777" w:rsidTr="003110A4">
        <w:tc>
          <w:tcPr>
            <w:tcW w:w="1758" w:type="dxa"/>
          </w:tcPr>
          <w:p w14:paraId="21E53137" w14:textId="509E0465" w:rsidR="003110A4" w:rsidRDefault="0002203A" w:rsidP="00710DDC">
            <w:pPr>
              <w:jc w:val="center"/>
            </w:pPr>
            <w:r>
              <w:t>7</w:t>
            </w:r>
          </w:p>
        </w:tc>
        <w:tc>
          <w:tcPr>
            <w:tcW w:w="1985" w:type="dxa"/>
          </w:tcPr>
          <w:p w14:paraId="709DCD97" w14:textId="3BEBDF75" w:rsidR="003110A4" w:rsidRDefault="00710DDC" w:rsidP="00710DDC">
            <w:pPr>
              <w:jc w:val="center"/>
            </w:pPr>
            <w:r>
              <w:rPr>
                <w:sz w:val="22"/>
              </w:rPr>
              <w:t>ABABAB</w:t>
            </w:r>
          </w:p>
        </w:tc>
        <w:tc>
          <w:tcPr>
            <w:tcW w:w="1559" w:type="dxa"/>
          </w:tcPr>
          <w:p w14:paraId="70E5060D" w14:textId="74CFE9EC" w:rsidR="003110A4" w:rsidRDefault="003110A4" w:rsidP="00710DDC">
            <w:pPr>
              <w:jc w:val="center"/>
            </w:pPr>
            <w:r>
              <w:t>CCCCCC</w:t>
            </w:r>
          </w:p>
        </w:tc>
      </w:tr>
      <w:tr w:rsidR="003110A4" w14:paraId="08A80CF8" w14:textId="77777777" w:rsidTr="003110A4">
        <w:tc>
          <w:tcPr>
            <w:tcW w:w="1758" w:type="dxa"/>
          </w:tcPr>
          <w:p w14:paraId="3676FED9" w14:textId="0C150A74" w:rsidR="003110A4" w:rsidRDefault="0002203A" w:rsidP="00710DDC">
            <w:pPr>
              <w:jc w:val="center"/>
            </w:pPr>
            <w:r>
              <w:t>8</w:t>
            </w:r>
          </w:p>
        </w:tc>
        <w:tc>
          <w:tcPr>
            <w:tcW w:w="1985" w:type="dxa"/>
          </w:tcPr>
          <w:p w14:paraId="0E1B9D1B" w14:textId="14CE941D" w:rsidR="003110A4" w:rsidRDefault="00710DDC" w:rsidP="00710DDC">
            <w:pPr>
              <w:jc w:val="center"/>
            </w:pPr>
            <w:r>
              <w:rPr>
                <w:sz w:val="22"/>
              </w:rPr>
              <w:t>ABABBA</w:t>
            </w:r>
          </w:p>
        </w:tc>
        <w:tc>
          <w:tcPr>
            <w:tcW w:w="1559" w:type="dxa"/>
          </w:tcPr>
          <w:p w14:paraId="5466D938" w14:textId="36C523A8" w:rsidR="003110A4" w:rsidRDefault="003110A4" w:rsidP="00710DDC">
            <w:pPr>
              <w:jc w:val="center"/>
            </w:pPr>
            <w:r>
              <w:t>CCCCCC</w:t>
            </w:r>
          </w:p>
        </w:tc>
      </w:tr>
      <w:tr w:rsidR="003110A4" w14:paraId="0FC21619" w14:textId="77777777" w:rsidTr="003110A4">
        <w:tc>
          <w:tcPr>
            <w:tcW w:w="1758" w:type="dxa"/>
          </w:tcPr>
          <w:p w14:paraId="4EB56751" w14:textId="67BAD2B2" w:rsidR="003110A4" w:rsidRDefault="0002203A" w:rsidP="00710DDC">
            <w:pPr>
              <w:jc w:val="center"/>
            </w:pPr>
            <w:r>
              <w:t>9</w:t>
            </w:r>
          </w:p>
        </w:tc>
        <w:tc>
          <w:tcPr>
            <w:tcW w:w="1985" w:type="dxa"/>
          </w:tcPr>
          <w:p w14:paraId="20496F3C" w14:textId="52C883C5" w:rsidR="003110A4" w:rsidRDefault="00710DDC" w:rsidP="00710DDC">
            <w:pPr>
              <w:jc w:val="center"/>
            </w:pPr>
            <w:r>
              <w:t>ABBABA</w:t>
            </w:r>
          </w:p>
        </w:tc>
        <w:tc>
          <w:tcPr>
            <w:tcW w:w="1559" w:type="dxa"/>
          </w:tcPr>
          <w:p w14:paraId="3C3D1E59" w14:textId="44DE0D0E" w:rsidR="003110A4" w:rsidRDefault="003110A4" w:rsidP="00710DDC">
            <w:pPr>
              <w:jc w:val="center"/>
            </w:pPr>
            <w:r>
              <w:t>CCCCCC</w:t>
            </w:r>
          </w:p>
        </w:tc>
      </w:tr>
    </w:tbl>
    <w:p w14:paraId="02E8C980" w14:textId="40AF0234" w:rsidR="003110A4" w:rsidRDefault="003110A4" w:rsidP="00BD414E"/>
    <w:p w14:paraId="70381D9C" w14:textId="1F6FA24F" w:rsidR="00594201" w:rsidRDefault="00594201" w:rsidP="00594201">
      <w:pPr>
        <w:jc w:val="both"/>
      </w:pPr>
      <w:r w:rsidRPr="00594201">
        <w:rPr>
          <w:b/>
        </w:rPr>
        <w:t>GTIN-8:</w:t>
      </w:r>
      <w:r>
        <w:t xml:space="preserve"> Links von den Trennstrichen wird stets die Codereihe A verwendet, rechts immer Codereihe C.</w:t>
      </w:r>
    </w:p>
    <w:tbl>
      <w:tblPr>
        <w:tblStyle w:val="Tabellenraster"/>
        <w:tblW w:w="0" w:type="auto"/>
        <w:tblInd w:w="1767" w:type="dxa"/>
        <w:tblLook w:val="04A0" w:firstRow="1" w:lastRow="0" w:firstColumn="1" w:lastColumn="0" w:noHBand="0" w:noVBand="1"/>
      </w:tblPr>
      <w:tblGrid>
        <w:gridCol w:w="2683"/>
        <w:gridCol w:w="2693"/>
      </w:tblGrid>
      <w:tr w:rsidR="00B576E9" w:rsidRPr="00710DDC" w14:paraId="6932BC69" w14:textId="77777777" w:rsidTr="00B576E9">
        <w:tc>
          <w:tcPr>
            <w:tcW w:w="5376" w:type="dxa"/>
            <w:gridSpan w:val="2"/>
            <w:shd w:val="clear" w:color="auto" w:fill="FFD966" w:themeFill="accent4" w:themeFillTint="99"/>
          </w:tcPr>
          <w:p w14:paraId="76B71878" w14:textId="0A48AC0F" w:rsidR="00B576E9" w:rsidRPr="00710DDC" w:rsidRDefault="00B576E9" w:rsidP="00B576E9">
            <w:pPr>
              <w:rPr>
                <w:b/>
              </w:rPr>
            </w:pPr>
            <w:r>
              <w:rPr>
                <w:b/>
              </w:rPr>
              <w:t xml:space="preserve">GTIN-8 </w:t>
            </w:r>
          </w:p>
        </w:tc>
      </w:tr>
      <w:tr w:rsidR="00B576E9" w:rsidRPr="00710DDC" w14:paraId="69698C15" w14:textId="77777777" w:rsidTr="00B576E9">
        <w:tc>
          <w:tcPr>
            <w:tcW w:w="2683" w:type="dxa"/>
            <w:shd w:val="clear" w:color="auto" w:fill="FFD966" w:themeFill="accent4" w:themeFillTint="99"/>
          </w:tcPr>
          <w:p w14:paraId="083CA538" w14:textId="23F1E424" w:rsidR="00B576E9" w:rsidRPr="00710DDC" w:rsidRDefault="00B576E9" w:rsidP="002878A4">
            <w:pPr>
              <w:rPr>
                <w:b/>
              </w:rPr>
            </w:pPr>
            <w:r>
              <w:rPr>
                <w:b/>
              </w:rPr>
              <w:t>Links (Ziffer 1 – 4</w:t>
            </w:r>
            <w:r w:rsidRPr="00710DDC">
              <w:rPr>
                <w:b/>
              </w:rPr>
              <w:t>)</w:t>
            </w:r>
          </w:p>
        </w:tc>
        <w:tc>
          <w:tcPr>
            <w:tcW w:w="2693" w:type="dxa"/>
            <w:shd w:val="clear" w:color="auto" w:fill="FFD966" w:themeFill="accent4" w:themeFillTint="99"/>
          </w:tcPr>
          <w:p w14:paraId="199AF9B0" w14:textId="42403818" w:rsidR="00B576E9" w:rsidRPr="00710DDC" w:rsidRDefault="00B576E9" w:rsidP="00B576E9">
            <w:pPr>
              <w:rPr>
                <w:b/>
              </w:rPr>
            </w:pPr>
            <w:r>
              <w:rPr>
                <w:b/>
              </w:rPr>
              <w:t>Rechts (Ziffer 5 – 8</w:t>
            </w:r>
            <w:r w:rsidRPr="00710DDC">
              <w:rPr>
                <w:b/>
              </w:rPr>
              <w:t>)</w:t>
            </w:r>
          </w:p>
        </w:tc>
      </w:tr>
      <w:tr w:rsidR="00B576E9" w14:paraId="1C688C65" w14:textId="77777777" w:rsidTr="00B576E9">
        <w:tc>
          <w:tcPr>
            <w:tcW w:w="2683" w:type="dxa"/>
          </w:tcPr>
          <w:p w14:paraId="77F72EBD" w14:textId="14D1B863" w:rsidR="00B576E9" w:rsidRDefault="00B576E9" w:rsidP="002878A4">
            <w:pPr>
              <w:jc w:val="center"/>
            </w:pPr>
            <w:r>
              <w:t>AAAA</w:t>
            </w:r>
          </w:p>
        </w:tc>
        <w:tc>
          <w:tcPr>
            <w:tcW w:w="2693" w:type="dxa"/>
          </w:tcPr>
          <w:p w14:paraId="60C90F9B" w14:textId="7F5AC4B4" w:rsidR="00B576E9" w:rsidRDefault="00B576E9" w:rsidP="002878A4">
            <w:pPr>
              <w:jc w:val="center"/>
            </w:pPr>
            <w:r>
              <w:t>CCCC</w:t>
            </w:r>
          </w:p>
        </w:tc>
      </w:tr>
    </w:tbl>
    <w:p w14:paraId="09149C26" w14:textId="72703EBE" w:rsidR="00B576E9" w:rsidRDefault="00B576E9" w:rsidP="00BD414E"/>
    <w:p w14:paraId="77971BDA" w14:textId="46895FB7" w:rsidR="00FD6214" w:rsidRDefault="00FD6214" w:rsidP="0082539E">
      <w:pPr>
        <w:jc w:val="both"/>
      </w:pPr>
      <w:r>
        <w:t xml:space="preserve">Doch woher weiß der Barcode-Scanner, nach welchen Codereihen der Strichcode codiert wurde? Schließlich wird die erste Ziffer nicht als Strichcode dargestellt. Diesem letzten Geheimnis der Barcodes gehen wir nun gemeinsam auf die </w:t>
      </w:r>
      <w:r w:rsidR="000E62C8">
        <w:t>Spur</w:t>
      </w:r>
      <w:r>
        <w:t>.</w:t>
      </w:r>
    </w:p>
    <w:p w14:paraId="3D322C47" w14:textId="250459E0" w:rsidR="000E62C8" w:rsidRDefault="000E62C8" w:rsidP="0082539E">
      <w:pPr>
        <w:jc w:val="both"/>
      </w:pPr>
      <w:r>
        <w:t>Bei GTIN-8 Barcodes ist die verwendete Codereihe klar, denn es gibt nur eine.</w:t>
      </w:r>
    </w:p>
    <w:p w14:paraId="7683B5E2" w14:textId="35B3A755" w:rsidR="00FD6214" w:rsidRDefault="000E62C8" w:rsidP="0082539E">
      <w:pPr>
        <w:jc w:val="both"/>
      </w:pPr>
      <w:r>
        <w:t>Bei GTIN-13 Barcodes hingegen ist d</w:t>
      </w:r>
      <w:r w:rsidR="00FD6214">
        <w:t xml:space="preserve">ie erste Ziffer in der verwendeten Codereihe versteckt! </w:t>
      </w:r>
      <w:r w:rsidR="003D2614">
        <w:t xml:space="preserve">Dadurch, dass jede Codierung nach A aus einer ungeraden Anzahl an schwarzen Balken und jede Codierung der Codereihen nach B und C aus einer geraden Anzahl an schwarzen </w:t>
      </w:r>
      <w:r>
        <w:t xml:space="preserve">Balken besteht, lässt sich mit einem Blick in die obere </w:t>
      </w:r>
      <w:r w:rsidR="00225A00">
        <w:t>GTIN13-</w:t>
      </w:r>
      <w:r>
        <w:t>Tabelle feststellen, wie die erste Ziffer lauten muss.</w:t>
      </w:r>
    </w:p>
    <w:p w14:paraId="42D242E5" w14:textId="77777777" w:rsidR="006E307F" w:rsidRDefault="006E307F">
      <w:pPr>
        <w:spacing w:line="259" w:lineRule="auto"/>
      </w:pPr>
      <w:r>
        <w:br w:type="page"/>
      </w:r>
    </w:p>
    <w:p w14:paraId="3BFF751F" w14:textId="4EB85345" w:rsidR="006E307F" w:rsidRDefault="006E307F" w:rsidP="000E62C8">
      <w:pPr>
        <w:jc w:val="both"/>
      </w:pPr>
      <w:r>
        <w:lastRenderedPageBreak/>
        <w:t>Betrachten wir das folgende Beispiel doch einmal aus der Perspektive des Barcode-Scanners, der keine Zahlen, sondern nur schwarze Balken und weiße Leerstellen lesen kann.</w:t>
      </w:r>
    </w:p>
    <w:p w14:paraId="55A3B9D7" w14:textId="62EEEC4F" w:rsidR="000E62C8" w:rsidRDefault="006E307F" w:rsidP="000E62C8">
      <w:pPr>
        <w:jc w:val="both"/>
      </w:pPr>
      <w:r>
        <w:tab/>
      </w:r>
      <w:r>
        <w:drawing>
          <wp:inline distT="0" distB="0" distL="0" distR="0" wp14:anchorId="375F7167" wp14:editId="49CE75D9">
            <wp:extent cx="5269042" cy="3540031"/>
            <wp:effectExtent l="0" t="0" r="0" b="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Aufgabe7.pdf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82854" cy="354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2CD0F" w14:textId="1FA7297E" w:rsidR="006E307F" w:rsidRDefault="006E307F" w:rsidP="000E62C8">
      <w:pPr>
        <w:jc w:val="both"/>
      </w:pPr>
      <w:r>
        <w:t>Die erste</w:t>
      </w:r>
      <w:r w:rsidR="00225A00">
        <w:t xml:space="preserve"> codierte</w:t>
      </w:r>
      <w:r>
        <w:t xml:space="preserve"> Ziffer besteht aus</w:t>
      </w:r>
      <w:r w:rsidR="006D27EB">
        <w:t xml:space="preserve"> insgesamt</w:t>
      </w:r>
      <w:r>
        <w:t xml:space="preserve"> fünf schwarzen Balken und zwei weißen Leerstellen. Da die Anzahl der schwarzen Balken </w:t>
      </w:r>
      <w:r w:rsidRPr="006E307F">
        <w:rPr>
          <w:color w:val="FF0000"/>
        </w:rPr>
        <w:t>ungerade</w:t>
      </w:r>
      <w:r w:rsidRPr="006E307F">
        <w:rPr>
          <w:color w:val="2500FF"/>
        </w:rPr>
        <w:t xml:space="preserve"> </w:t>
      </w:r>
      <w:r>
        <w:t>ist,</w:t>
      </w:r>
      <w:r w:rsidR="006D27EB">
        <w:t xml:space="preserve"> lautet die </w:t>
      </w:r>
      <w:r w:rsidR="006D27EB">
        <w:br/>
        <w:t>Regel, dass diese Ziffer nach</w:t>
      </w:r>
      <w:r w:rsidR="006D27EB" w:rsidRPr="006D27EB">
        <w:rPr>
          <w:color w:val="2500FF"/>
        </w:rPr>
        <w:t xml:space="preserve"> </w:t>
      </w:r>
      <w:r w:rsidR="006D27EB" w:rsidRPr="006E307F">
        <w:rPr>
          <w:color w:val="2500FF"/>
        </w:rPr>
        <w:t>Codereihe A</w:t>
      </w:r>
      <w:r w:rsidR="006D27EB" w:rsidRPr="006E307F">
        <w:rPr>
          <w:color w:val="0070C0"/>
        </w:rPr>
        <w:t xml:space="preserve"> </w:t>
      </w:r>
      <w:r w:rsidR="006D27EB">
        <w:t>codiert werden muss.</w:t>
      </w:r>
    </w:p>
    <w:p w14:paraId="08DC4FC9" w14:textId="6AEF99CB" w:rsidR="006E307F" w:rsidRDefault="006E307F" w:rsidP="000E62C8">
      <w:pPr>
        <w:jc w:val="both"/>
      </w:pPr>
      <w:r>
        <w:t>Schauen wir nun in der Codereihe A nach, so sehen wir, dass die Kombination aus einer weißen Leerstelle, drei schwarzen Balken, einer weißen Leerstelle und einem schwarzen Balken der Ziffer „3“ entspricht.</w:t>
      </w:r>
    </w:p>
    <w:p w14:paraId="02EC7A7B" w14:textId="1DD16611" w:rsidR="006E307F" w:rsidRDefault="006E307F" w:rsidP="000E62C8">
      <w:pPr>
        <w:jc w:val="both"/>
      </w:pPr>
      <w:r>
        <w:t xml:space="preserve">Die zweite Ziffer wird durch </w:t>
      </w:r>
      <w:r w:rsidR="006D27EB">
        <w:t xml:space="preserve">insgesamt </w:t>
      </w:r>
      <w:r>
        <w:t>drei schwarze Balken dargestellt</w:t>
      </w:r>
      <w:r w:rsidR="00483BA7">
        <w:t>;</w:t>
      </w:r>
      <w:r>
        <w:t xml:space="preserve"> da drei auch</w:t>
      </w:r>
      <w:r w:rsidR="006D27EB">
        <w:t xml:space="preserve"> eine</w:t>
      </w:r>
      <w:r>
        <w:t xml:space="preserve"> </w:t>
      </w:r>
      <w:r w:rsidRPr="006E307F">
        <w:rPr>
          <w:color w:val="FF0000"/>
        </w:rPr>
        <w:t>ungerade</w:t>
      </w:r>
      <w:r w:rsidR="006D27EB">
        <w:rPr>
          <w:color w:val="FF0000"/>
        </w:rPr>
        <w:t xml:space="preserve"> </w:t>
      </w:r>
      <w:r w:rsidR="006D27EB" w:rsidRPr="006D27EB">
        <w:t xml:space="preserve">Zahl </w:t>
      </w:r>
      <w:r>
        <w:t xml:space="preserve">ist, wurde auch diese Ziffer nach </w:t>
      </w:r>
      <w:r w:rsidRPr="006E307F">
        <w:rPr>
          <w:color w:val="2500FF"/>
        </w:rPr>
        <w:t xml:space="preserve">Codereihe A </w:t>
      </w:r>
      <w:r>
        <w:t xml:space="preserve">codiert. Die dritte Ziffer hingegen </w:t>
      </w:r>
      <w:r w:rsidR="006D27EB">
        <w:t>enthält genau</w:t>
      </w:r>
      <w:r>
        <w:t xml:space="preserve"> zwei schwarzen Balken. Weil zwei </w:t>
      </w:r>
      <w:r w:rsidRPr="006E307F">
        <w:rPr>
          <w:color w:val="FF0000"/>
        </w:rPr>
        <w:t xml:space="preserve">gerade </w:t>
      </w:r>
      <w:r>
        <w:t xml:space="preserve">ist, wurde diese dritte Stelle also nach </w:t>
      </w:r>
      <w:r w:rsidRPr="006E307F">
        <w:rPr>
          <w:color w:val="2500FF"/>
        </w:rPr>
        <w:t>Codereihe B</w:t>
      </w:r>
      <w:r>
        <w:t xml:space="preserve"> codiert.</w:t>
      </w:r>
      <w:r w:rsidR="006D27EB">
        <w:t xml:space="preserve"> </w:t>
      </w:r>
    </w:p>
    <w:p w14:paraId="005CFDFA" w14:textId="16DBA2F0" w:rsidR="00483BA7" w:rsidRDefault="00483BA7" w:rsidP="000E62C8">
      <w:pPr>
        <w:jc w:val="both"/>
      </w:pPr>
      <w:r>
        <w:t xml:space="preserve">Fährt man nach diesem Schema fort und erhält, dass dieser Barcode nach AABBBA CCCCCC codiert wurde, so lässt sich anhand der GTIN-13-Tabelle von vorhin feststellen, dass die erste Ziffer eine </w:t>
      </w:r>
      <w:r w:rsidRPr="00483BA7">
        <w:rPr>
          <w:color w:val="26AF00"/>
        </w:rPr>
        <w:t>3</w:t>
      </w:r>
      <w:r>
        <w:t xml:space="preserve"> sein muss.</w:t>
      </w:r>
    </w:p>
    <w:p w14:paraId="49E91373" w14:textId="015A90E7" w:rsidR="001476A2" w:rsidRDefault="00D02F2D" w:rsidP="00130D9D">
      <w:pPr>
        <w:jc w:val="both"/>
      </w:pPr>
      <w:r>
        <w:t>Mit Hilfe der ersten Ziffer lässt sich nun auch die Prüfziffer wie in Aufgabe 2 berechnen. So kann das Bar</w:t>
      </w:r>
      <w:r w:rsidR="00130D9D">
        <w:t>code-Lesegerät überprüfen, ob die eingelesene</w:t>
      </w:r>
      <w:r w:rsidR="006D27EB">
        <w:t xml:space="preserve"> Prüfziffer</w:t>
      </w:r>
      <w:r w:rsidR="00130D9D">
        <w:t xml:space="preserve"> mit der berechneten Prüfziffer übereinstimmt. In diesem Fall kann das Lesegerät davon ausgehen, den Barcode korrekt eingelesen zu haben.</w:t>
      </w:r>
      <w:r w:rsidR="00AB7B8B" w:rsidRPr="001476A2">
        <w:rPr>
          <w:color w:val="FF0000"/>
        </w:rPr>
        <w:t xml:space="preserve"> </w:t>
      </w:r>
    </w:p>
    <w:p w14:paraId="69C60AEE" w14:textId="2962AE88" w:rsidR="000B4E90" w:rsidRDefault="00A91106" w:rsidP="00130D9D">
      <w:pPr>
        <w:spacing w:line="259" w:lineRule="auto"/>
      </w:pPr>
      <w:r>
        <w:br w:type="page"/>
      </w:r>
    </w:p>
    <w:p w14:paraId="686325D4" w14:textId="427556DD" w:rsidR="000B4E90" w:rsidRDefault="000E62C8" w:rsidP="000B4E90">
      <w:pPr>
        <w:pStyle w:val="berschrift1"/>
      </w:pPr>
      <w:r>
        <w:lastRenderedPageBreak/>
        <w:t>Aufgabe 7</w:t>
      </w:r>
    </w:p>
    <w:p w14:paraId="6DE30AE1" w14:textId="30375B52" w:rsidR="00860472" w:rsidRPr="00860472" w:rsidRDefault="00860472" w:rsidP="0082539E">
      <w:pPr>
        <w:jc w:val="both"/>
        <w:pPrChange w:id="12" w:author="Schmidberger, Alessa | Wissensfabrik" w:date="2022-10-11T16:47:00Z">
          <w:pPr/>
        </w:pPrChange>
      </w:pPr>
      <w:r>
        <w:t xml:space="preserve">Suche jeweils ein Produkt mit einem GTIN-8 und einem GTIN-13 Code. </w:t>
      </w:r>
      <w:r w:rsidR="002F4917">
        <w:t xml:space="preserve">Übertrage die Barcodes dieser Produkte </w:t>
      </w:r>
      <w:r w:rsidR="006D27EB">
        <w:t xml:space="preserve">in die unteren Abbildungen </w:t>
      </w:r>
      <w:r w:rsidR="002F4917">
        <w:t xml:space="preserve">und achte darauf, dass jede Ziffer strikt durch genau die für sie vorgesehenen 7 Bits codiert wird. Nutze die GTIN-8- bzw. GTIN-13-Tabelle und die Darstellung der Codereihen als Hilfe. </w:t>
      </w:r>
      <w:r>
        <w:t xml:space="preserve">Codiere die Ziffernfolgen nach dem gelernten Muster, </w:t>
      </w:r>
      <w:r w:rsidRPr="00860472">
        <w:rPr>
          <w:b/>
          <w:u w:val="single"/>
        </w:rPr>
        <w:t>ohne</w:t>
      </w:r>
      <w:r>
        <w:t xml:space="preserve"> die Ziffern darunter zu schreiben.</w:t>
      </w:r>
    </w:p>
    <w:p w14:paraId="674383B5" w14:textId="31DDDB3B" w:rsidR="00BF5901" w:rsidRDefault="00BF5901" w:rsidP="0082539E">
      <w:pPr>
        <w:jc w:val="both"/>
        <w:pPrChange w:id="13" w:author="Schmidberger, Alessa | Wissensfabrik" w:date="2022-10-11T16:47:00Z">
          <w:pPr/>
        </w:pPrChange>
      </w:pPr>
      <w:r>
        <w:t xml:space="preserve">Wenn </w:t>
      </w:r>
      <w:r w:rsidR="009744A7">
        <w:t>d</w:t>
      </w:r>
      <w:r>
        <w:t xml:space="preserve">eine Sitznachbarin bzw. </w:t>
      </w:r>
      <w:r w:rsidR="009744A7">
        <w:t>d</w:t>
      </w:r>
      <w:r>
        <w:t xml:space="preserve">ein Sitznachbar und </w:t>
      </w:r>
      <w:r w:rsidR="009744A7">
        <w:t>d</w:t>
      </w:r>
      <w:r>
        <w:t xml:space="preserve">u fertig seid, dann tauscht </w:t>
      </w:r>
      <w:r w:rsidR="009744A7">
        <w:t>e</w:t>
      </w:r>
      <w:r>
        <w:t xml:space="preserve">ure Codierungen aus. Entziffert jeweils </w:t>
      </w:r>
      <w:r w:rsidR="009744A7">
        <w:t>e</w:t>
      </w:r>
      <w:r>
        <w:t xml:space="preserve">ure </w:t>
      </w:r>
      <w:r w:rsidR="005D39B5">
        <w:t>Barcode</w:t>
      </w:r>
      <w:r>
        <w:t>s. Sind die Prüfziffern</w:t>
      </w:r>
      <w:r w:rsidR="00B56442">
        <w:t xml:space="preserve"> </w:t>
      </w:r>
      <w:r>
        <w:t>richtig?</w:t>
      </w:r>
    </w:p>
    <w:p w14:paraId="741ADF1F" w14:textId="08C86509" w:rsidR="002F323D" w:rsidRPr="00710DDC" w:rsidRDefault="00BF5901" w:rsidP="000B4E90">
      <w:r>
        <w:drawing>
          <wp:inline distT="0" distB="0" distL="0" distR="0" wp14:anchorId="0DA6A7D1" wp14:editId="45505771">
            <wp:extent cx="5711252" cy="5822151"/>
            <wp:effectExtent l="0" t="0" r="0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odevorlage.pdf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17591" cy="582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323D" w:rsidRPr="00710DDC" w:rsidSect="00BA1433">
      <w:headerReference w:type="default" r:id="rId24"/>
      <w:footerReference w:type="default" r:id="rId25"/>
      <w:pgSz w:w="11906" w:h="16838"/>
      <w:pgMar w:top="1134" w:right="1531" w:bottom="851" w:left="1531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B6CF40" w14:textId="77777777" w:rsidR="00E9793D" w:rsidRDefault="00E9793D" w:rsidP="00DD6851">
      <w:r>
        <w:separator/>
      </w:r>
    </w:p>
  </w:endnote>
  <w:endnote w:type="continuationSeparator" w:id="0">
    <w:p w14:paraId="36AB1B5D" w14:textId="77777777" w:rsidR="00E9793D" w:rsidRDefault="00E9793D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altName w:val="ＭＳ Ｐゴシック"/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 45">
    <w:altName w:val="Arial"/>
    <w:charset w:val="00"/>
    <w:family w:val="swiss"/>
    <w:pitch w:val="variable"/>
    <w:sig w:usb0="E00002FF" w:usb1="5000785B" w:usb2="00000000" w:usb3="00000000" w:csb0="0000019F" w:csb1="00000000"/>
  </w:font>
  <w:font w:name="Helvetica 65">
    <w:altName w:val="Arial"/>
    <w:charset w:val="00"/>
    <w:family w:val="swiss"/>
    <w:pitch w:val="variable"/>
    <w:sig w:usb0="E00002FF" w:usb1="5000785B" w:usb2="00000000" w:usb3="00000000" w:csb0="0000019F" w:csb1="00000000"/>
  </w:font>
  <w:font w:name="Segoe UI">
    <w:altName w:val="Calibr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55">
    <w:altName w:val="Arial"/>
    <w:charset w:val="00"/>
    <w:family w:val="swiss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78F7EA" w14:textId="62B87991" w:rsidR="000C02EB" w:rsidRPr="009F7C25" w:rsidRDefault="004F28D5" w:rsidP="008F2DE8">
    <w:pPr>
      <w:pStyle w:val="Kopfzeile"/>
      <w:tabs>
        <w:tab w:val="clear" w:pos="4536"/>
        <w:tab w:val="clear" w:pos="9072"/>
        <w:tab w:val="center" w:pos="4253"/>
        <w:tab w:val="right" w:pos="8789"/>
      </w:tabs>
      <w:ind w:right="-2637"/>
      <w:rPr>
        <w:i/>
        <w:sz w:val="18"/>
      </w:rPr>
    </w:pPr>
    <w:r>
      <w:rPr>
        <w:rFonts w:ascii="Times New Roman" w:hAnsi="Times New Roman" w:cs="Times New Roman"/>
        <w:bCs w:val="0"/>
        <w:sz w:val="24"/>
        <w:szCs w:val="24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1459B452" wp14:editId="36D44E0F">
              <wp:simplePos x="0" y="0"/>
              <wp:positionH relativeFrom="column">
                <wp:posOffset>6010275</wp:posOffset>
              </wp:positionH>
              <wp:positionV relativeFrom="paragraph">
                <wp:posOffset>-4474845</wp:posOffset>
              </wp:positionV>
              <wp:extent cx="328930" cy="4096385"/>
              <wp:effectExtent l="0" t="0" r="0" b="0"/>
              <wp:wrapNone/>
              <wp:docPr id="8" name="Gruppieren 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18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E7BF15" w14:textId="77777777" w:rsidR="004F28D5" w:rsidRDefault="004F28D5" w:rsidP="004F28D5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8" name="Grafik 28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459B452" id="Gruppieren 8" o:spid="_x0000_s1030" style="position:absolute;margin-left:473.25pt;margin-top:-352.35pt;width:25.9pt;height:322.55pt;z-index:251659264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8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P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////////////////////////////////////8AAAD/////////////////////&#10;////////////////AAAAAP////////////////////////////////////8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D/////////////////////////////////&#10;/////wAAAP////////////////////////////////////8AAAAAAP//////////////////////&#10;////////////AAAAAAAA/////////////////////////////////wAAAAAAAAD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wAAAAAA//////////////////////////////////8AAAAAAAD/////////////////////////&#10;////////AAAAAAAAAP///////////////////////////////wAAAAAAAAAA////////////////&#10;////////////////AAAAAA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//&#10;/////////////////////////////////wAAAAD///////////////////////////////////8A&#10;AAAAAP//////////////////////////////////AAAAAAAAAP//////////////////////////&#10;/////wAAAAAAAAAA//////////////////////////////8AAAAAAAAAAAD/////////////////&#10;/////////////wAAAAAAAAAAAP///////////////////////////////wAA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vwQSUNDX1BST0ZJTEUADB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AAAP//////////&#10;//////////////8AAAAAAAAAAAAAAAAA//////////////////////////8AAAAAAAAAAAAAAAD/&#10;/////////////////////////wAAAAAAAAAAAAAAAAD//////////////////////////wAAAAAA&#10;AAAAAAAAAP//////////////////////////AAAAAAAAAAAAAAAA////////////////////////&#10;////AAAAAAAAAAAAAP////////////////////////////8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D/////////////&#10;/////////////wAAAAAAAAAAAAAAAP//////////////////////////AAAAAAAAAAAAAAAAAP//&#10;////////////////////////AAAAAAAAAAAAAAAA//////////////////////////8AAAAAAAAA&#10;AAAAAAD///////////////////////////8AAAAAAAAAAAAAAP//////////////////////////&#10;/wAAAA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AAAAAAAA//////////////////////////8AAAAAAAAAAAAAAAD/////&#10;/////////////////////wAAAAAAAAAAAAAAAP//////////////////////////AAAAAAAAAAAA&#10;AAAAAP//////////////////////////AAAAAAAAAAAA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AAD/////////////////////////////AAAAAAAAAAAAAAAAAP//////&#10;//////////////////8AAAAAAAAAAAAAAAAA//////////////////////////8AAAAAAAAAAAAA&#10;AP///////////////////////////w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AAAAAAAAAD/////////&#10;/////////////////wAAAAAAAAAAAAAAAP//////////////////////////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//////////////////////&#10;//////////////8AAAAAAAAAAAD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31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" stroked="f">
                <v:textbox>
                  <w:txbxContent>
                    <w:p w14:paraId="7AE7BF15" w14:textId="77777777" w:rsidR="004F28D5" w:rsidRDefault="004F28D5" w:rsidP="004F28D5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28" o:spid="_x0000_s1032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">
                <v:imagedata r:id="rId2" o:title="" chromakey="#fefefe" recolortarget="#494949 [1446]"/>
              </v:shape>
            </v:group>
          </w:pict>
        </mc:Fallback>
      </mc:AlternateContent>
    </w:r>
    <w:r w:rsidR="009F7C25" w:rsidRPr="00C140D3">
      <w:rPr>
        <w:sz w:val="8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33C86276" wp14:editId="09C369D2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15875" b="19050"/>
              <wp:wrapNone/>
              <wp:docPr id="5" name="Gerade Verbindung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4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072B88B9" id="Gerade Verbindung 5" o:spid="_x0000_s1026" style="position:absolute;z-index:251657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9pt" to="441.8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" strokecolor="#ffc000 [3207]" strokeweight="3pt">
              <v:stroke joinstyle="miter"/>
            </v:line>
          </w:pict>
        </mc:Fallback>
      </mc:AlternateContent>
    </w:r>
    <w:r w:rsidR="009F7C25" w:rsidRPr="00C140D3">
      <w:rPr>
        <w:sz w:val="6"/>
      </w:rPr>
      <w:t xml:space="preserve"> </w:t>
    </w:r>
    <w:r w:rsidR="009F7C25" w:rsidRPr="009F7C25">
      <w:rPr>
        <w:sz w:val="18"/>
      </w:rPr>
      <w:t>B3 –</w:t>
    </w:r>
    <w:r w:rsidR="009F7C25">
      <w:rPr>
        <w:sz w:val="18"/>
      </w:rPr>
      <w:t xml:space="preserve"> </w:t>
    </w:r>
    <w:r w:rsidR="008B3586">
      <w:rPr>
        <w:sz w:val="18"/>
      </w:rPr>
      <w:t>Codes</w:t>
    </w:r>
    <w:r w:rsidR="008E7BD0">
      <w:rPr>
        <w:sz w:val="18"/>
      </w:rPr>
      <w:tab/>
      <w:t>zuletzt aktualisiert am</w:t>
    </w:r>
    <w:del w:id="14" w:author="Schmidberger, Alessa | Wissensfabrik" w:date="2022-10-11T16:46:00Z">
      <w:r w:rsidR="008E7BD0" w:rsidDel="0082539E">
        <w:rPr>
          <w:sz w:val="18"/>
        </w:rPr>
        <w:delText xml:space="preserve"> </w:delText>
      </w:r>
    </w:del>
    <w:ins w:id="15" w:author="Schmidberger, Alessa | Wissensfabrik" w:date="2022-10-11T16:46:00Z">
      <w:r w:rsidR="0082539E">
        <w:rPr>
          <w:sz w:val="18"/>
        </w:rPr>
        <w:t xml:space="preserve"> 11.10.2022</w:t>
      </w:r>
    </w:ins>
    <w:del w:id="16" w:author="Schmidberger, Alessa | Wissensfabrik" w:date="2022-10-11T16:46:00Z">
      <w:r w:rsidR="008E7BD0" w:rsidDel="0082539E">
        <w:rPr>
          <w:sz w:val="18"/>
        </w:rPr>
        <w:fldChar w:fldCharType="begin"/>
      </w:r>
      <w:r w:rsidR="008E7BD0" w:rsidDel="0082539E">
        <w:rPr>
          <w:sz w:val="18"/>
        </w:rPr>
        <w:delInstrText xml:space="preserve"> TIME \@ "dd.MM.yy" </w:delInstrText>
      </w:r>
      <w:r w:rsidR="008E7BD0" w:rsidDel="0082539E">
        <w:rPr>
          <w:sz w:val="18"/>
        </w:rPr>
        <w:fldChar w:fldCharType="separate"/>
      </w:r>
      <w:r w:rsidR="0082539E" w:rsidDel="0082539E">
        <w:rPr>
          <w:noProof/>
          <w:sz w:val="18"/>
        </w:rPr>
        <w:delText>11.10.22</w:delText>
      </w:r>
      <w:r w:rsidR="008E7BD0" w:rsidDel="0082539E">
        <w:rPr>
          <w:sz w:val="18"/>
        </w:rPr>
        <w:fldChar w:fldCharType="end"/>
      </w:r>
    </w:del>
    <w:r w:rsidR="0059616C">
      <w:rPr>
        <w:i/>
        <w:sz w:val="18"/>
      </w:rPr>
      <w:tab/>
    </w:r>
    <w:r w:rsidR="009F7C25" w:rsidRPr="00C140D3">
      <w:rPr>
        <w:sz w:val="18"/>
      </w:rPr>
      <w:t xml:space="preserve">Seite </w:t>
    </w:r>
    <w:r w:rsidR="009F7C25" w:rsidRPr="00C140D3">
      <w:rPr>
        <w:bCs w:val="0"/>
        <w:sz w:val="18"/>
      </w:rPr>
      <w:fldChar w:fldCharType="begin"/>
    </w:r>
    <w:r w:rsidR="009F7C25" w:rsidRPr="00C140D3">
      <w:rPr>
        <w:sz w:val="18"/>
      </w:rPr>
      <w:instrText>PAGE  \* Arabic  \* MERGEFORMAT</w:instrText>
    </w:r>
    <w:r w:rsidR="009F7C25" w:rsidRPr="00C140D3">
      <w:rPr>
        <w:bCs w:val="0"/>
        <w:sz w:val="18"/>
      </w:rPr>
      <w:fldChar w:fldCharType="separate"/>
    </w:r>
    <w:r w:rsidR="006E4DCD">
      <w:rPr>
        <w:sz w:val="18"/>
      </w:rPr>
      <w:t>1</w:t>
    </w:r>
    <w:r w:rsidR="009F7C25" w:rsidRPr="00C140D3">
      <w:rPr>
        <w:bCs w:val="0"/>
        <w:sz w:val="18"/>
      </w:rPr>
      <w:fldChar w:fldCharType="end"/>
    </w:r>
    <w:r w:rsidR="009F7C25" w:rsidRPr="00C140D3">
      <w:rPr>
        <w:sz w:val="18"/>
      </w:rPr>
      <w:t xml:space="preserve"> von </w:t>
    </w:r>
    <w:r w:rsidR="009F7C25" w:rsidRPr="00C140D3">
      <w:rPr>
        <w:sz w:val="18"/>
      </w:rPr>
      <w:fldChar w:fldCharType="begin"/>
    </w:r>
    <w:r w:rsidR="009F7C25" w:rsidRPr="00C140D3">
      <w:rPr>
        <w:sz w:val="18"/>
      </w:rPr>
      <w:instrText>NUMPAGES  \* Arabic  \* MERGEFORMAT</w:instrText>
    </w:r>
    <w:r w:rsidR="009F7C25" w:rsidRPr="00C140D3">
      <w:rPr>
        <w:sz w:val="18"/>
      </w:rPr>
      <w:fldChar w:fldCharType="separate"/>
    </w:r>
    <w:r w:rsidR="006E4DCD">
      <w:rPr>
        <w:sz w:val="18"/>
      </w:rPr>
      <w:t>9</w:t>
    </w:r>
    <w:r w:rsidR="009F7C25" w:rsidRPr="00C140D3">
      <w:rPr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D2F84C" w14:textId="77777777" w:rsidR="00E9793D" w:rsidRDefault="00E9793D" w:rsidP="00DD6851">
      <w:r>
        <w:separator/>
      </w:r>
    </w:p>
  </w:footnote>
  <w:footnote w:type="continuationSeparator" w:id="0">
    <w:p w14:paraId="01C216EA" w14:textId="77777777" w:rsidR="00E9793D" w:rsidRDefault="00E9793D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D4B14A" w14:textId="77777777" w:rsidR="00295F91" w:rsidRPr="00D82531" w:rsidRDefault="00295F91" w:rsidP="00295F91">
    <w:pPr>
      <w:pStyle w:val="Kopfzeile"/>
      <w:tabs>
        <w:tab w:val="clear" w:pos="4536"/>
        <w:tab w:val="clear" w:pos="9072"/>
      </w:tabs>
      <w:ind w:right="-87"/>
      <w:rPr>
        <w:color w:val="AEAAAA" w:themeColor="background2" w:themeShade="BF"/>
        <w:sz w:val="22"/>
      </w:rPr>
    </w:pPr>
    <w:r>
      <w:rPr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56192" behindDoc="1" locked="0" layoutInCell="1" allowOverlap="1" wp14:anchorId="0E6005C9" wp14:editId="2B241BC4">
              <wp:simplePos x="0" y="0"/>
              <wp:positionH relativeFrom="column">
                <wp:posOffset>3281258</wp:posOffset>
              </wp:positionH>
              <wp:positionV relativeFrom="paragraph">
                <wp:posOffset>158750</wp:posOffset>
              </wp:positionV>
              <wp:extent cx="3060000" cy="340242"/>
              <wp:effectExtent l="0" t="0" r="7620" b="3175"/>
              <wp:wrapNone/>
              <wp:docPr id="12" name="Rechteck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chemeClr val="accent4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02290D45" w14:textId="7F4F1CEA" w:rsidR="00295F91" w:rsidRDefault="00C613D0" w:rsidP="00295F91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295F91" w:rsidRPr="001D2B9B">
                            <w:rPr>
                              <w:b/>
                              <w:color w:val="FFFFFF" w:themeColor="background1"/>
                              <w:sz w:val="32"/>
                            </w:rPr>
                            <w:t>B</w:t>
                          </w:r>
                          <w:r w:rsidR="00295F91">
                            <w:rPr>
                              <w:b/>
                              <w:color w:val="FFFFFF" w:themeColor="background1"/>
                              <w:sz w:val="32"/>
                            </w:rPr>
                            <w:t>3</w:t>
                          </w:r>
                          <w:r w:rsidR="00295F91" w:rsidRPr="001D2B9B">
                            <w:rPr>
                              <w:b/>
                              <w:color w:val="FFFFFF" w:themeColor="background1"/>
                              <w:sz w:val="32"/>
                            </w:rPr>
                            <w:t>.</w:t>
                          </w:r>
                          <w:r w:rsidR="00295F91">
                            <w:rPr>
                              <w:b/>
                              <w:color w:val="FFFFFF" w:themeColor="background1"/>
                              <w:sz w:val="32"/>
                            </w:rPr>
                            <w:t>1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E6005C9" id="Rechteck 12" o:spid="_x0000_s1028" style="position:absolute;margin-left:258.35pt;margin-top:12.5pt;width:240.95pt;height:26.8pt;z-index:-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" fillcolor="#ffc000 [3207]" stroked="f" strokeweight="1pt">
              <v:textbox>
                <w:txbxContent>
                  <w:p w14:paraId="02290D45" w14:textId="7F4F1CEA" w:rsidR="00295F91" w:rsidRDefault="00C613D0" w:rsidP="00295F91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295F91" w:rsidRPr="001D2B9B">
                      <w:rPr>
                        <w:b/>
                        <w:color w:val="FFFFFF" w:themeColor="background1"/>
                        <w:sz w:val="32"/>
                      </w:rPr>
                      <w:t>B</w:t>
                    </w:r>
                    <w:r w:rsidR="00295F91">
                      <w:rPr>
                        <w:b/>
                        <w:color w:val="FFFFFF" w:themeColor="background1"/>
                        <w:sz w:val="32"/>
                      </w:rPr>
                      <w:t>3</w:t>
                    </w:r>
                    <w:r w:rsidR="00295F91" w:rsidRPr="001D2B9B">
                      <w:rPr>
                        <w:b/>
                        <w:color w:val="FFFFFF" w:themeColor="background1"/>
                        <w:sz w:val="32"/>
                      </w:rPr>
                      <w:t>.</w:t>
                    </w:r>
                    <w:r w:rsidR="00295F91">
                      <w:rPr>
                        <w:b/>
                        <w:color w:val="FFFFFF" w:themeColor="background1"/>
                        <w:sz w:val="32"/>
                      </w:rPr>
                      <w:t>1</w:t>
                    </w:r>
                  </w:p>
                </w:txbxContent>
              </v:textbox>
            </v:rect>
          </w:pict>
        </mc:Fallback>
      </mc:AlternateContent>
    </w:r>
    <w:r w:rsidRPr="00F37B06">
      <w:rPr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3E8A1E51" wp14:editId="28E31E2B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14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BEED260" w14:textId="77777777" w:rsidR="00295F91" w:rsidRPr="008D5655" w:rsidRDefault="00295F91" w:rsidP="00295F91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E8A1E51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29" type="#_x0000_t202" style="position:absolute;margin-left:-150.6pt;margin-top:-174.8pt;width:251.25pt;height:19.5pt;rotation:-9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" stroked="f">
              <v:textbox>
                <w:txbxContent>
                  <w:p w14:paraId="7BEED260" w14:textId="77777777" w:rsidR="00295F91" w:rsidRPr="008D5655" w:rsidRDefault="00295F91" w:rsidP="00295F91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  <w:r>
      <w:rPr>
        <w:color w:val="AEAAAA" w:themeColor="background2" w:themeShade="BF"/>
        <w:sz w:val="32"/>
      </w:rPr>
      <w:t xml:space="preserve">    </w:t>
    </w:r>
  </w:p>
  <w:p w14:paraId="3124E8D9" w14:textId="0B49BFD9" w:rsidR="00611CF4" w:rsidRPr="00295F91" w:rsidRDefault="00611CF4" w:rsidP="00295F91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1B3037"/>
    <w:multiLevelType w:val="hybridMultilevel"/>
    <w:tmpl w:val="5824C9FA"/>
    <w:lvl w:ilvl="0" w:tplc="04070017">
      <w:start w:val="1"/>
      <w:numFmt w:val="lowerLetter"/>
      <w:lvlText w:val="%1)"/>
      <w:lvlJc w:val="left"/>
      <w:pPr>
        <w:ind w:left="720" w:hanging="360"/>
      </w:pPr>
    </w:lvl>
    <w:lvl w:ilvl="1" w:tplc="04070017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EF7951"/>
    <w:multiLevelType w:val="hybridMultilevel"/>
    <w:tmpl w:val="F6608756"/>
    <w:lvl w:ilvl="0" w:tplc="04070019">
      <w:start w:val="1"/>
      <w:numFmt w:val="lowerLetter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C63FD0"/>
    <w:multiLevelType w:val="hybridMultilevel"/>
    <w:tmpl w:val="6C267390"/>
    <w:lvl w:ilvl="0" w:tplc="04070017">
      <w:start w:val="1"/>
      <w:numFmt w:val="lowerLetter"/>
      <w:lvlText w:val="%1)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87295D"/>
    <w:multiLevelType w:val="hybridMultilevel"/>
    <w:tmpl w:val="1D30FCD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82775B"/>
    <w:multiLevelType w:val="multilevel"/>
    <w:tmpl w:val="19448D2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F447C7B"/>
    <w:multiLevelType w:val="hybridMultilevel"/>
    <w:tmpl w:val="C764B97C"/>
    <w:lvl w:ilvl="0" w:tplc="04070017">
      <w:start w:val="1"/>
      <w:numFmt w:val="lowerLetter"/>
      <w:lvlText w:val="%1)"/>
      <w:lvlJc w:val="left"/>
      <w:pPr>
        <w:ind w:left="720" w:hanging="360"/>
      </w:pPr>
    </w:lvl>
    <w:lvl w:ilvl="1" w:tplc="04070017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6DE2018"/>
    <w:multiLevelType w:val="hybridMultilevel"/>
    <w:tmpl w:val="D4984B02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397D2065"/>
    <w:multiLevelType w:val="hybridMultilevel"/>
    <w:tmpl w:val="0DDAC854"/>
    <w:lvl w:ilvl="0" w:tplc="04070017">
      <w:start w:val="1"/>
      <w:numFmt w:val="lowerLetter"/>
      <w:lvlText w:val="%1)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09019F9"/>
    <w:multiLevelType w:val="hybridMultilevel"/>
    <w:tmpl w:val="5754BAF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2DB59AB"/>
    <w:multiLevelType w:val="hybridMultilevel"/>
    <w:tmpl w:val="5824C9FA"/>
    <w:lvl w:ilvl="0" w:tplc="04070017">
      <w:start w:val="1"/>
      <w:numFmt w:val="lowerLetter"/>
      <w:lvlText w:val="%1)"/>
      <w:lvlJc w:val="left"/>
      <w:pPr>
        <w:ind w:left="786" w:hanging="360"/>
      </w:pPr>
    </w:lvl>
    <w:lvl w:ilvl="1" w:tplc="04070017">
      <w:start w:val="1"/>
      <w:numFmt w:val="lowerLetter"/>
      <w:lvlText w:val="%2)"/>
      <w:lvlJc w:val="left"/>
      <w:pPr>
        <w:ind w:left="1506" w:hanging="360"/>
      </w:pPr>
      <w:rPr>
        <w:rFonts w:hint="default"/>
      </w:rPr>
    </w:lvl>
    <w:lvl w:ilvl="2" w:tplc="0407001B" w:tentative="1">
      <w:start w:val="1"/>
      <w:numFmt w:val="lowerRoman"/>
      <w:lvlText w:val="%3."/>
      <w:lvlJc w:val="right"/>
      <w:pPr>
        <w:ind w:left="2226" w:hanging="180"/>
      </w:pPr>
    </w:lvl>
    <w:lvl w:ilvl="3" w:tplc="0407000F" w:tentative="1">
      <w:start w:val="1"/>
      <w:numFmt w:val="decimal"/>
      <w:lvlText w:val="%4."/>
      <w:lvlJc w:val="left"/>
      <w:pPr>
        <w:ind w:left="2946" w:hanging="360"/>
      </w:pPr>
    </w:lvl>
    <w:lvl w:ilvl="4" w:tplc="04070019" w:tentative="1">
      <w:start w:val="1"/>
      <w:numFmt w:val="lowerLetter"/>
      <w:lvlText w:val="%5."/>
      <w:lvlJc w:val="left"/>
      <w:pPr>
        <w:ind w:left="3666" w:hanging="360"/>
      </w:pPr>
    </w:lvl>
    <w:lvl w:ilvl="5" w:tplc="0407001B" w:tentative="1">
      <w:start w:val="1"/>
      <w:numFmt w:val="lowerRoman"/>
      <w:lvlText w:val="%6."/>
      <w:lvlJc w:val="right"/>
      <w:pPr>
        <w:ind w:left="4386" w:hanging="180"/>
      </w:pPr>
    </w:lvl>
    <w:lvl w:ilvl="6" w:tplc="0407000F" w:tentative="1">
      <w:start w:val="1"/>
      <w:numFmt w:val="decimal"/>
      <w:lvlText w:val="%7."/>
      <w:lvlJc w:val="left"/>
      <w:pPr>
        <w:ind w:left="5106" w:hanging="360"/>
      </w:pPr>
    </w:lvl>
    <w:lvl w:ilvl="7" w:tplc="04070019" w:tentative="1">
      <w:start w:val="1"/>
      <w:numFmt w:val="lowerLetter"/>
      <w:lvlText w:val="%8."/>
      <w:lvlJc w:val="left"/>
      <w:pPr>
        <w:ind w:left="5826" w:hanging="360"/>
      </w:pPr>
    </w:lvl>
    <w:lvl w:ilvl="8" w:tplc="0407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4" w15:restartNumberingAfterBreak="0">
    <w:nsid w:val="54186FD8"/>
    <w:multiLevelType w:val="hybridMultilevel"/>
    <w:tmpl w:val="03807FD6"/>
    <w:lvl w:ilvl="0" w:tplc="04070017">
      <w:start w:val="1"/>
      <w:numFmt w:val="lowerLetter"/>
      <w:lvlText w:val="%1)"/>
      <w:lvlJc w:val="left"/>
      <w:pPr>
        <w:ind w:left="1440" w:hanging="360"/>
      </w:pPr>
    </w:lvl>
    <w:lvl w:ilvl="1" w:tplc="04070019" w:tentative="1">
      <w:start w:val="1"/>
      <w:numFmt w:val="lowerLetter"/>
      <w:lvlText w:val="%2."/>
      <w:lvlJc w:val="left"/>
      <w:pPr>
        <w:ind w:left="2160" w:hanging="360"/>
      </w:pPr>
    </w:lvl>
    <w:lvl w:ilvl="2" w:tplc="0407001B" w:tentative="1">
      <w:start w:val="1"/>
      <w:numFmt w:val="lowerRoman"/>
      <w:lvlText w:val="%3."/>
      <w:lvlJc w:val="right"/>
      <w:pPr>
        <w:ind w:left="2880" w:hanging="180"/>
      </w:pPr>
    </w:lvl>
    <w:lvl w:ilvl="3" w:tplc="0407000F" w:tentative="1">
      <w:start w:val="1"/>
      <w:numFmt w:val="decimal"/>
      <w:lvlText w:val="%4."/>
      <w:lvlJc w:val="left"/>
      <w:pPr>
        <w:ind w:left="3600" w:hanging="360"/>
      </w:pPr>
    </w:lvl>
    <w:lvl w:ilvl="4" w:tplc="04070019" w:tentative="1">
      <w:start w:val="1"/>
      <w:numFmt w:val="lowerLetter"/>
      <w:lvlText w:val="%5."/>
      <w:lvlJc w:val="left"/>
      <w:pPr>
        <w:ind w:left="4320" w:hanging="360"/>
      </w:pPr>
    </w:lvl>
    <w:lvl w:ilvl="5" w:tplc="0407001B" w:tentative="1">
      <w:start w:val="1"/>
      <w:numFmt w:val="lowerRoman"/>
      <w:lvlText w:val="%6."/>
      <w:lvlJc w:val="right"/>
      <w:pPr>
        <w:ind w:left="5040" w:hanging="180"/>
      </w:pPr>
    </w:lvl>
    <w:lvl w:ilvl="6" w:tplc="0407000F" w:tentative="1">
      <w:start w:val="1"/>
      <w:numFmt w:val="decimal"/>
      <w:lvlText w:val="%7."/>
      <w:lvlJc w:val="left"/>
      <w:pPr>
        <w:ind w:left="5760" w:hanging="360"/>
      </w:pPr>
    </w:lvl>
    <w:lvl w:ilvl="7" w:tplc="04070019" w:tentative="1">
      <w:start w:val="1"/>
      <w:numFmt w:val="lowerLetter"/>
      <w:lvlText w:val="%8."/>
      <w:lvlJc w:val="left"/>
      <w:pPr>
        <w:ind w:left="6480" w:hanging="360"/>
      </w:pPr>
    </w:lvl>
    <w:lvl w:ilvl="8" w:tplc="0407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5BC603B"/>
    <w:multiLevelType w:val="hybridMultilevel"/>
    <w:tmpl w:val="5824C9FA"/>
    <w:lvl w:ilvl="0" w:tplc="04070017">
      <w:start w:val="1"/>
      <w:numFmt w:val="lowerLetter"/>
      <w:lvlText w:val="%1)"/>
      <w:lvlJc w:val="left"/>
      <w:pPr>
        <w:ind w:left="720" w:hanging="360"/>
      </w:pPr>
    </w:lvl>
    <w:lvl w:ilvl="1" w:tplc="04070017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16C41D8"/>
    <w:multiLevelType w:val="hybridMultilevel"/>
    <w:tmpl w:val="FBB02764"/>
    <w:lvl w:ilvl="0" w:tplc="0407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7A24D0B"/>
    <w:multiLevelType w:val="hybridMultilevel"/>
    <w:tmpl w:val="FE14C9F8"/>
    <w:lvl w:ilvl="0" w:tplc="B890DBDC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 w:tplc="04070019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787858C0"/>
    <w:multiLevelType w:val="hybridMultilevel"/>
    <w:tmpl w:val="F1E693E4"/>
    <w:lvl w:ilvl="0" w:tplc="04070017">
      <w:start w:val="1"/>
      <w:numFmt w:val="lowerLetter"/>
      <w:lvlText w:val="%1)"/>
      <w:lvlJc w:val="left"/>
      <w:pPr>
        <w:ind w:left="1068" w:hanging="360"/>
      </w:pPr>
    </w:lvl>
    <w:lvl w:ilvl="1" w:tplc="04070019" w:tentative="1">
      <w:start w:val="1"/>
      <w:numFmt w:val="lowerLetter"/>
      <w:lvlText w:val="%2."/>
      <w:lvlJc w:val="left"/>
      <w:pPr>
        <w:ind w:left="1788" w:hanging="360"/>
      </w:pPr>
    </w:lvl>
    <w:lvl w:ilvl="2" w:tplc="0407001B" w:tentative="1">
      <w:start w:val="1"/>
      <w:numFmt w:val="lowerRoman"/>
      <w:lvlText w:val="%3."/>
      <w:lvlJc w:val="right"/>
      <w:pPr>
        <w:ind w:left="2508" w:hanging="180"/>
      </w:pPr>
    </w:lvl>
    <w:lvl w:ilvl="3" w:tplc="0407000F" w:tentative="1">
      <w:start w:val="1"/>
      <w:numFmt w:val="decimal"/>
      <w:lvlText w:val="%4."/>
      <w:lvlJc w:val="left"/>
      <w:pPr>
        <w:ind w:left="3228" w:hanging="360"/>
      </w:pPr>
    </w:lvl>
    <w:lvl w:ilvl="4" w:tplc="04070019" w:tentative="1">
      <w:start w:val="1"/>
      <w:numFmt w:val="lowerLetter"/>
      <w:lvlText w:val="%5."/>
      <w:lvlJc w:val="left"/>
      <w:pPr>
        <w:ind w:left="3948" w:hanging="360"/>
      </w:pPr>
    </w:lvl>
    <w:lvl w:ilvl="5" w:tplc="0407001B" w:tentative="1">
      <w:start w:val="1"/>
      <w:numFmt w:val="lowerRoman"/>
      <w:lvlText w:val="%6."/>
      <w:lvlJc w:val="right"/>
      <w:pPr>
        <w:ind w:left="4668" w:hanging="180"/>
      </w:pPr>
    </w:lvl>
    <w:lvl w:ilvl="6" w:tplc="0407000F" w:tentative="1">
      <w:start w:val="1"/>
      <w:numFmt w:val="decimal"/>
      <w:lvlText w:val="%7."/>
      <w:lvlJc w:val="left"/>
      <w:pPr>
        <w:ind w:left="5388" w:hanging="360"/>
      </w:pPr>
    </w:lvl>
    <w:lvl w:ilvl="7" w:tplc="04070019" w:tentative="1">
      <w:start w:val="1"/>
      <w:numFmt w:val="lowerLetter"/>
      <w:lvlText w:val="%8."/>
      <w:lvlJc w:val="left"/>
      <w:pPr>
        <w:ind w:left="6108" w:hanging="360"/>
      </w:pPr>
    </w:lvl>
    <w:lvl w:ilvl="8" w:tplc="0407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46929389">
    <w:abstractNumId w:val="21"/>
  </w:num>
  <w:num w:numId="2" w16cid:durableId="805971878">
    <w:abstractNumId w:val="5"/>
  </w:num>
  <w:num w:numId="3" w16cid:durableId="503131245">
    <w:abstractNumId w:val="5"/>
  </w:num>
  <w:num w:numId="4" w16cid:durableId="1026322881">
    <w:abstractNumId w:val="5"/>
  </w:num>
  <w:num w:numId="5" w16cid:durableId="1965571568">
    <w:abstractNumId w:val="5"/>
  </w:num>
  <w:num w:numId="6" w16cid:durableId="446584391">
    <w:abstractNumId w:val="5"/>
  </w:num>
  <w:num w:numId="7" w16cid:durableId="497695277">
    <w:abstractNumId w:val="5"/>
  </w:num>
  <w:num w:numId="8" w16cid:durableId="2059547101">
    <w:abstractNumId w:val="5"/>
  </w:num>
  <w:num w:numId="9" w16cid:durableId="1803032330">
    <w:abstractNumId w:val="5"/>
  </w:num>
  <w:num w:numId="10" w16cid:durableId="1391686114">
    <w:abstractNumId w:val="5"/>
  </w:num>
  <w:num w:numId="11" w16cid:durableId="731467135">
    <w:abstractNumId w:val="5"/>
  </w:num>
  <w:num w:numId="12" w16cid:durableId="1336880523">
    <w:abstractNumId w:val="6"/>
  </w:num>
  <w:num w:numId="13" w16cid:durableId="331299831">
    <w:abstractNumId w:val="4"/>
  </w:num>
  <w:num w:numId="14" w16cid:durableId="82535491">
    <w:abstractNumId w:val="15"/>
  </w:num>
  <w:num w:numId="15" w16cid:durableId="43456542">
    <w:abstractNumId w:val="18"/>
  </w:num>
  <w:num w:numId="16" w16cid:durableId="1602643338">
    <w:abstractNumId w:val="11"/>
  </w:num>
  <w:num w:numId="17" w16cid:durableId="2054110763">
    <w:abstractNumId w:val="19"/>
  </w:num>
  <w:num w:numId="18" w16cid:durableId="19012630">
    <w:abstractNumId w:val="8"/>
  </w:num>
  <w:num w:numId="19" w16cid:durableId="1676297610">
    <w:abstractNumId w:val="3"/>
  </w:num>
  <w:num w:numId="20" w16cid:durableId="1293898294">
    <w:abstractNumId w:val="10"/>
  </w:num>
  <w:num w:numId="21" w16cid:durableId="1105732003">
    <w:abstractNumId w:val="20"/>
  </w:num>
  <w:num w:numId="22" w16cid:durableId="1987974803">
    <w:abstractNumId w:val="7"/>
  </w:num>
  <w:num w:numId="23" w16cid:durableId="1169129084">
    <w:abstractNumId w:val="1"/>
  </w:num>
  <w:num w:numId="24" w16cid:durableId="2040350092">
    <w:abstractNumId w:val="9"/>
  </w:num>
  <w:num w:numId="25" w16cid:durableId="914583263">
    <w:abstractNumId w:val="5"/>
  </w:num>
  <w:num w:numId="26" w16cid:durableId="892935286">
    <w:abstractNumId w:val="5"/>
  </w:num>
  <w:num w:numId="27" w16cid:durableId="417872371">
    <w:abstractNumId w:val="12"/>
  </w:num>
  <w:num w:numId="28" w16cid:durableId="1943759980">
    <w:abstractNumId w:val="17"/>
  </w:num>
  <w:num w:numId="29" w16cid:durableId="1989437930">
    <w:abstractNumId w:val="0"/>
  </w:num>
  <w:num w:numId="30" w16cid:durableId="485165387">
    <w:abstractNumId w:val="14"/>
  </w:num>
  <w:num w:numId="31" w16cid:durableId="456266903">
    <w:abstractNumId w:val="16"/>
  </w:num>
  <w:num w:numId="32" w16cid:durableId="1294680564">
    <w:abstractNumId w:val="2"/>
  </w:num>
  <w:num w:numId="33" w16cid:durableId="1752241703">
    <w:abstractNumId w:val="1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Schmidberger, Alessa | Wissensfabrik">
    <w15:presenceInfo w15:providerId="AD" w15:userId="S::Alessa.Schmidberger@wissensfabrik.de::c749b6e7-fa44-4d64-be0c-8b1e0f6bd1c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trackRevisions/>
  <w:defaultTabStop w:val="709"/>
  <w:autoHyphenation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531"/>
  <w:drawingGridVerticalOrigin w:val="1134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D6851"/>
    <w:rsid w:val="00011FB4"/>
    <w:rsid w:val="00012484"/>
    <w:rsid w:val="00015781"/>
    <w:rsid w:val="0002203A"/>
    <w:rsid w:val="00043DA4"/>
    <w:rsid w:val="00047122"/>
    <w:rsid w:val="00050270"/>
    <w:rsid w:val="000644BD"/>
    <w:rsid w:val="00070D3F"/>
    <w:rsid w:val="00084F49"/>
    <w:rsid w:val="00085522"/>
    <w:rsid w:val="00087464"/>
    <w:rsid w:val="000A0DF9"/>
    <w:rsid w:val="000A1291"/>
    <w:rsid w:val="000B4E90"/>
    <w:rsid w:val="000B6F96"/>
    <w:rsid w:val="000C02EB"/>
    <w:rsid w:val="000C295A"/>
    <w:rsid w:val="000D65DA"/>
    <w:rsid w:val="000D7D93"/>
    <w:rsid w:val="000E62C8"/>
    <w:rsid w:val="00110A3D"/>
    <w:rsid w:val="00112E8D"/>
    <w:rsid w:val="00113BE1"/>
    <w:rsid w:val="00124F62"/>
    <w:rsid w:val="00130D9D"/>
    <w:rsid w:val="00136C61"/>
    <w:rsid w:val="001460F5"/>
    <w:rsid w:val="001476A2"/>
    <w:rsid w:val="00152EC6"/>
    <w:rsid w:val="00152FC3"/>
    <w:rsid w:val="00164606"/>
    <w:rsid w:val="00172239"/>
    <w:rsid w:val="00187770"/>
    <w:rsid w:val="00195FBC"/>
    <w:rsid w:val="001B53B4"/>
    <w:rsid w:val="001C2442"/>
    <w:rsid w:val="001C5BA5"/>
    <w:rsid w:val="001D0C64"/>
    <w:rsid w:val="0021505A"/>
    <w:rsid w:val="00225A00"/>
    <w:rsid w:val="00235E5E"/>
    <w:rsid w:val="00246D22"/>
    <w:rsid w:val="00261AE1"/>
    <w:rsid w:val="0026542A"/>
    <w:rsid w:val="00283070"/>
    <w:rsid w:val="00291A44"/>
    <w:rsid w:val="00295D2E"/>
    <w:rsid w:val="00295F91"/>
    <w:rsid w:val="002B5EDE"/>
    <w:rsid w:val="002B601F"/>
    <w:rsid w:val="002F323D"/>
    <w:rsid w:val="002F444B"/>
    <w:rsid w:val="002F4917"/>
    <w:rsid w:val="002F6024"/>
    <w:rsid w:val="00306318"/>
    <w:rsid w:val="003110A4"/>
    <w:rsid w:val="003110AC"/>
    <w:rsid w:val="00311F98"/>
    <w:rsid w:val="00314550"/>
    <w:rsid w:val="00323170"/>
    <w:rsid w:val="00337223"/>
    <w:rsid w:val="00342B12"/>
    <w:rsid w:val="00344EFE"/>
    <w:rsid w:val="003860A3"/>
    <w:rsid w:val="0038790E"/>
    <w:rsid w:val="00394DFA"/>
    <w:rsid w:val="003A35CD"/>
    <w:rsid w:val="003A382E"/>
    <w:rsid w:val="003B0FEA"/>
    <w:rsid w:val="003C0A1E"/>
    <w:rsid w:val="003D2614"/>
    <w:rsid w:val="0043172A"/>
    <w:rsid w:val="00454810"/>
    <w:rsid w:val="00455D65"/>
    <w:rsid w:val="00463E0A"/>
    <w:rsid w:val="004670A5"/>
    <w:rsid w:val="00483BA7"/>
    <w:rsid w:val="00483DC0"/>
    <w:rsid w:val="00491C8A"/>
    <w:rsid w:val="004D6E9B"/>
    <w:rsid w:val="004E718F"/>
    <w:rsid w:val="004F0644"/>
    <w:rsid w:val="004F1E6F"/>
    <w:rsid w:val="004F28D5"/>
    <w:rsid w:val="0050604D"/>
    <w:rsid w:val="0051659F"/>
    <w:rsid w:val="00561B14"/>
    <w:rsid w:val="00576ECF"/>
    <w:rsid w:val="00585FE1"/>
    <w:rsid w:val="00594201"/>
    <w:rsid w:val="0059616C"/>
    <w:rsid w:val="005B197F"/>
    <w:rsid w:val="005C0A9C"/>
    <w:rsid w:val="005D244C"/>
    <w:rsid w:val="005D39B5"/>
    <w:rsid w:val="005E5D6C"/>
    <w:rsid w:val="006053EB"/>
    <w:rsid w:val="00610FCB"/>
    <w:rsid w:val="00611CF4"/>
    <w:rsid w:val="00613BC0"/>
    <w:rsid w:val="00683847"/>
    <w:rsid w:val="006969D2"/>
    <w:rsid w:val="00697B7B"/>
    <w:rsid w:val="006B1729"/>
    <w:rsid w:val="006B34D9"/>
    <w:rsid w:val="006D27EB"/>
    <w:rsid w:val="006D3A5B"/>
    <w:rsid w:val="006E307F"/>
    <w:rsid w:val="006E4DCD"/>
    <w:rsid w:val="006F54E9"/>
    <w:rsid w:val="006F5DBC"/>
    <w:rsid w:val="00710DDC"/>
    <w:rsid w:val="00720499"/>
    <w:rsid w:val="00731DEA"/>
    <w:rsid w:val="0073358F"/>
    <w:rsid w:val="007342D2"/>
    <w:rsid w:val="007535B3"/>
    <w:rsid w:val="00773C14"/>
    <w:rsid w:val="007B067D"/>
    <w:rsid w:val="007C0631"/>
    <w:rsid w:val="007F4399"/>
    <w:rsid w:val="008061B3"/>
    <w:rsid w:val="00814D88"/>
    <w:rsid w:val="0082539E"/>
    <w:rsid w:val="008306C3"/>
    <w:rsid w:val="00847A3A"/>
    <w:rsid w:val="008508A4"/>
    <w:rsid w:val="00860472"/>
    <w:rsid w:val="008717D7"/>
    <w:rsid w:val="00883BB8"/>
    <w:rsid w:val="0089036B"/>
    <w:rsid w:val="00894FCE"/>
    <w:rsid w:val="00896A2B"/>
    <w:rsid w:val="008B3586"/>
    <w:rsid w:val="008C0DF6"/>
    <w:rsid w:val="008C66E0"/>
    <w:rsid w:val="008D4E72"/>
    <w:rsid w:val="008E2F4A"/>
    <w:rsid w:val="008E7BD0"/>
    <w:rsid w:val="008F2DE8"/>
    <w:rsid w:val="009011A1"/>
    <w:rsid w:val="00902B67"/>
    <w:rsid w:val="009354B4"/>
    <w:rsid w:val="00943892"/>
    <w:rsid w:val="0096227B"/>
    <w:rsid w:val="00971572"/>
    <w:rsid w:val="009744A7"/>
    <w:rsid w:val="00991431"/>
    <w:rsid w:val="009929BE"/>
    <w:rsid w:val="009A0C4B"/>
    <w:rsid w:val="009B371C"/>
    <w:rsid w:val="009B3BAC"/>
    <w:rsid w:val="009E6885"/>
    <w:rsid w:val="009F49BF"/>
    <w:rsid w:val="009F5A54"/>
    <w:rsid w:val="009F7B32"/>
    <w:rsid w:val="009F7C25"/>
    <w:rsid w:val="00A11261"/>
    <w:rsid w:val="00A24E85"/>
    <w:rsid w:val="00A2689C"/>
    <w:rsid w:val="00A27496"/>
    <w:rsid w:val="00A456A9"/>
    <w:rsid w:val="00A55669"/>
    <w:rsid w:val="00A562B0"/>
    <w:rsid w:val="00A7716F"/>
    <w:rsid w:val="00A91106"/>
    <w:rsid w:val="00AA006E"/>
    <w:rsid w:val="00AA2DA3"/>
    <w:rsid w:val="00AB2239"/>
    <w:rsid w:val="00AB6691"/>
    <w:rsid w:val="00AB7B8B"/>
    <w:rsid w:val="00AD1FC7"/>
    <w:rsid w:val="00AF1502"/>
    <w:rsid w:val="00AF6BE6"/>
    <w:rsid w:val="00B16FE0"/>
    <w:rsid w:val="00B32281"/>
    <w:rsid w:val="00B51B36"/>
    <w:rsid w:val="00B56442"/>
    <w:rsid w:val="00B576E9"/>
    <w:rsid w:val="00B82B90"/>
    <w:rsid w:val="00B82E6F"/>
    <w:rsid w:val="00B87E6C"/>
    <w:rsid w:val="00B9342B"/>
    <w:rsid w:val="00B95866"/>
    <w:rsid w:val="00BA1433"/>
    <w:rsid w:val="00BA7E3E"/>
    <w:rsid w:val="00BB53E3"/>
    <w:rsid w:val="00BB629B"/>
    <w:rsid w:val="00BC1B1E"/>
    <w:rsid w:val="00BD18AE"/>
    <w:rsid w:val="00BD2A81"/>
    <w:rsid w:val="00BD414E"/>
    <w:rsid w:val="00BE008B"/>
    <w:rsid w:val="00BE13C8"/>
    <w:rsid w:val="00BE6EB4"/>
    <w:rsid w:val="00BF00E1"/>
    <w:rsid w:val="00BF5901"/>
    <w:rsid w:val="00C050B2"/>
    <w:rsid w:val="00C07F7E"/>
    <w:rsid w:val="00C108ED"/>
    <w:rsid w:val="00C164C9"/>
    <w:rsid w:val="00C357CD"/>
    <w:rsid w:val="00C431C0"/>
    <w:rsid w:val="00C56D89"/>
    <w:rsid w:val="00C613D0"/>
    <w:rsid w:val="00C731C9"/>
    <w:rsid w:val="00CA0A3A"/>
    <w:rsid w:val="00CA60E2"/>
    <w:rsid w:val="00CB117C"/>
    <w:rsid w:val="00CE36F8"/>
    <w:rsid w:val="00CE4376"/>
    <w:rsid w:val="00CE6B45"/>
    <w:rsid w:val="00D02F2D"/>
    <w:rsid w:val="00D1226A"/>
    <w:rsid w:val="00D23ECA"/>
    <w:rsid w:val="00D264A0"/>
    <w:rsid w:val="00D40A99"/>
    <w:rsid w:val="00D451B4"/>
    <w:rsid w:val="00D650AC"/>
    <w:rsid w:val="00D66B97"/>
    <w:rsid w:val="00D802F7"/>
    <w:rsid w:val="00D8664F"/>
    <w:rsid w:val="00D93DE6"/>
    <w:rsid w:val="00DC0D98"/>
    <w:rsid w:val="00DD6851"/>
    <w:rsid w:val="00E007AC"/>
    <w:rsid w:val="00E22218"/>
    <w:rsid w:val="00E24D25"/>
    <w:rsid w:val="00E26A3B"/>
    <w:rsid w:val="00E46849"/>
    <w:rsid w:val="00E62B92"/>
    <w:rsid w:val="00E722EA"/>
    <w:rsid w:val="00E73E60"/>
    <w:rsid w:val="00E84F7B"/>
    <w:rsid w:val="00E9671E"/>
    <w:rsid w:val="00E9793D"/>
    <w:rsid w:val="00EA1456"/>
    <w:rsid w:val="00EA2DF5"/>
    <w:rsid w:val="00EB01B2"/>
    <w:rsid w:val="00EC2D49"/>
    <w:rsid w:val="00F0091E"/>
    <w:rsid w:val="00F24DEC"/>
    <w:rsid w:val="00F762B7"/>
    <w:rsid w:val="00F90343"/>
    <w:rsid w:val="00F931C9"/>
    <w:rsid w:val="00FD62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,"/>
  <w:listSeparator w:val=";"/>
  <w14:docId w14:val="1A40C8F4"/>
  <w15:docId w15:val="{C7BA78DA-2DE6-475C-B925-F1F6F6C6D2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Standard">
    <w:name w:val="Normal"/>
    <w:aliases w:val="WF-Standard"/>
    <w:qFormat/>
    <w:rsid w:val="005B197F"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5B197F"/>
    <w:pPr>
      <w:keepNext/>
      <w:keepLines/>
      <w:spacing w:before="760" w:line="240" w:lineRule="auto"/>
      <w:ind w:left="357" w:hanging="357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5B197F"/>
    <w:pPr>
      <w:keepNext/>
      <w:keepLines/>
      <w:numPr>
        <w:ilvl w:val="1"/>
        <w:numId w:val="26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5B197F"/>
    <w:pPr>
      <w:keepNext/>
      <w:keepLines/>
      <w:numPr>
        <w:ilvl w:val="2"/>
        <w:numId w:val="26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26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26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2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2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2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2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basedOn w:val="Standard"/>
    <w:next w:val="Standard"/>
    <w:link w:val="TitelZchn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C02EB"/>
    <w:rPr>
      <w:i/>
      <w:spacing w:val="10"/>
      <w:sz w:val="40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5B197F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5B197F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3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5B197F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5B197F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5B197F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Inhaltsverzeichnis">
    <w:name w:val="WF-Inhaltsverzeichnis"/>
    <w:basedOn w:val="Standard"/>
    <w:link w:val="WF-InhaltsverzeichnisZchn"/>
    <w:qFormat/>
    <w:rsid w:val="005B197F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5B197F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5B197F"/>
    <w:pPr>
      <w:numPr>
        <w:numId w:val="27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5B197F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9F7C25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  <w:rsid w:val="009F7C25"/>
    <w:rPr>
      <w:rFonts w:ascii="Helvetica 55" w:hAnsi="Helvetica 55"/>
      <w:lang w:val="en-US"/>
    </w:rPr>
  </w:style>
  <w:style w:type="character" w:customStyle="1" w:styleId="lesen">
    <w:name w:val="lesen"/>
    <w:basedOn w:val="Absatz-Standardschriftart"/>
    <w:rsid w:val="00E84F7B"/>
  </w:style>
  <w:style w:type="paragraph" w:customStyle="1" w:styleId="Default">
    <w:name w:val="Default"/>
    <w:rsid w:val="000A1291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berarbeitung">
    <w:name w:val="Revision"/>
    <w:hidden/>
    <w:uiPriority w:val="99"/>
    <w:semiHidden/>
    <w:rsid w:val="0082539E"/>
    <w:pPr>
      <w:spacing w:after="0" w:line="240" w:lineRule="auto"/>
    </w:pPr>
    <w:rPr>
      <w:rFonts w:ascii="Helvetica 45" w:hAnsi="Helvetica 45"/>
      <w:bCs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975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64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67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68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4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emf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10.gif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gif"/><Relationship Id="rId20" Type="http://schemas.openxmlformats.org/officeDocument/2006/relationships/image" Target="media/image13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gif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gif"/><Relationship Id="rId23" Type="http://schemas.openxmlformats.org/officeDocument/2006/relationships/image" Target="media/image16.emf"/><Relationship Id="rId28" Type="http://schemas.openxmlformats.org/officeDocument/2006/relationships/theme" Target="theme/theme1.xml"/><Relationship Id="rId10" Type="http://schemas.openxmlformats.org/officeDocument/2006/relationships/image" Target="media/image3.gif"/><Relationship Id="rId19" Type="http://schemas.openxmlformats.org/officeDocument/2006/relationships/image" Target="media/image12.emf"/><Relationship Id="rId4" Type="http://schemas.openxmlformats.org/officeDocument/2006/relationships/settings" Target="settings.xml"/><Relationship Id="rId9" Type="http://schemas.openxmlformats.org/officeDocument/2006/relationships/image" Target="media/image2.(null)"/><Relationship Id="rId14" Type="http://schemas.openxmlformats.org/officeDocument/2006/relationships/image" Target="media/image7.gif"/><Relationship Id="rId22" Type="http://schemas.openxmlformats.org/officeDocument/2006/relationships/image" Target="media/image15.emf"/><Relationship Id="rId27" Type="http://schemas.microsoft.com/office/2011/relationships/people" Target="people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18.jpeg"/><Relationship Id="rId1" Type="http://schemas.openxmlformats.org/officeDocument/2006/relationships/image" Target="media/image17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3B6906-8A1E-C946-A596-2E1BC5174D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1131</Words>
  <Characters>7130</Characters>
  <Application>Microsoft Office Word</Application>
  <DocSecurity>0</DocSecurity>
  <Lines>59</Lines>
  <Paragraphs>16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Janssen - DDI</dc:creator>
  <cp:keywords/>
  <dc:description/>
  <cp:lastModifiedBy>Schmidberger, Alessa | Wissensfabrik</cp:lastModifiedBy>
  <cp:revision>4</cp:revision>
  <cp:lastPrinted>2019-06-06T18:07:00Z</cp:lastPrinted>
  <dcterms:created xsi:type="dcterms:W3CDTF">2019-06-06T18:07:00Z</dcterms:created>
  <dcterms:modified xsi:type="dcterms:W3CDTF">2022-10-11T14:47:00Z</dcterms:modified>
</cp:coreProperties>
</file>