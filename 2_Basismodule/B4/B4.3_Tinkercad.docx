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5BF1D" w14:textId="77777777" w:rsidR="00D46CCF" w:rsidRDefault="00D46CCF"/>
    <w:p w14:paraId="22915DB4" w14:textId="77777777" w:rsidR="00D46CCF" w:rsidRDefault="0065155B">
      <w:pPr>
        <w:pStyle w:val="Titel"/>
      </w:pPr>
      <w:r>
        <w:t xml:space="preserve">Tutorial: 3D-Modellierung mit </w:t>
      </w:r>
      <w:proofErr w:type="spellStart"/>
      <w:r>
        <w:t>Tinkercad</w:t>
      </w:r>
      <w:proofErr w:type="spellEnd"/>
    </w:p>
    <w:p w14:paraId="3DC495A3" w14:textId="77777777" w:rsidR="00D46CCF" w:rsidRDefault="0065155B" w:rsidP="00B30822">
      <w:pPr>
        <w:jc w:val="both"/>
        <w:pPrChange w:id="0" w:author="Schmidberger, Alessa | Wissensfabrik" w:date="2022-10-12T08:55:00Z">
          <w:pPr/>
        </w:pPrChange>
      </w:pPr>
      <w:proofErr w:type="spellStart"/>
      <w:r>
        <w:t>Tinkercad</w:t>
      </w:r>
      <w:proofErr w:type="spellEnd"/>
      <w:r>
        <w:t xml:space="preserve"> (</w:t>
      </w:r>
      <w:r w:rsidR="00B30822">
        <w:fldChar w:fldCharType="begin"/>
      </w:r>
      <w:r w:rsidR="00B30822">
        <w:instrText xml:space="preserve"> HYPERLINK "https://www.tinkercad.com" </w:instrText>
      </w:r>
      <w:r w:rsidR="00B30822">
        <w:fldChar w:fldCharType="separate"/>
      </w:r>
      <w:r>
        <w:rPr>
          <w:rStyle w:val="Hyperlink"/>
        </w:rPr>
        <w:t>https://www.tinkercad.com</w:t>
      </w:r>
      <w:r w:rsidR="00B30822">
        <w:rPr>
          <w:rStyle w:val="Hyperlink"/>
        </w:rPr>
        <w:fldChar w:fldCharType="end"/>
      </w:r>
      <w:r>
        <w:t>) ist ein kostenloses, browserbasiertes CAD-Modellierungsprogramm. Das Programm ist mittlerweile größ</w:t>
      </w:r>
      <w:r w:rsidR="00BF172E">
        <w:t>t</w:t>
      </w:r>
      <w:r>
        <w:t>enteils in deutscher Sprache nutzbar</w:t>
      </w:r>
      <w:r w:rsidR="00BF172E">
        <w:t xml:space="preserve">, </w:t>
      </w:r>
      <w:r>
        <w:t xml:space="preserve">sehr leicht und intuitiv zu bedienen und eignet sich daher auch für jüngere Schülerinnen und Schüler. Viele Bausteine (Quader, Kugel, Pyramide, etc.) werden zur Verfügung gestellt, wodurch einfachste Modelle wie im Baukastenprinzip </w:t>
      </w:r>
      <w:proofErr w:type="gramStart"/>
      <w:r>
        <w:t>erstellt</w:t>
      </w:r>
      <w:proofErr w:type="gramEnd"/>
      <w:r>
        <w:t xml:space="preserve"> werden können.</w:t>
      </w:r>
    </w:p>
    <w:p w14:paraId="39AD607D" w14:textId="77777777" w:rsidR="00D46CCF" w:rsidRDefault="0065155B" w:rsidP="00B30822">
      <w:pPr>
        <w:jc w:val="both"/>
        <w:rPr>
          <w:noProof/>
        </w:rPr>
        <w:pPrChange w:id="1" w:author="Schmidberger, Alessa | Wissensfabrik" w:date="2022-10-12T08:55:00Z">
          <w:pPr/>
        </w:pPrChange>
      </w:pPr>
      <w:r>
        <w:rPr>
          <w:noProof/>
        </w:rPr>
        <w:drawing>
          <wp:anchor distT="0" distB="0" distL="115200" distR="115200" simplePos="0" relativeHeight="125826559" behindDoc="0" locked="0" layoutInCell="1" allowOverlap="1" wp14:anchorId="7A28E79E" wp14:editId="0E4A9C33">
            <wp:simplePos x="0" y="0"/>
            <wp:positionH relativeFrom="column">
              <wp:posOffset>2944089</wp:posOffset>
            </wp:positionH>
            <wp:positionV relativeFrom="paragraph">
              <wp:posOffset>22128</wp:posOffset>
            </wp:positionV>
            <wp:extent cx="2840355" cy="1997073"/>
            <wp:effectExtent l="6348" t="6348" r="6348" b="6348"/>
            <wp:wrapThrough wrapText="bothSides">
              <wp:wrapPolygon edited="1">
                <wp:start x="0" y="0"/>
                <wp:lineTo x="21600" y="0"/>
                <wp:lineTo x="21600" y="21600"/>
                <wp:lineTo x="0" y="21600"/>
              </wp:wrapPolygon>
            </wp:wrapThrough>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7"/>
                    <a:srcRect l="11873" t="18021" r="12144" b="15194"/>
                    <a:stretch/>
                  </pic:blipFill>
                  <pic:spPr bwMode="auto">
                    <a:xfrm>
                      <a:off x="0" y="0"/>
                      <a:ext cx="2840355" cy="1997074"/>
                    </a:xfrm>
                    <a:prstGeom prst="rect">
                      <a:avLst/>
                    </a:prstGeom>
                    <a:ln>
                      <a:noFill/>
                    </a:ln>
                  </pic:spPr>
                </pic:pic>
              </a:graphicData>
            </a:graphic>
          </wp:anchor>
        </w:drawing>
      </w:r>
      <w:r w:rsidR="0007086A">
        <w:rPr>
          <w:noProof/>
        </w:rPr>
        <w:t>Alle, die Tinkercad nutzen wollen, müssen sich einen eigenen privaten Account einrichten. Lehrkräfte haben außerdem</w:t>
      </w:r>
      <w:r>
        <w:t xml:space="preserve"> eine</w:t>
      </w:r>
      <w:r w:rsidR="0007086A">
        <w:t>n</w:t>
      </w:r>
      <w:r>
        <w:t xml:space="preserve"> </w:t>
      </w:r>
      <w:r w:rsidR="0007086A">
        <w:t>„Klassenraum“ zur Verfügung</w:t>
      </w:r>
      <w:r>
        <w:t>, um Schülergruppe</w:t>
      </w:r>
      <w:r w:rsidR="0007086A">
        <w:t>n</w:t>
      </w:r>
      <w:r>
        <w:t xml:space="preserve"> zu moderieren. Diese</w:t>
      </w:r>
      <w:r w:rsidR="0007086A">
        <w:t>r</w:t>
      </w:r>
      <w:r>
        <w:t xml:space="preserve"> kann im eigenen Profil unter “Kinder moderieren” erstellt werden. Dort können auch Schüler/innen eingeladen und zu </w:t>
      </w:r>
      <w:r w:rsidR="0007086A">
        <w:t>einzelnen</w:t>
      </w:r>
      <w:r>
        <w:t xml:space="preserve"> Gruppen hinzugefügt werden.</w:t>
      </w:r>
    </w:p>
    <w:p w14:paraId="4B5B5FD2" w14:textId="77777777" w:rsidR="00D46CCF" w:rsidRDefault="0065155B" w:rsidP="00B30822">
      <w:pPr>
        <w:jc w:val="both"/>
        <w:pPrChange w:id="2" w:author="Schmidberger, Alessa | Wissensfabrik" w:date="2022-10-12T08:55:00Z">
          <w:pPr/>
        </w:pPrChange>
      </w:pPr>
      <w:r>
        <w:rPr>
          <w:noProof/>
        </w:rPr>
        <mc:AlternateContent>
          <mc:Choice Requires="wps">
            <w:drawing>
              <wp:anchor distT="0" distB="0" distL="114300" distR="114300" simplePos="0" relativeHeight="251670528" behindDoc="1" locked="0" layoutInCell="1" allowOverlap="1" wp14:anchorId="5F57177C" wp14:editId="2B2CCA69">
                <wp:simplePos x="0" y="0"/>
                <wp:positionH relativeFrom="column">
                  <wp:posOffset>2944089</wp:posOffset>
                </wp:positionH>
                <wp:positionV relativeFrom="paragraph">
                  <wp:posOffset>629551</wp:posOffset>
                </wp:positionV>
                <wp:extent cx="2840355" cy="632"/>
                <wp:effectExtent l="0" t="0" r="0" b="8253"/>
                <wp:wrapTight wrapText="bothSides">
                  <wp:wrapPolygon edited="1">
                    <wp:start x="0" y="0"/>
                    <wp:lineTo x="0" y="20692"/>
                    <wp:lineTo x="21436" y="20692"/>
                    <wp:lineTo x="21436" y="0"/>
                    <wp:lineTo x="0" y="0"/>
                  </wp:wrapPolygon>
                </wp:wrapTight>
                <wp:docPr id="6" name="Textfeld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40355" cy="634"/>
                        </a:xfrm>
                        <a:prstGeom prst="rect">
                          <a:avLst/>
                        </a:prstGeom>
                        <a:solidFill>
                          <a:prstClr val="white"/>
                        </a:solidFill>
                        <a:ln>
                          <a:noFill/>
                        </a:ln>
                      </wps:spPr>
                      <wps:txbx>
                        <w:txbxContent>
                          <w:p w14:paraId="6DF18CE1" w14:textId="77777777" w:rsidR="00D46CCF" w:rsidRDefault="0065155B">
                            <w:pPr>
                              <w:pStyle w:val="Beschriftung"/>
                              <w:rPr>
                                <w:sz w:val="21"/>
                              </w:rPr>
                            </w:pPr>
                            <w:proofErr w:type="spellStart"/>
                            <w:r>
                              <w:t>Dashbord</w:t>
                            </w:r>
                            <w:proofErr w:type="spellEnd"/>
                            <w:r>
                              <w:t xml:space="preserve"> eines privaten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5F57177C" id="Textfeld 18" o:spid="_x0000_s1026" style="position:absolute;left:0;text-align:left;margin-left:231.8pt;margin-top:49.55pt;width:223.6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8421644 21436 8421644 2143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" stroked="f">
                <v:textbox style="mso-fit-shape-to-text:t" inset="0,0,0,0">
                  <w:txbxContent>
                    <w:p w14:paraId="6DF18CE1" w14:textId="77777777" w:rsidR="00D46CCF" w:rsidRDefault="0065155B">
                      <w:pPr>
                        <w:pStyle w:val="Beschriftung"/>
                        <w:rPr>
                          <w:sz w:val="21"/>
                        </w:rPr>
                      </w:pPr>
                      <w:proofErr w:type="spellStart"/>
                      <w:r>
                        <w:t>Dashbord</w:t>
                      </w:r>
                      <w:proofErr w:type="spellEnd"/>
                      <w:r>
                        <w:t xml:space="preserve"> eines privaten Accounts</w:t>
                      </w:r>
                    </w:p>
                  </w:txbxContent>
                </v:textbox>
                <w10:wrap type="tight"/>
              </v:rect>
            </w:pict>
          </mc:Fallback>
        </mc:AlternateContent>
      </w:r>
      <w:r>
        <w:rPr>
          <w:b/>
        </w:rPr>
        <w:t>Privataccount:</w:t>
      </w:r>
      <w:r>
        <w:t xml:space="preserve"> In der eigenen Übersicht finden sich die bisher erstellten Modelle und ein Button, um ein neues Projekt zu starten.</w:t>
      </w:r>
    </w:p>
    <w:p w14:paraId="0B77CEEA" w14:textId="77777777" w:rsidR="00D46CCF" w:rsidRDefault="0065155B">
      <w:pPr>
        <w:rPr>
          <w:b/>
        </w:rPr>
      </w:pPr>
      <w:r>
        <w:rPr>
          <w:b/>
        </w:rPr>
        <w:t>Gruppe:</w:t>
      </w:r>
    </w:p>
    <w:p w14:paraId="0E498F66" w14:textId="77777777" w:rsidR="00D46CCF" w:rsidRDefault="0065155B">
      <w:pPr>
        <w:keepNext/>
        <w:spacing w:after="0"/>
      </w:pPr>
      <w:r>
        <w:rPr>
          <w:noProof/>
        </w:rPr>
        <w:drawing>
          <wp:inline distT="0" distB="0" distL="0" distR="0" wp14:anchorId="705DFA3B" wp14:editId="60558C56">
            <wp:extent cx="3085711" cy="1511300"/>
            <wp:effectExtent l="0" t="0" r="63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8"/>
                    <a:stretch/>
                  </pic:blipFill>
                  <pic:spPr bwMode="auto">
                    <a:xfrm>
                      <a:off x="0" y="0"/>
                      <a:ext cx="3096466" cy="1516567"/>
                    </a:xfrm>
                    <a:prstGeom prst="rect">
                      <a:avLst/>
                    </a:prstGeom>
                  </pic:spPr>
                </pic:pic>
              </a:graphicData>
            </a:graphic>
          </wp:inline>
        </w:drawing>
      </w:r>
    </w:p>
    <w:p w14:paraId="370EEBDC" w14:textId="77777777" w:rsidR="00D46CCF" w:rsidRDefault="0065155B">
      <w:pPr>
        <w:pStyle w:val="Beschriftung"/>
      </w:pPr>
      <w:r>
        <w:rPr>
          <w:noProof/>
        </w:rPr>
        <w:drawing>
          <wp:anchor distT="0" distB="0" distL="115200" distR="115200" simplePos="0" relativeHeight="251703296" behindDoc="0" locked="0" layoutInCell="1" allowOverlap="1" wp14:anchorId="4CF5B674" wp14:editId="0965599C">
            <wp:simplePos x="0" y="0"/>
            <wp:positionH relativeFrom="column">
              <wp:posOffset>3504565</wp:posOffset>
            </wp:positionH>
            <wp:positionV relativeFrom="paragraph">
              <wp:posOffset>146050</wp:posOffset>
            </wp:positionV>
            <wp:extent cx="1948180" cy="1043305"/>
            <wp:effectExtent l="0" t="0" r="0" b="444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
                    <a:stretch/>
                  </pic:blipFill>
                  <pic:spPr bwMode="auto">
                    <a:xfrm>
                      <a:off x="0" y="0"/>
                      <a:ext cx="1948180" cy="1043305"/>
                    </a:xfrm>
                    <a:prstGeom prst="rect">
                      <a:avLst/>
                    </a:prstGeom>
                  </pic:spPr>
                </pic:pic>
              </a:graphicData>
            </a:graphic>
            <wp14:sizeRelH relativeFrom="margin">
              <wp14:pctWidth>0</wp14:pctWidth>
            </wp14:sizeRelH>
            <wp14:sizeRelV relativeFrom="margin">
              <wp14:pctHeight>0</wp14:pctHeight>
            </wp14:sizeRelV>
          </wp:anchor>
        </w:drawing>
      </w:r>
      <w:r>
        <w:t>Übersicht für eine Gruppe</w:t>
      </w:r>
      <w:r>
        <w:br/>
      </w:r>
    </w:p>
    <w:p w14:paraId="527B2C6A" w14:textId="77777777" w:rsidR="00D46CCF" w:rsidRDefault="005310F6" w:rsidP="00B30822">
      <w:pPr>
        <w:jc w:val="both"/>
        <w:pPrChange w:id="3" w:author="Schmidberger, Alessa | Wissensfabrik" w:date="2022-10-12T08:56:00Z">
          <w:pPr/>
        </w:pPrChange>
      </w:pPr>
      <w:r>
        <w:rPr>
          <w:noProof/>
        </w:rPr>
        <w:drawing>
          <wp:anchor distT="0" distB="0" distL="114300" distR="114300" simplePos="0" relativeHeight="251704320" behindDoc="0" locked="0" layoutInCell="1" allowOverlap="1" wp14:anchorId="102B6481" wp14:editId="6BBB707E">
            <wp:simplePos x="0" y="0"/>
            <wp:positionH relativeFrom="column">
              <wp:posOffset>3173095</wp:posOffset>
            </wp:positionH>
            <wp:positionV relativeFrom="paragraph">
              <wp:posOffset>1051560</wp:posOffset>
            </wp:positionV>
            <wp:extent cx="2279650" cy="904875"/>
            <wp:effectExtent l="0" t="0" r="6350" b="9525"/>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650" cy="904875"/>
                    </a:xfrm>
                    <a:prstGeom prst="rect">
                      <a:avLst/>
                    </a:prstGeom>
                    <a:noFill/>
                    <a:ln>
                      <a:noFill/>
                    </a:ln>
                  </pic:spPr>
                </pic:pic>
              </a:graphicData>
            </a:graphic>
          </wp:anchor>
        </w:drawing>
      </w:r>
      <w:r w:rsidR="0007086A">
        <w:t xml:space="preserve">Um als Lehrkraft Schülerinnen und Schüler zum „Klassenraum“ hinzuzufügen, benötigen diese einen Code. Dieser Code wird bei Klick auf den Link „Lehren“ oben rechts in der Menüleiste erzeugt. Dieser Code kann entweder per Mail oder auch analog an die Schülerinnen und Schüler gegeben werden. Diese können in ihrem Account unter Profil auf den Link „Enter </w:t>
      </w:r>
      <w:proofErr w:type="spellStart"/>
      <w:r>
        <w:t>invit</w:t>
      </w:r>
      <w:r w:rsidR="0007086A">
        <w:t>ation</w:t>
      </w:r>
      <w:proofErr w:type="spellEnd"/>
      <w:r w:rsidR="0007086A">
        <w:t xml:space="preserve"> Code“</w:t>
      </w:r>
      <w:r>
        <w:t xml:space="preserve"> den Code eingeben und sind somit mit dem Klassenraum der Lehrkraft verbunden.</w:t>
      </w:r>
      <w:r w:rsidRPr="005310F6">
        <w:rPr>
          <w:noProof/>
        </w:rPr>
        <w:t xml:space="preserve"> </w:t>
      </w:r>
    </w:p>
    <w:p w14:paraId="5A63C203" w14:textId="77777777" w:rsidR="005310F6" w:rsidRDefault="005310F6" w:rsidP="00B30822">
      <w:pPr>
        <w:jc w:val="both"/>
        <w:pPrChange w:id="4" w:author="Schmidberger, Alessa | Wissensfabrik" w:date="2022-10-12T08:56:00Z">
          <w:pPr/>
        </w:pPrChange>
      </w:pPr>
      <w:r>
        <w:t>Die Lehrkraft kann dann alle Designs und Projekte der/s Schülers/in sehen.</w:t>
      </w:r>
    </w:p>
    <w:p w14:paraId="4016CF52" w14:textId="77777777" w:rsidR="00C1548A" w:rsidRDefault="0065155B" w:rsidP="00C1548A">
      <w:pPr>
        <w:pStyle w:val="berschrift1"/>
        <w:rPr>
          <w:rFonts w:ascii="Times New Roman" w:hAnsi="Times New Roman"/>
          <w:bCs/>
          <w:sz w:val="48"/>
        </w:rPr>
      </w:pPr>
      <w:r>
        <w:lastRenderedPageBreak/>
        <w:br/>
      </w:r>
      <w:r w:rsidR="00C1548A">
        <w:rPr>
          <w:color w:val="000000"/>
          <w:szCs w:val="28"/>
        </w:rPr>
        <w:t>Die Modellierungs-Oberfläche</w:t>
      </w:r>
    </w:p>
    <w:p w14:paraId="461C5BA6" w14:textId="77777777" w:rsidR="00C1548A" w:rsidRDefault="00C1548A" w:rsidP="00B30822">
      <w:pPr>
        <w:pStyle w:val="StandardWeb"/>
        <w:spacing w:before="0" w:beforeAutospacing="0" w:after="160" w:afterAutospacing="0" w:line="288" w:lineRule="auto"/>
        <w:jc w:val="both"/>
        <w:pPrChange w:id="5" w:author="Schmidberger, Alessa | Wissensfabrik" w:date="2022-10-12T08:56:00Z">
          <w:pPr>
            <w:pStyle w:val="StandardWeb"/>
            <w:spacing w:before="0" w:beforeAutospacing="0" w:after="160" w:afterAutospacing="0" w:line="288" w:lineRule="auto"/>
          </w:pPr>
        </w:pPrChange>
      </w:pPr>
      <w:r>
        <w:rPr>
          <w:rFonts w:ascii="Helvetica 65" w:eastAsia="Arial" w:hAnsi="Helvetica 65" w:cs="Arial"/>
          <w:noProof/>
          <w:color w:val="000000" w:themeColor="text1"/>
          <w:sz w:val="28"/>
          <w:szCs w:val="36"/>
        </w:rPr>
        <w:drawing>
          <wp:anchor distT="0" distB="0" distL="114300" distR="114300" simplePos="0" relativeHeight="251705344" behindDoc="1" locked="0" layoutInCell="1" allowOverlap="1" wp14:anchorId="10D7847E" wp14:editId="37028CD9">
            <wp:simplePos x="0" y="0"/>
            <wp:positionH relativeFrom="column">
              <wp:posOffset>-635</wp:posOffset>
            </wp:positionH>
            <wp:positionV relativeFrom="paragraph">
              <wp:posOffset>1270</wp:posOffset>
            </wp:positionV>
            <wp:extent cx="3810000" cy="1924050"/>
            <wp:effectExtent l="0" t="0" r="0" b="0"/>
            <wp:wrapTight wrapText="bothSides">
              <wp:wrapPolygon edited="0">
                <wp:start x="0" y="0"/>
                <wp:lineTo x="0" y="21386"/>
                <wp:lineTo x="21492" y="21386"/>
                <wp:lineTo x="21492" y="0"/>
                <wp:lineTo x="0" y="0"/>
              </wp:wrapPolygon>
            </wp:wrapTight>
            <wp:docPr id="30" name="Grafik 30" descr="C:\Users\Wibke Duwe\AppData\Local\Microsoft\Windows\INetCache\Content.MSO\7583A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bke Duwe\AppData\Local\Microsoft\Windows\INetCache\Content.MSO\7583A03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1924050"/>
                    </a:xfrm>
                    <a:prstGeom prst="rect">
                      <a:avLst/>
                    </a:prstGeom>
                    <a:noFill/>
                    <a:ln>
                      <a:noFill/>
                    </a:ln>
                  </pic:spPr>
                </pic:pic>
              </a:graphicData>
            </a:graphic>
          </wp:anchor>
        </w:drawing>
      </w:r>
      <w:r>
        <w:rPr>
          <w:rFonts w:ascii="Helvetica 45" w:hAnsi="Helvetica 45"/>
          <w:color w:val="000000"/>
          <w:sz w:val="21"/>
          <w:szCs w:val="21"/>
        </w:rPr>
        <w:t xml:space="preserve">Auf der blauen Ebene (Arbeitsebene) werden die gewünschten Objekte platziert. In der rechten Leiste finden sich zahlreiche Grundformen sowie Buchstaben, Zahlen und Symbole, die mit gedrückter Maustaste auf das blaue Feld gezogen werden. </w:t>
      </w:r>
    </w:p>
    <w:p w14:paraId="48F4C77F" w14:textId="77777777" w:rsidR="00C1548A" w:rsidRDefault="00C1548A" w:rsidP="00B30822">
      <w:pPr>
        <w:pStyle w:val="StandardWeb"/>
        <w:spacing w:before="0" w:beforeAutospacing="0" w:after="160" w:afterAutospacing="0" w:line="288" w:lineRule="auto"/>
        <w:jc w:val="both"/>
        <w:pPrChange w:id="6" w:author="Schmidberger, Alessa | Wissensfabrik" w:date="2022-10-12T08:56:00Z">
          <w:pPr>
            <w:pStyle w:val="StandardWeb"/>
            <w:spacing w:before="0" w:beforeAutospacing="0" w:after="160" w:afterAutospacing="0" w:line="288" w:lineRule="auto"/>
          </w:pPr>
        </w:pPrChange>
      </w:pPr>
      <w:r>
        <w:rPr>
          <w:rFonts w:ascii="Helvetica 45" w:hAnsi="Helvetica 45"/>
          <w:color w:val="000000"/>
          <w:sz w:val="21"/>
          <w:szCs w:val="21"/>
        </w:rPr>
        <w:t>Links oben befindet sich ein Würfel mit Perspektivangaben, um das Objekt aus allen Blickwinkeln zu betrachten. Neben den Pfeilen kann die Oberfläche auch mit der rechten Maustaste gedreht werden. Bei Klick auf das Haus wird die Arbeitsebene mit dem Objekt aus der Standardsicht gezeigt (von vorne und schräg oben). Mit den Plus- und Minustasten kann die Ansicht vergrößert oder verkleinert werden.</w:t>
      </w:r>
    </w:p>
    <w:p w14:paraId="719624F5" w14:textId="77777777" w:rsidR="00C1548A" w:rsidRDefault="00C1548A" w:rsidP="00C1548A">
      <w:pPr>
        <w:pStyle w:val="StandardWeb"/>
        <w:spacing w:before="0" w:beforeAutospacing="0" w:after="160" w:afterAutospacing="0" w:line="288" w:lineRule="auto"/>
      </w:pPr>
      <w:r>
        <w:rPr>
          <w:rFonts w:ascii="Helvetica 65" w:eastAsia="Arial" w:hAnsi="Helvetica 65" w:cs="Arial"/>
          <w:noProof/>
          <w:color w:val="000000" w:themeColor="text1"/>
          <w:sz w:val="28"/>
          <w:szCs w:val="36"/>
        </w:rPr>
        <w:drawing>
          <wp:anchor distT="0" distB="0" distL="114300" distR="114300" simplePos="0" relativeHeight="251706368" behindDoc="1" locked="0" layoutInCell="1" allowOverlap="1" wp14:anchorId="77E227B6" wp14:editId="3A1A6AE0">
            <wp:simplePos x="0" y="0"/>
            <wp:positionH relativeFrom="column">
              <wp:posOffset>-635</wp:posOffset>
            </wp:positionH>
            <wp:positionV relativeFrom="paragraph">
              <wp:posOffset>-3175</wp:posOffset>
            </wp:positionV>
            <wp:extent cx="2146300" cy="1270000"/>
            <wp:effectExtent l="0" t="0" r="6350" b="6350"/>
            <wp:wrapTight wrapText="bothSides">
              <wp:wrapPolygon edited="0">
                <wp:start x="0" y="0"/>
                <wp:lineTo x="0" y="21384"/>
                <wp:lineTo x="21472" y="21384"/>
                <wp:lineTo x="21472" y="0"/>
                <wp:lineTo x="0" y="0"/>
              </wp:wrapPolygon>
            </wp:wrapTight>
            <wp:docPr id="29" name="Grafik 29" descr="C:\Users\Wibke Duwe\AppData\Local\Microsoft\Windows\INetCache\Content.MSO\52B3BD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bke Duwe\AppData\Local\Microsoft\Windows\INetCache\Content.MSO\52B3BDA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300" cy="1270000"/>
                    </a:xfrm>
                    <a:prstGeom prst="rect">
                      <a:avLst/>
                    </a:prstGeom>
                    <a:noFill/>
                    <a:ln>
                      <a:noFill/>
                    </a:ln>
                  </pic:spPr>
                </pic:pic>
              </a:graphicData>
            </a:graphic>
          </wp:anchor>
        </w:drawing>
      </w:r>
      <w:r>
        <w:rPr>
          <w:rFonts w:ascii="Helvetica 45" w:hAnsi="Helvetica 45"/>
          <w:b/>
          <w:bCs/>
          <w:color w:val="000000"/>
          <w:sz w:val="21"/>
          <w:szCs w:val="21"/>
        </w:rPr>
        <w:t>Objekte platzieren</w:t>
      </w:r>
    </w:p>
    <w:p w14:paraId="2814B255" w14:textId="77777777" w:rsidR="00C1548A" w:rsidRDefault="00C1548A" w:rsidP="00B30822">
      <w:pPr>
        <w:pStyle w:val="StandardWeb"/>
        <w:spacing w:before="0" w:beforeAutospacing="0" w:after="160" w:afterAutospacing="0" w:line="288" w:lineRule="auto"/>
        <w:jc w:val="both"/>
        <w:pPrChange w:id="7" w:author="Schmidberger, Alessa | Wissensfabrik" w:date="2022-10-12T08:56:00Z">
          <w:pPr>
            <w:pStyle w:val="StandardWeb"/>
            <w:spacing w:before="0" w:beforeAutospacing="0" w:after="160" w:afterAutospacing="0" w:line="288" w:lineRule="auto"/>
          </w:pPr>
        </w:pPrChange>
      </w:pPr>
      <w:r>
        <w:rPr>
          <w:rFonts w:ascii="Helvetica 45" w:hAnsi="Helvetica 45"/>
          <w:color w:val="000000"/>
          <w:sz w:val="21"/>
          <w:szCs w:val="21"/>
        </w:rPr>
        <w:t>Mit gedrückter Maustaste können einzelne Objekte auf die Oberfläche gezogen werden.</w:t>
      </w:r>
    </w:p>
    <w:p w14:paraId="3D0A2CF0" w14:textId="77777777" w:rsidR="00C1548A" w:rsidRDefault="00C1548A" w:rsidP="00C1548A">
      <w:pPr>
        <w:pStyle w:val="StandardWeb"/>
        <w:spacing w:before="0" w:beforeAutospacing="0" w:after="160" w:afterAutospacing="0" w:line="288" w:lineRule="auto"/>
        <w:jc w:val="center"/>
      </w:pPr>
      <w:r>
        <w:t> </w:t>
      </w:r>
    </w:p>
    <w:p w14:paraId="4A6AC6A8" w14:textId="77777777" w:rsidR="00C1548A" w:rsidRDefault="00C1548A" w:rsidP="00C1548A">
      <w:pPr>
        <w:pStyle w:val="StandardWeb"/>
        <w:spacing w:before="0" w:beforeAutospacing="0" w:after="160" w:afterAutospacing="0" w:line="288" w:lineRule="auto"/>
      </w:pPr>
      <w:r>
        <w:t> </w:t>
      </w:r>
    </w:p>
    <w:p w14:paraId="7D540234" w14:textId="77777777" w:rsidR="00C1548A" w:rsidRDefault="00C1548A" w:rsidP="00C1548A">
      <w:pPr>
        <w:pStyle w:val="StandardWeb"/>
        <w:spacing w:before="0" w:beforeAutospacing="0" w:after="160" w:afterAutospacing="0" w:line="288" w:lineRule="auto"/>
      </w:pPr>
      <w:r>
        <w:t> </w:t>
      </w:r>
      <w:r>
        <w:rPr>
          <w:rFonts w:ascii="Helvetica 45" w:hAnsi="Helvetica 45"/>
          <w:b/>
          <w:bCs/>
          <w:color w:val="000000"/>
          <w:sz w:val="21"/>
          <w:szCs w:val="21"/>
        </w:rPr>
        <w:t>Objekte vergrößern und drehen</w:t>
      </w:r>
      <w:r>
        <w:rPr>
          <w:rFonts w:ascii="Helvetica 45" w:hAnsi="Helvetica 45"/>
          <w:color w:val="000000"/>
          <w:sz w:val="21"/>
          <w:szCs w:val="21"/>
        </w:rPr>
        <w:t> </w:t>
      </w:r>
      <w:r>
        <w:t> </w:t>
      </w:r>
    </w:p>
    <w:p w14:paraId="1AE589AB" w14:textId="77777777" w:rsidR="00C1548A" w:rsidRDefault="00C1548A" w:rsidP="00C1548A">
      <w:pPr>
        <w:pStyle w:val="StandardWeb"/>
        <w:spacing w:before="0" w:beforeAutospacing="0" w:after="160" w:afterAutospacing="0" w:line="288" w:lineRule="auto"/>
      </w:pPr>
      <w:r>
        <w:rPr>
          <w:rFonts w:ascii="Helvetica 65" w:eastAsia="Arial" w:hAnsi="Helvetica 65" w:cs="Arial"/>
          <w:noProof/>
          <w:color w:val="000000" w:themeColor="text1"/>
          <w:sz w:val="28"/>
          <w:szCs w:val="36"/>
        </w:rPr>
        <w:drawing>
          <wp:anchor distT="0" distB="0" distL="114300" distR="114300" simplePos="0" relativeHeight="251707392" behindDoc="1" locked="0" layoutInCell="1" allowOverlap="1" wp14:anchorId="2282F3A9" wp14:editId="14CA5D89">
            <wp:simplePos x="0" y="0"/>
            <wp:positionH relativeFrom="column">
              <wp:posOffset>1142365</wp:posOffset>
            </wp:positionH>
            <wp:positionV relativeFrom="paragraph">
              <wp:posOffset>2840355</wp:posOffset>
            </wp:positionV>
            <wp:extent cx="3270250" cy="850900"/>
            <wp:effectExtent l="0" t="0" r="6350" b="6350"/>
            <wp:wrapTight wrapText="bothSides">
              <wp:wrapPolygon edited="0">
                <wp:start x="0" y="0"/>
                <wp:lineTo x="0" y="21278"/>
                <wp:lineTo x="21516" y="21278"/>
                <wp:lineTo x="21516" y="0"/>
                <wp:lineTo x="0" y="0"/>
              </wp:wrapPolygon>
            </wp:wrapTight>
            <wp:docPr id="27" name="Grafik 27" descr="C:\Users\Wibke Duwe\AppData\Local\Microsoft\Windows\INetCache\Content.MSO\6DE7A0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bke Duwe\AppData\Local\Microsoft\Windows\INetCache\Content.MSO\6DE7A09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0250" cy="850900"/>
                    </a:xfrm>
                    <a:prstGeom prst="rect">
                      <a:avLst/>
                    </a:prstGeom>
                    <a:noFill/>
                    <a:ln>
                      <a:noFill/>
                    </a:ln>
                  </pic:spPr>
                </pic:pic>
              </a:graphicData>
            </a:graphic>
          </wp:anchor>
        </w:drawing>
      </w:r>
      <w:r>
        <w:t> </w:t>
      </w:r>
      <w:r>
        <w:rPr>
          <w:rFonts w:ascii="Helvetica 65" w:eastAsia="Arial" w:hAnsi="Helvetica 65" w:cs="Arial"/>
          <w:noProof/>
          <w:color w:val="000000" w:themeColor="text1"/>
          <w:sz w:val="28"/>
          <w:szCs w:val="36"/>
        </w:rPr>
        <w:drawing>
          <wp:inline distT="0" distB="0" distL="0" distR="0" wp14:anchorId="3272FAA8" wp14:editId="0006C71E">
            <wp:extent cx="4019550" cy="2762250"/>
            <wp:effectExtent l="0" t="0" r="0" b="0"/>
            <wp:docPr id="28" name="Grafik 28" descr="C:\Users\Wibke Duwe\AppData\Local\Microsoft\Windows\INetCache\Content.MSO\F41AB3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bke Duwe\AppData\Local\Microsoft\Windows\INetCache\Content.MSO\F41AB3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inline>
        </w:drawing>
      </w:r>
    </w:p>
    <w:p w14:paraId="72DF1380" w14:textId="77777777" w:rsidR="00C1548A" w:rsidRDefault="00C1548A" w:rsidP="00C1548A">
      <w:pPr>
        <w:pStyle w:val="StandardWeb"/>
        <w:spacing w:before="0" w:beforeAutospacing="0" w:after="160" w:afterAutospacing="0" w:line="288" w:lineRule="auto"/>
      </w:pPr>
      <w:r>
        <w:rPr>
          <w:rFonts w:ascii="Helvetica 45" w:hAnsi="Helvetica 45"/>
          <w:color w:val="000000"/>
          <w:sz w:val="21"/>
          <w:szCs w:val="21"/>
        </w:rPr>
        <w:t> </w:t>
      </w:r>
    </w:p>
    <w:p w14:paraId="72FC000C" w14:textId="77777777" w:rsidR="00C1548A" w:rsidRDefault="00C1548A" w:rsidP="00C1548A">
      <w:pPr>
        <w:pStyle w:val="StandardWeb"/>
        <w:spacing w:before="0" w:beforeAutospacing="0" w:after="160" w:afterAutospacing="0" w:line="288" w:lineRule="auto"/>
      </w:pPr>
      <w:r>
        <w:t> </w:t>
      </w:r>
    </w:p>
    <w:p w14:paraId="489AB196" w14:textId="77777777" w:rsidR="00C1548A" w:rsidRDefault="00C1548A" w:rsidP="00C1548A">
      <w:pPr>
        <w:pStyle w:val="StandardWeb"/>
        <w:spacing w:before="0" w:beforeAutospacing="0" w:after="160" w:afterAutospacing="0" w:line="288" w:lineRule="auto"/>
      </w:pPr>
      <w:r>
        <w:t> </w:t>
      </w:r>
    </w:p>
    <w:p w14:paraId="719BB09D" w14:textId="77777777" w:rsidR="00C1548A" w:rsidRDefault="00C1548A" w:rsidP="00B30822">
      <w:pPr>
        <w:pStyle w:val="StandardWeb"/>
        <w:spacing w:before="0" w:beforeAutospacing="0" w:after="160" w:afterAutospacing="0" w:line="288" w:lineRule="auto"/>
        <w:jc w:val="both"/>
        <w:pPrChange w:id="8" w:author="Schmidberger, Alessa | Wissensfabrik" w:date="2022-10-12T08:56:00Z">
          <w:pPr>
            <w:pStyle w:val="StandardWeb"/>
            <w:spacing w:before="0" w:beforeAutospacing="0" w:after="160" w:afterAutospacing="0" w:line="288" w:lineRule="auto"/>
          </w:pPr>
        </w:pPrChange>
      </w:pPr>
      <w:r>
        <w:rPr>
          <w:rFonts w:ascii="Helvetica 65" w:eastAsia="Arial" w:hAnsi="Helvetica 65" w:cs="Arial"/>
          <w:noProof/>
          <w:color w:val="000000" w:themeColor="text1"/>
          <w:sz w:val="28"/>
          <w:szCs w:val="36"/>
        </w:rPr>
        <w:lastRenderedPageBreak/>
        <w:drawing>
          <wp:anchor distT="0" distB="0" distL="114300" distR="114300" simplePos="0" relativeHeight="251708416" behindDoc="1" locked="0" layoutInCell="1" allowOverlap="1" wp14:anchorId="1F117356" wp14:editId="7B826EE0">
            <wp:simplePos x="0" y="0"/>
            <wp:positionH relativeFrom="column">
              <wp:posOffset>37465</wp:posOffset>
            </wp:positionH>
            <wp:positionV relativeFrom="paragraph">
              <wp:posOffset>0</wp:posOffset>
            </wp:positionV>
            <wp:extent cx="1555750" cy="2000250"/>
            <wp:effectExtent l="0" t="0" r="6350" b="0"/>
            <wp:wrapTight wrapText="bothSides">
              <wp:wrapPolygon edited="0">
                <wp:start x="0" y="0"/>
                <wp:lineTo x="0" y="21394"/>
                <wp:lineTo x="21424" y="21394"/>
                <wp:lineTo x="21424" y="0"/>
                <wp:lineTo x="0" y="0"/>
              </wp:wrapPolygon>
            </wp:wrapTight>
            <wp:docPr id="26" name="Grafik 26" descr="C:\Users\Wibke Duwe\AppData\Local\Microsoft\Windows\INetCache\Content.MSO\668851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bke Duwe\AppData\Local\Microsoft\Windows\INetCache\Content.MSO\6688511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5750" cy="2000250"/>
                    </a:xfrm>
                    <a:prstGeom prst="rect">
                      <a:avLst/>
                    </a:prstGeom>
                    <a:noFill/>
                    <a:ln>
                      <a:noFill/>
                    </a:ln>
                  </pic:spPr>
                </pic:pic>
              </a:graphicData>
            </a:graphic>
          </wp:anchor>
        </w:drawing>
      </w:r>
      <w:r>
        <w:rPr>
          <w:rFonts w:ascii="Helvetica 45" w:hAnsi="Helvetica 45"/>
          <w:color w:val="000000"/>
          <w:sz w:val="21"/>
          <w:szCs w:val="21"/>
        </w:rPr>
        <w:t>Die einzelnen vorgefertigten Bausteine ermöglichen es, einfache Strukturen zu modellieren.</w:t>
      </w:r>
    </w:p>
    <w:p w14:paraId="7CD3712A" w14:textId="77777777" w:rsidR="00C1548A" w:rsidRDefault="00C1548A" w:rsidP="00B30822">
      <w:pPr>
        <w:pStyle w:val="StandardWeb"/>
        <w:spacing w:before="0" w:beforeAutospacing="0" w:after="160" w:afterAutospacing="0" w:line="288" w:lineRule="auto"/>
        <w:jc w:val="both"/>
        <w:pPrChange w:id="9" w:author="Schmidberger, Alessa | Wissensfabrik" w:date="2022-10-12T08:56:00Z">
          <w:pPr>
            <w:pStyle w:val="StandardWeb"/>
            <w:spacing w:before="0" w:beforeAutospacing="0" w:after="160" w:afterAutospacing="0" w:line="288" w:lineRule="auto"/>
          </w:pPr>
        </w:pPrChange>
      </w:pPr>
      <w:r>
        <w:rPr>
          <w:rFonts w:ascii="Helvetica 45" w:hAnsi="Helvetica 45"/>
          <w:color w:val="000000"/>
          <w:sz w:val="21"/>
          <w:szCs w:val="21"/>
        </w:rPr>
        <w:t>Lassen Sie Ihre Schülerinnen und Schüler zu Beginn einfache Figuren, wie z.B. ein Haus modellieren. Sie können daran üben, wie beispielsweise eine Pyramide auf einen Quader gesetzt werden kann.</w:t>
      </w:r>
    </w:p>
    <w:p w14:paraId="56A95B75" w14:textId="77777777" w:rsidR="00C1548A" w:rsidRDefault="00C1548A" w:rsidP="00C1548A">
      <w:pPr>
        <w:pStyle w:val="StandardWeb"/>
        <w:spacing w:before="0" w:beforeAutospacing="0" w:after="160" w:afterAutospacing="0" w:line="288" w:lineRule="auto"/>
      </w:pPr>
      <w:r>
        <w:t> </w:t>
      </w:r>
    </w:p>
    <w:p w14:paraId="3A267371" w14:textId="77777777" w:rsidR="00C1548A" w:rsidRDefault="00C1548A" w:rsidP="00B30822">
      <w:pPr>
        <w:pStyle w:val="berschrift1"/>
        <w:jc w:val="both"/>
        <w:pPrChange w:id="10" w:author="Schmidberger, Alessa | Wissensfabrik" w:date="2022-10-12T08:56:00Z">
          <w:pPr>
            <w:pStyle w:val="berschrift1"/>
          </w:pPr>
        </w:pPrChange>
      </w:pPr>
      <w:r>
        <w:rPr>
          <w:color w:val="000000"/>
          <w:szCs w:val="28"/>
        </w:rPr>
        <w:br/>
        <w:t>Ausgabe</w:t>
      </w:r>
    </w:p>
    <w:p w14:paraId="70278B04" w14:textId="77777777" w:rsidR="00C1548A" w:rsidRDefault="006D179F" w:rsidP="00B30822">
      <w:pPr>
        <w:pStyle w:val="StandardWeb"/>
        <w:spacing w:before="0" w:beforeAutospacing="0" w:after="160" w:afterAutospacing="0" w:line="288" w:lineRule="auto"/>
        <w:jc w:val="both"/>
        <w:rPr>
          <w:rFonts w:ascii="Helvetica 45" w:hAnsi="Helvetica 45"/>
          <w:color w:val="000000"/>
          <w:sz w:val="21"/>
          <w:szCs w:val="21"/>
        </w:rPr>
        <w:pPrChange w:id="11" w:author="Schmidberger, Alessa | Wissensfabrik" w:date="2022-10-12T08:56:00Z">
          <w:pPr>
            <w:pStyle w:val="StandardWeb"/>
            <w:spacing w:before="0" w:beforeAutospacing="0" w:after="160" w:afterAutospacing="0" w:line="288" w:lineRule="auto"/>
          </w:pPr>
        </w:pPrChange>
      </w:pPr>
      <w:r>
        <w:rPr>
          <w:rFonts w:ascii="Helvetica 45" w:hAnsi="Helvetica 45"/>
          <w:color w:val="000000"/>
          <w:sz w:val="21"/>
          <w:szCs w:val="21"/>
        </w:rPr>
        <w:t>Rechts</w:t>
      </w:r>
      <w:r w:rsidR="00C1548A">
        <w:rPr>
          <w:rFonts w:ascii="Helvetica 45" w:hAnsi="Helvetica 45"/>
          <w:color w:val="000000"/>
          <w:sz w:val="21"/>
          <w:szCs w:val="21"/>
        </w:rPr>
        <w:t xml:space="preserve"> oben, unter dem Button „</w:t>
      </w:r>
      <w:r>
        <w:rPr>
          <w:rFonts w:ascii="Helvetica 45" w:hAnsi="Helvetica 45"/>
          <w:color w:val="000000"/>
          <w:sz w:val="21"/>
          <w:szCs w:val="21"/>
        </w:rPr>
        <w:t>Exportieren</w:t>
      </w:r>
      <w:r w:rsidR="00C1548A">
        <w:rPr>
          <w:rFonts w:ascii="Helvetica 45" w:hAnsi="Helvetica 45"/>
          <w:color w:val="000000"/>
          <w:sz w:val="21"/>
          <w:szCs w:val="21"/>
        </w:rPr>
        <w:t xml:space="preserve">“ kann das fertige Modell gespeichert und als Druckdatei </w:t>
      </w:r>
      <w:r w:rsidR="00D51B8F">
        <w:rPr>
          <w:rFonts w:ascii="Helvetica 45" w:hAnsi="Helvetica 45"/>
          <w:color w:val="000000"/>
          <w:sz w:val="21"/>
          <w:szCs w:val="21"/>
        </w:rPr>
        <w:t>he</w:t>
      </w:r>
      <w:r w:rsidR="00C1548A">
        <w:rPr>
          <w:rFonts w:ascii="Helvetica 45" w:hAnsi="Helvetica 45"/>
          <w:color w:val="000000"/>
          <w:sz w:val="21"/>
          <w:szCs w:val="21"/>
        </w:rPr>
        <w:t>runtergeladen werden.</w:t>
      </w:r>
    </w:p>
    <w:p w14:paraId="380D17E8" w14:textId="77777777" w:rsidR="00C241A4" w:rsidRPr="00C1548A" w:rsidRDefault="00C241A4" w:rsidP="00C1548A">
      <w:pPr>
        <w:pStyle w:val="StandardWeb"/>
        <w:spacing w:before="0" w:beforeAutospacing="0" w:after="160" w:afterAutospacing="0" w:line="288" w:lineRule="auto"/>
        <w:rPr>
          <w:rFonts w:ascii="Helvetica 45" w:hAnsi="Helvetica 45"/>
          <w:color w:val="000000"/>
          <w:sz w:val="21"/>
          <w:szCs w:val="21"/>
        </w:rPr>
      </w:pPr>
      <w:r>
        <w:rPr>
          <w:rFonts w:ascii="Helvetica 45" w:hAnsi="Helvetica 45"/>
          <w:noProof/>
          <w:color w:val="000000"/>
          <w:sz w:val="21"/>
          <w:szCs w:val="21"/>
        </w:rPr>
        <mc:AlternateContent>
          <mc:Choice Requires="wps">
            <w:drawing>
              <wp:anchor distT="0" distB="0" distL="114300" distR="114300" simplePos="0" relativeHeight="251710464" behindDoc="0" locked="0" layoutInCell="1" allowOverlap="1" wp14:anchorId="55E47D89" wp14:editId="39B0DBD8">
                <wp:simplePos x="0" y="0"/>
                <wp:positionH relativeFrom="column">
                  <wp:posOffset>1155065</wp:posOffset>
                </wp:positionH>
                <wp:positionV relativeFrom="paragraph">
                  <wp:posOffset>8255</wp:posOffset>
                </wp:positionV>
                <wp:extent cx="146050" cy="552450"/>
                <wp:effectExtent l="0" t="0" r="82550" b="57150"/>
                <wp:wrapNone/>
                <wp:docPr id="32" name="Gerade Verbindung mit Pfeil 32"/>
                <wp:cNvGraphicFramePr/>
                <a:graphic xmlns:a="http://schemas.openxmlformats.org/drawingml/2006/main">
                  <a:graphicData uri="http://schemas.microsoft.com/office/word/2010/wordprocessingShape">
                    <wps:wsp>
                      <wps:cNvCnPr/>
                      <wps:spPr>
                        <a:xfrm>
                          <a:off x="0" y="0"/>
                          <a:ext cx="14605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DDFD10" id="_x0000_t32" coordsize="21600,21600" o:spt="32" o:oned="t" path="m,l21600,21600e" filled="f">
                <v:path arrowok="t" fillok="f" o:connecttype="none"/>
                <o:lock v:ext="edit" shapetype="t"/>
              </v:shapetype>
              <v:shape id="Gerade Verbindung mit Pfeil 32" o:spid="_x0000_s1026" type="#_x0000_t32" style="position:absolute;margin-left:90.95pt;margin-top:.65pt;width:11.5pt;height: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" strokecolor="black [3200]" strokeweight=".5pt">
                <v:stroke endarrow="block" joinstyle="miter"/>
              </v:shape>
            </w:pict>
          </mc:Fallback>
        </mc:AlternateContent>
      </w:r>
    </w:p>
    <w:p w14:paraId="695AF812" w14:textId="77777777" w:rsidR="00C1548A" w:rsidRDefault="00C241A4" w:rsidP="00C1548A">
      <w:pPr>
        <w:pStyle w:val="StandardWeb"/>
        <w:spacing w:before="0" w:beforeAutospacing="0" w:after="160" w:afterAutospacing="0" w:line="288" w:lineRule="auto"/>
        <w:jc w:val="center"/>
      </w:pPr>
      <w:r>
        <w:rPr>
          <w:noProof/>
        </w:rPr>
        <w:drawing>
          <wp:inline distT="0" distB="0" distL="0" distR="0" wp14:anchorId="50EEB699" wp14:editId="70DFF035">
            <wp:extent cx="1664957" cy="1491054"/>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3782" cy="1543735"/>
                    </a:xfrm>
                    <a:prstGeom prst="rect">
                      <a:avLst/>
                    </a:prstGeom>
                    <a:noFill/>
                    <a:ln>
                      <a:noFill/>
                    </a:ln>
                  </pic:spPr>
                </pic:pic>
              </a:graphicData>
            </a:graphic>
          </wp:inline>
        </w:drawing>
      </w:r>
      <w:r>
        <w:rPr>
          <w:noProof/>
        </w:rPr>
        <w:drawing>
          <wp:anchor distT="0" distB="0" distL="114300" distR="114300" simplePos="0" relativeHeight="251709440" behindDoc="0" locked="0" layoutInCell="1" allowOverlap="1" wp14:anchorId="5A0F1F48" wp14:editId="112FFB14">
            <wp:simplePos x="0" y="0"/>
            <wp:positionH relativeFrom="column">
              <wp:posOffset>37465</wp:posOffset>
            </wp:positionH>
            <wp:positionV relativeFrom="paragraph">
              <wp:posOffset>2257</wp:posOffset>
            </wp:positionV>
            <wp:extent cx="1963917" cy="148846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3917" cy="1488465"/>
                    </a:xfrm>
                    <a:prstGeom prst="rect">
                      <a:avLst/>
                    </a:prstGeom>
                    <a:noFill/>
                    <a:ln>
                      <a:noFill/>
                    </a:ln>
                  </pic:spPr>
                </pic:pic>
              </a:graphicData>
            </a:graphic>
          </wp:anchor>
        </w:drawing>
      </w:r>
      <w:r w:rsidR="00C1548A">
        <w:rPr>
          <w:rFonts w:ascii="Helvetica 45" w:hAnsi="Helvetica 45"/>
          <w:color w:val="000000"/>
          <w:sz w:val="21"/>
          <w:szCs w:val="21"/>
        </w:rPr>
        <w:t> </w:t>
      </w:r>
    </w:p>
    <w:p w14:paraId="61EBADBE" w14:textId="77777777" w:rsidR="00C1548A" w:rsidRDefault="00C1548A" w:rsidP="00B30822">
      <w:pPr>
        <w:pStyle w:val="StandardWeb"/>
        <w:spacing w:before="0" w:beforeAutospacing="0" w:after="160" w:afterAutospacing="0" w:line="288" w:lineRule="auto"/>
        <w:jc w:val="both"/>
        <w:pPrChange w:id="12" w:author="Schmidberger, Alessa | Wissensfabrik" w:date="2022-10-12T08:56:00Z">
          <w:pPr>
            <w:pStyle w:val="StandardWeb"/>
            <w:spacing w:before="0" w:beforeAutospacing="0" w:after="160" w:afterAutospacing="0" w:line="288" w:lineRule="auto"/>
          </w:pPr>
        </w:pPrChange>
      </w:pPr>
      <w:proofErr w:type="gramStart"/>
      <w:r>
        <w:rPr>
          <w:rFonts w:ascii="Helvetica 45" w:hAnsi="Helvetica 45"/>
          <w:b/>
          <w:bCs/>
          <w:color w:val="000000"/>
          <w:sz w:val="21"/>
          <w:szCs w:val="21"/>
        </w:rPr>
        <w:t>.</w:t>
      </w:r>
      <w:proofErr w:type="spellStart"/>
      <w:r>
        <w:rPr>
          <w:rFonts w:ascii="Helvetica 45" w:hAnsi="Helvetica 45"/>
          <w:b/>
          <w:bCs/>
          <w:color w:val="000000"/>
          <w:sz w:val="21"/>
          <w:szCs w:val="21"/>
        </w:rPr>
        <w:t>stl</w:t>
      </w:r>
      <w:proofErr w:type="spellEnd"/>
      <w:proofErr w:type="gramEnd"/>
      <w:r w:rsidR="00D51B8F">
        <w:rPr>
          <w:rFonts w:ascii="Helvetica 45" w:hAnsi="Helvetica 45"/>
          <w:b/>
          <w:bCs/>
          <w:color w:val="000000"/>
          <w:sz w:val="21"/>
          <w:szCs w:val="21"/>
        </w:rPr>
        <w:t>-</w:t>
      </w:r>
      <w:r>
        <w:rPr>
          <w:rFonts w:ascii="Helvetica 45" w:hAnsi="Helvetica 45"/>
          <w:b/>
          <w:bCs/>
          <w:color w:val="000000"/>
          <w:sz w:val="21"/>
          <w:szCs w:val="21"/>
        </w:rPr>
        <w:t>Format</w:t>
      </w:r>
      <w:r>
        <w:rPr>
          <w:rFonts w:ascii="Helvetica 45" w:hAnsi="Helvetica 45"/>
          <w:color w:val="000000"/>
          <w:sz w:val="21"/>
          <w:szCs w:val="21"/>
        </w:rPr>
        <w:t xml:space="preserve">: Standard </w:t>
      </w:r>
      <w:proofErr w:type="spellStart"/>
      <w:r>
        <w:rPr>
          <w:rFonts w:ascii="Helvetica 45" w:hAnsi="Helvetica 45"/>
          <w:color w:val="000000"/>
          <w:sz w:val="21"/>
          <w:szCs w:val="21"/>
        </w:rPr>
        <w:t>Transormation</w:t>
      </w:r>
      <w:proofErr w:type="spellEnd"/>
      <w:r>
        <w:rPr>
          <w:rFonts w:ascii="Helvetica 45" w:hAnsi="Helvetica 45"/>
          <w:color w:val="000000"/>
          <w:sz w:val="21"/>
          <w:szCs w:val="21"/>
        </w:rPr>
        <w:t xml:space="preserve"> Language – 3D-Druckformat, am </w:t>
      </w:r>
      <w:proofErr w:type="spellStart"/>
      <w:r>
        <w:rPr>
          <w:rFonts w:ascii="Helvetica 45" w:hAnsi="Helvetica 45"/>
          <w:color w:val="000000"/>
          <w:sz w:val="21"/>
          <w:szCs w:val="21"/>
        </w:rPr>
        <w:t>verbreitesten</w:t>
      </w:r>
      <w:proofErr w:type="spellEnd"/>
    </w:p>
    <w:p w14:paraId="29753EBF" w14:textId="3E29D171" w:rsidR="00C1548A" w:rsidRDefault="00C1548A" w:rsidP="00B30822">
      <w:pPr>
        <w:pStyle w:val="StandardWeb"/>
        <w:spacing w:before="0" w:beforeAutospacing="0" w:after="160" w:afterAutospacing="0" w:line="288" w:lineRule="auto"/>
        <w:jc w:val="both"/>
        <w:pPrChange w:id="13" w:author="Schmidberger, Alessa | Wissensfabrik" w:date="2022-10-12T08:56:00Z">
          <w:pPr>
            <w:pStyle w:val="StandardWeb"/>
            <w:spacing w:before="0" w:beforeAutospacing="0" w:after="160" w:afterAutospacing="0" w:line="288" w:lineRule="auto"/>
          </w:pPr>
        </w:pPrChange>
      </w:pPr>
      <w:r>
        <w:rPr>
          <w:rFonts w:ascii="Helvetica 45" w:hAnsi="Helvetica 45"/>
          <w:b/>
          <w:bCs/>
          <w:color w:val="000000"/>
          <w:sz w:val="21"/>
          <w:szCs w:val="21"/>
        </w:rPr>
        <w:t>.</w:t>
      </w:r>
      <w:proofErr w:type="spellStart"/>
      <w:r>
        <w:rPr>
          <w:rFonts w:ascii="Helvetica 45" w:hAnsi="Helvetica 45"/>
          <w:b/>
          <w:bCs/>
          <w:color w:val="000000"/>
          <w:sz w:val="21"/>
          <w:szCs w:val="21"/>
        </w:rPr>
        <w:t>obj</w:t>
      </w:r>
      <w:proofErr w:type="spellEnd"/>
      <w:r>
        <w:rPr>
          <w:rFonts w:ascii="Helvetica 45" w:hAnsi="Helvetica 45"/>
          <w:b/>
          <w:bCs/>
          <w:color w:val="000000"/>
          <w:sz w:val="21"/>
          <w:szCs w:val="21"/>
        </w:rPr>
        <w:t>-Format</w:t>
      </w:r>
      <w:r>
        <w:rPr>
          <w:rFonts w:ascii="Helvetica 45" w:hAnsi="Helvetica 45"/>
          <w:color w:val="000000"/>
          <w:sz w:val="21"/>
          <w:szCs w:val="21"/>
        </w:rPr>
        <w:t xml:space="preserve">: </w:t>
      </w:r>
      <w:proofErr w:type="spellStart"/>
      <w:r>
        <w:rPr>
          <w:rFonts w:ascii="Helvetica 45" w:hAnsi="Helvetica 45"/>
          <w:color w:val="000000"/>
          <w:sz w:val="21"/>
          <w:szCs w:val="21"/>
        </w:rPr>
        <w:t>Wavefront</w:t>
      </w:r>
      <w:proofErr w:type="spellEnd"/>
      <w:r>
        <w:rPr>
          <w:rFonts w:ascii="Helvetica 45" w:hAnsi="Helvetica 45"/>
          <w:color w:val="000000"/>
          <w:sz w:val="21"/>
          <w:szCs w:val="21"/>
        </w:rPr>
        <w:t xml:space="preserve"> Objekt Format – Alternative zu STL-Dateien, wenn Informationen über Farben oder Materialien angegeben w</w:t>
      </w:r>
      <w:ins w:id="14" w:author="Schmidberger, Alessa | Wissensfabrik" w:date="2022-10-12T08:56:00Z">
        <w:r w:rsidR="00B30822">
          <w:rPr>
            <w:rFonts w:ascii="Helvetica 45" w:hAnsi="Helvetica 45"/>
            <w:color w:val="000000"/>
            <w:sz w:val="21"/>
            <w:szCs w:val="21"/>
          </w:rPr>
          <w:t>e</w:t>
        </w:r>
      </w:ins>
      <w:r>
        <w:rPr>
          <w:rFonts w:ascii="Helvetica 45" w:hAnsi="Helvetica 45"/>
          <w:color w:val="000000"/>
          <w:sz w:val="21"/>
          <w:szCs w:val="21"/>
        </w:rPr>
        <w:t>rden sollen</w:t>
      </w:r>
    </w:p>
    <w:p w14:paraId="11F4EE5F" w14:textId="77777777" w:rsidR="00C1548A" w:rsidRDefault="00D51B8F" w:rsidP="00B30822">
      <w:pPr>
        <w:pStyle w:val="StandardWeb"/>
        <w:spacing w:before="0" w:beforeAutospacing="0" w:after="160" w:afterAutospacing="0" w:line="288" w:lineRule="auto"/>
        <w:jc w:val="both"/>
        <w:pPrChange w:id="15" w:author="Schmidberger, Alessa | Wissensfabrik" w:date="2022-10-12T08:56:00Z">
          <w:pPr>
            <w:pStyle w:val="StandardWeb"/>
            <w:spacing w:before="0" w:beforeAutospacing="0" w:after="160" w:afterAutospacing="0" w:line="288" w:lineRule="auto"/>
          </w:pPr>
        </w:pPrChange>
      </w:pPr>
      <w:r>
        <w:rPr>
          <w:rFonts w:ascii="Helvetica 45" w:hAnsi="Helvetica 45"/>
          <w:b/>
          <w:bCs/>
          <w:color w:val="000000"/>
          <w:sz w:val="21"/>
          <w:szCs w:val="21"/>
        </w:rPr>
        <w:t>.</w:t>
      </w:r>
      <w:proofErr w:type="spellStart"/>
      <w:r>
        <w:rPr>
          <w:rFonts w:ascii="Helvetica 45" w:hAnsi="Helvetica 45"/>
          <w:b/>
          <w:bCs/>
          <w:color w:val="000000"/>
          <w:sz w:val="21"/>
          <w:szCs w:val="21"/>
        </w:rPr>
        <w:t>svg</w:t>
      </w:r>
      <w:proofErr w:type="spellEnd"/>
      <w:r>
        <w:rPr>
          <w:rFonts w:ascii="Helvetica 45" w:hAnsi="Helvetica 45"/>
          <w:b/>
          <w:bCs/>
          <w:color w:val="000000"/>
          <w:sz w:val="21"/>
          <w:szCs w:val="21"/>
        </w:rPr>
        <w:t xml:space="preserve">-Format: </w:t>
      </w:r>
      <w:proofErr w:type="spellStart"/>
      <w:r w:rsidRPr="00D51B8F">
        <w:rPr>
          <w:rFonts w:ascii="Helvetica 45" w:eastAsia="Arial" w:hAnsi="Helvetica 45" w:cs="Arial"/>
          <w:bCs/>
          <w:sz w:val="21"/>
          <w:szCs w:val="22"/>
        </w:rPr>
        <w:t>Scalable</w:t>
      </w:r>
      <w:proofErr w:type="spellEnd"/>
      <w:r w:rsidRPr="00D51B8F">
        <w:rPr>
          <w:rFonts w:ascii="Helvetica 45" w:eastAsia="Arial" w:hAnsi="Helvetica 45" w:cs="Arial"/>
          <w:bCs/>
          <w:sz w:val="21"/>
          <w:szCs w:val="22"/>
        </w:rPr>
        <w:t xml:space="preserve"> Vector Graphics (</w:t>
      </w:r>
      <w:r w:rsidRPr="00D51B8F">
        <w:rPr>
          <w:rFonts w:ascii="Helvetica 45" w:eastAsia="Arial" w:hAnsi="Helvetica 45" w:cs="Arial"/>
          <w:bCs/>
          <w:i/>
          <w:iCs/>
          <w:sz w:val="21"/>
          <w:szCs w:val="22"/>
        </w:rPr>
        <w:t>SVG</w:t>
      </w:r>
      <w:r w:rsidRPr="00D51B8F">
        <w:rPr>
          <w:rFonts w:ascii="Helvetica 45" w:eastAsia="Arial" w:hAnsi="Helvetica 45" w:cs="Arial"/>
          <w:bCs/>
          <w:sz w:val="21"/>
          <w:szCs w:val="22"/>
        </w:rPr>
        <w:t>, englisch für skalierbare Vektorgrafik</w:t>
      </w:r>
      <w:r>
        <w:rPr>
          <w:rFonts w:ascii="Helvetica 45" w:eastAsia="Arial" w:hAnsi="Helvetica 45" w:cs="Arial"/>
          <w:bCs/>
          <w:sz w:val="21"/>
          <w:szCs w:val="22"/>
        </w:rPr>
        <w:t>), Format für die Verarbeitung am Lasercutter.</w:t>
      </w:r>
    </w:p>
    <w:p w14:paraId="7C6962D6" w14:textId="77777777" w:rsidR="00C1548A" w:rsidRDefault="00C1548A" w:rsidP="00C1548A">
      <w:pPr>
        <w:pStyle w:val="berschrift1"/>
      </w:pPr>
      <w:r>
        <w:rPr>
          <w:color w:val="000000"/>
          <w:szCs w:val="28"/>
        </w:rPr>
        <w:t>Link-Tipps</w:t>
      </w:r>
    </w:p>
    <w:p w14:paraId="7201B203" w14:textId="5278A40B" w:rsidR="00C1548A" w:rsidRDefault="00C1548A" w:rsidP="00C1548A">
      <w:pPr>
        <w:pStyle w:val="StandardWeb"/>
        <w:spacing w:before="0" w:beforeAutospacing="0" w:after="160" w:afterAutospacing="0" w:line="288" w:lineRule="auto"/>
      </w:pPr>
      <w:r>
        <w:rPr>
          <w:rFonts w:ascii="Helvetica 45" w:hAnsi="Helvetica 45"/>
          <w:color w:val="000000"/>
          <w:sz w:val="21"/>
          <w:szCs w:val="21"/>
        </w:rPr>
        <w:t xml:space="preserve">Einführung in </w:t>
      </w:r>
      <w:proofErr w:type="spellStart"/>
      <w:r>
        <w:rPr>
          <w:rFonts w:ascii="Helvetica 45" w:hAnsi="Helvetica 45"/>
          <w:color w:val="000000"/>
          <w:sz w:val="21"/>
          <w:szCs w:val="21"/>
        </w:rPr>
        <w:t>TinkerCAD</w:t>
      </w:r>
      <w:proofErr w:type="spellEnd"/>
      <w:r>
        <w:rPr>
          <w:rFonts w:ascii="Helvetica 45" w:hAnsi="Helvetica 45"/>
          <w:color w:val="000000"/>
          <w:sz w:val="21"/>
          <w:szCs w:val="21"/>
        </w:rPr>
        <w:t xml:space="preserve">: </w:t>
      </w:r>
      <w:hyperlink r:id="rId18" w:history="1">
        <w:r w:rsidR="00DD05B8">
          <w:rPr>
            <w:rStyle w:val="Hyperlink"/>
            <w:rFonts w:ascii="Helvetica 45" w:eastAsia="Arial" w:hAnsi="Helvetica 45"/>
            <w:sz w:val="21"/>
            <w:szCs w:val="21"/>
          </w:rPr>
          <w:t>https://www.tinkercad.com/learn</w:t>
        </w:r>
      </w:hyperlink>
    </w:p>
    <w:p w14:paraId="46170A1C" w14:textId="2F1A2284" w:rsidR="00C1548A" w:rsidRDefault="00C1548A" w:rsidP="00C1548A">
      <w:pPr>
        <w:pStyle w:val="StandardWeb"/>
        <w:spacing w:before="0" w:beforeAutospacing="0" w:after="160" w:afterAutospacing="0" w:line="288" w:lineRule="auto"/>
      </w:pPr>
      <w:r>
        <w:rPr>
          <w:rFonts w:ascii="Helvetica 45" w:hAnsi="Helvetica 45"/>
          <w:color w:val="000000"/>
          <w:sz w:val="21"/>
          <w:szCs w:val="21"/>
        </w:rPr>
        <w:t xml:space="preserve">Erste Schritte mit </w:t>
      </w:r>
      <w:proofErr w:type="spellStart"/>
      <w:r>
        <w:rPr>
          <w:rFonts w:ascii="Helvetica 45" w:hAnsi="Helvetica 45"/>
          <w:color w:val="000000"/>
          <w:sz w:val="21"/>
          <w:szCs w:val="21"/>
        </w:rPr>
        <w:t>Tinkercad</w:t>
      </w:r>
      <w:proofErr w:type="spellEnd"/>
      <w:r>
        <w:rPr>
          <w:rFonts w:ascii="Helvetica 45" w:hAnsi="Helvetica 45"/>
          <w:color w:val="000000"/>
          <w:sz w:val="21"/>
          <w:szCs w:val="21"/>
        </w:rPr>
        <w:t xml:space="preserve">. </w:t>
      </w:r>
      <w:hyperlink r:id="rId19" w:history="1">
        <w:r w:rsidR="00394A76">
          <w:rPr>
            <w:rStyle w:val="Hyperlink"/>
            <w:rFonts w:ascii="Helvetica 45" w:hAnsi="Helvetica 45"/>
            <w:sz w:val="21"/>
            <w:szCs w:val="21"/>
          </w:rPr>
          <w:t>https://threedom.de/3d-drucker-software/tinkercad-tutorial-deutsch</w:t>
        </w:r>
      </w:hyperlink>
    </w:p>
    <w:p w14:paraId="7CEBB919" w14:textId="0995B2F8" w:rsidR="00D46CCF" w:rsidRDefault="00C1548A" w:rsidP="00C1548A">
      <w:pPr>
        <w:pStyle w:val="StandardWeb"/>
        <w:spacing w:before="0" w:beforeAutospacing="0" w:after="160" w:afterAutospacing="0" w:line="288" w:lineRule="auto"/>
      </w:pPr>
      <w:proofErr w:type="spellStart"/>
      <w:r>
        <w:rPr>
          <w:rFonts w:ascii="Helvetica 45" w:hAnsi="Helvetica 45"/>
          <w:color w:val="000000"/>
          <w:sz w:val="21"/>
          <w:szCs w:val="21"/>
        </w:rPr>
        <w:t>Tinkercad</w:t>
      </w:r>
      <w:proofErr w:type="spellEnd"/>
      <w:r>
        <w:rPr>
          <w:rFonts w:ascii="Helvetica 45" w:hAnsi="Helvetica 45"/>
          <w:color w:val="000000"/>
          <w:sz w:val="21"/>
          <w:szCs w:val="21"/>
        </w:rPr>
        <w:t xml:space="preserve"> mit Schülerinnen und Schülern unter 13 Jahren: </w:t>
      </w:r>
      <w:hyperlink r:id="rId20" w:history="1">
        <w:r w:rsidR="00394A76">
          <w:rPr>
            <w:rStyle w:val="Hyperlink"/>
            <w:rFonts w:ascii="Helvetica 45" w:eastAsia="Arial" w:hAnsi="Helvetica 45"/>
            <w:sz w:val="21"/>
            <w:szCs w:val="21"/>
          </w:rPr>
          <w:t>https://learningwithlucie.blogspot.de/2015/05/using-tinkercad-with-students-under-13.html</w:t>
        </w:r>
      </w:hyperlink>
      <w:r>
        <w:rPr>
          <w:rFonts w:ascii="Helvetica 45" w:hAnsi="Helvetica 45"/>
          <w:color w:val="000000"/>
          <w:sz w:val="21"/>
          <w:szCs w:val="21"/>
        </w:rPr>
        <w:t> </w:t>
      </w:r>
    </w:p>
    <w:sectPr w:rsidR="00D46CCF">
      <w:headerReference w:type="even" r:id="rId21"/>
      <w:headerReference w:type="default" r:id="rId22"/>
      <w:footerReference w:type="even" r:id="rId23"/>
      <w:footerReference w:type="default" r:id="rId24"/>
      <w:headerReference w:type="first" r:id="rId25"/>
      <w:footerReference w:type="first" r:id="rId26"/>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F03AE" w14:textId="77777777" w:rsidR="007F1305" w:rsidRDefault="007F1305">
      <w:pPr>
        <w:spacing w:after="0" w:line="240" w:lineRule="auto"/>
      </w:pPr>
      <w:r>
        <w:separator/>
      </w:r>
    </w:p>
  </w:endnote>
  <w:endnote w:type="continuationSeparator" w:id="0">
    <w:p w14:paraId="00F9F91E" w14:textId="77777777" w:rsidR="007F1305" w:rsidRDefault="007F1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default"/>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3184" w14:textId="77777777" w:rsidR="00B30822" w:rsidRDefault="00B3082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8921B" w14:textId="56364C54" w:rsidR="00D46CCF" w:rsidRDefault="0065155B" w:rsidP="00394A76">
    <w:pPr>
      <w:pStyle w:val="Kopfzeile"/>
      <w:tabs>
        <w:tab w:val="clear" w:pos="4536"/>
        <w:tab w:val="clear" w:pos="9072"/>
        <w:tab w:val="left" w:pos="3261"/>
        <w:tab w:val="right" w:pos="8789"/>
      </w:tabs>
      <w:ind w:right="-2634"/>
      <w:rPr>
        <w:i/>
        <w:sz w:val="18"/>
      </w:rPr>
    </w:pPr>
    <w:r>
      <w:rPr>
        <w:noProof/>
        <w:sz w:val="8"/>
      </w:rPr>
      <mc:AlternateContent>
        <mc:Choice Requires="wpg">
          <w:drawing>
            <wp:anchor distT="0" distB="0" distL="114300" distR="114300" simplePos="0" relativeHeight="251667456" behindDoc="0" locked="0" layoutInCell="1" allowOverlap="1" wp14:anchorId="09360C87" wp14:editId="798B3A7B">
              <wp:simplePos x="0" y="0"/>
              <wp:positionH relativeFrom="column">
                <wp:posOffset>6000750</wp:posOffset>
              </wp:positionH>
              <wp:positionV relativeFrom="paragraph">
                <wp:posOffset>-4474845</wp:posOffset>
              </wp:positionV>
              <wp:extent cx="328927" cy="4095747"/>
              <wp:effectExtent l="0" t="0" r="0" b="0"/>
              <wp:wrapNone/>
              <wp:docPr id="3" name="Gruppieren 27"/>
              <wp:cNvGraphicFramePr/>
              <a:graphic xmlns:a="http://schemas.openxmlformats.org/drawingml/2006/main">
                <a:graphicData uri="http://schemas.microsoft.com/office/word/2010/wordprocessingGroup">
                  <wpg:wgp>
                    <wpg:cNvGrpSpPr/>
                    <wpg:grpSpPr bwMode="auto">
                      <a:xfrm>
                        <a:off x="0" y="0"/>
                        <a:ext cx="328930" cy="4095750"/>
                        <a:chOff x="0" y="0"/>
                        <a:chExt cx="328930" cy="4096068"/>
                      </a:xfrm>
                    </wpg:grpSpPr>
                    <wps:wsp>
                      <wps:cNvPr id="20" name="Rechteck 20"/>
                      <wps:cNvSpPr>
                        <a:spLocks/>
                      </wps:cNvSpPr>
                      <wps:spPr bwMode="auto">
                        <a:xfrm rot="16199998">
                          <a:off x="-1579880" y="1579880"/>
                          <a:ext cx="3488690" cy="328930"/>
                        </a:xfrm>
                        <a:prstGeom prst="rect">
                          <a:avLst/>
                        </a:prstGeom>
                        <a:solidFill>
                          <a:srgbClr val="FFFFFF"/>
                        </a:solidFill>
                        <a:ln w="9525">
                          <a:noFill/>
                          <a:miter lim="800000"/>
                          <a:headEnd/>
                          <a:tailEnd/>
                        </a:ln>
                      </wps:spPr>
                      <wps:txbx>
                        <w:txbxContent>
                          <w:p w14:paraId="08112C06" w14:textId="77777777" w:rsidR="00D46CCF" w:rsidRDefault="0065155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1" name="Grafik 30"/>
                        <pic:cNvPicPr>
                          <a:picLocks noChangeAspect="1"/>
                        </pic:cNvPicPr>
                      </pic:nvPicPr>
                      <pic:blipFill>
                        <a:blip r:embed="rId1"/>
                        <a:stretch/>
                      </pic:blipFill>
                      <pic:spPr bwMode="auto">
                        <a:xfrm rot="16199998">
                          <a:off x="-165418" y="3699193"/>
                          <a:ext cx="647700" cy="146050"/>
                        </a:xfrm>
                        <a:prstGeom prst="rect">
                          <a:avLst/>
                        </a:prstGeom>
                        <a:noFill/>
                      </pic:spPr>
                    </pic:pic>
                  </wpg:wgp>
                </a:graphicData>
              </a:graphic>
            </wp:anchor>
          </w:drawing>
        </mc:Choice>
        <mc:Fallback>
          <w:pict>
            <v:group w14:anchorId="09360C87" id="Gruppieren 27" o:spid="_x0000_s1029" style="position:absolute;margin-left:472.5pt;margin-top:-352.35pt;width:25.9pt;height:322.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">
              <v:rect id="Rechteck 20" o:spid="_x0000_s1030"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" stroked="f">
                <v:textbox>
                  <w:txbxContent>
                    <w:p w14:paraId="08112C06" w14:textId="77777777" w:rsidR="00D46CCF" w:rsidRDefault="0065155B">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53120" behindDoc="0" locked="0" layoutInCell="1" allowOverlap="1" wp14:anchorId="6D4F7DA9" wp14:editId="1D94BBB3">
              <wp:simplePos x="0" y="0"/>
              <wp:positionH relativeFrom="column">
                <wp:posOffset>6984</wp:posOffset>
              </wp:positionH>
              <wp:positionV relativeFrom="paragraph">
                <wp:posOffset>-114241</wp:posOffset>
              </wp:positionV>
              <wp:extent cx="5604174" cy="0"/>
              <wp:effectExtent l="0" t="19047" r="34922" b="19047"/>
              <wp:wrapNone/>
              <wp:docPr id="4"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53120;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Pr>
        <w:i/>
        <w:sz w:val="18"/>
      </w:rPr>
      <w:tab/>
    </w:r>
    <w:r w:rsidR="00394A76">
      <w:rPr>
        <w:i/>
        <w:sz w:val="18"/>
      </w:rPr>
      <w:t xml:space="preserve">zuletzt aktualisiert am </w:t>
    </w:r>
    <w:ins w:id="16" w:author="Schmidberger, Alessa | Wissensfabrik" w:date="2022-10-12T08:56:00Z">
      <w:r w:rsidR="00B30822">
        <w:rPr>
          <w:i/>
          <w:sz w:val="18"/>
        </w:rPr>
        <w:t>12</w:t>
      </w:r>
    </w:ins>
    <w:del w:id="17" w:author="Schmidberger, Alessa | Wissensfabrik" w:date="2022-10-12T08:56:00Z">
      <w:r w:rsidR="00394A76" w:rsidDel="00B30822">
        <w:rPr>
          <w:i/>
          <w:sz w:val="18"/>
        </w:rPr>
        <w:delText>28</w:delText>
      </w:r>
    </w:del>
    <w:r w:rsidR="00394A76">
      <w:rPr>
        <w:i/>
        <w:sz w:val="18"/>
      </w:rPr>
      <w:t>.</w:t>
    </w:r>
    <w:ins w:id="18" w:author="Schmidberger, Alessa | Wissensfabrik" w:date="2022-10-12T08:56:00Z">
      <w:r w:rsidR="00B30822">
        <w:rPr>
          <w:i/>
          <w:sz w:val="18"/>
        </w:rPr>
        <w:t>10</w:t>
      </w:r>
    </w:ins>
    <w:del w:id="19" w:author="Schmidberger, Alessa | Wissensfabrik" w:date="2022-10-12T08:56:00Z">
      <w:r w:rsidR="00394A76" w:rsidDel="00B30822">
        <w:rPr>
          <w:i/>
          <w:sz w:val="18"/>
        </w:rPr>
        <w:delText>09</w:delText>
      </w:r>
    </w:del>
    <w:r w:rsidR="00394A76">
      <w:rPr>
        <w:i/>
        <w:sz w:val="18"/>
      </w:rPr>
      <w:t>.202</w:t>
    </w:r>
    <w:ins w:id="20" w:author="Schmidberger, Alessa | Wissensfabrik" w:date="2022-10-12T08:56:00Z">
      <w:r w:rsidR="00B30822">
        <w:rPr>
          <w:i/>
          <w:sz w:val="18"/>
        </w:rPr>
        <w:t>2</w:t>
      </w:r>
    </w:ins>
    <w:del w:id="21" w:author="Schmidberger, Alessa | Wissensfabrik" w:date="2022-10-12T08:56:00Z">
      <w:r w:rsidR="00394A76" w:rsidDel="00B30822">
        <w:rPr>
          <w:i/>
          <w:sz w:val="18"/>
        </w:rPr>
        <w:delText>0</w:delText>
      </w:r>
    </w:del>
    <w:r w:rsidR="00394A76">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3</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1870" w14:textId="77777777" w:rsidR="00B30822" w:rsidRDefault="00B3082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E9E42" w14:textId="77777777" w:rsidR="007F1305" w:rsidRDefault="007F1305">
      <w:r>
        <w:separator/>
      </w:r>
    </w:p>
  </w:footnote>
  <w:footnote w:type="continuationSeparator" w:id="0">
    <w:p w14:paraId="4367E81B" w14:textId="77777777" w:rsidR="007F1305" w:rsidRDefault="007F13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D09C" w14:textId="77777777" w:rsidR="00B30822" w:rsidRDefault="00B3082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03B3" w14:textId="77777777" w:rsidR="00D46CCF" w:rsidRDefault="0065155B">
    <w:pPr>
      <w:pStyle w:val="Kopfzeile"/>
      <w:tabs>
        <w:tab w:val="clear" w:pos="4536"/>
        <w:tab w:val="clear" w:pos="9072"/>
      </w:tabs>
      <w:ind w:right="-84"/>
      <w:rPr>
        <w:color w:val="AEAAAA"/>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422F684A" wp14:editId="2FC0A5FE">
              <wp:simplePos x="0" y="0"/>
              <wp:positionH relativeFrom="column">
                <wp:posOffset>2557143</wp:posOffset>
              </wp:positionH>
              <wp:positionV relativeFrom="paragraph">
                <wp:posOffset>6347</wp:posOffset>
              </wp:positionV>
              <wp:extent cx="3060000" cy="340239"/>
              <wp:effectExtent l="0" t="0" r="7617" b="3172"/>
              <wp:wrapNone/>
              <wp:docPr id="1" name="Rechteck 22"/>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BCE21" w14:textId="77777777" w:rsidR="00D46CCF" w:rsidRDefault="0065155B">
                          <w:pPr>
                            <w:jc w:val="center"/>
                          </w:pPr>
                          <w:r>
                            <w:rPr>
                              <w:b/>
                              <w:color w:val="FFFFFF" w:themeColor="background1"/>
                              <w:sz w:val="32"/>
                            </w:rPr>
                            <w:t>Arbeitsmaterial B4.3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684A" id="Rechteck 22" o:spid="_x0000_s1027" style="position:absolute;margin-left:201.35pt;margin-top:.5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" fillcolor="#538135 [2409]" stroked="f" strokeweight="1pt">
              <v:textbox>
                <w:txbxContent>
                  <w:p w14:paraId="0A0BCE21" w14:textId="77777777" w:rsidR="00D46CCF" w:rsidRDefault="0065155B">
                    <w:pPr>
                      <w:jc w:val="center"/>
                    </w:pPr>
                    <w:r>
                      <w:rPr>
                        <w:b/>
                        <w:color w:val="FFFFFF" w:themeColor="background1"/>
                        <w:sz w:val="32"/>
                      </w:rPr>
                      <w:t>Arbeitsmaterial B4.3</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55168" behindDoc="0" locked="0" layoutInCell="1" allowOverlap="1" wp14:anchorId="0CACC337" wp14:editId="5AC9C276">
              <wp:simplePos x="0" y="0"/>
              <wp:positionH relativeFrom="column">
                <wp:posOffset>-1912617</wp:posOffset>
              </wp:positionH>
              <wp:positionV relativeFrom="paragraph">
                <wp:posOffset>-2219958</wp:posOffset>
              </wp:positionV>
              <wp:extent cx="3190872" cy="247647"/>
              <wp:effectExtent l="4760"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5A18BBA3" w14:textId="77777777" w:rsidR="00D46CCF" w:rsidRDefault="0065155B">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0CACC337" id="Textfeld 2" o:spid="_x0000_s1028" style="position:absolute;margin-left:-150.6pt;margin-top:-174.8pt;width:251.25pt;height:19.5pt;rotation:-5898242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5A18BBA3" w14:textId="77777777" w:rsidR="00D46CCF" w:rsidRDefault="0065155B">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E9E0A" w14:textId="77777777" w:rsidR="00B30822" w:rsidRDefault="00B308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D0925"/>
    <w:multiLevelType w:val="hybridMultilevel"/>
    <w:tmpl w:val="E0BC272A"/>
    <w:lvl w:ilvl="0" w:tplc="FD344C50">
      <w:start w:val="1"/>
      <w:numFmt w:val="bullet"/>
      <w:lvlText w:val=""/>
      <w:lvlJc w:val="left"/>
      <w:pPr>
        <w:ind w:left="720" w:hanging="357"/>
      </w:pPr>
      <w:rPr>
        <w:rFonts w:ascii="Symbol" w:hAnsi="Symbol" w:hint="default"/>
      </w:rPr>
    </w:lvl>
    <w:lvl w:ilvl="1" w:tplc="E64A5334">
      <w:start w:val="1"/>
      <w:numFmt w:val="bullet"/>
      <w:lvlText w:val="o"/>
      <w:lvlJc w:val="left"/>
      <w:pPr>
        <w:ind w:left="1440" w:hanging="357"/>
      </w:pPr>
      <w:rPr>
        <w:rFonts w:ascii="Courier New" w:hAnsi="Courier New" w:cs="Courier New" w:hint="default"/>
      </w:rPr>
    </w:lvl>
    <w:lvl w:ilvl="2" w:tplc="71D0B872">
      <w:start w:val="1"/>
      <w:numFmt w:val="bullet"/>
      <w:lvlText w:val=""/>
      <w:lvlJc w:val="left"/>
      <w:pPr>
        <w:ind w:left="2160" w:hanging="357"/>
      </w:pPr>
      <w:rPr>
        <w:rFonts w:ascii="Wingdings" w:hAnsi="Wingdings" w:hint="default"/>
      </w:rPr>
    </w:lvl>
    <w:lvl w:ilvl="3" w:tplc="98600F0E">
      <w:start w:val="1"/>
      <w:numFmt w:val="bullet"/>
      <w:lvlText w:val=""/>
      <w:lvlJc w:val="left"/>
      <w:pPr>
        <w:ind w:left="2880" w:hanging="357"/>
      </w:pPr>
      <w:rPr>
        <w:rFonts w:ascii="Symbol" w:hAnsi="Symbol" w:hint="default"/>
      </w:rPr>
    </w:lvl>
    <w:lvl w:ilvl="4" w:tplc="1114AB94">
      <w:start w:val="1"/>
      <w:numFmt w:val="bullet"/>
      <w:lvlText w:val="o"/>
      <w:lvlJc w:val="left"/>
      <w:pPr>
        <w:ind w:left="3600" w:hanging="357"/>
      </w:pPr>
      <w:rPr>
        <w:rFonts w:ascii="Courier New" w:hAnsi="Courier New" w:cs="Courier New" w:hint="default"/>
      </w:rPr>
    </w:lvl>
    <w:lvl w:ilvl="5" w:tplc="C53C3394">
      <w:start w:val="1"/>
      <w:numFmt w:val="bullet"/>
      <w:lvlText w:val=""/>
      <w:lvlJc w:val="left"/>
      <w:pPr>
        <w:ind w:left="4320" w:hanging="357"/>
      </w:pPr>
      <w:rPr>
        <w:rFonts w:ascii="Wingdings" w:hAnsi="Wingdings" w:hint="default"/>
      </w:rPr>
    </w:lvl>
    <w:lvl w:ilvl="6" w:tplc="1482387C">
      <w:start w:val="1"/>
      <w:numFmt w:val="bullet"/>
      <w:lvlText w:val=""/>
      <w:lvlJc w:val="left"/>
      <w:pPr>
        <w:ind w:left="5040" w:hanging="357"/>
      </w:pPr>
      <w:rPr>
        <w:rFonts w:ascii="Symbol" w:hAnsi="Symbol" w:hint="default"/>
      </w:rPr>
    </w:lvl>
    <w:lvl w:ilvl="7" w:tplc="73785A86">
      <w:start w:val="1"/>
      <w:numFmt w:val="bullet"/>
      <w:lvlText w:val="o"/>
      <w:lvlJc w:val="left"/>
      <w:pPr>
        <w:ind w:left="5760" w:hanging="357"/>
      </w:pPr>
      <w:rPr>
        <w:rFonts w:ascii="Courier New" w:hAnsi="Courier New" w:cs="Courier New" w:hint="default"/>
      </w:rPr>
    </w:lvl>
    <w:lvl w:ilvl="8" w:tplc="32D0A734">
      <w:start w:val="1"/>
      <w:numFmt w:val="bullet"/>
      <w:lvlText w:val=""/>
      <w:lvlJc w:val="left"/>
      <w:pPr>
        <w:ind w:left="6480" w:hanging="357"/>
      </w:pPr>
      <w:rPr>
        <w:rFonts w:ascii="Wingdings" w:hAnsi="Wingdings" w:hint="default"/>
      </w:rPr>
    </w:lvl>
  </w:abstractNum>
  <w:abstractNum w:abstractNumId="1" w15:restartNumberingAfterBreak="0">
    <w:nsid w:val="1AA731CA"/>
    <w:multiLevelType w:val="hybridMultilevel"/>
    <w:tmpl w:val="A4303530"/>
    <w:lvl w:ilvl="0" w:tplc="F3546502">
      <w:start w:val="1"/>
      <w:numFmt w:val="decimal"/>
      <w:lvlText w:val="%1."/>
      <w:lvlJc w:val="left"/>
      <w:pPr>
        <w:ind w:left="720" w:hanging="357"/>
      </w:pPr>
    </w:lvl>
    <w:lvl w:ilvl="1" w:tplc="69D0D1CC">
      <w:start w:val="1"/>
      <w:numFmt w:val="lowerLetter"/>
      <w:lvlText w:val="%2."/>
      <w:lvlJc w:val="left"/>
      <w:pPr>
        <w:ind w:left="1440" w:hanging="357"/>
      </w:pPr>
    </w:lvl>
    <w:lvl w:ilvl="2" w:tplc="3EEA0620">
      <w:start w:val="1"/>
      <w:numFmt w:val="lowerRoman"/>
      <w:lvlText w:val="%3."/>
      <w:lvlJc w:val="right"/>
      <w:pPr>
        <w:ind w:left="2160" w:hanging="177"/>
      </w:pPr>
    </w:lvl>
    <w:lvl w:ilvl="3" w:tplc="3E0E1686">
      <w:start w:val="1"/>
      <w:numFmt w:val="decimal"/>
      <w:lvlText w:val="%4."/>
      <w:lvlJc w:val="left"/>
      <w:pPr>
        <w:ind w:left="2880" w:hanging="357"/>
      </w:pPr>
    </w:lvl>
    <w:lvl w:ilvl="4" w:tplc="7C007602">
      <w:start w:val="1"/>
      <w:numFmt w:val="lowerLetter"/>
      <w:lvlText w:val="%5."/>
      <w:lvlJc w:val="left"/>
      <w:pPr>
        <w:ind w:left="3600" w:hanging="357"/>
      </w:pPr>
    </w:lvl>
    <w:lvl w:ilvl="5" w:tplc="BC7C8D24">
      <w:start w:val="1"/>
      <w:numFmt w:val="lowerRoman"/>
      <w:lvlText w:val="%6."/>
      <w:lvlJc w:val="right"/>
      <w:pPr>
        <w:ind w:left="4320" w:hanging="177"/>
      </w:pPr>
    </w:lvl>
    <w:lvl w:ilvl="6" w:tplc="0A6082D0">
      <w:start w:val="1"/>
      <w:numFmt w:val="decimal"/>
      <w:lvlText w:val="%7."/>
      <w:lvlJc w:val="left"/>
      <w:pPr>
        <w:ind w:left="5040" w:hanging="357"/>
      </w:pPr>
    </w:lvl>
    <w:lvl w:ilvl="7" w:tplc="CCF09446">
      <w:start w:val="1"/>
      <w:numFmt w:val="lowerLetter"/>
      <w:lvlText w:val="%8."/>
      <w:lvlJc w:val="left"/>
      <w:pPr>
        <w:ind w:left="5760" w:hanging="357"/>
      </w:pPr>
    </w:lvl>
    <w:lvl w:ilvl="8" w:tplc="AD1EDEE0">
      <w:start w:val="1"/>
      <w:numFmt w:val="lowerRoman"/>
      <w:lvlText w:val="%9."/>
      <w:lvlJc w:val="right"/>
      <w:pPr>
        <w:ind w:left="6480" w:hanging="177"/>
      </w:pPr>
    </w:lvl>
  </w:abstractNum>
  <w:abstractNum w:abstractNumId="2" w15:restartNumberingAfterBreak="0">
    <w:nsid w:val="257001FB"/>
    <w:multiLevelType w:val="hybridMultilevel"/>
    <w:tmpl w:val="71703EB2"/>
    <w:lvl w:ilvl="0" w:tplc="A450F93A">
      <w:start w:val="1"/>
      <w:numFmt w:val="decimal"/>
      <w:lvlText w:val="%1."/>
      <w:lvlJc w:val="left"/>
      <w:pPr>
        <w:ind w:left="360" w:hanging="357"/>
      </w:pPr>
      <w:rPr>
        <w:rFonts w:hint="default"/>
      </w:rPr>
    </w:lvl>
    <w:lvl w:ilvl="1" w:tplc="D504A10C">
      <w:start w:val="1"/>
      <w:numFmt w:val="lowerLetter"/>
      <w:lvlText w:val="%2."/>
      <w:lvlJc w:val="left"/>
      <w:pPr>
        <w:ind w:left="1080" w:hanging="357"/>
      </w:pPr>
    </w:lvl>
    <w:lvl w:ilvl="2" w:tplc="B9E4F15C">
      <w:start w:val="1"/>
      <w:numFmt w:val="lowerRoman"/>
      <w:lvlText w:val="%3."/>
      <w:lvlJc w:val="right"/>
      <w:pPr>
        <w:ind w:left="1800" w:hanging="177"/>
      </w:pPr>
    </w:lvl>
    <w:lvl w:ilvl="3" w:tplc="D654CE12">
      <w:start w:val="1"/>
      <w:numFmt w:val="decimal"/>
      <w:lvlText w:val="%4."/>
      <w:lvlJc w:val="left"/>
      <w:pPr>
        <w:ind w:left="2520" w:hanging="357"/>
      </w:pPr>
    </w:lvl>
    <w:lvl w:ilvl="4" w:tplc="3126F1C8">
      <w:start w:val="1"/>
      <w:numFmt w:val="lowerLetter"/>
      <w:lvlText w:val="%5."/>
      <w:lvlJc w:val="left"/>
      <w:pPr>
        <w:ind w:left="3240" w:hanging="357"/>
      </w:pPr>
    </w:lvl>
    <w:lvl w:ilvl="5" w:tplc="48263FCA">
      <w:start w:val="1"/>
      <w:numFmt w:val="lowerRoman"/>
      <w:lvlText w:val="%6."/>
      <w:lvlJc w:val="right"/>
      <w:pPr>
        <w:ind w:left="3960" w:hanging="177"/>
      </w:pPr>
    </w:lvl>
    <w:lvl w:ilvl="6" w:tplc="905C7EBE">
      <w:start w:val="1"/>
      <w:numFmt w:val="decimal"/>
      <w:lvlText w:val="%7."/>
      <w:lvlJc w:val="left"/>
      <w:pPr>
        <w:ind w:left="4680" w:hanging="357"/>
      </w:pPr>
    </w:lvl>
    <w:lvl w:ilvl="7" w:tplc="CEFE768E">
      <w:start w:val="1"/>
      <w:numFmt w:val="lowerLetter"/>
      <w:lvlText w:val="%8."/>
      <w:lvlJc w:val="left"/>
      <w:pPr>
        <w:ind w:left="5400" w:hanging="357"/>
      </w:pPr>
    </w:lvl>
    <w:lvl w:ilvl="8" w:tplc="8892B402">
      <w:start w:val="1"/>
      <w:numFmt w:val="lowerRoman"/>
      <w:lvlText w:val="%9."/>
      <w:lvlJc w:val="right"/>
      <w:pPr>
        <w:ind w:left="6120" w:hanging="177"/>
      </w:pPr>
    </w:lvl>
  </w:abstractNum>
  <w:abstractNum w:abstractNumId="3" w15:restartNumberingAfterBreak="0">
    <w:nsid w:val="297649F3"/>
    <w:multiLevelType w:val="hybridMultilevel"/>
    <w:tmpl w:val="8DA2E630"/>
    <w:lvl w:ilvl="0" w:tplc="54B04468">
      <w:start w:val="1"/>
      <w:numFmt w:val="decimal"/>
      <w:lvlText w:val="%1."/>
      <w:lvlJc w:val="left"/>
      <w:pPr>
        <w:ind w:left="720" w:hanging="357"/>
      </w:pPr>
    </w:lvl>
    <w:lvl w:ilvl="1" w:tplc="E0C6AA68">
      <w:start w:val="1"/>
      <w:numFmt w:val="lowerLetter"/>
      <w:lvlText w:val="%2."/>
      <w:lvlJc w:val="left"/>
      <w:pPr>
        <w:ind w:left="1440" w:hanging="357"/>
      </w:pPr>
    </w:lvl>
    <w:lvl w:ilvl="2" w:tplc="E1F4DDD6">
      <w:start w:val="1"/>
      <w:numFmt w:val="lowerRoman"/>
      <w:lvlText w:val="%3."/>
      <w:lvlJc w:val="right"/>
      <w:pPr>
        <w:ind w:left="2160" w:hanging="177"/>
      </w:pPr>
    </w:lvl>
    <w:lvl w:ilvl="3" w:tplc="FC46D0C2">
      <w:start w:val="1"/>
      <w:numFmt w:val="decimal"/>
      <w:lvlText w:val="%4."/>
      <w:lvlJc w:val="left"/>
      <w:pPr>
        <w:ind w:left="2880" w:hanging="357"/>
      </w:pPr>
    </w:lvl>
    <w:lvl w:ilvl="4" w:tplc="337448D0">
      <w:start w:val="1"/>
      <w:numFmt w:val="lowerLetter"/>
      <w:lvlText w:val="%5."/>
      <w:lvlJc w:val="left"/>
      <w:pPr>
        <w:ind w:left="3600" w:hanging="357"/>
      </w:pPr>
    </w:lvl>
    <w:lvl w:ilvl="5" w:tplc="CEB6D1D4">
      <w:start w:val="1"/>
      <w:numFmt w:val="lowerRoman"/>
      <w:lvlText w:val="%6."/>
      <w:lvlJc w:val="right"/>
      <w:pPr>
        <w:ind w:left="4320" w:hanging="177"/>
      </w:pPr>
    </w:lvl>
    <w:lvl w:ilvl="6" w:tplc="4000A462">
      <w:start w:val="1"/>
      <w:numFmt w:val="decimal"/>
      <w:lvlText w:val="%7."/>
      <w:lvlJc w:val="left"/>
      <w:pPr>
        <w:ind w:left="5040" w:hanging="357"/>
      </w:pPr>
    </w:lvl>
    <w:lvl w:ilvl="7" w:tplc="E14A8598">
      <w:start w:val="1"/>
      <w:numFmt w:val="lowerLetter"/>
      <w:lvlText w:val="%8."/>
      <w:lvlJc w:val="left"/>
      <w:pPr>
        <w:ind w:left="5760" w:hanging="357"/>
      </w:pPr>
    </w:lvl>
    <w:lvl w:ilvl="8" w:tplc="A37E91EA">
      <w:start w:val="1"/>
      <w:numFmt w:val="lowerRoman"/>
      <w:lvlText w:val="%9."/>
      <w:lvlJc w:val="right"/>
      <w:pPr>
        <w:ind w:left="6480" w:hanging="177"/>
      </w:pPr>
    </w:lvl>
  </w:abstractNum>
  <w:abstractNum w:abstractNumId="4" w15:restartNumberingAfterBreak="0">
    <w:nsid w:val="2B3D0FBA"/>
    <w:multiLevelType w:val="hybridMultilevel"/>
    <w:tmpl w:val="19760CE2"/>
    <w:lvl w:ilvl="0" w:tplc="A8A2E1AC">
      <w:start w:val="1"/>
      <w:numFmt w:val="decimal"/>
      <w:lvlText w:val="%1."/>
      <w:lvlJc w:val="left"/>
      <w:pPr>
        <w:ind w:left="720" w:hanging="357"/>
      </w:pPr>
    </w:lvl>
    <w:lvl w:ilvl="1" w:tplc="42BEDC22">
      <w:start w:val="1"/>
      <w:numFmt w:val="lowerLetter"/>
      <w:lvlText w:val="%2."/>
      <w:lvlJc w:val="left"/>
      <w:pPr>
        <w:ind w:left="1440" w:hanging="357"/>
      </w:pPr>
    </w:lvl>
    <w:lvl w:ilvl="2" w:tplc="C1F8F366">
      <w:start w:val="1"/>
      <w:numFmt w:val="lowerRoman"/>
      <w:lvlText w:val="%3."/>
      <w:lvlJc w:val="right"/>
      <w:pPr>
        <w:ind w:left="2160" w:hanging="177"/>
      </w:pPr>
    </w:lvl>
    <w:lvl w:ilvl="3" w:tplc="3684B13C">
      <w:start w:val="1"/>
      <w:numFmt w:val="decimal"/>
      <w:lvlText w:val="%4."/>
      <w:lvlJc w:val="left"/>
      <w:pPr>
        <w:ind w:left="2880" w:hanging="357"/>
      </w:pPr>
    </w:lvl>
    <w:lvl w:ilvl="4" w:tplc="CD667BFE">
      <w:start w:val="1"/>
      <w:numFmt w:val="lowerLetter"/>
      <w:lvlText w:val="%5."/>
      <w:lvlJc w:val="left"/>
      <w:pPr>
        <w:ind w:left="3600" w:hanging="357"/>
      </w:pPr>
    </w:lvl>
    <w:lvl w:ilvl="5" w:tplc="5B182324">
      <w:start w:val="1"/>
      <w:numFmt w:val="lowerRoman"/>
      <w:lvlText w:val="%6."/>
      <w:lvlJc w:val="right"/>
      <w:pPr>
        <w:ind w:left="4320" w:hanging="177"/>
      </w:pPr>
    </w:lvl>
    <w:lvl w:ilvl="6" w:tplc="9C8C1164">
      <w:start w:val="1"/>
      <w:numFmt w:val="decimal"/>
      <w:lvlText w:val="%7."/>
      <w:lvlJc w:val="left"/>
      <w:pPr>
        <w:ind w:left="5040" w:hanging="357"/>
      </w:pPr>
    </w:lvl>
    <w:lvl w:ilvl="7" w:tplc="9D7C38D2">
      <w:start w:val="1"/>
      <w:numFmt w:val="lowerLetter"/>
      <w:lvlText w:val="%8."/>
      <w:lvlJc w:val="left"/>
      <w:pPr>
        <w:ind w:left="5760" w:hanging="357"/>
      </w:pPr>
    </w:lvl>
    <w:lvl w:ilvl="8" w:tplc="37AC10CC">
      <w:start w:val="1"/>
      <w:numFmt w:val="lowerRoman"/>
      <w:lvlText w:val="%9."/>
      <w:lvlJc w:val="right"/>
      <w:pPr>
        <w:ind w:left="6480" w:hanging="177"/>
      </w:pPr>
    </w:lvl>
  </w:abstractNum>
  <w:abstractNum w:abstractNumId="5" w15:restartNumberingAfterBreak="0">
    <w:nsid w:val="2C102BBD"/>
    <w:multiLevelType w:val="hybridMultilevel"/>
    <w:tmpl w:val="6AE0A66E"/>
    <w:lvl w:ilvl="0" w:tplc="3D0669A8">
      <w:start w:val="1"/>
      <w:numFmt w:val="bullet"/>
      <w:lvlText w:val=""/>
      <w:lvlJc w:val="left"/>
      <w:pPr>
        <w:ind w:left="720" w:hanging="357"/>
      </w:pPr>
      <w:rPr>
        <w:rFonts w:ascii="Symbol" w:hAnsi="Symbol" w:hint="default"/>
      </w:rPr>
    </w:lvl>
    <w:lvl w:ilvl="1" w:tplc="DCC04F6C">
      <w:start w:val="1"/>
      <w:numFmt w:val="bullet"/>
      <w:lvlText w:val="o"/>
      <w:lvlJc w:val="left"/>
      <w:pPr>
        <w:ind w:left="1440" w:hanging="357"/>
      </w:pPr>
      <w:rPr>
        <w:rFonts w:ascii="Courier New" w:hAnsi="Courier New" w:cs="Courier New" w:hint="default"/>
      </w:rPr>
    </w:lvl>
    <w:lvl w:ilvl="2" w:tplc="672C8194">
      <w:start w:val="1"/>
      <w:numFmt w:val="bullet"/>
      <w:lvlText w:val=""/>
      <w:lvlJc w:val="left"/>
      <w:pPr>
        <w:ind w:left="2160" w:hanging="357"/>
      </w:pPr>
      <w:rPr>
        <w:rFonts w:ascii="Wingdings" w:hAnsi="Wingdings" w:hint="default"/>
      </w:rPr>
    </w:lvl>
    <w:lvl w:ilvl="3" w:tplc="B1208494">
      <w:start w:val="1"/>
      <w:numFmt w:val="bullet"/>
      <w:lvlText w:val=""/>
      <w:lvlJc w:val="left"/>
      <w:pPr>
        <w:ind w:left="2880" w:hanging="357"/>
      </w:pPr>
      <w:rPr>
        <w:rFonts w:ascii="Symbol" w:hAnsi="Symbol" w:hint="default"/>
      </w:rPr>
    </w:lvl>
    <w:lvl w:ilvl="4" w:tplc="97226534">
      <w:start w:val="1"/>
      <w:numFmt w:val="bullet"/>
      <w:lvlText w:val="o"/>
      <w:lvlJc w:val="left"/>
      <w:pPr>
        <w:ind w:left="3600" w:hanging="357"/>
      </w:pPr>
      <w:rPr>
        <w:rFonts w:ascii="Courier New" w:hAnsi="Courier New" w:cs="Courier New" w:hint="default"/>
      </w:rPr>
    </w:lvl>
    <w:lvl w:ilvl="5" w:tplc="0AE0A8DA">
      <w:start w:val="1"/>
      <w:numFmt w:val="bullet"/>
      <w:lvlText w:val=""/>
      <w:lvlJc w:val="left"/>
      <w:pPr>
        <w:ind w:left="4320" w:hanging="357"/>
      </w:pPr>
      <w:rPr>
        <w:rFonts w:ascii="Wingdings" w:hAnsi="Wingdings" w:hint="default"/>
      </w:rPr>
    </w:lvl>
    <w:lvl w:ilvl="6" w:tplc="4C245CCA">
      <w:start w:val="1"/>
      <w:numFmt w:val="bullet"/>
      <w:lvlText w:val=""/>
      <w:lvlJc w:val="left"/>
      <w:pPr>
        <w:ind w:left="5040" w:hanging="357"/>
      </w:pPr>
      <w:rPr>
        <w:rFonts w:ascii="Symbol" w:hAnsi="Symbol" w:hint="default"/>
      </w:rPr>
    </w:lvl>
    <w:lvl w:ilvl="7" w:tplc="32348092">
      <w:start w:val="1"/>
      <w:numFmt w:val="bullet"/>
      <w:lvlText w:val="o"/>
      <w:lvlJc w:val="left"/>
      <w:pPr>
        <w:ind w:left="5760" w:hanging="357"/>
      </w:pPr>
      <w:rPr>
        <w:rFonts w:ascii="Courier New" w:hAnsi="Courier New" w:cs="Courier New" w:hint="default"/>
      </w:rPr>
    </w:lvl>
    <w:lvl w:ilvl="8" w:tplc="BEEA9CEC">
      <w:start w:val="1"/>
      <w:numFmt w:val="bullet"/>
      <w:lvlText w:val=""/>
      <w:lvlJc w:val="left"/>
      <w:pPr>
        <w:ind w:left="6480" w:hanging="357"/>
      </w:pPr>
      <w:rPr>
        <w:rFonts w:ascii="Wingdings" w:hAnsi="Wingdings" w:hint="default"/>
      </w:rPr>
    </w:lvl>
  </w:abstractNum>
  <w:abstractNum w:abstractNumId="6" w15:restartNumberingAfterBreak="0">
    <w:nsid w:val="30B84716"/>
    <w:multiLevelType w:val="hybridMultilevel"/>
    <w:tmpl w:val="B434C046"/>
    <w:lvl w:ilvl="0" w:tplc="C81A0AFA">
      <w:start w:val="1"/>
      <w:numFmt w:val="bullet"/>
      <w:pStyle w:val="WF-Listenabsatz-1-facherZeilenabstand"/>
      <w:lvlText w:val=""/>
      <w:lvlJc w:val="left"/>
      <w:pPr>
        <w:ind w:left="720" w:hanging="357"/>
      </w:pPr>
      <w:rPr>
        <w:rFonts w:ascii="Symbol" w:hAnsi="Symbol" w:hint="default"/>
      </w:rPr>
    </w:lvl>
    <w:lvl w:ilvl="1" w:tplc="73E0B552">
      <w:start w:val="1"/>
      <w:numFmt w:val="bullet"/>
      <w:lvlText w:val="o"/>
      <w:lvlJc w:val="left"/>
      <w:pPr>
        <w:ind w:left="1440" w:hanging="357"/>
      </w:pPr>
      <w:rPr>
        <w:rFonts w:ascii="Courier New" w:hAnsi="Courier New" w:cs="Courier New" w:hint="default"/>
      </w:rPr>
    </w:lvl>
    <w:lvl w:ilvl="2" w:tplc="8668ABC4">
      <w:start w:val="1"/>
      <w:numFmt w:val="bullet"/>
      <w:lvlText w:val=""/>
      <w:lvlJc w:val="left"/>
      <w:pPr>
        <w:ind w:left="2160" w:hanging="357"/>
      </w:pPr>
      <w:rPr>
        <w:rFonts w:ascii="Wingdings" w:hAnsi="Wingdings" w:hint="default"/>
      </w:rPr>
    </w:lvl>
    <w:lvl w:ilvl="3" w:tplc="24425D34">
      <w:start w:val="1"/>
      <w:numFmt w:val="bullet"/>
      <w:lvlText w:val=""/>
      <w:lvlJc w:val="left"/>
      <w:pPr>
        <w:ind w:left="2880" w:hanging="357"/>
      </w:pPr>
      <w:rPr>
        <w:rFonts w:ascii="Symbol" w:hAnsi="Symbol" w:hint="default"/>
      </w:rPr>
    </w:lvl>
    <w:lvl w:ilvl="4" w:tplc="FCFE1FFE">
      <w:start w:val="1"/>
      <w:numFmt w:val="bullet"/>
      <w:lvlText w:val="o"/>
      <w:lvlJc w:val="left"/>
      <w:pPr>
        <w:ind w:left="3600" w:hanging="357"/>
      </w:pPr>
      <w:rPr>
        <w:rFonts w:ascii="Courier New" w:hAnsi="Courier New" w:cs="Courier New" w:hint="default"/>
      </w:rPr>
    </w:lvl>
    <w:lvl w:ilvl="5" w:tplc="D1D0D29E">
      <w:start w:val="1"/>
      <w:numFmt w:val="bullet"/>
      <w:lvlText w:val=""/>
      <w:lvlJc w:val="left"/>
      <w:pPr>
        <w:ind w:left="4320" w:hanging="357"/>
      </w:pPr>
      <w:rPr>
        <w:rFonts w:ascii="Wingdings" w:hAnsi="Wingdings" w:hint="default"/>
      </w:rPr>
    </w:lvl>
    <w:lvl w:ilvl="6" w:tplc="8AC656C8">
      <w:start w:val="1"/>
      <w:numFmt w:val="bullet"/>
      <w:lvlText w:val=""/>
      <w:lvlJc w:val="left"/>
      <w:pPr>
        <w:ind w:left="5040" w:hanging="357"/>
      </w:pPr>
      <w:rPr>
        <w:rFonts w:ascii="Symbol" w:hAnsi="Symbol" w:hint="default"/>
      </w:rPr>
    </w:lvl>
    <w:lvl w:ilvl="7" w:tplc="AD726124">
      <w:start w:val="1"/>
      <w:numFmt w:val="bullet"/>
      <w:lvlText w:val="o"/>
      <w:lvlJc w:val="left"/>
      <w:pPr>
        <w:ind w:left="5760" w:hanging="357"/>
      </w:pPr>
      <w:rPr>
        <w:rFonts w:ascii="Courier New" w:hAnsi="Courier New" w:cs="Courier New" w:hint="default"/>
      </w:rPr>
    </w:lvl>
    <w:lvl w:ilvl="8" w:tplc="FF2248BE">
      <w:start w:val="1"/>
      <w:numFmt w:val="bullet"/>
      <w:lvlText w:val=""/>
      <w:lvlJc w:val="left"/>
      <w:pPr>
        <w:ind w:left="6480" w:hanging="357"/>
      </w:pPr>
      <w:rPr>
        <w:rFonts w:ascii="Wingdings" w:hAnsi="Wingdings" w:hint="default"/>
      </w:rPr>
    </w:lvl>
  </w:abstractNum>
  <w:abstractNum w:abstractNumId="7" w15:restartNumberingAfterBreak="0">
    <w:nsid w:val="326D4786"/>
    <w:multiLevelType w:val="hybridMultilevel"/>
    <w:tmpl w:val="2C74A8B0"/>
    <w:lvl w:ilvl="0" w:tplc="F418EF44">
      <w:start w:val="1"/>
      <w:numFmt w:val="decimal"/>
      <w:lvlText w:val="%1."/>
      <w:lvlJc w:val="left"/>
      <w:pPr>
        <w:ind w:left="720" w:hanging="357"/>
      </w:pPr>
    </w:lvl>
    <w:lvl w:ilvl="1" w:tplc="84984B94">
      <w:start w:val="1"/>
      <w:numFmt w:val="lowerLetter"/>
      <w:lvlText w:val="%2."/>
      <w:lvlJc w:val="left"/>
      <w:pPr>
        <w:ind w:left="1440" w:hanging="357"/>
      </w:pPr>
    </w:lvl>
    <w:lvl w:ilvl="2" w:tplc="F984D228">
      <w:start w:val="1"/>
      <w:numFmt w:val="lowerRoman"/>
      <w:lvlText w:val="%3."/>
      <w:lvlJc w:val="right"/>
      <w:pPr>
        <w:ind w:left="2160" w:hanging="177"/>
      </w:pPr>
    </w:lvl>
    <w:lvl w:ilvl="3" w:tplc="D1D2E452">
      <w:start w:val="1"/>
      <w:numFmt w:val="decimal"/>
      <w:lvlText w:val="%4."/>
      <w:lvlJc w:val="left"/>
      <w:pPr>
        <w:ind w:left="2880" w:hanging="357"/>
      </w:pPr>
    </w:lvl>
    <w:lvl w:ilvl="4" w:tplc="DFD20B70">
      <w:start w:val="1"/>
      <w:numFmt w:val="lowerLetter"/>
      <w:lvlText w:val="%5."/>
      <w:lvlJc w:val="left"/>
      <w:pPr>
        <w:ind w:left="3600" w:hanging="357"/>
      </w:pPr>
    </w:lvl>
    <w:lvl w:ilvl="5" w:tplc="13AE6D94">
      <w:start w:val="1"/>
      <w:numFmt w:val="lowerRoman"/>
      <w:lvlText w:val="%6."/>
      <w:lvlJc w:val="right"/>
      <w:pPr>
        <w:ind w:left="4320" w:hanging="177"/>
      </w:pPr>
    </w:lvl>
    <w:lvl w:ilvl="6" w:tplc="4940B356">
      <w:start w:val="1"/>
      <w:numFmt w:val="decimal"/>
      <w:lvlText w:val="%7."/>
      <w:lvlJc w:val="left"/>
      <w:pPr>
        <w:ind w:left="5040" w:hanging="357"/>
      </w:pPr>
    </w:lvl>
    <w:lvl w:ilvl="7" w:tplc="76A4D128">
      <w:start w:val="1"/>
      <w:numFmt w:val="lowerLetter"/>
      <w:lvlText w:val="%8."/>
      <w:lvlJc w:val="left"/>
      <w:pPr>
        <w:ind w:left="5760" w:hanging="357"/>
      </w:pPr>
    </w:lvl>
    <w:lvl w:ilvl="8" w:tplc="61BA9E60">
      <w:start w:val="1"/>
      <w:numFmt w:val="lowerRoman"/>
      <w:lvlText w:val="%9."/>
      <w:lvlJc w:val="right"/>
      <w:pPr>
        <w:ind w:left="6480" w:hanging="177"/>
      </w:pPr>
    </w:lvl>
  </w:abstractNum>
  <w:abstractNum w:abstractNumId="8" w15:restartNumberingAfterBreak="0">
    <w:nsid w:val="38C17898"/>
    <w:multiLevelType w:val="hybridMultilevel"/>
    <w:tmpl w:val="6762B46A"/>
    <w:lvl w:ilvl="0" w:tplc="E542B4FA">
      <w:start w:val="1"/>
      <w:numFmt w:val="decimal"/>
      <w:lvlText w:val="%1."/>
      <w:lvlJc w:val="left"/>
      <w:pPr>
        <w:ind w:left="720" w:hanging="357"/>
      </w:pPr>
    </w:lvl>
    <w:lvl w:ilvl="1" w:tplc="69041C0E">
      <w:start w:val="1"/>
      <w:numFmt w:val="lowerLetter"/>
      <w:lvlText w:val="%2."/>
      <w:lvlJc w:val="left"/>
      <w:pPr>
        <w:ind w:left="1440" w:hanging="357"/>
      </w:pPr>
    </w:lvl>
    <w:lvl w:ilvl="2" w:tplc="AD225F9A">
      <w:start w:val="1"/>
      <w:numFmt w:val="lowerRoman"/>
      <w:lvlText w:val="%3."/>
      <w:lvlJc w:val="right"/>
      <w:pPr>
        <w:ind w:left="2160" w:hanging="177"/>
      </w:pPr>
    </w:lvl>
    <w:lvl w:ilvl="3" w:tplc="1E7E31D6">
      <w:start w:val="1"/>
      <w:numFmt w:val="decimal"/>
      <w:lvlText w:val="%4."/>
      <w:lvlJc w:val="left"/>
      <w:pPr>
        <w:ind w:left="2880" w:hanging="357"/>
      </w:pPr>
    </w:lvl>
    <w:lvl w:ilvl="4" w:tplc="49FCDA82">
      <w:start w:val="1"/>
      <w:numFmt w:val="lowerLetter"/>
      <w:lvlText w:val="%5."/>
      <w:lvlJc w:val="left"/>
      <w:pPr>
        <w:ind w:left="3600" w:hanging="357"/>
      </w:pPr>
    </w:lvl>
    <w:lvl w:ilvl="5" w:tplc="6F6C1EA0">
      <w:start w:val="1"/>
      <w:numFmt w:val="lowerRoman"/>
      <w:lvlText w:val="%6."/>
      <w:lvlJc w:val="right"/>
      <w:pPr>
        <w:ind w:left="4320" w:hanging="177"/>
      </w:pPr>
    </w:lvl>
    <w:lvl w:ilvl="6" w:tplc="64047C40">
      <w:start w:val="1"/>
      <w:numFmt w:val="decimal"/>
      <w:lvlText w:val="%7."/>
      <w:lvlJc w:val="left"/>
      <w:pPr>
        <w:ind w:left="5040" w:hanging="357"/>
      </w:pPr>
    </w:lvl>
    <w:lvl w:ilvl="7" w:tplc="39CCB452">
      <w:start w:val="1"/>
      <w:numFmt w:val="lowerLetter"/>
      <w:lvlText w:val="%8."/>
      <w:lvlJc w:val="left"/>
      <w:pPr>
        <w:ind w:left="5760" w:hanging="357"/>
      </w:pPr>
    </w:lvl>
    <w:lvl w:ilvl="8" w:tplc="3732EE00">
      <w:start w:val="1"/>
      <w:numFmt w:val="lowerRoman"/>
      <w:lvlText w:val="%9."/>
      <w:lvlJc w:val="right"/>
      <w:pPr>
        <w:ind w:left="6480" w:hanging="177"/>
      </w:pPr>
    </w:lvl>
  </w:abstractNum>
  <w:abstractNum w:abstractNumId="9" w15:restartNumberingAfterBreak="0">
    <w:nsid w:val="3DA77622"/>
    <w:multiLevelType w:val="multilevel"/>
    <w:tmpl w:val="550E5DEE"/>
    <w:lvl w:ilvl="0">
      <w:start w:val="1"/>
      <w:numFmt w:val="decimal"/>
      <w:lvlText w:val="%1"/>
      <w:lvlJc w:val="left"/>
      <w:pPr>
        <w:ind w:left="432" w:hanging="429"/>
      </w:pPr>
    </w:lvl>
    <w:lvl w:ilvl="1">
      <w:start w:val="1"/>
      <w:numFmt w:val="decimal"/>
      <w:pStyle w:val="berschrift2"/>
      <w:lvlText w:val="%1.%2"/>
      <w:lvlJc w:val="left"/>
      <w:pPr>
        <w:ind w:left="576" w:hanging="573"/>
      </w:pPr>
    </w:lvl>
    <w:lvl w:ilvl="2">
      <w:start w:val="1"/>
      <w:numFmt w:val="decimal"/>
      <w:pStyle w:val="berschrift3"/>
      <w:lvlText w:val="%1.%2.%3"/>
      <w:lvlJc w:val="left"/>
      <w:pPr>
        <w:ind w:left="720" w:hanging="717"/>
      </w:pPr>
    </w:lvl>
    <w:lvl w:ilvl="3">
      <w:start w:val="1"/>
      <w:numFmt w:val="decimal"/>
      <w:pStyle w:val="berschrift4"/>
      <w:lvlText w:val="%1.%2.%3.%4"/>
      <w:lvlJc w:val="left"/>
      <w:pPr>
        <w:ind w:left="864" w:hanging="861"/>
      </w:pPr>
    </w:lvl>
    <w:lvl w:ilvl="4">
      <w:start w:val="1"/>
      <w:numFmt w:val="decimal"/>
      <w:pStyle w:val="berschrift5"/>
      <w:lvlText w:val="%1.%2.%3.%4.%5"/>
      <w:lvlJc w:val="left"/>
      <w:pPr>
        <w:ind w:left="1008" w:hanging="1005"/>
      </w:pPr>
    </w:lvl>
    <w:lvl w:ilvl="5">
      <w:start w:val="1"/>
      <w:numFmt w:val="decimal"/>
      <w:pStyle w:val="berschrift6"/>
      <w:lvlText w:val="%1.%2.%3.%4.%5.%6"/>
      <w:lvlJc w:val="left"/>
      <w:pPr>
        <w:ind w:left="1152" w:hanging="1149"/>
      </w:pPr>
    </w:lvl>
    <w:lvl w:ilvl="6">
      <w:start w:val="1"/>
      <w:numFmt w:val="decimal"/>
      <w:pStyle w:val="berschrift7"/>
      <w:lvlText w:val="%1.%2.%3.%4.%5.%6.%7"/>
      <w:lvlJc w:val="left"/>
      <w:pPr>
        <w:ind w:left="1296" w:hanging="1293"/>
      </w:pPr>
    </w:lvl>
    <w:lvl w:ilvl="7">
      <w:start w:val="1"/>
      <w:numFmt w:val="decimal"/>
      <w:pStyle w:val="berschrift8"/>
      <w:lvlText w:val="%1.%2.%3.%4.%5.%6.%7.%8"/>
      <w:lvlJc w:val="left"/>
      <w:pPr>
        <w:ind w:left="1440" w:hanging="1437"/>
      </w:pPr>
    </w:lvl>
    <w:lvl w:ilvl="8">
      <w:start w:val="1"/>
      <w:numFmt w:val="decimal"/>
      <w:pStyle w:val="berschrift9"/>
      <w:lvlText w:val="%1.%2.%3.%4.%5.%6.%7.%8.%9"/>
      <w:lvlJc w:val="left"/>
      <w:pPr>
        <w:ind w:left="1584" w:hanging="1581"/>
      </w:pPr>
    </w:lvl>
  </w:abstractNum>
  <w:abstractNum w:abstractNumId="10" w15:restartNumberingAfterBreak="0">
    <w:nsid w:val="45E17A2E"/>
    <w:multiLevelType w:val="hybridMultilevel"/>
    <w:tmpl w:val="15969600"/>
    <w:lvl w:ilvl="0" w:tplc="20D602D6">
      <w:start w:val="1"/>
      <w:numFmt w:val="bullet"/>
      <w:lvlText w:val=""/>
      <w:lvlJc w:val="left"/>
      <w:pPr>
        <w:ind w:left="720" w:hanging="357"/>
      </w:pPr>
      <w:rPr>
        <w:rFonts w:ascii="Symbol" w:hAnsi="Symbol" w:hint="default"/>
      </w:rPr>
    </w:lvl>
    <w:lvl w:ilvl="1" w:tplc="13529934">
      <w:start w:val="1"/>
      <w:numFmt w:val="bullet"/>
      <w:lvlText w:val="o"/>
      <w:lvlJc w:val="left"/>
      <w:pPr>
        <w:ind w:left="1440" w:hanging="357"/>
      </w:pPr>
      <w:rPr>
        <w:rFonts w:ascii="Courier New" w:hAnsi="Courier New" w:cs="Courier New" w:hint="default"/>
      </w:rPr>
    </w:lvl>
    <w:lvl w:ilvl="2" w:tplc="D3B43ECC">
      <w:start w:val="1"/>
      <w:numFmt w:val="bullet"/>
      <w:lvlText w:val=""/>
      <w:lvlJc w:val="left"/>
      <w:pPr>
        <w:ind w:left="2160" w:hanging="357"/>
      </w:pPr>
      <w:rPr>
        <w:rFonts w:ascii="Wingdings" w:hAnsi="Wingdings" w:hint="default"/>
      </w:rPr>
    </w:lvl>
    <w:lvl w:ilvl="3" w:tplc="A00C663A">
      <w:start w:val="1"/>
      <w:numFmt w:val="bullet"/>
      <w:lvlText w:val=""/>
      <w:lvlJc w:val="left"/>
      <w:pPr>
        <w:ind w:left="2880" w:hanging="357"/>
      </w:pPr>
      <w:rPr>
        <w:rFonts w:ascii="Symbol" w:hAnsi="Symbol" w:hint="default"/>
      </w:rPr>
    </w:lvl>
    <w:lvl w:ilvl="4" w:tplc="57F00080">
      <w:start w:val="1"/>
      <w:numFmt w:val="bullet"/>
      <w:lvlText w:val="o"/>
      <w:lvlJc w:val="left"/>
      <w:pPr>
        <w:ind w:left="3600" w:hanging="357"/>
      </w:pPr>
      <w:rPr>
        <w:rFonts w:ascii="Courier New" w:hAnsi="Courier New" w:cs="Courier New" w:hint="default"/>
      </w:rPr>
    </w:lvl>
    <w:lvl w:ilvl="5" w:tplc="69A0BBE8">
      <w:start w:val="1"/>
      <w:numFmt w:val="bullet"/>
      <w:lvlText w:val=""/>
      <w:lvlJc w:val="left"/>
      <w:pPr>
        <w:ind w:left="4320" w:hanging="357"/>
      </w:pPr>
      <w:rPr>
        <w:rFonts w:ascii="Wingdings" w:hAnsi="Wingdings" w:hint="default"/>
      </w:rPr>
    </w:lvl>
    <w:lvl w:ilvl="6" w:tplc="352E7552">
      <w:start w:val="1"/>
      <w:numFmt w:val="bullet"/>
      <w:lvlText w:val=""/>
      <w:lvlJc w:val="left"/>
      <w:pPr>
        <w:ind w:left="5040" w:hanging="357"/>
      </w:pPr>
      <w:rPr>
        <w:rFonts w:ascii="Symbol" w:hAnsi="Symbol" w:hint="default"/>
      </w:rPr>
    </w:lvl>
    <w:lvl w:ilvl="7" w:tplc="353E0964">
      <w:start w:val="1"/>
      <w:numFmt w:val="bullet"/>
      <w:lvlText w:val="o"/>
      <w:lvlJc w:val="left"/>
      <w:pPr>
        <w:ind w:left="5760" w:hanging="357"/>
      </w:pPr>
      <w:rPr>
        <w:rFonts w:ascii="Courier New" w:hAnsi="Courier New" w:cs="Courier New" w:hint="default"/>
      </w:rPr>
    </w:lvl>
    <w:lvl w:ilvl="8" w:tplc="7F64A730">
      <w:start w:val="1"/>
      <w:numFmt w:val="bullet"/>
      <w:lvlText w:val=""/>
      <w:lvlJc w:val="left"/>
      <w:pPr>
        <w:ind w:left="6480" w:hanging="357"/>
      </w:pPr>
      <w:rPr>
        <w:rFonts w:ascii="Wingdings" w:hAnsi="Wingdings" w:hint="default"/>
      </w:rPr>
    </w:lvl>
  </w:abstractNum>
  <w:abstractNum w:abstractNumId="11" w15:restartNumberingAfterBreak="0">
    <w:nsid w:val="4FA417FA"/>
    <w:multiLevelType w:val="hybridMultilevel"/>
    <w:tmpl w:val="0166FE82"/>
    <w:lvl w:ilvl="0" w:tplc="8266E20A">
      <w:start w:val="1"/>
      <w:numFmt w:val="decimal"/>
      <w:lvlText w:val="%1."/>
      <w:lvlJc w:val="left"/>
      <w:pPr>
        <w:ind w:left="360" w:hanging="357"/>
      </w:pPr>
    </w:lvl>
    <w:lvl w:ilvl="1" w:tplc="298AD946">
      <w:start w:val="1"/>
      <w:numFmt w:val="lowerLetter"/>
      <w:lvlText w:val="%2."/>
      <w:lvlJc w:val="left"/>
      <w:pPr>
        <w:ind w:left="1080" w:hanging="357"/>
      </w:pPr>
    </w:lvl>
    <w:lvl w:ilvl="2" w:tplc="ED160526">
      <w:start w:val="1"/>
      <w:numFmt w:val="lowerRoman"/>
      <w:lvlText w:val="%3."/>
      <w:lvlJc w:val="right"/>
      <w:pPr>
        <w:ind w:left="1800" w:hanging="177"/>
      </w:pPr>
    </w:lvl>
    <w:lvl w:ilvl="3" w:tplc="BE0A10FC">
      <w:start w:val="1"/>
      <w:numFmt w:val="decimal"/>
      <w:lvlText w:val="%4."/>
      <w:lvlJc w:val="left"/>
      <w:pPr>
        <w:ind w:left="2520" w:hanging="357"/>
      </w:pPr>
    </w:lvl>
    <w:lvl w:ilvl="4" w:tplc="DA3A841A">
      <w:start w:val="1"/>
      <w:numFmt w:val="lowerLetter"/>
      <w:lvlText w:val="%5."/>
      <w:lvlJc w:val="left"/>
      <w:pPr>
        <w:ind w:left="3240" w:hanging="357"/>
      </w:pPr>
    </w:lvl>
    <w:lvl w:ilvl="5" w:tplc="37762E04">
      <w:start w:val="1"/>
      <w:numFmt w:val="lowerRoman"/>
      <w:lvlText w:val="%6."/>
      <w:lvlJc w:val="right"/>
      <w:pPr>
        <w:ind w:left="3960" w:hanging="177"/>
      </w:pPr>
    </w:lvl>
    <w:lvl w:ilvl="6" w:tplc="988218C2">
      <w:start w:val="1"/>
      <w:numFmt w:val="decimal"/>
      <w:lvlText w:val="%7."/>
      <w:lvlJc w:val="left"/>
      <w:pPr>
        <w:ind w:left="4680" w:hanging="357"/>
      </w:pPr>
    </w:lvl>
    <w:lvl w:ilvl="7" w:tplc="29540270">
      <w:start w:val="1"/>
      <w:numFmt w:val="lowerLetter"/>
      <w:lvlText w:val="%8."/>
      <w:lvlJc w:val="left"/>
      <w:pPr>
        <w:ind w:left="5400" w:hanging="357"/>
      </w:pPr>
    </w:lvl>
    <w:lvl w:ilvl="8" w:tplc="05C0D35E">
      <w:start w:val="1"/>
      <w:numFmt w:val="lowerRoman"/>
      <w:lvlText w:val="%9."/>
      <w:lvlJc w:val="right"/>
      <w:pPr>
        <w:ind w:left="6120" w:hanging="177"/>
      </w:pPr>
    </w:lvl>
  </w:abstractNum>
  <w:abstractNum w:abstractNumId="12" w15:restartNumberingAfterBreak="0">
    <w:nsid w:val="59C226F3"/>
    <w:multiLevelType w:val="hybridMultilevel"/>
    <w:tmpl w:val="CB1ED2EA"/>
    <w:lvl w:ilvl="0" w:tplc="DE667C00">
      <w:start w:val="1"/>
      <w:numFmt w:val="decimal"/>
      <w:lvlText w:val="%1."/>
      <w:lvlJc w:val="left"/>
      <w:pPr>
        <w:ind w:left="360" w:hanging="357"/>
      </w:pPr>
      <w:rPr>
        <w:rFonts w:hint="default"/>
      </w:rPr>
    </w:lvl>
    <w:lvl w:ilvl="1" w:tplc="8630658A">
      <w:start w:val="1"/>
      <w:numFmt w:val="lowerLetter"/>
      <w:lvlText w:val="%2."/>
      <w:lvlJc w:val="left"/>
      <w:pPr>
        <w:ind w:left="1080" w:hanging="357"/>
      </w:pPr>
    </w:lvl>
    <w:lvl w:ilvl="2" w:tplc="CFD6FF5C">
      <w:start w:val="1"/>
      <w:numFmt w:val="lowerRoman"/>
      <w:lvlText w:val="%3."/>
      <w:lvlJc w:val="right"/>
      <w:pPr>
        <w:ind w:left="1800" w:hanging="177"/>
      </w:pPr>
    </w:lvl>
    <w:lvl w:ilvl="3" w:tplc="243ECD2C">
      <w:start w:val="1"/>
      <w:numFmt w:val="decimal"/>
      <w:lvlText w:val="%4."/>
      <w:lvlJc w:val="left"/>
      <w:pPr>
        <w:ind w:left="2520" w:hanging="357"/>
      </w:pPr>
    </w:lvl>
    <w:lvl w:ilvl="4" w:tplc="B39E5738">
      <w:start w:val="1"/>
      <w:numFmt w:val="lowerLetter"/>
      <w:lvlText w:val="%5."/>
      <w:lvlJc w:val="left"/>
      <w:pPr>
        <w:ind w:left="3240" w:hanging="357"/>
      </w:pPr>
    </w:lvl>
    <w:lvl w:ilvl="5" w:tplc="968040DC">
      <w:start w:val="1"/>
      <w:numFmt w:val="lowerRoman"/>
      <w:lvlText w:val="%6."/>
      <w:lvlJc w:val="right"/>
      <w:pPr>
        <w:ind w:left="3960" w:hanging="177"/>
      </w:pPr>
    </w:lvl>
    <w:lvl w:ilvl="6" w:tplc="AD820154">
      <w:start w:val="1"/>
      <w:numFmt w:val="decimal"/>
      <w:lvlText w:val="%7."/>
      <w:lvlJc w:val="left"/>
      <w:pPr>
        <w:ind w:left="4680" w:hanging="357"/>
      </w:pPr>
    </w:lvl>
    <w:lvl w:ilvl="7" w:tplc="596841A6">
      <w:start w:val="1"/>
      <w:numFmt w:val="lowerLetter"/>
      <w:lvlText w:val="%8."/>
      <w:lvlJc w:val="left"/>
      <w:pPr>
        <w:ind w:left="5400" w:hanging="357"/>
      </w:pPr>
    </w:lvl>
    <w:lvl w:ilvl="8" w:tplc="F3A47B30">
      <w:start w:val="1"/>
      <w:numFmt w:val="lowerRoman"/>
      <w:lvlText w:val="%9."/>
      <w:lvlJc w:val="right"/>
      <w:pPr>
        <w:ind w:left="6120" w:hanging="177"/>
      </w:pPr>
    </w:lvl>
  </w:abstractNum>
  <w:abstractNum w:abstractNumId="13" w15:restartNumberingAfterBreak="0">
    <w:nsid w:val="7CB91480"/>
    <w:multiLevelType w:val="hybridMultilevel"/>
    <w:tmpl w:val="41106C80"/>
    <w:lvl w:ilvl="0" w:tplc="077C8A08">
      <w:start w:val="1"/>
      <w:numFmt w:val="decimal"/>
      <w:lvlText w:val="%1."/>
      <w:lvlJc w:val="left"/>
      <w:pPr>
        <w:ind w:left="720" w:hanging="357"/>
      </w:pPr>
    </w:lvl>
    <w:lvl w:ilvl="1" w:tplc="DC94B4F8">
      <w:start w:val="1"/>
      <w:numFmt w:val="lowerLetter"/>
      <w:lvlText w:val="%2."/>
      <w:lvlJc w:val="left"/>
      <w:pPr>
        <w:ind w:left="1440" w:hanging="357"/>
      </w:pPr>
    </w:lvl>
    <w:lvl w:ilvl="2" w:tplc="21E4AC94">
      <w:start w:val="1"/>
      <w:numFmt w:val="lowerRoman"/>
      <w:lvlText w:val="%3."/>
      <w:lvlJc w:val="right"/>
      <w:pPr>
        <w:ind w:left="2160" w:hanging="177"/>
      </w:pPr>
    </w:lvl>
    <w:lvl w:ilvl="3" w:tplc="518A7E2E">
      <w:start w:val="1"/>
      <w:numFmt w:val="decimal"/>
      <w:lvlText w:val="%4."/>
      <w:lvlJc w:val="left"/>
      <w:pPr>
        <w:ind w:left="2880" w:hanging="357"/>
      </w:pPr>
    </w:lvl>
    <w:lvl w:ilvl="4" w:tplc="105E5716">
      <w:start w:val="1"/>
      <w:numFmt w:val="lowerLetter"/>
      <w:lvlText w:val="%5."/>
      <w:lvlJc w:val="left"/>
      <w:pPr>
        <w:ind w:left="3600" w:hanging="357"/>
      </w:pPr>
    </w:lvl>
    <w:lvl w:ilvl="5" w:tplc="75C204D8">
      <w:start w:val="1"/>
      <w:numFmt w:val="lowerRoman"/>
      <w:lvlText w:val="%6."/>
      <w:lvlJc w:val="right"/>
      <w:pPr>
        <w:ind w:left="4320" w:hanging="177"/>
      </w:pPr>
    </w:lvl>
    <w:lvl w:ilvl="6" w:tplc="3EF21BF4">
      <w:start w:val="1"/>
      <w:numFmt w:val="decimal"/>
      <w:lvlText w:val="%7."/>
      <w:lvlJc w:val="left"/>
      <w:pPr>
        <w:ind w:left="5040" w:hanging="357"/>
      </w:pPr>
    </w:lvl>
    <w:lvl w:ilvl="7" w:tplc="C07627F4">
      <w:start w:val="1"/>
      <w:numFmt w:val="lowerLetter"/>
      <w:lvlText w:val="%8."/>
      <w:lvlJc w:val="left"/>
      <w:pPr>
        <w:ind w:left="5760" w:hanging="357"/>
      </w:pPr>
    </w:lvl>
    <w:lvl w:ilvl="8" w:tplc="2F088B16">
      <w:start w:val="1"/>
      <w:numFmt w:val="lowerRoman"/>
      <w:lvlText w:val="%9."/>
      <w:lvlJc w:val="right"/>
      <w:pPr>
        <w:ind w:left="6480" w:hanging="177"/>
      </w:pPr>
    </w:lvl>
  </w:abstractNum>
  <w:num w:numId="1" w16cid:durableId="584386797">
    <w:abstractNumId w:val="8"/>
  </w:num>
  <w:num w:numId="2" w16cid:durableId="411513142">
    <w:abstractNumId w:val="9"/>
  </w:num>
  <w:num w:numId="3" w16cid:durableId="1942565605">
    <w:abstractNumId w:val="9"/>
  </w:num>
  <w:num w:numId="4" w16cid:durableId="683673228">
    <w:abstractNumId w:val="9"/>
  </w:num>
  <w:num w:numId="5" w16cid:durableId="1401707747">
    <w:abstractNumId w:val="9"/>
  </w:num>
  <w:num w:numId="6" w16cid:durableId="1877112602">
    <w:abstractNumId w:val="9"/>
  </w:num>
  <w:num w:numId="7" w16cid:durableId="1373650263">
    <w:abstractNumId w:val="9"/>
  </w:num>
  <w:num w:numId="8" w16cid:durableId="1986737050">
    <w:abstractNumId w:val="9"/>
  </w:num>
  <w:num w:numId="9" w16cid:durableId="1760560002">
    <w:abstractNumId w:val="9"/>
  </w:num>
  <w:num w:numId="10" w16cid:durableId="840971678">
    <w:abstractNumId w:val="9"/>
  </w:num>
  <w:num w:numId="11" w16cid:durableId="1236622404">
    <w:abstractNumId w:val="9"/>
  </w:num>
  <w:num w:numId="12" w16cid:durableId="733744237">
    <w:abstractNumId w:val="10"/>
  </w:num>
  <w:num w:numId="13" w16cid:durableId="1019696276">
    <w:abstractNumId w:val="5"/>
  </w:num>
  <w:num w:numId="14" w16cid:durableId="1378429583">
    <w:abstractNumId w:val="0"/>
  </w:num>
  <w:num w:numId="15" w16cid:durableId="1474180888">
    <w:abstractNumId w:val="13"/>
  </w:num>
  <w:num w:numId="16" w16cid:durableId="316037931">
    <w:abstractNumId w:val="11"/>
  </w:num>
  <w:num w:numId="17" w16cid:durableId="1135945365">
    <w:abstractNumId w:val="2"/>
  </w:num>
  <w:num w:numId="18" w16cid:durableId="748229468">
    <w:abstractNumId w:val="1"/>
  </w:num>
  <w:num w:numId="19" w16cid:durableId="1045102892">
    <w:abstractNumId w:val="12"/>
  </w:num>
  <w:num w:numId="20" w16cid:durableId="1043821810">
    <w:abstractNumId w:val="9"/>
  </w:num>
  <w:num w:numId="21" w16cid:durableId="37441367">
    <w:abstractNumId w:val="9"/>
  </w:num>
  <w:num w:numId="22" w16cid:durableId="1070149733">
    <w:abstractNumId w:val="6"/>
  </w:num>
  <w:num w:numId="23" w16cid:durableId="1102146505">
    <w:abstractNumId w:val="4"/>
  </w:num>
  <w:num w:numId="24" w16cid:durableId="682827017">
    <w:abstractNumId w:val="7"/>
  </w:num>
  <w:num w:numId="25" w16cid:durableId="11245465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CCF"/>
    <w:rsid w:val="0007086A"/>
    <w:rsid w:val="00394A76"/>
    <w:rsid w:val="005310F6"/>
    <w:rsid w:val="0065155B"/>
    <w:rsid w:val="006D179F"/>
    <w:rsid w:val="007F1305"/>
    <w:rsid w:val="00AF628D"/>
    <w:rsid w:val="00B30822"/>
    <w:rsid w:val="00BF172E"/>
    <w:rsid w:val="00C1548A"/>
    <w:rsid w:val="00C241A4"/>
    <w:rsid w:val="00D46CCF"/>
    <w:rsid w:val="00D51B8F"/>
    <w:rsid w:val="00DC72F4"/>
    <w:rsid w:val="00DD0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12C9AF"/>
  <w15:docId w15:val="{5978F683-B3E0-4DB8-8D80-42EF7805E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1"/>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1"/>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1"/>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1"/>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1"/>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1"/>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Pr>
      <w:b/>
      <w:shd w:val="clear" w:color="auto" w:fill="FFC000"/>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2"/>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customStyle="1" w:styleId="watch-title">
    <w:name w:val="watch-title"/>
    <w:basedOn w:val="Absatz-Standardschriftart"/>
  </w:style>
  <w:style w:type="paragraph" w:styleId="StandardWeb">
    <w:name w:val="Normal (Web)"/>
    <w:basedOn w:val="Standard"/>
    <w:uiPriority w:val="99"/>
    <w:unhideWhenUsed/>
    <w:rsid w:val="00C1548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 w:type="character" w:customStyle="1" w:styleId="st">
    <w:name w:val="st"/>
    <w:basedOn w:val="Absatz-Standardschriftart"/>
    <w:rsid w:val="00D51B8F"/>
  </w:style>
  <w:style w:type="character" w:styleId="BesuchterLink">
    <w:name w:val="FollowedHyperlink"/>
    <w:basedOn w:val="Absatz-Standardschriftart"/>
    <w:uiPriority w:val="99"/>
    <w:semiHidden/>
    <w:unhideWhenUsed/>
    <w:rsid w:val="00D51B8F"/>
    <w:rPr>
      <w:color w:val="954F72" w:themeColor="followedHyperlink"/>
      <w:u w:val="single"/>
    </w:rPr>
  </w:style>
  <w:style w:type="character" w:styleId="NichtaufgelsteErwhnung">
    <w:name w:val="Unresolved Mention"/>
    <w:basedOn w:val="Absatz-Standardschriftart"/>
    <w:uiPriority w:val="99"/>
    <w:semiHidden/>
    <w:unhideWhenUsed/>
    <w:rsid w:val="00394A76"/>
    <w:rPr>
      <w:color w:val="605E5C"/>
      <w:shd w:val="clear" w:color="auto" w:fill="E1DFDD"/>
    </w:rPr>
  </w:style>
  <w:style w:type="paragraph" w:styleId="berarbeitung">
    <w:name w:val="Revision"/>
    <w:hidden/>
    <w:uiPriority w:val="99"/>
    <w:semiHidden/>
    <w:rsid w:val="00B30822"/>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47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tinkercad.com/learn" TargetMode="External"/><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learningwithlucie.blogspot.de/2015/05/using-tinkercad-with-students-under-13.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png"/><Relationship Id="rId19" Type="http://schemas.openxmlformats.org/officeDocument/2006/relationships/hyperlink" Target="https://threedom.de/3d-drucker-software/tinkercad-tutorial-deutsch"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506</Words>
  <Characters>3190</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Anatolij Fandrich</dc:creator>
  <cp:lastModifiedBy>Schmidberger, Alessa | Wissensfabrik</cp:lastModifiedBy>
  <cp:revision>7</cp:revision>
  <cp:lastPrinted>2020-09-28T20:59:00Z</cp:lastPrinted>
  <dcterms:created xsi:type="dcterms:W3CDTF">2020-09-28T20:57:00Z</dcterms:created>
  <dcterms:modified xsi:type="dcterms:W3CDTF">2022-10-12T06:58:00Z</dcterms:modified>
</cp:coreProperties>
</file>