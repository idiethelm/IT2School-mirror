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F431" w14:textId="77777777" w:rsidR="00451A0F" w:rsidRPr="00755FD2" w:rsidRDefault="00451A0F" w:rsidP="0016116F">
      <w:pPr>
        <w:pStyle w:val="WF-Arbeitsblatt"/>
      </w:pPr>
      <w:proofErr w:type="spellStart"/>
      <w:r w:rsidRPr="00755FD2">
        <w:t>AppGuide</w:t>
      </w:r>
      <w:proofErr w:type="spellEnd"/>
    </w:p>
    <w:p w14:paraId="7771F52E" w14:textId="77777777" w:rsidR="00451A0F" w:rsidRPr="00755FD2" w:rsidRDefault="00451A0F" w:rsidP="00755FD2">
      <w:pPr>
        <w:pStyle w:val="berschrift1"/>
      </w:pPr>
      <w:r w:rsidRPr="00755FD2">
        <w:t>Aufgaben</w:t>
      </w:r>
    </w:p>
    <w:p w14:paraId="69D7EFCD" w14:textId="4AADE397" w:rsidR="00451A0F" w:rsidRDefault="00451A0F" w:rsidP="00755FD2">
      <w:pPr>
        <w:pStyle w:val="Listenabsatz"/>
        <w:numPr>
          <w:ilvl w:val="0"/>
          <w:numId w:val="31"/>
        </w:numPr>
        <w:jc w:val="both"/>
      </w:pPr>
      <w:r w:rsidRPr="00755FD2">
        <w:t>Installiert in euren Gruppen eine der vorgestellten Apps auf eurem Smartphone und untersucht mit deren Hilfe die Nahrungsmittel auf Inhaltsstoffe, Herstellungsprozesse und eure spezielle Fragestellung (Allergene, vegane Ernährung, Tierversuche etc.). Notiert die Namen der Produkte und die Ergebnisse, die der Scanner liefert.</w:t>
      </w:r>
    </w:p>
    <w:tbl>
      <w:tblPr>
        <w:tblStyle w:val="Arbeitsmaterialien"/>
        <w:tblW w:w="8646" w:type="dxa"/>
        <w:tblInd w:w="421" w:type="dxa"/>
        <w:tblLook w:val="04A0" w:firstRow="1" w:lastRow="0" w:firstColumn="1" w:lastColumn="0" w:noHBand="0" w:noVBand="1"/>
      </w:tblPr>
      <w:tblGrid>
        <w:gridCol w:w="2882"/>
        <w:gridCol w:w="2882"/>
        <w:gridCol w:w="2882"/>
      </w:tblGrid>
      <w:tr w:rsidR="00755FD2" w14:paraId="779385A5" w14:textId="77777777" w:rsidTr="00755FD2">
        <w:trPr>
          <w:cnfStyle w:val="100000000000" w:firstRow="1" w:lastRow="0" w:firstColumn="0" w:lastColumn="0" w:oddVBand="0" w:evenVBand="0" w:oddHBand="0"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2882" w:type="dxa"/>
          </w:tcPr>
          <w:p w14:paraId="1C1782B0" w14:textId="77777777" w:rsidR="00755FD2" w:rsidRDefault="00755FD2" w:rsidP="00755FD2">
            <w:pPr>
              <w:pStyle w:val="Listenabsatz"/>
              <w:spacing w:before="0" w:after="0" w:line="240" w:lineRule="auto"/>
              <w:ind w:left="0"/>
            </w:pPr>
            <w:r>
              <w:t>Produkte</w:t>
            </w:r>
          </w:p>
        </w:tc>
        <w:tc>
          <w:tcPr>
            <w:tcW w:w="2882" w:type="dxa"/>
          </w:tcPr>
          <w:p w14:paraId="4CFD4D0A" w14:textId="77777777" w:rsidR="00755FD2" w:rsidRDefault="00755FD2" w:rsidP="00755FD2">
            <w:pPr>
              <w:pStyle w:val="Listenabsatz"/>
              <w:spacing w:before="0" w:after="0" w:line="240" w:lineRule="auto"/>
              <w:ind w:left="0"/>
              <w:cnfStyle w:val="100000000000" w:firstRow="1" w:lastRow="0" w:firstColumn="0" w:lastColumn="0" w:oddVBand="0" w:evenVBand="0" w:oddHBand="0" w:evenHBand="0" w:firstRowFirstColumn="0" w:firstRowLastColumn="0" w:lastRowFirstColumn="0" w:lastRowLastColumn="0"/>
            </w:pPr>
            <w:r>
              <w:t>Inhaltsstoffe</w:t>
            </w:r>
          </w:p>
        </w:tc>
        <w:tc>
          <w:tcPr>
            <w:tcW w:w="2882" w:type="dxa"/>
          </w:tcPr>
          <w:p w14:paraId="2C814DD4" w14:textId="77777777" w:rsidR="00755FD2" w:rsidRDefault="00755FD2" w:rsidP="00755FD2">
            <w:pPr>
              <w:pStyle w:val="Listenabsatz"/>
              <w:spacing w:before="0" w:after="0" w:line="240" w:lineRule="auto"/>
              <w:ind w:left="0"/>
              <w:cnfStyle w:val="100000000000" w:firstRow="1" w:lastRow="0" w:firstColumn="0" w:lastColumn="0" w:oddVBand="0" w:evenVBand="0" w:oddHBand="0" w:evenHBand="0" w:firstRowFirstColumn="0" w:firstRowLastColumn="0" w:lastRowFirstColumn="0" w:lastRowLastColumn="0"/>
            </w:pPr>
            <w:r>
              <w:t>Notizen</w:t>
            </w:r>
          </w:p>
        </w:tc>
      </w:tr>
      <w:tr w:rsidR="00755FD2" w14:paraId="36694096" w14:textId="77777777" w:rsidTr="00755FD2">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717AFDA7" w14:textId="77777777" w:rsidR="00755FD2" w:rsidRDefault="00755FD2" w:rsidP="00755FD2">
            <w:pPr>
              <w:pStyle w:val="Listenabsatz"/>
              <w:spacing w:before="0" w:after="0" w:line="240" w:lineRule="auto"/>
              <w:ind w:left="-62"/>
            </w:pPr>
          </w:p>
        </w:tc>
        <w:tc>
          <w:tcPr>
            <w:tcW w:w="2882" w:type="dxa"/>
          </w:tcPr>
          <w:p w14:paraId="1661F378" w14:textId="77777777" w:rsidR="00755FD2" w:rsidRDefault="00755FD2" w:rsidP="00755FD2">
            <w:pPr>
              <w:pStyle w:val="Listenabsatz"/>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c>
          <w:tcPr>
            <w:tcW w:w="2882" w:type="dxa"/>
          </w:tcPr>
          <w:p w14:paraId="46C6098D" w14:textId="77777777" w:rsidR="00755FD2" w:rsidRDefault="00755FD2" w:rsidP="00755FD2">
            <w:pPr>
              <w:pStyle w:val="Listenabsatz"/>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r>
      <w:tr w:rsidR="00755FD2" w14:paraId="1D6DEF59" w14:textId="77777777" w:rsidTr="00755FD2">
        <w:trPr>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7EDF9693" w14:textId="77777777" w:rsidR="00755FD2" w:rsidRDefault="00755FD2" w:rsidP="00755FD2">
            <w:pPr>
              <w:pStyle w:val="Listenabsatz"/>
              <w:spacing w:before="0" w:after="0" w:line="240" w:lineRule="auto"/>
              <w:ind w:left="0"/>
            </w:pPr>
          </w:p>
        </w:tc>
        <w:tc>
          <w:tcPr>
            <w:tcW w:w="2882" w:type="dxa"/>
          </w:tcPr>
          <w:p w14:paraId="62A08EAB" w14:textId="77777777" w:rsidR="00755FD2" w:rsidRDefault="00755FD2" w:rsidP="00755FD2">
            <w:pPr>
              <w:pStyle w:val="Listenabsatz"/>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c>
          <w:tcPr>
            <w:tcW w:w="2882" w:type="dxa"/>
          </w:tcPr>
          <w:p w14:paraId="448E2D55" w14:textId="77777777" w:rsidR="00755FD2" w:rsidRDefault="00755FD2" w:rsidP="00755FD2">
            <w:pPr>
              <w:pStyle w:val="Listenabsatz"/>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r>
      <w:tr w:rsidR="00755FD2" w14:paraId="5463D712" w14:textId="77777777" w:rsidTr="00755FD2">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1D83D82A" w14:textId="77777777" w:rsidR="00755FD2" w:rsidRDefault="00755FD2" w:rsidP="00755FD2">
            <w:pPr>
              <w:pStyle w:val="Listenabsatz"/>
              <w:spacing w:before="0" w:after="0" w:line="240" w:lineRule="auto"/>
              <w:ind w:left="0"/>
            </w:pPr>
          </w:p>
        </w:tc>
        <w:tc>
          <w:tcPr>
            <w:tcW w:w="2882" w:type="dxa"/>
          </w:tcPr>
          <w:p w14:paraId="66088AE3" w14:textId="77777777" w:rsidR="00755FD2" w:rsidRDefault="00755FD2" w:rsidP="00755FD2">
            <w:pPr>
              <w:pStyle w:val="Listenabsatz"/>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c>
          <w:tcPr>
            <w:tcW w:w="2882" w:type="dxa"/>
          </w:tcPr>
          <w:p w14:paraId="70C5192D" w14:textId="77777777" w:rsidR="00755FD2" w:rsidRDefault="00755FD2" w:rsidP="00755FD2">
            <w:pPr>
              <w:pStyle w:val="Listenabsatz"/>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r>
      <w:tr w:rsidR="00755FD2" w14:paraId="5E31EA8F" w14:textId="77777777" w:rsidTr="00755FD2">
        <w:trPr>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153EB3F8" w14:textId="77777777" w:rsidR="00755FD2" w:rsidRDefault="00755FD2" w:rsidP="00755FD2">
            <w:pPr>
              <w:pStyle w:val="Listenabsatz"/>
              <w:spacing w:before="0" w:after="0" w:line="240" w:lineRule="auto"/>
              <w:ind w:left="0"/>
            </w:pPr>
          </w:p>
        </w:tc>
        <w:tc>
          <w:tcPr>
            <w:tcW w:w="2882" w:type="dxa"/>
          </w:tcPr>
          <w:p w14:paraId="218AF030" w14:textId="77777777" w:rsidR="00755FD2" w:rsidRDefault="00755FD2" w:rsidP="00755FD2">
            <w:pPr>
              <w:pStyle w:val="Listenabsatz"/>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c>
          <w:tcPr>
            <w:tcW w:w="2882" w:type="dxa"/>
          </w:tcPr>
          <w:p w14:paraId="6A2D12AA" w14:textId="77777777" w:rsidR="00755FD2" w:rsidRDefault="00755FD2" w:rsidP="00755FD2">
            <w:pPr>
              <w:pStyle w:val="Listenabsatz"/>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r>
      <w:tr w:rsidR="00755FD2" w14:paraId="69845284" w14:textId="77777777" w:rsidTr="00755FD2">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3C0051E2" w14:textId="77777777" w:rsidR="00755FD2" w:rsidRDefault="00755FD2" w:rsidP="00755FD2">
            <w:pPr>
              <w:pStyle w:val="Listenabsatz"/>
              <w:spacing w:before="0" w:after="0" w:line="240" w:lineRule="auto"/>
              <w:ind w:left="0"/>
            </w:pPr>
          </w:p>
        </w:tc>
        <w:tc>
          <w:tcPr>
            <w:tcW w:w="2882" w:type="dxa"/>
          </w:tcPr>
          <w:p w14:paraId="73520E16" w14:textId="77777777" w:rsidR="00755FD2" w:rsidRDefault="00755FD2" w:rsidP="00755FD2">
            <w:pPr>
              <w:pStyle w:val="Listenabsatz"/>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c>
          <w:tcPr>
            <w:tcW w:w="2882" w:type="dxa"/>
          </w:tcPr>
          <w:p w14:paraId="2DF34AAB" w14:textId="77777777" w:rsidR="00755FD2" w:rsidRDefault="00755FD2" w:rsidP="00755FD2">
            <w:pPr>
              <w:pStyle w:val="Listenabsatz"/>
              <w:spacing w:before="0" w:after="0" w:line="240" w:lineRule="auto"/>
              <w:ind w:left="0"/>
              <w:cnfStyle w:val="000000100000" w:firstRow="0" w:lastRow="0" w:firstColumn="0" w:lastColumn="0" w:oddVBand="0" w:evenVBand="0" w:oddHBand="1" w:evenHBand="0" w:firstRowFirstColumn="0" w:firstRowLastColumn="0" w:lastRowFirstColumn="0" w:lastRowLastColumn="0"/>
            </w:pPr>
          </w:p>
        </w:tc>
      </w:tr>
      <w:tr w:rsidR="00755FD2" w14:paraId="4CF95C0A" w14:textId="77777777" w:rsidTr="00755FD2">
        <w:trPr>
          <w:trHeight w:val="1077"/>
        </w:trPr>
        <w:tc>
          <w:tcPr>
            <w:cnfStyle w:val="001000000000" w:firstRow="0" w:lastRow="0" w:firstColumn="1" w:lastColumn="0" w:oddVBand="0" w:evenVBand="0" w:oddHBand="0" w:evenHBand="0" w:firstRowFirstColumn="0" w:firstRowLastColumn="0" w:lastRowFirstColumn="0" w:lastRowLastColumn="0"/>
            <w:tcW w:w="2882" w:type="dxa"/>
          </w:tcPr>
          <w:p w14:paraId="145E8E56" w14:textId="77777777" w:rsidR="00755FD2" w:rsidRDefault="00755FD2" w:rsidP="00755FD2">
            <w:pPr>
              <w:pStyle w:val="Listenabsatz"/>
              <w:spacing w:before="0" w:after="0" w:line="240" w:lineRule="auto"/>
              <w:ind w:left="0"/>
            </w:pPr>
          </w:p>
        </w:tc>
        <w:tc>
          <w:tcPr>
            <w:tcW w:w="2882" w:type="dxa"/>
          </w:tcPr>
          <w:p w14:paraId="0A8740CD" w14:textId="77777777" w:rsidR="00755FD2" w:rsidRDefault="00755FD2" w:rsidP="00755FD2">
            <w:pPr>
              <w:pStyle w:val="Listenabsatz"/>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c>
          <w:tcPr>
            <w:tcW w:w="2882" w:type="dxa"/>
          </w:tcPr>
          <w:p w14:paraId="01CDBDDC" w14:textId="77777777" w:rsidR="00755FD2" w:rsidRDefault="00755FD2" w:rsidP="00755FD2">
            <w:pPr>
              <w:pStyle w:val="Listenabsatz"/>
              <w:spacing w:before="0" w:after="0" w:line="240" w:lineRule="auto"/>
              <w:ind w:left="0"/>
              <w:cnfStyle w:val="000000000000" w:firstRow="0" w:lastRow="0" w:firstColumn="0" w:lastColumn="0" w:oddVBand="0" w:evenVBand="0" w:oddHBand="0" w:evenHBand="0" w:firstRowFirstColumn="0" w:firstRowLastColumn="0" w:lastRowFirstColumn="0" w:lastRowLastColumn="0"/>
            </w:pPr>
          </w:p>
        </w:tc>
      </w:tr>
    </w:tbl>
    <w:p w14:paraId="154CD18A" w14:textId="77777777" w:rsidR="0016116F" w:rsidRDefault="0016116F" w:rsidP="0016116F">
      <w:pPr>
        <w:pStyle w:val="Listenabsatz"/>
        <w:ind w:left="360"/>
      </w:pPr>
    </w:p>
    <w:p w14:paraId="3F0F66D0" w14:textId="36A33509" w:rsidR="00451A0F" w:rsidRPr="00755FD2" w:rsidRDefault="00451A0F" w:rsidP="00C525CF">
      <w:pPr>
        <w:pStyle w:val="Listenabsatz"/>
        <w:numPr>
          <w:ilvl w:val="0"/>
          <w:numId w:val="31"/>
        </w:numPr>
        <w:jc w:val="both"/>
        <w:pPrChange w:id="0" w:author="Schmidberger, Alessa | Wissensfabrik" w:date="2022-10-11T16:51:00Z">
          <w:pPr>
            <w:pStyle w:val="Listenabsatz"/>
            <w:numPr>
              <w:numId w:val="31"/>
            </w:numPr>
            <w:ind w:left="360" w:hanging="360"/>
          </w:pPr>
        </w:pPrChange>
      </w:pPr>
      <w:r w:rsidRPr="00755FD2">
        <w:t xml:space="preserve">Recherchiert im Internet zu euren Produkten und überprüft, ob sich eure </w:t>
      </w:r>
      <w:proofErr w:type="gramStart"/>
      <w:r w:rsidRPr="00755FD2">
        <w:t>Ergebnisse</w:t>
      </w:r>
      <w:proofErr w:type="gramEnd"/>
      <w:r w:rsidRPr="00755FD2">
        <w:t xml:space="preserve"> mit denen der Apps decken oder ob es Unterschiede gibt. Fasst eure Resultate zu einem Kurzvortrag zusammen</w:t>
      </w:r>
      <w:r w:rsidR="00395E18">
        <w:t>, den ihr vor euren</w:t>
      </w:r>
      <w:r w:rsidRPr="00755FD2">
        <w:t xml:space="preserve"> </w:t>
      </w:r>
      <w:r w:rsidR="00395E18" w:rsidRPr="00755FD2">
        <w:t>Mitschülerinnen und Mitschülern</w:t>
      </w:r>
      <w:r w:rsidR="00395E18">
        <w:t xml:space="preserve"> haltet. Nutzt zur Veranschaulichung ein</w:t>
      </w:r>
      <w:r w:rsidRPr="00755FD2">
        <w:t xml:space="preserve"> Poster oder </w:t>
      </w:r>
      <w:r w:rsidR="00395E18">
        <w:t xml:space="preserve">eine </w:t>
      </w:r>
      <w:r w:rsidRPr="00755FD2">
        <w:t>PowerPoint-Präsentation.</w:t>
      </w:r>
    </w:p>
    <w:p w14:paraId="4CE7FE92" w14:textId="1032732E" w:rsidR="00451A0F" w:rsidRPr="00755FD2" w:rsidRDefault="00451A0F" w:rsidP="00C525CF">
      <w:pPr>
        <w:pStyle w:val="Listenabsatz"/>
        <w:numPr>
          <w:ilvl w:val="0"/>
          <w:numId w:val="31"/>
        </w:numPr>
        <w:jc w:val="both"/>
        <w:pPrChange w:id="1" w:author="Schmidberger, Alessa | Wissensfabrik" w:date="2022-10-11T16:51:00Z">
          <w:pPr>
            <w:pStyle w:val="Listenabsatz"/>
            <w:numPr>
              <w:numId w:val="31"/>
            </w:numPr>
            <w:ind w:left="360" w:hanging="360"/>
          </w:pPr>
        </w:pPrChange>
      </w:pPr>
      <w:r w:rsidRPr="00755FD2">
        <w:t xml:space="preserve">Schreibt anhand eurer Beobachtungen und Erfahrungen mit der App eine Bewertung, die ihr dann im </w:t>
      </w:r>
      <w:r w:rsidR="00EF1A3B">
        <w:t xml:space="preserve">World Wide Web </w:t>
      </w:r>
      <w:r w:rsidRPr="00755FD2">
        <w:t>veröffentlichen könnt. Auf der nächsten Seite sind einige Kriterien aufgelistet, an denen ihr euch orientieren könnt.</w:t>
      </w:r>
    </w:p>
    <w:p w14:paraId="7B1E0C0A" w14:textId="77777777" w:rsidR="00755FD2" w:rsidRDefault="00755FD2">
      <w:pPr>
        <w:spacing w:line="259" w:lineRule="auto"/>
      </w:pPr>
      <w:r>
        <w:br w:type="page"/>
      </w:r>
    </w:p>
    <w:p w14:paraId="4AC0D624" w14:textId="77777777" w:rsidR="00451A0F" w:rsidRPr="00755FD2" w:rsidRDefault="00451A0F" w:rsidP="0016116F">
      <w:pPr>
        <w:pStyle w:val="WF-Arbeitsblatt"/>
      </w:pPr>
      <w:r w:rsidRPr="00755FD2">
        <w:lastRenderedPageBreak/>
        <w:t>Bewertungskriterien für Apps</w:t>
      </w:r>
    </w:p>
    <w:p w14:paraId="62E3FC51" w14:textId="77777777" w:rsidR="00451A0F" w:rsidRPr="00755FD2" w:rsidRDefault="00451A0F" w:rsidP="00755FD2">
      <w:pPr>
        <w:pStyle w:val="berschrift1"/>
      </w:pPr>
      <w:r w:rsidRPr="00755FD2">
        <w:t>Bedienung</w:t>
      </w:r>
    </w:p>
    <w:p w14:paraId="5F539613" w14:textId="77777777" w:rsidR="00451A0F" w:rsidRPr="00755FD2" w:rsidRDefault="00451A0F" w:rsidP="00755FD2">
      <w:pPr>
        <w:pStyle w:val="Listenabsatz"/>
        <w:numPr>
          <w:ilvl w:val="0"/>
          <w:numId w:val="32"/>
        </w:numPr>
      </w:pPr>
      <w:r w:rsidRPr="00755FD2">
        <w:t>In welchen Sprachen ist die App erhältlich?</w:t>
      </w:r>
    </w:p>
    <w:p w14:paraId="24B15143" w14:textId="77777777" w:rsidR="00451A0F" w:rsidRPr="00755FD2" w:rsidRDefault="00451A0F" w:rsidP="00755FD2">
      <w:pPr>
        <w:pStyle w:val="Listenabsatz"/>
        <w:numPr>
          <w:ilvl w:val="0"/>
          <w:numId w:val="32"/>
        </w:numPr>
      </w:pPr>
      <w:r w:rsidRPr="00755FD2">
        <w:t>Ist die Bedienung selbsterklärend?</w:t>
      </w:r>
    </w:p>
    <w:p w14:paraId="41874291" w14:textId="77777777" w:rsidR="00451A0F" w:rsidRPr="00755FD2" w:rsidRDefault="00451A0F" w:rsidP="00755FD2">
      <w:pPr>
        <w:pStyle w:val="Listenabsatz"/>
        <w:numPr>
          <w:ilvl w:val="0"/>
          <w:numId w:val="32"/>
        </w:numPr>
      </w:pPr>
      <w:r w:rsidRPr="00755FD2">
        <w:t>Ist das Hauptmenü leicht verständlich?</w:t>
      </w:r>
    </w:p>
    <w:p w14:paraId="7D119C99" w14:textId="77777777" w:rsidR="00451A0F" w:rsidRPr="00755FD2" w:rsidRDefault="00451A0F" w:rsidP="00755FD2">
      <w:pPr>
        <w:pStyle w:val="Listenabsatz"/>
        <w:numPr>
          <w:ilvl w:val="0"/>
          <w:numId w:val="32"/>
        </w:numPr>
      </w:pPr>
      <w:r w:rsidRPr="00755FD2">
        <w:t>Kann man sich ohne größeren Aufwand wieder abmelden?</w:t>
      </w:r>
    </w:p>
    <w:p w14:paraId="27B19750" w14:textId="77777777" w:rsidR="00451A0F" w:rsidRPr="00755FD2" w:rsidRDefault="00451A0F" w:rsidP="00755FD2">
      <w:pPr>
        <w:pStyle w:val="Listenabsatz"/>
        <w:numPr>
          <w:ilvl w:val="0"/>
          <w:numId w:val="32"/>
        </w:numPr>
      </w:pPr>
      <w:r w:rsidRPr="00755FD2">
        <w:t>Gibt es eine Einführung oder Hilfen für die Bedienung?</w:t>
      </w:r>
    </w:p>
    <w:p w14:paraId="6306AA1B" w14:textId="77777777" w:rsidR="00451A0F" w:rsidRPr="00755FD2" w:rsidRDefault="00451A0F" w:rsidP="00755FD2">
      <w:pPr>
        <w:pStyle w:val="Listenabsatz"/>
        <w:numPr>
          <w:ilvl w:val="0"/>
          <w:numId w:val="32"/>
        </w:numPr>
      </w:pPr>
      <w:r w:rsidRPr="00755FD2">
        <w:t>Gibt es Werbeeinblendungen oder Pop-up-Fenster, die sich öffnen?</w:t>
      </w:r>
    </w:p>
    <w:p w14:paraId="11B8CA0B" w14:textId="77777777" w:rsidR="00451A0F" w:rsidRPr="00755FD2" w:rsidRDefault="00451A0F" w:rsidP="00755FD2">
      <w:pPr>
        <w:pStyle w:val="berschrift1"/>
      </w:pPr>
      <w:r w:rsidRPr="00755FD2">
        <w:t>Funktionen</w:t>
      </w:r>
    </w:p>
    <w:p w14:paraId="792BC19D" w14:textId="77777777" w:rsidR="00451A0F" w:rsidRPr="00755FD2" w:rsidRDefault="00451A0F" w:rsidP="00755FD2">
      <w:pPr>
        <w:pStyle w:val="Listenabsatz"/>
        <w:numPr>
          <w:ilvl w:val="0"/>
          <w:numId w:val="32"/>
        </w:numPr>
      </w:pPr>
      <w:r w:rsidRPr="00755FD2">
        <w:t>Was kann man mit der App alles tun?</w:t>
      </w:r>
    </w:p>
    <w:p w14:paraId="1EAF9807" w14:textId="77777777" w:rsidR="00451A0F" w:rsidRPr="00755FD2" w:rsidRDefault="00451A0F" w:rsidP="00755FD2">
      <w:pPr>
        <w:pStyle w:val="Listenabsatz"/>
        <w:numPr>
          <w:ilvl w:val="0"/>
          <w:numId w:val="32"/>
        </w:numPr>
      </w:pPr>
      <w:r w:rsidRPr="00755FD2">
        <w:t>Braucht man Apps zur Ergänzung? Sind Käufe zur Ergänzung klar gekennzeichnet?</w:t>
      </w:r>
    </w:p>
    <w:p w14:paraId="5167FEE9" w14:textId="77777777" w:rsidR="00451A0F" w:rsidRPr="00755FD2" w:rsidRDefault="00451A0F" w:rsidP="00755FD2">
      <w:pPr>
        <w:pStyle w:val="Listenabsatz"/>
        <w:numPr>
          <w:ilvl w:val="0"/>
          <w:numId w:val="32"/>
        </w:numPr>
      </w:pPr>
      <w:r w:rsidRPr="00755FD2">
        <w:t>Muss man für Zusatzfunktionen zahlen?</w:t>
      </w:r>
    </w:p>
    <w:p w14:paraId="1DAB1D98" w14:textId="77777777" w:rsidR="00451A0F" w:rsidRPr="00755FD2" w:rsidRDefault="00451A0F" w:rsidP="00755FD2">
      <w:pPr>
        <w:pStyle w:val="Listenabsatz"/>
        <w:numPr>
          <w:ilvl w:val="0"/>
          <w:numId w:val="32"/>
        </w:numPr>
      </w:pPr>
      <w:r w:rsidRPr="00755FD2">
        <w:t>Läuft die App absturzfrei/fehlerfrei?</w:t>
      </w:r>
    </w:p>
    <w:p w14:paraId="489B07BE" w14:textId="77777777" w:rsidR="00451A0F" w:rsidRPr="00755FD2" w:rsidRDefault="00451A0F" w:rsidP="00755FD2">
      <w:pPr>
        <w:pStyle w:val="berschrift1"/>
      </w:pPr>
      <w:r w:rsidRPr="00755FD2">
        <w:t>Datenschutz</w:t>
      </w:r>
    </w:p>
    <w:p w14:paraId="7E84CE59" w14:textId="77777777" w:rsidR="00451A0F" w:rsidRPr="00755FD2" w:rsidRDefault="00451A0F" w:rsidP="00755FD2">
      <w:pPr>
        <w:pStyle w:val="Listenabsatz"/>
        <w:numPr>
          <w:ilvl w:val="0"/>
          <w:numId w:val="32"/>
        </w:numPr>
      </w:pPr>
      <w:r w:rsidRPr="00755FD2">
        <w:t>Greift die App nur auf die nötigsten Daten zu? Wird erklärt, warum diese Daten benötigt werden?</w:t>
      </w:r>
    </w:p>
    <w:p w14:paraId="47ED33BA" w14:textId="77777777" w:rsidR="00451A0F" w:rsidRPr="00755FD2" w:rsidRDefault="00451A0F" w:rsidP="00755FD2">
      <w:pPr>
        <w:pStyle w:val="Listenabsatz"/>
        <w:numPr>
          <w:ilvl w:val="0"/>
          <w:numId w:val="32"/>
        </w:numPr>
      </w:pPr>
      <w:r w:rsidRPr="00755FD2">
        <w:t>Werden die Daten an Dritte weitergegeben?</w:t>
      </w:r>
    </w:p>
    <w:p w14:paraId="71E64919" w14:textId="77777777" w:rsidR="00451A0F" w:rsidRPr="00755FD2" w:rsidRDefault="00451A0F" w:rsidP="00755FD2">
      <w:pPr>
        <w:pStyle w:val="Listenabsatz"/>
        <w:numPr>
          <w:ilvl w:val="0"/>
          <w:numId w:val="32"/>
        </w:numPr>
      </w:pPr>
      <w:r w:rsidRPr="00755FD2">
        <w:t>Gibt es eine Altersbeschränkung/Altersempfehlung?</w:t>
      </w:r>
    </w:p>
    <w:p w14:paraId="2A8F3ED1" w14:textId="77777777" w:rsidR="00451A0F" w:rsidRPr="00755FD2" w:rsidRDefault="00451A0F" w:rsidP="00755FD2">
      <w:pPr>
        <w:pStyle w:val="Listenabsatz"/>
        <w:numPr>
          <w:ilvl w:val="0"/>
          <w:numId w:val="32"/>
        </w:numPr>
      </w:pPr>
      <w:r w:rsidRPr="00755FD2">
        <w:t>Werden Verbindungen zu sozialen Netzwerken wie Facebook oder Google+ eindeutig angeben und können diese abgeschaltet werden?</w:t>
      </w:r>
    </w:p>
    <w:p w14:paraId="54699FC8" w14:textId="77777777" w:rsidR="00451A0F" w:rsidRPr="00755FD2" w:rsidRDefault="00451A0F" w:rsidP="0016116F">
      <w:pPr>
        <w:pStyle w:val="berschrift1"/>
        <w:spacing w:before="480"/>
      </w:pPr>
      <w:r w:rsidRPr="00755FD2">
        <w:t>Sonstiges</w:t>
      </w:r>
    </w:p>
    <w:p w14:paraId="73239CE9" w14:textId="77777777" w:rsidR="00451A0F" w:rsidRPr="00755FD2" w:rsidRDefault="00451A0F" w:rsidP="00755FD2">
      <w:pPr>
        <w:pStyle w:val="Listenabsatz"/>
        <w:numPr>
          <w:ilvl w:val="0"/>
          <w:numId w:val="32"/>
        </w:numPr>
      </w:pPr>
      <w:r w:rsidRPr="00755FD2">
        <w:t>Macht die Nutzung der App Spaß?</w:t>
      </w:r>
    </w:p>
    <w:p w14:paraId="38478E02" w14:textId="77777777" w:rsidR="00451A0F" w:rsidRPr="00755FD2" w:rsidRDefault="00451A0F" w:rsidP="00755FD2">
      <w:pPr>
        <w:pStyle w:val="Listenabsatz"/>
        <w:numPr>
          <w:ilvl w:val="0"/>
          <w:numId w:val="32"/>
        </w:numPr>
      </w:pPr>
      <w:r w:rsidRPr="00755FD2">
        <w:t>Ist die App im App-Store leicht zu finden?</w:t>
      </w:r>
    </w:p>
    <w:p w14:paraId="2C1FA3D7" w14:textId="77777777" w:rsidR="00451A0F" w:rsidRPr="00755FD2" w:rsidRDefault="00451A0F" w:rsidP="00755FD2">
      <w:pPr>
        <w:pStyle w:val="Listenabsatz"/>
        <w:numPr>
          <w:ilvl w:val="0"/>
          <w:numId w:val="32"/>
        </w:numPr>
      </w:pPr>
      <w:r w:rsidRPr="00755FD2">
        <w:t>Ist sie kostenlos/kostengünstig?</w:t>
      </w:r>
    </w:p>
    <w:p w14:paraId="54DD4306" w14:textId="77777777" w:rsidR="00451A0F" w:rsidRPr="00755FD2" w:rsidRDefault="00451A0F" w:rsidP="00755FD2">
      <w:pPr>
        <w:pStyle w:val="Listenabsatz"/>
        <w:numPr>
          <w:ilvl w:val="0"/>
          <w:numId w:val="32"/>
        </w:numPr>
      </w:pPr>
      <w:r w:rsidRPr="00755FD2">
        <w:t>Sind Titel, Logo und Beschreibung ansprechend?</w:t>
      </w:r>
    </w:p>
    <w:p w14:paraId="476127CD" w14:textId="77777777" w:rsidR="00451A0F" w:rsidRPr="00755FD2" w:rsidRDefault="00451A0F" w:rsidP="00755FD2">
      <w:pPr>
        <w:pStyle w:val="Listenabsatz"/>
        <w:numPr>
          <w:ilvl w:val="0"/>
          <w:numId w:val="32"/>
        </w:numPr>
      </w:pPr>
      <w:r w:rsidRPr="00755FD2">
        <w:t>Hält die App, was sie verspricht?</w:t>
      </w:r>
    </w:p>
    <w:p w14:paraId="7540CF84" w14:textId="77777777" w:rsidR="00451A0F" w:rsidRPr="00755FD2" w:rsidRDefault="00451A0F" w:rsidP="00755FD2">
      <w:pPr>
        <w:pStyle w:val="Listenabsatz"/>
        <w:numPr>
          <w:ilvl w:val="0"/>
          <w:numId w:val="32"/>
        </w:numPr>
      </w:pPr>
      <w:r w:rsidRPr="00755FD2">
        <w:t xml:space="preserve">Gibt es Besonderheiten in der App? </w:t>
      </w:r>
    </w:p>
    <w:p w14:paraId="5265F84F" w14:textId="77777777" w:rsidR="00451A0F" w:rsidRPr="00755FD2" w:rsidRDefault="00451A0F" w:rsidP="00543D27">
      <w:pPr>
        <w:pStyle w:val="Listenabsatz"/>
        <w:numPr>
          <w:ilvl w:val="0"/>
          <w:numId w:val="32"/>
        </w:numPr>
      </w:pPr>
      <w:r w:rsidRPr="00755FD2">
        <w:t>Würden wir die App insgesamt empfehlen?</w:t>
      </w:r>
    </w:p>
    <w:sectPr w:rsidR="00451A0F" w:rsidRPr="00755FD2" w:rsidSect="00C80B11">
      <w:headerReference w:type="default" r:id="rId8"/>
      <w:footerReference w:type="default" r:id="rId9"/>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89272" w14:textId="77777777" w:rsidR="003F1508" w:rsidRDefault="003F1508" w:rsidP="00DD6851">
      <w:r>
        <w:separator/>
      </w:r>
    </w:p>
  </w:endnote>
  <w:endnote w:type="continuationSeparator" w:id="0">
    <w:p w14:paraId="16E98F35" w14:textId="77777777" w:rsidR="003F1508" w:rsidRDefault="003F1508"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C5D7B" w14:textId="7A89A6EB" w:rsidR="000C02EB" w:rsidRPr="0016116F" w:rsidRDefault="00FC6DFD" w:rsidP="00C525CF">
    <w:pPr>
      <w:pStyle w:val="Kopfzeile"/>
      <w:tabs>
        <w:tab w:val="clear" w:pos="4536"/>
        <w:tab w:val="clear" w:pos="9072"/>
        <w:tab w:val="right" w:pos="5954"/>
      </w:tabs>
      <w:ind w:right="-2637"/>
      <w:rPr>
        <w:i/>
        <w:sz w:val="18"/>
      </w:rPr>
      <w:pPrChange w:id="2" w:author="Schmidberger, Alessa | Wissensfabrik" w:date="2022-10-11T16:51:00Z">
        <w:pPr>
          <w:pStyle w:val="Kopfzeile"/>
          <w:tabs>
            <w:tab w:val="clear" w:pos="4536"/>
            <w:tab w:val="clear" w:pos="9072"/>
            <w:tab w:val="right" w:pos="8789"/>
          </w:tabs>
          <w:ind w:right="-2637"/>
        </w:pPr>
      </w:pPrChange>
    </w:pPr>
    <w:r>
      <w:rPr>
        <w:rFonts w:ascii="Times New Roman" w:hAnsi="Times New Roman" w:cs="Times New Roman"/>
        <w:bCs w:val="0"/>
        <w:sz w:val="24"/>
        <w:szCs w:val="24"/>
      </w:rPr>
      <mc:AlternateContent>
        <mc:Choice Requires="wpg">
          <w:drawing>
            <wp:anchor distT="0" distB="0" distL="114300" distR="114300" simplePos="0" relativeHeight="251704320" behindDoc="0" locked="0" layoutInCell="1" allowOverlap="1" wp14:anchorId="717D54C3" wp14:editId="28AB09A8">
              <wp:simplePos x="0" y="0"/>
              <wp:positionH relativeFrom="column">
                <wp:posOffset>6010275</wp:posOffset>
              </wp:positionH>
              <wp:positionV relativeFrom="paragraph">
                <wp:posOffset>-4610100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17D54C3" id="Gruppieren 27" o:spid="_x0000_s1028" style="position:absolute;margin-left:473.25pt;margin-top:-363pt;width:25.9pt;height:322.55pt;z-index:2517043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JrqMzYAwAA3wgAAA4AAAAAAAAA&#10;AAAAAAAAPQIAAGRycy9lMm9Eb2MueG1sUEsBAi0ACgAAAAAAAAAhAPIO7vmRvR0Akb0dABQAAAAA&#10;AAAAAAAAAAAAQQYAAGRycy9tZWRpYS9pbWFnZTEuanBnUEsBAi0AFAAGAAgAAAAhAJi5+uD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" stroked="f">
                <v:textbo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">
                <v:imagedata r:id="rId2" o:title="" chromakey="#fefefe" recolortarget="#494949 [1446]"/>
              </v:shape>
            </v:group>
          </w:pict>
        </mc:Fallback>
      </mc:AlternateContent>
    </w:r>
    <w:r w:rsidR="0016116F" w:rsidRPr="00C140D3">
      <w:rPr>
        <w:sz w:val="8"/>
      </w:rPr>
      <mc:AlternateContent>
        <mc:Choice Requires="wps">
          <w:drawing>
            <wp:anchor distT="0" distB="0" distL="114300" distR="114300" simplePos="0" relativeHeight="251657216" behindDoc="0" locked="0" layoutInCell="1" allowOverlap="1" wp14:anchorId="482D6A82" wp14:editId="3AB00A35">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ABE252E"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16116F" w:rsidRPr="00C140D3">
      <w:rPr>
        <w:sz w:val="6"/>
      </w:rPr>
      <w:t xml:space="preserve"> </w:t>
    </w:r>
    <w:r w:rsidR="0016116F" w:rsidRPr="009F7C25">
      <w:rPr>
        <w:sz w:val="18"/>
      </w:rPr>
      <w:t>B3 –</w:t>
    </w:r>
    <w:r w:rsidR="0016116F">
      <w:rPr>
        <w:sz w:val="18"/>
      </w:rPr>
      <w:t xml:space="preserve"> </w:t>
    </w:r>
    <w:del w:id="3" w:author="Schmidberger, Alessa | Wissensfabrik" w:date="2022-10-11T16:51:00Z">
      <w:r w:rsidR="0016116F" w:rsidRPr="009F7C25" w:rsidDel="00C525CF">
        <w:rPr>
          <w:sz w:val="18"/>
        </w:rPr>
        <w:delText xml:space="preserve"> </w:delText>
      </w:r>
    </w:del>
    <w:r w:rsidR="0016116F" w:rsidRPr="009F7C25">
      <w:rPr>
        <w:sz w:val="18"/>
      </w:rPr>
      <w:t>Codes</w:t>
    </w:r>
    <w:ins w:id="4" w:author="Schmidberger, Alessa | Wissensfabrik" w:date="2022-10-11T16:51:00Z">
      <w:r w:rsidR="00C525CF">
        <w:rPr>
          <w:sz w:val="18"/>
        </w:rPr>
        <w:t xml:space="preserve"> </w:t>
      </w:r>
      <w:r w:rsidR="00C525CF">
        <w:rPr>
          <w:sz w:val="18"/>
        </w:rPr>
        <w:tab/>
        <w:t>zuletzt aktualisiert am 11.10.2022</w:t>
      </w:r>
    </w:ins>
    <w:r w:rsidR="0016116F" w:rsidRPr="00C140D3">
      <w:rPr>
        <w:i/>
        <w:sz w:val="18"/>
      </w:rPr>
      <w:tab/>
    </w:r>
    <w:ins w:id="5" w:author="Schmidberger, Alessa | Wissensfabrik" w:date="2022-10-11T16:51:00Z">
      <w:r w:rsidR="00C525CF">
        <w:rPr>
          <w:i/>
          <w:sz w:val="18"/>
        </w:rPr>
        <w:tab/>
      </w:r>
      <w:r w:rsidR="00C525CF">
        <w:rPr>
          <w:i/>
          <w:sz w:val="18"/>
        </w:rPr>
        <w:tab/>
      </w:r>
    </w:ins>
    <w:r w:rsidR="0016116F" w:rsidRPr="00C140D3">
      <w:rPr>
        <w:sz w:val="18"/>
      </w:rPr>
      <w:t xml:space="preserve">Seite </w:t>
    </w:r>
    <w:r w:rsidR="0016116F" w:rsidRPr="00C140D3">
      <w:rPr>
        <w:bCs w:val="0"/>
        <w:sz w:val="18"/>
      </w:rPr>
      <w:fldChar w:fldCharType="begin"/>
    </w:r>
    <w:r w:rsidR="0016116F" w:rsidRPr="00C140D3">
      <w:rPr>
        <w:sz w:val="18"/>
      </w:rPr>
      <w:instrText>PAGE  \* Arabic  \* MERGEFORMAT</w:instrText>
    </w:r>
    <w:r w:rsidR="0016116F" w:rsidRPr="00C140D3">
      <w:rPr>
        <w:bCs w:val="0"/>
        <w:sz w:val="18"/>
      </w:rPr>
      <w:fldChar w:fldCharType="separate"/>
    </w:r>
    <w:r w:rsidR="009B6A37">
      <w:rPr>
        <w:sz w:val="18"/>
      </w:rPr>
      <w:t>1</w:t>
    </w:r>
    <w:r w:rsidR="0016116F" w:rsidRPr="00C140D3">
      <w:rPr>
        <w:bCs w:val="0"/>
        <w:sz w:val="18"/>
      </w:rPr>
      <w:fldChar w:fldCharType="end"/>
    </w:r>
    <w:r w:rsidR="0016116F" w:rsidRPr="00C140D3">
      <w:rPr>
        <w:sz w:val="18"/>
      </w:rPr>
      <w:t xml:space="preserve"> von </w:t>
    </w:r>
    <w:r w:rsidR="0016116F" w:rsidRPr="00C140D3">
      <w:rPr>
        <w:sz w:val="18"/>
      </w:rPr>
      <w:fldChar w:fldCharType="begin"/>
    </w:r>
    <w:r w:rsidR="0016116F" w:rsidRPr="00C140D3">
      <w:rPr>
        <w:sz w:val="18"/>
      </w:rPr>
      <w:instrText>NUMPAGES  \* Arabic  \* MERGEFORMAT</w:instrText>
    </w:r>
    <w:r w:rsidR="0016116F" w:rsidRPr="00C140D3">
      <w:rPr>
        <w:sz w:val="18"/>
      </w:rPr>
      <w:fldChar w:fldCharType="separate"/>
    </w:r>
    <w:r w:rsidR="009B6A37">
      <w:rPr>
        <w:sz w:val="18"/>
      </w:rPr>
      <w:t>2</w:t>
    </w:r>
    <w:r w:rsidR="0016116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32B82" w14:textId="77777777" w:rsidR="003F1508" w:rsidRDefault="003F1508" w:rsidP="00DD6851">
      <w:r>
        <w:separator/>
      </w:r>
    </w:p>
  </w:footnote>
  <w:footnote w:type="continuationSeparator" w:id="0">
    <w:p w14:paraId="6E56F2E0" w14:textId="77777777" w:rsidR="003F1508" w:rsidRDefault="003F1508"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F307" w14:textId="40CCB08A" w:rsidR="00611CF4" w:rsidRPr="00514D61" w:rsidRDefault="00514D61" w:rsidP="00514D61">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2336" behindDoc="1" locked="0" layoutInCell="1" allowOverlap="1" wp14:anchorId="3026B047" wp14:editId="4C70DB47">
              <wp:simplePos x="0" y="0"/>
              <wp:positionH relativeFrom="column">
                <wp:posOffset>2548890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FB317" w14:textId="1F9CB3A4" w:rsidR="00514D61" w:rsidRDefault="00914E70" w:rsidP="00514D61">
                          <w:pPr>
                            <w:jc w:val="center"/>
                          </w:pPr>
                          <w:r>
                            <w:rPr>
                              <w:b/>
                              <w:color w:val="FFFFFF" w:themeColor="background1"/>
                              <w:sz w:val="32"/>
                            </w:rPr>
                            <w:t xml:space="preserve">Arbeitsmaterial </w:t>
                          </w:r>
                          <w:r w:rsidR="00514D61" w:rsidRPr="001D2B9B">
                            <w:rPr>
                              <w:b/>
                              <w:color w:val="FFFFFF" w:themeColor="background1"/>
                              <w:sz w:val="32"/>
                            </w:rPr>
                            <w:t>B</w:t>
                          </w:r>
                          <w:r w:rsidR="00514D61">
                            <w:rPr>
                              <w:b/>
                              <w:color w:val="FFFFFF" w:themeColor="background1"/>
                              <w:sz w:val="32"/>
                            </w:rPr>
                            <w:t>3</w:t>
                          </w:r>
                          <w:r w:rsidR="00514D61" w:rsidRPr="001D2B9B">
                            <w:rPr>
                              <w:b/>
                              <w:color w:val="FFFFFF" w:themeColor="background1"/>
                              <w:sz w:val="32"/>
                            </w:rPr>
                            <w:t>.</w:t>
                          </w:r>
                          <w:r w:rsidR="00514D61">
                            <w:rPr>
                              <w:b/>
                              <w:color w:val="FFFFFF" w:themeColor="background1"/>
                              <w:sz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B047" id="Rechteck 12" o:spid="_x0000_s1026" style="position:absolute;margin-left:200.7pt;margin-top:.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07EFB317" w14:textId="1F9CB3A4" w:rsidR="00514D61" w:rsidRDefault="00914E70" w:rsidP="00514D61">
                    <w:pPr>
                      <w:jc w:val="center"/>
                    </w:pPr>
                    <w:r>
                      <w:rPr>
                        <w:b/>
                        <w:color w:val="FFFFFF" w:themeColor="background1"/>
                        <w:sz w:val="32"/>
                      </w:rPr>
                      <w:t xml:space="preserve">Arbeitsmaterial </w:t>
                    </w:r>
                    <w:r w:rsidR="00514D61" w:rsidRPr="001D2B9B">
                      <w:rPr>
                        <w:b/>
                        <w:color w:val="FFFFFF" w:themeColor="background1"/>
                        <w:sz w:val="32"/>
                      </w:rPr>
                      <w:t>B</w:t>
                    </w:r>
                    <w:r w:rsidR="00514D61">
                      <w:rPr>
                        <w:b/>
                        <w:color w:val="FFFFFF" w:themeColor="background1"/>
                        <w:sz w:val="32"/>
                      </w:rPr>
                      <w:t>3</w:t>
                    </w:r>
                    <w:r w:rsidR="00514D61" w:rsidRPr="001D2B9B">
                      <w:rPr>
                        <w:b/>
                        <w:color w:val="FFFFFF" w:themeColor="background1"/>
                        <w:sz w:val="32"/>
                      </w:rPr>
                      <w:t>.</w:t>
                    </w:r>
                    <w:r w:rsidR="00514D61">
                      <w:rPr>
                        <w:b/>
                        <w:color w:val="FFFFFF" w:themeColor="background1"/>
                        <w:sz w:val="32"/>
                      </w:rPr>
                      <w:t>3</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1BD10571" wp14:editId="3CCA87E8">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D1057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001A79"/>
    <w:multiLevelType w:val="hybridMultilevel"/>
    <w:tmpl w:val="DC5C309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690E25"/>
    <w:multiLevelType w:val="hybridMultilevel"/>
    <w:tmpl w:val="BE7AD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16622377">
    <w:abstractNumId w:val="23"/>
  </w:num>
  <w:num w:numId="2" w16cid:durableId="1775907139">
    <w:abstractNumId w:val="4"/>
  </w:num>
  <w:num w:numId="3" w16cid:durableId="61412861">
    <w:abstractNumId w:val="4"/>
  </w:num>
  <w:num w:numId="4" w16cid:durableId="2144737503">
    <w:abstractNumId w:val="4"/>
  </w:num>
  <w:num w:numId="5" w16cid:durableId="2076273888">
    <w:abstractNumId w:val="4"/>
  </w:num>
  <w:num w:numId="6" w16cid:durableId="1104225213">
    <w:abstractNumId w:val="4"/>
  </w:num>
  <w:num w:numId="7" w16cid:durableId="113182674">
    <w:abstractNumId w:val="4"/>
  </w:num>
  <w:num w:numId="8" w16cid:durableId="1318725246">
    <w:abstractNumId w:val="4"/>
  </w:num>
  <w:num w:numId="9" w16cid:durableId="1567957475">
    <w:abstractNumId w:val="4"/>
  </w:num>
  <w:num w:numId="10" w16cid:durableId="1686789413">
    <w:abstractNumId w:val="4"/>
  </w:num>
  <w:num w:numId="11" w16cid:durableId="76951578">
    <w:abstractNumId w:val="4"/>
  </w:num>
  <w:num w:numId="12" w16cid:durableId="25718800">
    <w:abstractNumId w:val="5"/>
  </w:num>
  <w:num w:numId="13" w16cid:durableId="483939204">
    <w:abstractNumId w:val="3"/>
  </w:num>
  <w:num w:numId="14" w16cid:durableId="918517000">
    <w:abstractNumId w:val="14"/>
  </w:num>
  <w:num w:numId="15" w16cid:durableId="1918858163">
    <w:abstractNumId w:val="18"/>
  </w:num>
  <w:num w:numId="16" w16cid:durableId="520051467">
    <w:abstractNumId w:val="12"/>
  </w:num>
  <w:num w:numId="17" w16cid:durableId="224876465">
    <w:abstractNumId w:val="20"/>
  </w:num>
  <w:num w:numId="18" w16cid:durableId="1983270670">
    <w:abstractNumId w:val="8"/>
  </w:num>
  <w:num w:numId="19" w16cid:durableId="1501775563">
    <w:abstractNumId w:val="2"/>
  </w:num>
  <w:num w:numId="20" w16cid:durableId="1965502342">
    <w:abstractNumId w:val="9"/>
  </w:num>
  <w:num w:numId="21" w16cid:durableId="1088497777">
    <w:abstractNumId w:val="22"/>
  </w:num>
  <w:num w:numId="22" w16cid:durableId="543909922">
    <w:abstractNumId w:val="17"/>
  </w:num>
  <w:num w:numId="23" w16cid:durableId="585460282">
    <w:abstractNumId w:val="16"/>
  </w:num>
  <w:num w:numId="24" w16cid:durableId="1274165939">
    <w:abstractNumId w:val="0"/>
  </w:num>
  <w:num w:numId="25" w16cid:durableId="987706513">
    <w:abstractNumId w:val="19"/>
  </w:num>
  <w:num w:numId="26" w16cid:durableId="1573811680">
    <w:abstractNumId w:val="21"/>
  </w:num>
  <w:num w:numId="27" w16cid:durableId="652024085">
    <w:abstractNumId w:val="1"/>
  </w:num>
  <w:num w:numId="28" w16cid:durableId="1586692223">
    <w:abstractNumId w:val="10"/>
  </w:num>
  <w:num w:numId="29" w16cid:durableId="683478334">
    <w:abstractNumId w:val="7"/>
  </w:num>
  <w:num w:numId="30" w16cid:durableId="181551587">
    <w:abstractNumId w:val="15"/>
  </w:num>
  <w:num w:numId="31" w16cid:durableId="1673339983">
    <w:abstractNumId w:val="6"/>
  </w:num>
  <w:num w:numId="32" w16cid:durableId="603725977">
    <w:abstractNumId w:val="11"/>
  </w:num>
  <w:num w:numId="33" w16cid:durableId="837307938">
    <w:abstractNumId w:val="4"/>
  </w:num>
  <w:num w:numId="34" w16cid:durableId="1397779585">
    <w:abstractNumId w:val="4"/>
  </w:num>
  <w:num w:numId="35" w16cid:durableId="45436746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8"/>
  <w:autoHyphenation/>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11BF"/>
    <w:rsid w:val="00012484"/>
    <w:rsid w:val="00043DA4"/>
    <w:rsid w:val="00047122"/>
    <w:rsid w:val="000644BD"/>
    <w:rsid w:val="00085522"/>
    <w:rsid w:val="00095381"/>
    <w:rsid w:val="000976FB"/>
    <w:rsid w:val="000B6F96"/>
    <w:rsid w:val="000C02EB"/>
    <w:rsid w:val="000C295A"/>
    <w:rsid w:val="00152FC3"/>
    <w:rsid w:val="0016116F"/>
    <w:rsid w:val="00283070"/>
    <w:rsid w:val="00311F98"/>
    <w:rsid w:val="00342B12"/>
    <w:rsid w:val="00394DFA"/>
    <w:rsid w:val="00395E18"/>
    <w:rsid w:val="003F1508"/>
    <w:rsid w:val="00451A0F"/>
    <w:rsid w:val="00454810"/>
    <w:rsid w:val="004670A5"/>
    <w:rsid w:val="004F0644"/>
    <w:rsid w:val="00514D61"/>
    <w:rsid w:val="0051659F"/>
    <w:rsid w:val="005233CD"/>
    <w:rsid w:val="00583261"/>
    <w:rsid w:val="005C0A9C"/>
    <w:rsid w:val="00611CF4"/>
    <w:rsid w:val="00697B7B"/>
    <w:rsid w:val="006B1729"/>
    <w:rsid w:val="007342D2"/>
    <w:rsid w:val="00755FD2"/>
    <w:rsid w:val="007C0631"/>
    <w:rsid w:val="008306C3"/>
    <w:rsid w:val="00864BD5"/>
    <w:rsid w:val="008717D7"/>
    <w:rsid w:val="008D4E72"/>
    <w:rsid w:val="00902B67"/>
    <w:rsid w:val="00914E70"/>
    <w:rsid w:val="00915358"/>
    <w:rsid w:val="00921C70"/>
    <w:rsid w:val="009929BE"/>
    <w:rsid w:val="009A0C4B"/>
    <w:rsid w:val="009B3BAC"/>
    <w:rsid w:val="009B6A37"/>
    <w:rsid w:val="009C21DE"/>
    <w:rsid w:val="009E6885"/>
    <w:rsid w:val="00A005EC"/>
    <w:rsid w:val="00A24E85"/>
    <w:rsid w:val="00A47359"/>
    <w:rsid w:val="00A55669"/>
    <w:rsid w:val="00A562B0"/>
    <w:rsid w:val="00AA2DA3"/>
    <w:rsid w:val="00AF1502"/>
    <w:rsid w:val="00AF6BE6"/>
    <w:rsid w:val="00B16FE0"/>
    <w:rsid w:val="00B32281"/>
    <w:rsid w:val="00B9342B"/>
    <w:rsid w:val="00BB53E3"/>
    <w:rsid w:val="00BF00E1"/>
    <w:rsid w:val="00C108ED"/>
    <w:rsid w:val="00C164C9"/>
    <w:rsid w:val="00C525CF"/>
    <w:rsid w:val="00C80B11"/>
    <w:rsid w:val="00CA0A3A"/>
    <w:rsid w:val="00CA60E2"/>
    <w:rsid w:val="00CE4376"/>
    <w:rsid w:val="00CE6B45"/>
    <w:rsid w:val="00D650AC"/>
    <w:rsid w:val="00D802F7"/>
    <w:rsid w:val="00DA719D"/>
    <w:rsid w:val="00DC15A5"/>
    <w:rsid w:val="00DD6851"/>
    <w:rsid w:val="00E24D25"/>
    <w:rsid w:val="00E46849"/>
    <w:rsid w:val="00E722EA"/>
    <w:rsid w:val="00EA42E3"/>
    <w:rsid w:val="00EC2D49"/>
    <w:rsid w:val="00EF1A3B"/>
    <w:rsid w:val="00F24DEC"/>
    <w:rsid w:val="00F762B7"/>
    <w:rsid w:val="00F90343"/>
    <w:rsid w:val="00FC6DF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AA75C93"/>
  <w15:docId w15:val="{66CCAE49-7134-4583-8EC8-56F51F73F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A719D"/>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6116F"/>
    <w:pPr>
      <w:keepNext/>
      <w:keepLines/>
      <w:spacing w:before="60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A719D"/>
    <w:pPr>
      <w:keepNext/>
      <w:keepLines/>
      <w:numPr>
        <w:ilvl w:val="1"/>
        <w:numId w:val="3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A719D"/>
    <w:pPr>
      <w:keepNext/>
      <w:keepLines/>
      <w:numPr>
        <w:ilvl w:val="2"/>
        <w:numId w:val="3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1611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A719D"/>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755FD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A719D"/>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A719D"/>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755FD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ellemithellemGitternetz1">
    <w:name w:val="Tabelle mit hellem Gitternetz1"/>
    <w:basedOn w:val="NormaleTabelle"/>
    <w:uiPriority w:val="40"/>
    <w:rsid w:val="00755F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enabsatzZchn">
    <w:name w:val="Listenabsatz Zchn"/>
    <w:aliases w:val="WF-Listenabsatz Zchn"/>
    <w:basedOn w:val="Absatz-Standardschriftart"/>
    <w:link w:val="Listenabsatz"/>
    <w:uiPriority w:val="34"/>
    <w:rsid w:val="00DA719D"/>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A719D"/>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A719D"/>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A719D"/>
    <w:pPr>
      <w:numPr>
        <w:numId w:val="35"/>
      </w:numPr>
      <w:spacing w:line="276" w:lineRule="auto"/>
    </w:pPr>
  </w:style>
  <w:style w:type="character" w:customStyle="1" w:styleId="WF-Listenabsatz-1-facherZeilenabstandZchn">
    <w:name w:val="WF-Listenabsatz - 1-facher Zeilenabstand Zchn"/>
    <w:basedOn w:val="ListenabsatzZchn"/>
    <w:link w:val="WF-Listenabsatz-1-facherZeilenabstand"/>
    <w:rsid w:val="00DA719D"/>
    <w:rPr>
      <w:rFonts w:ascii="Helvetica 45" w:eastAsiaTheme="minorHAnsi" w:hAnsi="Helvetica 45"/>
      <w:bCs/>
      <w:noProof/>
      <w:sz w:val="21"/>
      <w:lang w:eastAsia="de-DE"/>
    </w:rPr>
  </w:style>
  <w:style w:type="paragraph" w:customStyle="1" w:styleId="WF-Arbeitsblatt">
    <w:name w:val="WF-Arbeitsblatt"/>
    <w:basedOn w:val="Standard"/>
    <w:qFormat/>
    <w:rsid w:val="00915358"/>
    <w:rPr>
      <w:rFonts w:ascii="Helvetica 65" w:hAnsi="Helvetica 65"/>
      <w:sz w:val="44"/>
      <w:szCs w:val="44"/>
    </w:rPr>
  </w:style>
  <w:style w:type="paragraph" w:customStyle="1" w:styleId="WF-Beschriftung">
    <w:name w:val="WF-Beschriftung"/>
    <w:basedOn w:val="Beschriftung"/>
    <w:qFormat/>
    <w:rsid w:val="00915358"/>
    <w:rPr>
      <w:rFonts w:ascii="Helvetica 55" w:hAnsi="Helvetica 55"/>
      <w:lang w:val="en-US"/>
    </w:rPr>
  </w:style>
  <w:style w:type="character" w:styleId="Kommentarzeichen">
    <w:name w:val="annotation reference"/>
    <w:basedOn w:val="Absatz-Standardschriftart"/>
    <w:uiPriority w:val="99"/>
    <w:semiHidden/>
    <w:unhideWhenUsed/>
    <w:rsid w:val="00395E18"/>
    <w:rPr>
      <w:sz w:val="18"/>
      <w:szCs w:val="18"/>
    </w:rPr>
  </w:style>
  <w:style w:type="paragraph" w:styleId="Kommentartext">
    <w:name w:val="annotation text"/>
    <w:basedOn w:val="Standard"/>
    <w:link w:val="KommentartextZchn"/>
    <w:uiPriority w:val="99"/>
    <w:semiHidden/>
    <w:unhideWhenUsed/>
    <w:rsid w:val="00395E1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395E18"/>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395E18"/>
    <w:rPr>
      <w:b/>
      <w:sz w:val="20"/>
      <w:szCs w:val="20"/>
    </w:rPr>
  </w:style>
  <w:style w:type="character" w:customStyle="1" w:styleId="KommentarthemaZchn">
    <w:name w:val="Kommentarthema Zchn"/>
    <w:basedOn w:val="KommentartextZchn"/>
    <w:link w:val="Kommentarthema"/>
    <w:uiPriority w:val="99"/>
    <w:semiHidden/>
    <w:rsid w:val="00395E18"/>
    <w:rPr>
      <w:rFonts w:ascii="Helvetica 45" w:hAnsi="Helvetica 45"/>
      <w:b/>
      <w:bCs/>
      <w:noProof/>
      <w:sz w:val="20"/>
      <w:szCs w:val="20"/>
      <w:lang w:eastAsia="de-DE"/>
    </w:rPr>
  </w:style>
  <w:style w:type="paragraph" w:styleId="berarbeitung">
    <w:name w:val="Revision"/>
    <w:hidden/>
    <w:uiPriority w:val="99"/>
    <w:semiHidden/>
    <w:rsid w:val="00C525C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people" Target="people.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80C9B-F79D-42DA-B3AD-C1FC30D10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285</Words>
  <Characters>1802</Characters>
  <Application>Microsoft Office Word</Application>
  <DocSecurity>0</DocSecurity>
  <Lines>15</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10</cp:revision>
  <cp:lastPrinted>2016-11-24T10:39:00Z</cp:lastPrinted>
  <dcterms:created xsi:type="dcterms:W3CDTF">2016-01-12T10:10:00Z</dcterms:created>
  <dcterms:modified xsi:type="dcterms:W3CDTF">2022-10-11T14:52:00Z</dcterms:modified>
</cp:coreProperties>
</file>