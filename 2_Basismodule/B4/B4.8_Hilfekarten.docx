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557"/>
        <w:gridCol w:w="4253"/>
      </w:tblGrid>
      <w:tr w:rsidR="00144503" w:rsidRPr="008B1A84" w14:paraId="354FAB41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8FE2B5A" w14:textId="3239FC3E" w:rsidR="00144503" w:rsidRPr="008B1A84" w:rsidRDefault="004635F4" w:rsidP="00144503">
            <w:pPr>
              <w:pStyle w:val="WF-Arbeitsblatt"/>
              <w:jc w:val="center"/>
            </w:pPr>
            <w:r>
              <w:t>1 a)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9D1EBCB" w14:textId="010A43C4" w:rsidR="00144503" w:rsidRPr="008B1A84" w:rsidRDefault="004635F4" w:rsidP="00C72B59">
            <w:pPr>
              <w:pStyle w:val="WF-Arbeitsblatt"/>
            </w:pPr>
            <w:r>
              <w:t>Formen</w:t>
            </w:r>
            <w:r w:rsidR="00682E89">
              <w:t>: Kugel</w:t>
            </w:r>
          </w:p>
        </w:tc>
      </w:tr>
      <w:tr w:rsidR="00993124" w14:paraId="6E7A8493" w14:textId="77777777" w:rsidTr="00993124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CEE5331" w14:textId="77777777" w:rsidR="002946EF" w:rsidRDefault="002946EF" w:rsidP="00993124">
            <w:pPr>
              <w:pStyle w:val="berschrift1"/>
              <w:spacing w:before="0"/>
              <w:jc w:val="center"/>
              <w:outlineLvl w:val="0"/>
            </w:pPr>
          </w:p>
          <w:p w14:paraId="71FA842A" w14:textId="77777777" w:rsidR="00993124" w:rsidRDefault="00993124" w:rsidP="00993124">
            <w:pPr>
              <w:pStyle w:val="berschrift1"/>
              <w:spacing w:before="0"/>
              <w:jc w:val="center"/>
              <w:outlineLvl w:val="0"/>
            </w:pPr>
            <w:r>
              <w:t>So soll es aussehen</w:t>
            </w:r>
            <w:r w:rsidR="007D3C8B">
              <w:t>:</w:t>
            </w:r>
          </w:p>
          <w:p w14:paraId="4C69B4A7" w14:textId="66A20DDB" w:rsidR="002946EF" w:rsidRPr="002946EF" w:rsidRDefault="002946EF" w:rsidP="002946EF"/>
        </w:tc>
        <w:tc>
          <w:tcPr>
            <w:tcW w:w="5557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C23CF7D" w14:textId="77777777" w:rsidR="002946EF" w:rsidRDefault="002946EF" w:rsidP="00993124">
            <w:pPr>
              <w:pStyle w:val="berschrift1"/>
              <w:spacing w:before="0"/>
              <w:jc w:val="center"/>
              <w:outlineLvl w:val="0"/>
            </w:pPr>
          </w:p>
          <w:p w14:paraId="5D88DD63" w14:textId="77777777" w:rsidR="00993124" w:rsidRDefault="00993124" w:rsidP="00993124">
            <w:pPr>
              <w:pStyle w:val="berschrift1"/>
              <w:spacing w:before="0"/>
              <w:jc w:val="center"/>
              <w:outlineLvl w:val="0"/>
            </w:pPr>
            <w:r>
              <w:t>Folgenden Block benötigt ihr dafür</w:t>
            </w:r>
            <w:r w:rsidR="007D3C8B">
              <w:t>:</w:t>
            </w:r>
          </w:p>
          <w:p w14:paraId="118B6343" w14:textId="43B04D0E" w:rsidR="002946EF" w:rsidRPr="002946EF" w:rsidRDefault="002946EF" w:rsidP="002946EF"/>
        </w:tc>
        <w:tc>
          <w:tcPr>
            <w:tcW w:w="4253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FDD22B7" w14:textId="77777777" w:rsidR="002946EF" w:rsidRDefault="002946EF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74E6A0A2" w14:textId="34DBD091" w:rsidR="00993124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ihn</w:t>
            </w:r>
            <w:r w:rsidR="007D3C8B">
              <w:rPr>
                <w:sz w:val="28"/>
                <w:szCs w:val="28"/>
              </w:rPr>
              <w:t>:</w:t>
            </w:r>
          </w:p>
          <w:p w14:paraId="0E4454EB" w14:textId="1189B0BB" w:rsidR="002946EF" w:rsidRPr="00C47BD3" w:rsidRDefault="002946EF" w:rsidP="002946EF">
            <w:pPr>
              <w:spacing w:line="240" w:lineRule="auto"/>
            </w:pPr>
          </w:p>
        </w:tc>
      </w:tr>
      <w:tr w:rsidR="00993124" w14:paraId="70B824A8" w14:textId="77777777" w:rsidTr="00993124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6D3CE6FF" w14:textId="48409790" w:rsidR="00993124" w:rsidRDefault="00993124" w:rsidP="00993124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71033C1D" wp14:editId="157F5656">
                  <wp:extent cx="2823845" cy="2916555"/>
                  <wp:effectExtent l="0" t="0" r="0" b="444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a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B7FD141" w14:textId="4A54532C" w:rsidR="00993124" w:rsidRPr="00C47BD3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200796A7" wp14:editId="5E2B4C13">
                  <wp:extent cx="2468038" cy="930165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a_Block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804" cy="95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6B8F5BD" w14:textId="44CCDFE5" w:rsidR="00993124" w:rsidRPr="00C47BD3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02B63F7E" wp14:editId="2B48A051">
                  <wp:extent cx="2559600" cy="4010896"/>
                  <wp:effectExtent l="0" t="0" r="6350" b="254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a_finden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00" cy="4010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AA9CF" w14:textId="77777777" w:rsidR="00F00997" w:rsidRDefault="00F00997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F00997" w:rsidRPr="008B1A84" w14:paraId="40CB4ED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F0F8A62" w14:textId="10EFD49E" w:rsidR="00F00997" w:rsidRPr="008B1A84" w:rsidRDefault="00F00997" w:rsidP="00396C01">
            <w:pPr>
              <w:pStyle w:val="WF-Arbeitsblatt"/>
              <w:jc w:val="center"/>
            </w:pPr>
            <w:r>
              <w:lastRenderedPageBreak/>
              <w:t>1 b)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23CC7D7" w14:textId="3AA5BC5E" w:rsidR="00F00997" w:rsidRPr="008B1A84" w:rsidRDefault="00F00997" w:rsidP="00396C01">
            <w:pPr>
              <w:pStyle w:val="WF-Arbeitsblatt"/>
            </w:pPr>
            <w:r>
              <w:t>Formen</w:t>
            </w:r>
            <w:r w:rsidR="00682E89">
              <w:t>: Kugel und Würfel</w:t>
            </w:r>
          </w:p>
        </w:tc>
      </w:tr>
      <w:tr w:rsidR="002946EF" w14:paraId="79B0B5D7" w14:textId="77777777" w:rsidTr="00DA0A18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A4610C0" w14:textId="77777777" w:rsidR="002946EF" w:rsidRDefault="002946EF" w:rsidP="00396C01">
            <w:pPr>
              <w:pStyle w:val="berschrift1"/>
              <w:spacing w:before="0"/>
              <w:jc w:val="center"/>
              <w:outlineLvl w:val="0"/>
            </w:pPr>
          </w:p>
          <w:p w14:paraId="12D6D836" w14:textId="77777777" w:rsidR="002946EF" w:rsidRDefault="002946EF" w:rsidP="00396C01">
            <w:pPr>
              <w:pStyle w:val="berschrift1"/>
              <w:spacing w:before="0"/>
              <w:jc w:val="center"/>
              <w:outlineLvl w:val="0"/>
            </w:pPr>
            <w:r>
              <w:t>So soll es aussehen:</w:t>
            </w:r>
          </w:p>
          <w:p w14:paraId="529D19E6" w14:textId="2CFD774F" w:rsidR="002946EF" w:rsidRPr="002946EF" w:rsidRDefault="002946EF" w:rsidP="002946EF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777A670" w14:textId="77777777" w:rsidR="002946EF" w:rsidRDefault="002946EF" w:rsidP="002946EF">
            <w:pPr>
              <w:pStyle w:val="berschrift1"/>
              <w:spacing w:before="0"/>
              <w:jc w:val="center"/>
              <w:outlineLvl w:val="0"/>
            </w:pPr>
          </w:p>
          <w:p w14:paraId="72B61329" w14:textId="0CA44E63" w:rsidR="002946EF" w:rsidRDefault="002946EF" w:rsidP="002946EF">
            <w:pPr>
              <w:pStyle w:val="berschrift1"/>
              <w:spacing w:before="0"/>
              <w:jc w:val="center"/>
              <w:outlineLvl w:val="0"/>
            </w:pPr>
            <w:r>
              <w:t>Folgende Bl</w:t>
            </w:r>
            <w:r w:rsidR="00947679">
              <w:t>ö</w:t>
            </w:r>
            <w:r>
              <w:t>ck</w:t>
            </w:r>
            <w:r w:rsidR="00947679">
              <w:t>e</w:t>
            </w:r>
            <w:r>
              <w:t xml:space="preserve"> benötigt ihr dafür:</w:t>
            </w:r>
          </w:p>
          <w:p w14:paraId="254596A3" w14:textId="6438D0FB" w:rsidR="002946EF" w:rsidRPr="002946EF" w:rsidRDefault="002946EF" w:rsidP="002946EF"/>
        </w:tc>
      </w:tr>
      <w:tr w:rsidR="002946EF" w14:paraId="3E69731D" w14:textId="77777777" w:rsidTr="007743FC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B3CF604" w14:textId="4EE486B2" w:rsidR="002946EF" w:rsidRDefault="002946EF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30102D76" wp14:editId="5C42DE33">
                  <wp:extent cx="2823845" cy="2804160"/>
                  <wp:effectExtent l="0" t="0" r="0" b="254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b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1FE2D0" w14:textId="77777777" w:rsidR="002946EF" w:rsidRDefault="002946EF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70E21AFF" wp14:editId="57C20160">
                  <wp:extent cx="3708400" cy="1751275"/>
                  <wp:effectExtent l="0" t="0" r="0" b="1905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b_blöck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94" cy="17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5AEF8" w14:textId="4886E5DF" w:rsidR="00947679" w:rsidRDefault="00947679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0" w:author="Schmidberger, Alessa | Wissensfabrik" w:date="2022-10-12T09:08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 w:rsidRPr="00947679">
              <w:rPr>
                <w:sz w:val="28"/>
                <w:szCs w:val="28"/>
              </w:rPr>
              <w:t>Wir Menschen bewegen uns im Raum normalerweise entlang der x-</w:t>
            </w:r>
            <w:r w:rsidR="009E7DA0">
              <w:rPr>
                <w:sz w:val="28"/>
                <w:szCs w:val="28"/>
              </w:rPr>
              <w:t> </w:t>
            </w:r>
            <w:r w:rsidRPr="00947679">
              <w:rPr>
                <w:sz w:val="28"/>
                <w:szCs w:val="28"/>
              </w:rPr>
              <w:t>und y-Achse.</w:t>
            </w:r>
          </w:p>
          <w:p w14:paraId="34A2840B" w14:textId="77777777" w:rsidR="00947679" w:rsidRDefault="00947679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1" w:author="Schmidberger, Alessa | Wissensfabrik" w:date="2022-10-12T09:08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 w:rsidRPr="00947679">
              <w:rPr>
                <w:sz w:val="28"/>
                <w:szCs w:val="28"/>
              </w:rPr>
              <w:t>Die z-Achse ist dann die, die nach oben bzw. unten zeigt.</w:t>
            </w:r>
          </w:p>
          <w:p w14:paraId="03FF8964" w14:textId="77777777" w:rsidR="00947679" w:rsidRDefault="00947679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2" w:author="Schmidberger, Alessa | Wissensfabrik" w:date="2022-10-12T09:08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>
              <w:rPr>
                <w:sz w:val="28"/>
                <w:szCs w:val="28"/>
              </w:rPr>
              <w:t>Die Höhe einer Kiste wird also üblicherweise über den z-Parameter definiert.</w:t>
            </w:r>
          </w:p>
          <w:p w14:paraId="459D4B95" w14:textId="669C5F61" w:rsidR="00947679" w:rsidRPr="00947679" w:rsidRDefault="00947679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3" w:author="Schmidberger, Alessa | Wissensfabrik" w:date="2022-10-12T09:08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>
              <w:rPr>
                <w:sz w:val="28"/>
                <w:szCs w:val="28"/>
              </w:rPr>
              <w:t>Setzt man den Würfel auf „zentriert“, so wird sein Mittelpunkt (genaugenommen sein geometrischer Schwerpunkt) in den Koordinatenursprung gelegt.</w:t>
            </w:r>
          </w:p>
        </w:tc>
      </w:tr>
    </w:tbl>
    <w:p w14:paraId="72D1599C" w14:textId="534B2287" w:rsidR="00682E89" w:rsidRDefault="00682E89" w:rsidP="00090FED">
      <w:pPr>
        <w:spacing w:after="0"/>
        <w:rPr>
          <w:sz w:val="24"/>
          <w:szCs w:val="24"/>
        </w:rPr>
      </w:pPr>
    </w:p>
    <w:p w14:paraId="047879E7" w14:textId="77777777" w:rsidR="00682E89" w:rsidRDefault="00682E89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5132"/>
        <w:gridCol w:w="8080"/>
      </w:tblGrid>
      <w:tr w:rsidR="00EB0CE3" w:rsidRPr="008B1A84" w14:paraId="00AFE2DA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67D90D9" w14:textId="50BAAC6C" w:rsidR="00EB0CE3" w:rsidRPr="008B1A84" w:rsidRDefault="00EB0CE3" w:rsidP="00396C01">
            <w:pPr>
              <w:pStyle w:val="WF-Arbeitsblatt"/>
              <w:jc w:val="center"/>
            </w:pPr>
            <w:r>
              <w:lastRenderedPageBreak/>
              <w:t>1 c)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A2AA2AE" w14:textId="51961FE5" w:rsidR="00EB0CE3" w:rsidRPr="008B1A84" w:rsidRDefault="00EB0CE3" w:rsidP="00396C01">
            <w:pPr>
              <w:pStyle w:val="WF-Arbeitsblatt"/>
            </w:pPr>
            <w:r>
              <w:t>Formen: Zylinder</w:t>
            </w:r>
          </w:p>
        </w:tc>
      </w:tr>
      <w:tr w:rsidR="00EB0CE3" w14:paraId="06C1ADEC" w14:textId="77777777" w:rsidTr="00EB0CE3">
        <w:trPr>
          <w:trHeight w:val="32"/>
        </w:trPr>
        <w:tc>
          <w:tcPr>
            <w:tcW w:w="640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69E7F69" w14:textId="77777777" w:rsidR="00EB0CE3" w:rsidRDefault="00EB0CE3" w:rsidP="00396C01">
            <w:pPr>
              <w:pStyle w:val="berschrift1"/>
              <w:spacing w:before="0"/>
              <w:jc w:val="center"/>
              <w:outlineLvl w:val="0"/>
            </w:pPr>
          </w:p>
          <w:p w14:paraId="398AE485" w14:textId="5D7D638F" w:rsidR="00EB0CE3" w:rsidRDefault="00EB0CE3" w:rsidP="008C0718">
            <w:pPr>
              <w:pStyle w:val="berschrift1"/>
              <w:spacing w:before="0"/>
              <w:outlineLvl w:val="0"/>
            </w:pPr>
            <w:r>
              <w:t>Das passiert:</w:t>
            </w:r>
          </w:p>
          <w:p w14:paraId="206D8D9F" w14:textId="77777777" w:rsidR="00EB0CE3" w:rsidRPr="002946EF" w:rsidRDefault="00EB0CE3" w:rsidP="00396C01"/>
        </w:tc>
        <w:tc>
          <w:tcPr>
            <w:tcW w:w="808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5DED54B" w14:textId="77777777" w:rsidR="00EB0CE3" w:rsidRDefault="00EB0CE3" w:rsidP="00396C01">
            <w:pPr>
              <w:pStyle w:val="berschrift1"/>
              <w:spacing w:before="0"/>
              <w:jc w:val="center"/>
              <w:outlineLvl w:val="0"/>
            </w:pPr>
          </w:p>
          <w:p w14:paraId="70A9717D" w14:textId="57233438" w:rsidR="00EB0CE3" w:rsidRDefault="00EB0CE3" w:rsidP="008C0718">
            <w:pPr>
              <w:pStyle w:val="berschrift1"/>
              <w:spacing w:before="0"/>
              <w:outlineLvl w:val="0"/>
            </w:pPr>
            <w:r>
              <w:t>Erkärung:</w:t>
            </w:r>
          </w:p>
          <w:p w14:paraId="2F73C10C" w14:textId="77777777" w:rsidR="00EB0CE3" w:rsidRPr="002946EF" w:rsidRDefault="00EB0CE3" w:rsidP="00396C01"/>
        </w:tc>
      </w:tr>
      <w:tr w:rsidR="00EB0CE3" w14:paraId="20748152" w14:textId="77777777" w:rsidTr="00C42C49">
        <w:trPr>
          <w:trHeight w:val="4989"/>
        </w:trPr>
        <w:tc>
          <w:tcPr>
            <w:tcW w:w="640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F39F1ED" w14:textId="15D3E144" w:rsidR="00EB0CE3" w:rsidRDefault="00EB0CE3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7C75B422" wp14:editId="1831A980">
                  <wp:extent cx="3922395" cy="513715"/>
                  <wp:effectExtent l="0" t="0" r="1905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c_blöck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95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 wp14:anchorId="18750117" wp14:editId="39BF281D">
                  <wp:extent cx="2959100" cy="3319826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c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147" cy="333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tcBorders>
              <w:bottom w:val="single" w:sz="4" w:space="0" w:color="FFC000"/>
            </w:tcBorders>
            <w:shd w:val="clear" w:color="auto" w:fill="FFFFFF" w:themeFill="background1"/>
          </w:tcPr>
          <w:p w14:paraId="43CD2212" w14:textId="08E8D696" w:rsidR="008C0718" w:rsidRDefault="00BE537F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4" w:author="Schmidberger, Alessa | Wissensfabrik" w:date="2022-10-12T09:09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>
              <w:rPr>
                <w:sz w:val="28"/>
                <w:szCs w:val="28"/>
              </w:rPr>
              <w:t xml:space="preserve">Wenn man für den Parameter für </w:t>
            </w:r>
            <w:r>
              <w:rPr>
                <w:i/>
                <w:iCs/>
                <w:sz w:val="28"/>
                <w:szCs w:val="28"/>
              </w:rPr>
              <w:t xml:space="preserve">Radius 1 </w:t>
            </w:r>
            <w:r>
              <w:rPr>
                <w:sz w:val="28"/>
                <w:szCs w:val="28"/>
              </w:rPr>
              <w:t xml:space="preserve">einen Wert setzt (z. B. 20), der sich von </w:t>
            </w:r>
            <w:r>
              <w:rPr>
                <w:i/>
                <w:iCs/>
                <w:sz w:val="28"/>
                <w:szCs w:val="28"/>
              </w:rPr>
              <w:t>Radius 2</w:t>
            </w:r>
            <w:r>
              <w:rPr>
                <w:sz w:val="28"/>
                <w:szCs w:val="28"/>
              </w:rPr>
              <w:t xml:space="preserve"> unterscheidet (z. B. 60), dann ändert sich der Radius des Zylinders mit zunehmender Höhe von Radius 1 auf Radius 2.</w:t>
            </w:r>
          </w:p>
          <w:p w14:paraId="14DFB651" w14:textId="3D30C8D9" w:rsidR="00EB0CE3" w:rsidRDefault="008C0718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5" w:author="Schmidberger, Alessa | Wissensfabrik" w:date="2022-10-12T09:09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>
              <w:rPr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1E88747C" wp14:editId="46BDE3C8">
                  <wp:simplePos x="0" y="0"/>
                  <wp:positionH relativeFrom="margin">
                    <wp:posOffset>4530090</wp:posOffset>
                  </wp:positionH>
                  <wp:positionV relativeFrom="margin">
                    <wp:posOffset>986155</wp:posOffset>
                  </wp:positionV>
                  <wp:extent cx="359410" cy="370840"/>
                  <wp:effectExtent l="0" t="0" r="0" b="0"/>
                  <wp:wrapSquare wrapText="bothSides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hloss_offen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  <w:szCs w:val="28"/>
              </w:rPr>
              <w:t xml:space="preserve">Dazu muss das Schloss geöffnet sein </w:t>
            </w:r>
          </w:p>
          <w:p w14:paraId="45D53C3B" w14:textId="7DE932D1" w:rsidR="00BE537F" w:rsidRPr="00947679" w:rsidRDefault="008C0718" w:rsidP="00996786">
            <w:pPr>
              <w:pStyle w:val="Listenabsatz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  <w:pPrChange w:id="6" w:author="Schmidberger, Alessa | Wissensfabrik" w:date="2022-10-12T09:09:00Z">
                <w:pPr>
                  <w:pStyle w:val="Listenabsatz"/>
                  <w:numPr>
                    <w:numId w:val="26"/>
                  </w:numPr>
                  <w:spacing w:after="0" w:line="240" w:lineRule="auto"/>
                  <w:ind w:hanging="360"/>
                </w:pPr>
              </w:pPrChange>
            </w:pPr>
            <w:r>
              <w:rPr>
                <w:sz w:val="28"/>
                <w:szCs w:val="28"/>
              </w:rPr>
              <w:drawing>
                <wp:anchor distT="0" distB="0" distL="114300" distR="114300" simplePos="0" relativeHeight="251658240" behindDoc="0" locked="0" layoutInCell="1" allowOverlap="1" wp14:anchorId="7BDDD2F4" wp14:editId="7DD85C73">
                  <wp:simplePos x="0" y="0"/>
                  <wp:positionH relativeFrom="margin">
                    <wp:posOffset>4527550</wp:posOffset>
                  </wp:positionH>
                  <wp:positionV relativeFrom="margin">
                    <wp:posOffset>1402080</wp:posOffset>
                  </wp:positionV>
                  <wp:extent cx="359410" cy="370840"/>
                  <wp:effectExtent l="0" t="0" r="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hloss_geschlossen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  <w:szCs w:val="28"/>
              </w:rPr>
              <w:t>Bei geschlossenem Schloss werden die beiden Radien aneinander angepasst</w:t>
            </w:r>
            <w:r w:rsidR="00BE537F">
              <w:rPr>
                <w:sz w:val="28"/>
                <w:szCs w:val="28"/>
              </w:rPr>
              <w:t xml:space="preserve"> </w:t>
            </w:r>
          </w:p>
        </w:tc>
      </w:tr>
    </w:tbl>
    <w:p w14:paraId="34FC6F6B" w14:textId="59396DF8" w:rsidR="00F23CE0" w:rsidRDefault="00F23CE0" w:rsidP="00090FED">
      <w:pPr>
        <w:spacing w:after="0"/>
        <w:rPr>
          <w:sz w:val="24"/>
          <w:szCs w:val="24"/>
        </w:rPr>
      </w:pPr>
    </w:p>
    <w:p w14:paraId="0B3C9DFC" w14:textId="77777777" w:rsidR="00F23CE0" w:rsidRDefault="00F23CE0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274"/>
        <w:gridCol w:w="4536"/>
      </w:tblGrid>
      <w:tr w:rsidR="00F23CE0" w:rsidRPr="008B1A84" w14:paraId="4354F63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90E4C2A" w14:textId="0ACFC307" w:rsidR="00F23CE0" w:rsidRPr="008B1A84" w:rsidRDefault="00F23CE0" w:rsidP="00396C01">
            <w:pPr>
              <w:pStyle w:val="WF-Arbeitsblatt"/>
              <w:jc w:val="center"/>
            </w:pPr>
            <w:r>
              <w:lastRenderedPageBreak/>
              <w:t>2 a)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48CA9A5" w14:textId="57F4A7E1" w:rsidR="00F23CE0" w:rsidRPr="008B1A84" w:rsidRDefault="00F23CE0" w:rsidP="00396C01">
            <w:pPr>
              <w:pStyle w:val="WF-Arbeitsblatt"/>
            </w:pPr>
            <w:r>
              <w:t>Transformationen: Skalieren</w:t>
            </w:r>
          </w:p>
        </w:tc>
      </w:tr>
      <w:tr w:rsidR="00F23CE0" w14:paraId="1C915AA9" w14:textId="77777777" w:rsidTr="002A3D7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D7726BA" w14:textId="77777777" w:rsidR="00F23CE0" w:rsidRDefault="00F23CE0" w:rsidP="00396C01">
            <w:pPr>
              <w:pStyle w:val="berschrift1"/>
              <w:spacing w:before="0"/>
              <w:jc w:val="center"/>
              <w:outlineLvl w:val="0"/>
            </w:pPr>
          </w:p>
          <w:p w14:paraId="4F15799F" w14:textId="1CB621F7" w:rsidR="00F23CE0" w:rsidRDefault="00F23CE0" w:rsidP="00396C01">
            <w:pPr>
              <w:pStyle w:val="berschrift1"/>
              <w:spacing w:before="0"/>
              <w:jc w:val="center"/>
              <w:outlineLvl w:val="0"/>
            </w:pPr>
            <w:r>
              <w:t xml:space="preserve">So </w:t>
            </w:r>
            <w:r w:rsidR="00A906F2">
              <w:t>kann es</w:t>
            </w:r>
            <w:r>
              <w:t xml:space="preserve"> aussehen:</w:t>
            </w:r>
          </w:p>
          <w:p w14:paraId="05E7B09E" w14:textId="77777777" w:rsidR="00F23CE0" w:rsidRPr="002946EF" w:rsidRDefault="00F23CE0" w:rsidP="00396C01"/>
        </w:tc>
        <w:tc>
          <w:tcPr>
            <w:tcW w:w="527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46F476F" w14:textId="77777777" w:rsidR="00F23CE0" w:rsidRDefault="00F23CE0" w:rsidP="00396C01">
            <w:pPr>
              <w:pStyle w:val="berschrift1"/>
              <w:spacing w:before="0"/>
              <w:jc w:val="center"/>
              <w:outlineLvl w:val="0"/>
            </w:pPr>
          </w:p>
          <w:p w14:paraId="5C144357" w14:textId="02E5226A" w:rsidR="00F23CE0" w:rsidRDefault="00F23CE0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10684E87" w14:textId="77777777" w:rsidR="00F23CE0" w:rsidRPr="002946EF" w:rsidRDefault="00F23CE0" w:rsidP="00396C01"/>
        </w:tc>
        <w:tc>
          <w:tcPr>
            <w:tcW w:w="453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0C99566E" w14:textId="77777777" w:rsidR="00F23CE0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71957514" w14:textId="5E9A5208" w:rsidR="00F23CE0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Hier findet ihr </w:t>
            </w:r>
            <w:r w:rsidR="002A3D71">
              <w:rPr>
                <w:sz w:val="28"/>
                <w:szCs w:val="28"/>
              </w:rPr>
              <w:t xml:space="preserve">den </w:t>
            </w:r>
            <w:r w:rsidR="002A3D71" w:rsidRPr="00EA3B48">
              <w:rPr>
                <w:i/>
                <w:iCs/>
                <w:sz w:val="28"/>
                <w:szCs w:val="28"/>
              </w:rPr>
              <w:t>skalieren</w:t>
            </w:r>
            <w:r w:rsidR="002A3D71">
              <w:rPr>
                <w:sz w:val="28"/>
                <w:szCs w:val="28"/>
              </w:rPr>
              <w:t>-Block</w:t>
            </w:r>
            <w:r>
              <w:rPr>
                <w:sz w:val="28"/>
                <w:szCs w:val="28"/>
              </w:rPr>
              <w:t>:</w:t>
            </w:r>
          </w:p>
          <w:p w14:paraId="0DB9662C" w14:textId="77777777" w:rsidR="00F23CE0" w:rsidRPr="00C47BD3" w:rsidRDefault="00F23CE0" w:rsidP="00396C01">
            <w:pPr>
              <w:spacing w:line="240" w:lineRule="auto"/>
            </w:pPr>
          </w:p>
        </w:tc>
      </w:tr>
      <w:tr w:rsidR="00F23CE0" w14:paraId="51CA47F0" w14:textId="77777777" w:rsidTr="002A3D7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F4FD379" w14:textId="4E0C5101" w:rsidR="00F23CE0" w:rsidRDefault="00F23CE0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498C84A8" wp14:editId="75660D14">
                  <wp:extent cx="2823845" cy="3495675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a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A51C66D" w14:textId="007C7CFD" w:rsidR="00F23CE0" w:rsidRDefault="00F23CE0" w:rsidP="00F23CE0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42D3A9D6" wp14:editId="1DB3058E">
                  <wp:extent cx="3151163" cy="1173928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_blöck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938" cy="11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39450" w14:textId="256EA3B6" w:rsidR="0029753E" w:rsidRDefault="00F23CE0" w:rsidP="00996786">
            <w:pPr>
              <w:spacing w:line="240" w:lineRule="auto"/>
              <w:jc w:val="both"/>
              <w:rPr>
                <w:sz w:val="28"/>
                <w:szCs w:val="28"/>
              </w:rPr>
              <w:pPrChange w:id="7" w:author="Schmidberger, Alessa | Wissensfabrik" w:date="2022-10-12T09:09:00Z">
                <w:pPr>
                  <w:spacing w:line="240" w:lineRule="auto"/>
                </w:pPr>
              </w:pPrChange>
            </w:pPr>
            <w:r>
              <w:rPr>
                <w:sz w:val="28"/>
                <w:szCs w:val="28"/>
              </w:rPr>
              <w:t xml:space="preserve">Durch die Verbindung des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-Blocks mit dem </w:t>
            </w:r>
            <w:r w:rsidRPr="0029753E">
              <w:rPr>
                <w:i/>
                <w:iCs/>
                <w:sz w:val="28"/>
                <w:szCs w:val="28"/>
              </w:rPr>
              <w:t>Kugel</w:t>
            </w:r>
            <w:r>
              <w:rPr>
                <w:sz w:val="28"/>
                <w:szCs w:val="28"/>
              </w:rPr>
              <w:t xml:space="preserve">-Block </w:t>
            </w:r>
            <w:r w:rsidR="0029753E">
              <w:rPr>
                <w:sz w:val="28"/>
                <w:szCs w:val="28"/>
              </w:rPr>
              <w:t>wird die Kugel skaliert.</w:t>
            </w:r>
          </w:p>
          <w:p w14:paraId="208B4C2B" w14:textId="77777777" w:rsidR="00E4461E" w:rsidRDefault="00E4461E" w:rsidP="00996786">
            <w:pPr>
              <w:spacing w:line="240" w:lineRule="auto"/>
              <w:jc w:val="both"/>
              <w:rPr>
                <w:sz w:val="28"/>
                <w:szCs w:val="28"/>
              </w:rPr>
              <w:pPrChange w:id="8" w:author="Schmidberger, Alessa | Wissensfabrik" w:date="2022-10-12T09:09:00Z">
                <w:pPr>
                  <w:spacing w:line="240" w:lineRule="auto"/>
                </w:pPr>
              </w:pPrChange>
            </w:pPr>
          </w:p>
          <w:p w14:paraId="435350DC" w14:textId="77777777" w:rsidR="00F23CE0" w:rsidRDefault="0029753E" w:rsidP="00996786">
            <w:pPr>
              <w:spacing w:line="240" w:lineRule="auto"/>
              <w:jc w:val="both"/>
              <w:rPr>
                <w:sz w:val="28"/>
                <w:szCs w:val="28"/>
              </w:rPr>
              <w:pPrChange w:id="9" w:author="Schmidberger, Alessa | Wissensfabrik" w:date="2022-10-12T09:09:00Z">
                <w:pPr>
                  <w:spacing w:line="240" w:lineRule="auto"/>
                </w:pPr>
              </w:pPrChange>
            </w:pPr>
            <w:r>
              <w:rPr>
                <w:sz w:val="28"/>
                <w:szCs w:val="28"/>
              </w:rPr>
              <w:t xml:space="preserve">Man sagt auch: „Die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-Operation bzw.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-Funktion wird auf die </w:t>
            </w:r>
            <w:r w:rsidRPr="0029753E">
              <w:rPr>
                <w:i/>
                <w:iCs/>
                <w:sz w:val="28"/>
                <w:szCs w:val="28"/>
              </w:rPr>
              <w:t>Kugel</w:t>
            </w:r>
            <w:r>
              <w:rPr>
                <w:sz w:val="28"/>
                <w:szCs w:val="28"/>
              </w:rPr>
              <w:t xml:space="preserve"> angewandt.“</w:t>
            </w:r>
          </w:p>
          <w:p w14:paraId="53B6C563" w14:textId="77777777" w:rsidR="00106FD2" w:rsidRDefault="00106FD2" w:rsidP="00996786">
            <w:pPr>
              <w:spacing w:line="240" w:lineRule="auto"/>
              <w:jc w:val="both"/>
              <w:rPr>
                <w:sz w:val="28"/>
                <w:szCs w:val="28"/>
              </w:rPr>
              <w:pPrChange w:id="10" w:author="Schmidberger, Alessa | Wissensfabrik" w:date="2022-10-12T09:09:00Z">
                <w:pPr>
                  <w:spacing w:line="240" w:lineRule="auto"/>
                </w:pPr>
              </w:pPrChange>
            </w:pPr>
          </w:p>
          <w:p w14:paraId="047086C7" w14:textId="6DC4BCC7" w:rsidR="00106FD2" w:rsidRPr="00C47BD3" w:rsidRDefault="00106FD2" w:rsidP="00996786">
            <w:pPr>
              <w:spacing w:line="240" w:lineRule="auto"/>
              <w:jc w:val="both"/>
              <w:rPr>
                <w:sz w:val="28"/>
                <w:szCs w:val="28"/>
              </w:rPr>
              <w:pPrChange w:id="11" w:author="Schmidberger, Alessa | Wissensfabrik" w:date="2022-10-12T09:09:00Z">
                <w:pPr>
                  <w:spacing w:line="240" w:lineRule="auto"/>
                </w:pPr>
              </w:pPrChange>
            </w:pPr>
            <w:r>
              <w:rPr>
                <w:sz w:val="28"/>
                <w:szCs w:val="28"/>
              </w:rPr>
              <w:t xml:space="preserve">Wenn dieser Wert </w:t>
            </w:r>
            <w:r w:rsidRPr="00B709EE">
              <w:rPr>
                <w:b/>
                <w:bCs w:val="0"/>
                <w:sz w:val="28"/>
                <w:szCs w:val="28"/>
              </w:rPr>
              <w:t>größer</w:t>
            </w:r>
            <w:r>
              <w:rPr>
                <w:sz w:val="28"/>
                <w:szCs w:val="28"/>
              </w:rPr>
              <w:t xml:space="preserve"> ist </w:t>
            </w:r>
            <w:r w:rsidRPr="00B709EE">
              <w:rPr>
                <w:b/>
                <w:bCs w:val="0"/>
                <w:sz w:val="28"/>
                <w:szCs w:val="28"/>
              </w:rPr>
              <w:t xml:space="preserve">als 1 </w:t>
            </w:r>
            <w:r>
              <w:rPr>
                <w:sz w:val="28"/>
                <w:szCs w:val="28"/>
              </w:rPr>
              <w:t xml:space="preserve">wird die Kugel also </w:t>
            </w:r>
            <w:r w:rsidRPr="00106FD2">
              <w:rPr>
                <w:b/>
                <w:bCs w:val="0"/>
                <w:sz w:val="28"/>
                <w:szCs w:val="28"/>
              </w:rPr>
              <w:t>gestreckt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53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6BEF2E26" w14:textId="0F05587C" w:rsidR="00F23CE0" w:rsidRPr="00C47BD3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5B20362F" wp14:editId="53CF6F18">
                  <wp:extent cx="2557145" cy="4007485"/>
                  <wp:effectExtent l="0" t="0" r="0" b="571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a_finden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45" cy="400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65AC5" w14:textId="77777777" w:rsidR="005F1255" w:rsidRDefault="005F1255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5F1255" w:rsidRPr="008B1A84" w14:paraId="5F9BD60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8C73A6E" w14:textId="5D490FC7" w:rsidR="005F1255" w:rsidRPr="008B1A84" w:rsidRDefault="005F1255" w:rsidP="00396C01">
            <w:pPr>
              <w:pStyle w:val="WF-Arbeitsblatt"/>
              <w:jc w:val="center"/>
            </w:pPr>
            <w:r>
              <w:lastRenderedPageBreak/>
              <w:t>2 b)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E196746" w14:textId="6242958B" w:rsidR="005F1255" w:rsidRPr="008B1A84" w:rsidRDefault="005F1255" w:rsidP="00396C01">
            <w:pPr>
              <w:pStyle w:val="WF-Arbeitsblatt"/>
            </w:pPr>
            <w:r>
              <w:t>Transformationen: Skalieren</w:t>
            </w:r>
          </w:p>
        </w:tc>
      </w:tr>
      <w:tr w:rsidR="005F1255" w14:paraId="62AB2AA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6F80AB" w14:textId="77777777" w:rsidR="005F1255" w:rsidRDefault="005F1255" w:rsidP="00396C01">
            <w:pPr>
              <w:pStyle w:val="berschrift1"/>
              <w:spacing w:before="0"/>
              <w:jc w:val="center"/>
              <w:outlineLvl w:val="0"/>
            </w:pPr>
          </w:p>
          <w:p w14:paraId="68A8190E" w14:textId="49A390E5" w:rsidR="005F1255" w:rsidRDefault="005F1255" w:rsidP="00396C01">
            <w:pPr>
              <w:pStyle w:val="berschrift1"/>
              <w:spacing w:before="0"/>
              <w:jc w:val="center"/>
              <w:outlineLvl w:val="0"/>
            </w:pPr>
            <w:r>
              <w:t xml:space="preserve">So </w:t>
            </w:r>
            <w:r w:rsidR="00A906F2">
              <w:t xml:space="preserve">kann es </w:t>
            </w:r>
            <w:r>
              <w:t>aussehen:</w:t>
            </w:r>
          </w:p>
          <w:p w14:paraId="13D60E86" w14:textId="77777777" w:rsidR="005F1255" w:rsidRPr="002946EF" w:rsidRDefault="005F1255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5F7D564" w14:textId="77777777" w:rsidR="005F1255" w:rsidRDefault="005F1255" w:rsidP="00396C01">
            <w:pPr>
              <w:pStyle w:val="berschrift1"/>
              <w:spacing w:before="0"/>
              <w:jc w:val="center"/>
              <w:outlineLvl w:val="0"/>
            </w:pPr>
          </w:p>
          <w:p w14:paraId="5FC22555" w14:textId="77777777" w:rsidR="005F1255" w:rsidRDefault="005F1255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61F1D13" w14:textId="77777777" w:rsidR="005F1255" w:rsidRPr="002946EF" w:rsidRDefault="005F1255" w:rsidP="00396C01"/>
        </w:tc>
      </w:tr>
      <w:tr w:rsidR="005F1255" w14:paraId="3C75B386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5B90572E" w14:textId="71BD580C" w:rsidR="005F1255" w:rsidRDefault="005F1255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07E7BE92" wp14:editId="1FAABAF2">
                  <wp:extent cx="2823845" cy="3310255"/>
                  <wp:effectExtent l="0" t="0" r="0" b="444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b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2511A96" w14:textId="3205E6C0" w:rsidR="005F1255" w:rsidRPr="00947679" w:rsidRDefault="00106FD2" w:rsidP="00996786">
            <w:pPr>
              <w:pStyle w:val="Listenabsatz"/>
              <w:spacing w:after="0" w:line="240" w:lineRule="auto"/>
              <w:jc w:val="both"/>
              <w:rPr>
                <w:sz w:val="28"/>
                <w:szCs w:val="28"/>
              </w:rPr>
              <w:pPrChange w:id="12" w:author="Schmidberger, Alessa | Wissensfabrik" w:date="2022-10-12T09:09:00Z">
                <w:pPr>
                  <w:pStyle w:val="Listenabsatz"/>
                  <w:spacing w:after="0" w:line="240" w:lineRule="auto"/>
                </w:pPr>
              </w:pPrChange>
            </w:pPr>
            <w:r>
              <w:rPr>
                <w:sz w:val="28"/>
                <w:szCs w:val="28"/>
              </w:rPr>
              <w:drawing>
                <wp:inline distT="0" distB="0" distL="0" distR="0" wp14:anchorId="3AC11347" wp14:editId="1C0D6037">
                  <wp:extent cx="5542671" cy="1877244"/>
                  <wp:effectExtent l="0" t="0" r="0" b="254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b_blöck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398" cy="188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Wird für den z-Parameter ein Wert eingesetzt, der </w:t>
            </w:r>
            <w:r w:rsidRPr="00B709EE">
              <w:rPr>
                <w:b/>
                <w:bCs w:val="0"/>
                <w:sz w:val="28"/>
                <w:szCs w:val="28"/>
              </w:rPr>
              <w:t>kleiner</w:t>
            </w:r>
            <w:r>
              <w:rPr>
                <w:sz w:val="28"/>
                <w:szCs w:val="28"/>
              </w:rPr>
              <w:t xml:space="preserve"> ist </w:t>
            </w:r>
            <w:r w:rsidRPr="00B709EE">
              <w:rPr>
                <w:b/>
                <w:bCs w:val="0"/>
                <w:sz w:val="28"/>
                <w:szCs w:val="28"/>
              </w:rPr>
              <w:t>als 1</w:t>
            </w:r>
            <w:r>
              <w:rPr>
                <w:sz w:val="28"/>
                <w:szCs w:val="28"/>
              </w:rPr>
              <w:t xml:space="preserve"> (also z. B. 0.2), dann wird die Kugel </w:t>
            </w:r>
            <w:r w:rsidR="00B709EE" w:rsidRPr="00B709EE">
              <w:rPr>
                <w:b/>
                <w:bCs w:val="0"/>
                <w:sz w:val="28"/>
                <w:szCs w:val="28"/>
              </w:rPr>
              <w:t>gestaucht</w:t>
            </w:r>
            <w:r w:rsidR="00B709EE">
              <w:rPr>
                <w:sz w:val="28"/>
                <w:szCs w:val="28"/>
              </w:rPr>
              <w:t>.</w:t>
            </w:r>
          </w:p>
        </w:tc>
      </w:tr>
    </w:tbl>
    <w:p w14:paraId="5BDE6AA5" w14:textId="07175A76" w:rsidR="00A906F2" w:rsidRDefault="00A906F2" w:rsidP="00090FED">
      <w:pPr>
        <w:spacing w:after="0"/>
        <w:rPr>
          <w:sz w:val="24"/>
          <w:szCs w:val="24"/>
        </w:rPr>
      </w:pPr>
    </w:p>
    <w:p w14:paraId="25F619D1" w14:textId="77777777" w:rsidR="00A906F2" w:rsidRDefault="00A906F2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A906F2" w:rsidRPr="008B1A84" w14:paraId="292B4046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D491C33" w14:textId="6AF8EB68" w:rsidR="00A906F2" w:rsidRPr="008B1A84" w:rsidRDefault="00A906F2" w:rsidP="00396C01">
            <w:pPr>
              <w:pStyle w:val="WF-Arbeitsblatt"/>
              <w:jc w:val="center"/>
            </w:pPr>
            <w:r>
              <w:lastRenderedPageBreak/>
              <w:t>2 c)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CBAFFD" w14:textId="77777777" w:rsidR="00A906F2" w:rsidRPr="008B1A84" w:rsidRDefault="00A906F2" w:rsidP="00396C01">
            <w:pPr>
              <w:pStyle w:val="WF-Arbeitsblatt"/>
            </w:pPr>
            <w:r>
              <w:t>Transformationen: Skalieren</w:t>
            </w:r>
          </w:p>
        </w:tc>
      </w:tr>
      <w:tr w:rsidR="00A906F2" w14:paraId="4A85BD9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B4D7C37" w14:textId="77777777" w:rsidR="00A906F2" w:rsidRDefault="00A906F2" w:rsidP="00396C01">
            <w:pPr>
              <w:pStyle w:val="berschrift1"/>
              <w:spacing w:before="0"/>
              <w:jc w:val="center"/>
              <w:outlineLvl w:val="0"/>
            </w:pPr>
          </w:p>
          <w:p w14:paraId="66A3526C" w14:textId="5F19ED2B" w:rsidR="00A906F2" w:rsidRDefault="00A906F2" w:rsidP="00396C01">
            <w:pPr>
              <w:pStyle w:val="berschrift1"/>
              <w:spacing w:before="0"/>
              <w:jc w:val="center"/>
              <w:outlineLvl w:val="0"/>
            </w:pPr>
            <w:r>
              <w:t>So kann es aussehen:</w:t>
            </w:r>
          </w:p>
          <w:p w14:paraId="229DF099" w14:textId="77777777" w:rsidR="00A906F2" w:rsidRPr="002946EF" w:rsidRDefault="00A906F2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023DE9F" w14:textId="77777777" w:rsidR="00A906F2" w:rsidRDefault="00A906F2" w:rsidP="00396C01">
            <w:pPr>
              <w:pStyle w:val="berschrift1"/>
              <w:spacing w:before="0"/>
              <w:jc w:val="center"/>
              <w:outlineLvl w:val="0"/>
            </w:pPr>
          </w:p>
          <w:p w14:paraId="1B2046B7" w14:textId="77777777" w:rsidR="00A906F2" w:rsidRDefault="00A906F2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4045A2DD" w14:textId="77777777" w:rsidR="00A906F2" w:rsidRPr="002946EF" w:rsidRDefault="00A906F2" w:rsidP="00396C01"/>
        </w:tc>
      </w:tr>
      <w:tr w:rsidR="00A906F2" w14:paraId="7FA57EAA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7C74ABC" w14:textId="45931E3C" w:rsidR="00A906F2" w:rsidRDefault="00A906F2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37FBC5A7" wp14:editId="3140BA41">
                  <wp:extent cx="2823845" cy="3363595"/>
                  <wp:effectExtent l="0" t="0" r="0" b="190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c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36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38AD1F6" w14:textId="4512A5B1" w:rsidR="00A906F2" w:rsidRPr="00947679" w:rsidRDefault="00A906F2" w:rsidP="00996786">
            <w:pPr>
              <w:pStyle w:val="Listenabsatz"/>
              <w:spacing w:after="0" w:line="240" w:lineRule="auto"/>
              <w:jc w:val="both"/>
              <w:rPr>
                <w:sz w:val="28"/>
                <w:szCs w:val="28"/>
              </w:rPr>
              <w:pPrChange w:id="13" w:author="Schmidberger, Alessa | Wissensfabrik" w:date="2022-10-12T09:09:00Z">
                <w:pPr>
                  <w:pStyle w:val="Listenabsatz"/>
                  <w:spacing w:after="0" w:line="240" w:lineRule="auto"/>
                </w:pPr>
              </w:pPrChange>
            </w:pPr>
            <w:r>
              <w:rPr>
                <w:sz w:val="28"/>
                <w:szCs w:val="28"/>
              </w:rPr>
              <w:drawing>
                <wp:inline distT="0" distB="0" distL="0" distR="0" wp14:anchorId="669A00F5" wp14:editId="68D87931">
                  <wp:extent cx="5541673" cy="2008163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2c_blöck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89" cy="20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Körper lassen sich also auch entlang mehrerer Achsen strecken bzw. stauchen.</w:t>
            </w:r>
          </w:p>
        </w:tc>
      </w:tr>
    </w:tbl>
    <w:p w14:paraId="5C5013E0" w14:textId="2F9CDB3D" w:rsidR="00EA3B48" w:rsidRDefault="00EA3B48" w:rsidP="00090FED">
      <w:pPr>
        <w:spacing w:after="0"/>
        <w:rPr>
          <w:sz w:val="24"/>
          <w:szCs w:val="24"/>
        </w:rPr>
      </w:pPr>
    </w:p>
    <w:p w14:paraId="2F938E33" w14:textId="77777777" w:rsidR="00EA3B48" w:rsidRDefault="00EA3B48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274"/>
        <w:gridCol w:w="4536"/>
      </w:tblGrid>
      <w:tr w:rsidR="00EA3B48" w:rsidRPr="008B1A84" w14:paraId="03B9DC4D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FCBA0BA" w14:textId="5D393487" w:rsidR="00EA3B48" w:rsidRPr="008B1A84" w:rsidRDefault="00EA3B48" w:rsidP="00396C01">
            <w:pPr>
              <w:pStyle w:val="WF-Arbeitsblatt"/>
              <w:jc w:val="center"/>
            </w:pPr>
            <w:r>
              <w:lastRenderedPageBreak/>
              <w:t>2 d)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1E1EFCF" w14:textId="77777777" w:rsidR="00EA3B48" w:rsidRPr="008B1A84" w:rsidRDefault="00EA3B48" w:rsidP="00396C01">
            <w:pPr>
              <w:pStyle w:val="WF-Arbeitsblatt"/>
            </w:pPr>
            <w:r>
              <w:t>Transformationen: Skalieren</w:t>
            </w:r>
          </w:p>
        </w:tc>
      </w:tr>
      <w:tr w:rsidR="00EA3B48" w14:paraId="04B8B2E2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C453271" w14:textId="77777777" w:rsidR="00EA3B48" w:rsidRDefault="00EA3B48" w:rsidP="00396C01">
            <w:pPr>
              <w:pStyle w:val="berschrift1"/>
              <w:spacing w:before="0"/>
              <w:jc w:val="center"/>
              <w:outlineLvl w:val="0"/>
            </w:pPr>
          </w:p>
          <w:p w14:paraId="55ACE2EE" w14:textId="77777777" w:rsidR="00EA3B48" w:rsidRDefault="00EA3B48" w:rsidP="00396C01">
            <w:pPr>
              <w:pStyle w:val="berschrift1"/>
              <w:spacing w:before="0"/>
              <w:jc w:val="center"/>
              <w:outlineLvl w:val="0"/>
            </w:pPr>
            <w:r>
              <w:t>So kann es aussehen:</w:t>
            </w:r>
          </w:p>
          <w:p w14:paraId="648AA20B" w14:textId="77777777" w:rsidR="00EA3B48" w:rsidRPr="002946EF" w:rsidRDefault="00EA3B48" w:rsidP="00396C01"/>
        </w:tc>
        <w:tc>
          <w:tcPr>
            <w:tcW w:w="527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35777B2E" w14:textId="77777777" w:rsidR="00EA3B48" w:rsidRDefault="00EA3B48" w:rsidP="00396C01">
            <w:pPr>
              <w:pStyle w:val="berschrift1"/>
              <w:spacing w:before="0"/>
              <w:jc w:val="center"/>
              <w:outlineLvl w:val="0"/>
            </w:pPr>
          </w:p>
          <w:p w14:paraId="43BD5EDD" w14:textId="77777777" w:rsidR="00EA3B48" w:rsidRDefault="00EA3B48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52ED253E" w14:textId="77777777" w:rsidR="00EA3B48" w:rsidRPr="002946EF" w:rsidRDefault="00EA3B48" w:rsidP="00396C01"/>
        </w:tc>
        <w:tc>
          <w:tcPr>
            <w:tcW w:w="453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EBA9702" w14:textId="77777777" w:rsidR="00EA3B48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3E1BFFA6" w14:textId="77777777" w:rsidR="003F4E4A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den</w:t>
            </w:r>
          </w:p>
          <w:p w14:paraId="07401F9E" w14:textId="7EAC96A4" w:rsidR="00EA3B48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EA3B48">
              <w:rPr>
                <w:i/>
                <w:iCs/>
                <w:sz w:val="28"/>
                <w:szCs w:val="28"/>
              </w:rPr>
              <w:t>verschieben</w:t>
            </w:r>
            <w:r>
              <w:rPr>
                <w:sz w:val="28"/>
                <w:szCs w:val="28"/>
              </w:rPr>
              <w:t>-Block:</w:t>
            </w:r>
          </w:p>
          <w:p w14:paraId="4209957D" w14:textId="77777777" w:rsidR="00EA3B48" w:rsidRPr="00C47BD3" w:rsidRDefault="00EA3B48" w:rsidP="00396C01">
            <w:pPr>
              <w:spacing w:line="240" w:lineRule="auto"/>
            </w:pPr>
          </w:p>
        </w:tc>
      </w:tr>
      <w:tr w:rsidR="00EA3B48" w14:paraId="1FA260A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CB32CBE" w14:textId="20BC7711" w:rsidR="00EA3B48" w:rsidRDefault="00EA3B48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793098B2" wp14:editId="32D966E6">
                  <wp:extent cx="2823845" cy="3119755"/>
                  <wp:effectExtent l="0" t="0" r="0" b="4445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2d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0C8480B" w14:textId="18452AD5" w:rsidR="00EA3B48" w:rsidRDefault="00EA3B48" w:rsidP="00396C01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3088F53D" wp14:editId="0D30ADD5">
                  <wp:extent cx="2672862" cy="1321605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d_blöck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56" cy="133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17CC" w14:textId="586366B1" w:rsidR="00EA3B48" w:rsidRDefault="00EA3B48" w:rsidP="00996786">
            <w:pPr>
              <w:spacing w:line="276" w:lineRule="auto"/>
              <w:jc w:val="both"/>
              <w:rPr>
                <w:sz w:val="28"/>
                <w:szCs w:val="28"/>
              </w:rPr>
              <w:pPrChange w:id="14" w:author="Schmidberger, Alessa | Wissensfabrik" w:date="2022-10-12T09:09:00Z">
                <w:pPr>
                  <w:spacing w:line="240" w:lineRule="auto"/>
                </w:pPr>
              </w:pPrChange>
            </w:pPr>
            <w:r>
              <w:rPr>
                <w:sz w:val="28"/>
                <w:szCs w:val="28"/>
              </w:rPr>
              <w:t>Erklärung des Beispiels:</w:t>
            </w:r>
          </w:p>
          <w:p w14:paraId="6B937B1D" w14:textId="056E59C0" w:rsidR="00EA3B48" w:rsidRPr="00EA3B48" w:rsidRDefault="00EA3B48" w:rsidP="00996786">
            <w:pPr>
              <w:spacing w:line="276" w:lineRule="auto"/>
              <w:jc w:val="both"/>
              <w:rPr>
                <w:sz w:val="28"/>
                <w:szCs w:val="28"/>
              </w:rPr>
              <w:pPrChange w:id="15" w:author="Schmidberger, Alessa | Wissensfabrik" w:date="2022-10-12T09:09:00Z">
                <w:pPr/>
              </w:pPrChange>
            </w:pPr>
            <w:r>
              <w:rPr>
                <w:sz w:val="28"/>
                <w:szCs w:val="28"/>
              </w:rPr>
              <w:t xml:space="preserve">Nachdem die Kugel mit dem Radius 15 um den Faktor 2 gestreckt wurde, beträgt ihr Radius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15∙2=30</m:t>
              </m:r>
            </m:oMath>
            <w:r>
              <w:rPr>
                <w:sz w:val="28"/>
                <w:szCs w:val="28"/>
              </w:rPr>
              <w:t xml:space="preserve"> Längeneinheiten (LE). Sie hat also einen Durchmesser von 60 LE (sie ist 60 LE „lang“). Damit ihr Ende an den Koordinatenursprung aneckt, muss sie also um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60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eastAsiaTheme="minorEastAsia"/>
                <w:sz w:val="28"/>
                <w:szCs w:val="28"/>
              </w:rPr>
              <w:t xml:space="preserve"> LE entlang der y-Achse verschoben werden.</w:t>
            </w:r>
          </w:p>
        </w:tc>
        <w:tc>
          <w:tcPr>
            <w:tcW w:w="453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3E6FDC6" w14:textId="77777777" w:rsidR="00EA3B48" w:rsidRPr="00C47BD3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13E20B0D" wp14:editId="61CEAC51">
                  <wp:extent cx="2557145" cy="4007485"/>
                  <wp:effectExtent l="0" t="0" r="0" b="571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a_finden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45" cy="400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7CE24" w14:textId="77777777" w:rsidR="00E87006" w:rsidRDefault="00E87006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E87006" w:rsidRPr="008B1A84" w14:paraId="64CB4193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B885561" w14:textId="63972683" w:rsidR="00E87006" w:rsidRPr="008B1A84" w:rsidRDefault="00E87006" w:rsidP="00396C01">
            <w:pPr>
              <w:pStyle w:val="WF-Arbeitsblatt"/>
              <w:jc w:val="center"/>
            </w:pPr>
            <w:r>
              <w:lastRenderedPageBreak/>
              <w:t>3 a)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8404606" w14:textId="5995866F" w:rsidR="00E87006" w:rsidRPr="008B1A84" w:rsidRDefault="00E87006" w:rsidP="00396C01">
            <w:pPr>
              <w:pStyle w:val="WF-Arbeitsblatt"/>
            </w:pPr>
            <w:r>
              <w:t xml:space="preserve">Schleifen und Variablen: Kugeln einzeln </w:t>
            </w:r>
          </w:p>
        </w:tc>
      </w:tr>
      <w:tr w:rsidR="00E87006" w14:paraId="2849CBBF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49F85BB" w14:textId="77777777" w:rsidR="00E87006" w:rsidRDefault="00E87006" w:rsidP="00396C01">
            <w:pPr>
              <w:pStyle w:val="berschrift1"/>
              <w:spacing w:before="0"/>
              <w:jc w:val="center"/>
              <w:outlineLvl w:val="0"/>
            </w:pPr>
          </w:p>
          <w:p w14:paraId="56DA5543" w14:textId="71F55C28" w:rsidR="00E87006" w:rsidRDefault="00E87006" w:rsidP="00396C01">
            <w:pPr>
              <w:pStyle w:val="berschrift1"/>
              <w:spacing w:before="0"/>
              <w:jc w:val="center"/>
              <w:outlineLvl w:val="0"/>
            </w:pPr>
            <w:r>
              <w:t xml:space="preserve">So </w:t>
            </w:r>
            <w:r w:rsidR="006305CE">
              <w:t>soll</w:t>
            </w:r>
            <w:r>
              <w:t xml:space="preserve"> es aussehen:</w:t>
            </w:r>
          </w:p>
          <w:p w14:paraId="1105CE9F" w14:textId="77777777" w:rsidR="00E87006" w:rsidRPr="002946EF" w:rsidRDefault="00E87006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6D47717" w14:textId="77777777" w:rsidR="00E87006" w:rsidRDefault="00E87006" w:rsidP="00396C01">
            <w:pPr>
              <w:pStyle w:val="berschrift1"/>
              <w:spacing w:before="0"/>
              <w:jc w:val="center"/>
              <w:outlineLvl w:val="0"/>
            </w:pPr>
          </w:p>
          <w:p w14:paraId="3FE97237" w14:textId="77777777" w:rsidR="00E87006" w:rsidRDefault="00E87006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79CF7F0B" w14:textId="77777777" w:rsidR="00E87006" w:rsidRPr="002946EF" w:rsidRDefault="00E87006" w:rsidP="00396C01"/>
        </w:tc>
      </w:tr>
      <w:tr w:rsidR="00E87006" w14:paraId="5C401261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21A36E1" w14:textId="64DEDE60" w:rsidR="00E87006" w:rsidRDefault="00E87006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55060422" wp14:editId="48325B9C">
                  <wp:extent cx="2823845" cy="3607435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3a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2B81D12" w14:textId="298A2D9F" w:rsidR="00E87006" w:rsidRPr="00947679" w:rsidRDefault="00E87006" w:rsidP="00396C01">
            <w:pPr>
              <w:pStyle w:val="Listenabsatz"/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00EE568B" wp14:editId="35A12411">
                  <wp:extent cx="5720377" cy="2642332"/>
                  <wp:effectExtent l="0" t="0" r="0" b="0"/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3a_Blöck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972" cy="264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4D321" w14:textId="77777777" w:rsidR="006305CE" w:rsidRDefault="006305CE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6266"/>
        <w:gridCol w:w="3544"/>
      </w:tblGrid>
      <w:tr w:rsidR="006305CE" w:rsidRPr="008B1A84" w14:paraId="4CA20F2E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B599A45" w14:textId="72F209F3" w:rsidR="006305CE" w:rsidRPr="008B1A84" w:rsidRDefault="006305CE" w:rsidP="00396C01">
            <w:pPr>
              <w:pStyle w:val="WF-Arbeitsblatt"/>
              <w:jc w:val="center"/>
            </w:pPr>
            <w:r>
              <w:lastRenderedPageBreak/>
              <w:t>3 b)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78035F0" w14:textId="63B58EE6" w:rsidR="006305CE" w:rsidRPr="008B1A84" w:rsidRDefault="006305CE" w:rsidP="00396C01">
            <w:pPr>
              <w:pStyle w:val="WF-Arbeitsblatt"/>
            </w:pPr>
            <w:r>
              <w:t>Schleifen und Variablen</w:t>
            </w:r>
            <w:r w:rsidR="00314702">
              <w:t>: Verschieben</w:t>
            </w:r>
          </w:p>
        </w:tc>
      </w:tr>
      <w:tr w:rsidR="006305CE" w14:paraId="4ED9A28B" w14:textId="77777777" w:rsidTr="00D57B04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02D2D22" w14:textId="77777777" w:rsidR="006305CE" w:rsidRDefault="006305CE" w:rsidP="00396C01">
            <w:pPr>
              <w:pStyle w:val="berschrift1"/>
              <w:spacing w:before="0"/>
              <w:jc w:val="center"/>
              <w:outlineLvl w:val="0"/>
            </w:pPr>
          </w:p>
          <w:p w14:paraId="60292786" w14:textId="0F036B43" w:rsidR="006305CE" w:rsidRDefault="006305CE" w:rsidP="00396C01">
            <w:pPr>
              <w:pStyle w:val="berschrift1"/>
              <w:spacing w:before="0"/>
              <w:jc w:val="center"/>
              <w:outlineLvl w:val="0"/>
            </w:pPr>
            <w:r>
              <w:t>So soll es aussehen:</w:t>
            </w:r>
          </w:p>
          <w:p w14:paraId="25DE2609" w14:textId="77777777" w:rsidR="006305CE" w:rsidRPr="002946EF" w:rsidRDefault="006305CE" w:rsidP="00396C01"/>
        </w:tc>
        <w:tc>
          <w:tcPr>
            <w:tcW w:w="626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5665EDC7" w14:textId="77777777" w:rsidR="006305CE" w:rsidRDefault="006305CE" w:rsidP="00396C01">
            <w:pPr>
              <w:pStyle w:val="berschrift1"/>
              <w:spacing w:before="0"/>
              <w:jc w:val="center"/>
              <w:outlineLvl w:val="0"/>
            </w:pPr>
          </w:p>
          <w:p w14:paraId="1F5FC236" w14:textId="77777777" w:rsidR="006305CE" w:rsidRDefault="006305CE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7AA6011" w14:textId="77777777" w:rsidR="006305CE" w:rsidRPr="002946EF" w:rsidRDefault="006305CE" w:rsidP="00396C01"/>
        </w:tc>
        <w:tc>
          <w:tcPr>
            <w:tcW w:w="354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E344CD6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57746D5B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den</w:t>
            </w:r>
          </w:p>
          <w:p w14:paraId="28941E11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EA3B48">
              <w:rPr>
                <w:i/>
                <w:iCs/>
                <w:sz w:val="28"/>
                <w:szCs w:val="28"/>
              </w:rPr>
              <w:t>verschieben</w:t>
            </w:r>
            <w:r>
              <w:rPr>
                <w:sz w:val="28"/>
                <w:szCs w:val="28"/>
              </w:rPr>
              <w:t>-Block:</w:t>
            </w:r>
          </w:p>
          <w:p w14:paraId="55523C21" w14:textId="77777777" w:rsidR="006305CE" w:rsidRPr="00C47BD3" w:rsidRDefault="006305CE" w:rsidP="00396C01">
            <w:pPr>
              <w:spacing w:line="240" w:lineRule="auto"/>
            </w:pPr>
          </w:p>
        </w:tc>
      </w:tr>
      <w:tr w:rsidR="006305CE" w14:paraId="3C2A7209" w14:textId="77777777" w:rsidTr="00D57B04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E3D7F32" w14:textId="5A98ECB9" w:rsidR="006305CE" w:rsidRDefault="006305CE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37BE4A1A" wp14:editId="1A2D9992">
                  <wp:extent cx="2823845" cy="3607435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3a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467DC8C" w14:textId="6E592D76" w:rsidR="006305CE" w:rsidRPr="00EA3B48" w:rsidRDefault="00D57B04" w:rsidP="00396C0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6E3203CC" wp14:editId="1E22F6F5">
                  <wp:extent cx="3914434" cy="1491176"/>
                  <wp:effectExtent l="0" t="0" r="0" b="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3b_blöck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639" cy="149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F8493E5" w14:textId="4AE646C3" w:rsidR="006305CE" w:rsidRPr="00C47BD3" w:rsidRDefault="00D57B04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7F3575BC" wp14:editId="1317F746">
                  <wp:extent cx="1800000" cy="2820696"/>
                  <wp:effectExtent l="0" t="0" r="381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3b_finden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82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50BAF8" w14:textId="5D5C819D" w:rsidR="00314702" w:rsidRDefault="00314702" w:rsidP="00090FED">
      <w:pPr>
        <w:spacing w:after="0"/>
        <w:rPr>
          <w:sz w:val="24"/>
          <w:szCs w:val="24"/>
        </w:rPr>
      </w:pPr>
    </w:p>
    <w:p w14:paraId="40E556E7" w14:textId="77777777" w:rsidR="00314702" w:rsidRDefault="00314702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314702" w:rsidRPr="008B1A84" w14:paraId="6B867934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5EE6EA2" w14:textId="62AB10C3" w:rsidR="00314702" w:rsidRPr="008B1A84" w:rsidRDefault="00314702" w:rsidP="00396C01">
            <w:pPr>
              <w:pStyle w:val="WF-Arbeitsblatt"/>
              <w:jc w:val="center"/>
            </w:pPr>
            <w:r>
              <w:lastRenderedPageBreak/>
              <w:t>3 d)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71714D2" w14:textId="52791E2C" w:rsidR="00314702" w:rsidRPr="008B1A84" w:rsidRDefault="00314702" w:rsidP="00396C01">
            <w:pPr>
              <w:pStyle w:val="WF-Arbeitsblatt"/>
            </w:pPr>
            <w:r>
              <w:t>Schleifen und Variablen: Rotieren</w:t>
            </w:r>
          </w:p>
        </w:tc>
      </w:tr>
      <w:tr w:rsidR="00314702" w14:paraId="484419F0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0E4B395" w14:textId="77777777" w:rsidR="00314702" w:rsidRDefault="00314702" w:rsidP="00396C01">
            <w:pPr>
              <w:pStyle w:val="berschrift1"/>
              <w:spacing w:before="0"/>
              <w:jc w:val="center"/>
              <w:outlineLvl w:val="0"/>
            </w:pPr>
          </w:p>
          <w:p w14:paraId="00CA1FFE" w14:textId="77777777" w:rsidR="00314702" w:rsidRDefault="00314702" w:rsidP="00396C01">
            <w:pPr>
              <w:pStyle w:val="berschrift1"/>
              <w:spacing w:before="0"/>
              <w:jc w:val="center"/>
              <w:outlineLvl w:val="0"/>
            </w:pPr>
            <w:r>
              <w:t>So soll es aussehen:</w:t>
            </w:r>
          </w:p>
          <w:p w14:paraId="653A03FA" w14:textId="77777777" w:rsidR="00314702" w:rsidRPr="002946EF" w:rsidRDefault="00314702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DB76A34" w14:textId="77777777" w:rsidR="00314702" w:rsidRDefault="00314702" w:rsidP="00396C01">
            <w:pPr>
              <w:pStyle w:val="berschrift1"/>
              <w:spacing w:before="0"/>
              <w:jc w:val="center"/>
              <w:outlineLvl w:val="0"/>
            </w:pPr>
          </w:p>
          <w:p w14:paraId="00725723" w14:textId="77777777" w:rsidR="00314702" w:rsidRDefault="00314702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D859223" w14:textId="77777777" w:rsidR="00314702" w:rsidRPr="002946EF" w:rsidRDefault="00314702" w:rsidP="00396C01"/>
        </w:tc>
      </w:tr>
      <w:tr w:rsidR="00314702" w14:paraId="0A581A68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A3ED97" w14:textId="40493AD5" w:rsidR="00314702" w:rsidRDefault="00314702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5462DB0A" wp14:editId="5F9B2A09">
                  <wp:extent cx="2823845" cy="3053080"/>
                  <wp:effectExtent l="0" t="0" r="0" b="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3d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72DAEF4" w14:textId="77777777" w:rsidR="00314702" w:rsidRDefault="00314702" w:rsidP="00396C01">
            <w:pPr>
              <w:pStyle w:val="Listenabsatz"/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585C6744" wp14:editId="0F0A8826">
                  <wp:extent cx="5668403" cy="2489981"/>
                  <wp:effectExtent l="0" t="0" r="0" b="0"/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3d_blöck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8940" cy="249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EBF27" w14:textId="37F17E17" w:rsidR="002B3DB8" w:rsidRPr="00947679" w:rsidRDefault="002B3DB8" w:rsidP="00996786">
            <w:pPr>
              <w:pStyle w:val="Listenabsatz"/>
              <w:spacing w:after="0" w:line="240" w:lineRule="auto"/>
              <w:jc w:val="both"/>
              <w:rPr>
                <w:sz w:val="28"/>
                <w:szCs w:val="28"/>
              </w:rPr>
              <w:pPrChange w:id="16" w:author="Schmidberger, Alessa | Wissensfabrik" w:date="2022-10-12T09:09:00Z">
                <w:pPr>
                  <w:pStyle w:val="Listenabsatz"/>
                  <w:spacing w:after="0" w:line="240" w:lineRule="auto"/>
                </w:pPr>
              </w:pPrChange>
            </w:pPr>
            <w:r>
              <w:rPr>
                <w:sz w:val="28"/>
                <w:szCs w:val="28"/>
              </w:rPr>
              <w:t xml:space="preserve">Ein Kreis hat einen Vollwinkel von 360°. Bei 6 Blättern (wie in der Abbildung) haben die einzelnen Blätter also einen Abstand von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360°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=60°</m:t>
              </m:r>
            </m:oMath>
            <w:r w:rsidR="00070530">
              <w:rPr>
                <w:rFonts w:eastAsiaTheme="minorEastAsia"/>
                <w:sz w:val="28"/>
                <w:szCs w:val="28"/>
              </w:rPr>
              <w:t xml:space="preserve"> voneinander.</w:t>
            </w:r>
          </w:p>
        </w:tc>
      </w:tr>
    </w:tbl>
    <w:p w14:paraId="3AAB6C0A" w14:textId="12F41C60" w:rsidR="00A14EB9" w:rsidRDefault="00A14EB9" w:rsidP="00090FED">
      <w:pPr>
        <w:spacing w:after="0"/>
        <w:rPr>
          <w:sz w:val="24"/>
          <w:szCs w:val="24"/>
        </w:rPr>
      </w:pPr>
    </w:p>
    <w:p w14:paraId="39F159BB" w14:textId="77777777" w:rsidR="00A14EB9" w:rsidRDefault="00A14EB9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A14EB9" w:rsidRPr="008B1A84" w14:paraId="780D0AA1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05611F3" w14:textId="47400E47" w:rsidR="00A14EB9" w:rsidRPr="008B1A84" w:rsidRDefault="00A14EB9" w:rsidP="00396C01">
            <w:pPr>
              <w:pStyle w:val="WF-Arbeitsblatt"/>
              <w:jc w:val="center"/>
            </w:pPr>
            <w:r>
              <w:lastRenderedPageBreak/>
              <w:t>3 e)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0FB698C" w14:textId="54BE5A28" w:rsidR="00A14EB9" w:rsidRPr="008B1A84" w:rsidRDefault="00A14EB9" w:rsidP="00396C01">
            <w:pPr>
              <w:pStyle w:val="WF-Arbeitsblatt"/>
            </w:pPr>
            <w:r>
              <w:t>Schleifen und Variablen: Blume</w:t>
            </w:r>
          </w:p>
        </w:tc>
      </w:tr>
      <w:tr w:rsidR="00A14EB9" w14:paraId="3FE65183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5DBC8C" w14:textId="77777777" w:rsidR="00A14EB9" w:rsidRDefault="00A14EB9" w:rsidP="00396C01">
            <w:pPr>
              <w:pStyle w:val="berschrift1"/>
              <w:spacing w:before="0"/>
              <w:jc w:val="center"/>
              <w:outlineLvl w:val="0"/>
            </w:pPr>
          </w:p>
          <w:p w14:paraId="52171CA7" w14:textId="58E88BBF" w:rsidR="00A14EB9" w:rsidRDefault="00A14EB9" w:rsidP="00396C01">
            <w:pPr>
              <w:pStyle w:val="berschrift1"/>
              <w:spacing w:before="0"/>
              <w:jc w:val="center"/>
              <w:outlineLvl w:val="0"/>
            </w:pPr>
            <w:r>
              <w:t>So kann es aussehen:</w:t>
            </w:r>
          </w:p>
          <w:p w14:paraId="5BB30BAE" w14:textId="77777777" w:rsidR="00A14EB9" w:rsidRPr="002946EF" w:rsidRDefault="00A14EB9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ED40A51" w14:textId="77777777" w:rsidR="00A14EB9" w:rsidRDefault="00A14EB9" w:rsidP="00396C01">
            <w:pPr>
              <w:pStyle w:val="berschrift1"/>
              <w:spacing w:before="0"/>
              <w:jc w:val="center"/>
              <w:outlineLvl w:val="0"/>
            </w:pPr>
          </w:p>
          <w:p w14:paraId="279CCC26" w14:textId="77777777" w:rsidR="00A14EB9" w:rsidRDefault="00A14EB9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4550980F" w14:textId="77777777" w:rsidR="00A14EB9" w:rsidRPr="002946EF" w:rsidRDefault="00A14EB9" w:rsidP="00396C01"/>
        </w:tc>
      </w:tr>
      <w:tr w:rsidR="00A14EB9" w14:paraId="48340F39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1D1F52C" w14:textId="3D15E77E" w:rsidR="00A14EB9" w:rsidRDefault="00A14EB9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0C5E9203" wp14:editId="09FC2567">
                  <wp:extent cx="2823845" cy="3181350"/>
                  <wp:effectExtent l="0" t="0" r="0" b="6350"/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3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71192A9" w14:textId="79A54098" w:rsidR="00A14EB9" w:rsidRPr="00947679" w:rsidRDefault="00A14EB9" w:rsidP="00396C01">
            <w:pPr>
              <w:pStyle w:val="Listenabsatz"/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53AC0B8B" wp14:editId="2BA72D72">
                  <wp:extent cx="5528358" cy="3627120"/>
                  <wp:effectExtent l="0" t="0" r="0" b="5080"/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3e_blöck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899" cy="363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34D2A" w14:textId="6E6BF8DB" w:rsidR="00F27025" w:rsidRDefault="00F27025" w:rsidP="00090FED">
      <w:pPr>
        <w:spacing w:after="0"/>
        <w:rPr>
          <w:sz w:val="24"/>
          <w:szCs w:val="24"/>
        </w:rPr>
      </w:pPr>
    </w:p>
    <w:p w14:paraId="3F36E1AB" w14:textId="77777777" w:rsidR="00F27025" w:rsidRDefault="00F27025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F27025" w:rsidRPr="008B1A84" w14:paraId="27D1346E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FFA0F30" w14:textId="3393C3E3" w:rsidR="00F27025" w:rsidRPr="008B1A84" w:rsidRDefault="00F27025" w:rsidP="00396C01">
            <w:pPr>
              <w:pStyle w:val="WF-Arbeitsblatt"/>
              <w:jc w:val="center"/>
            </w:pPr>
            <w:r>
              <w:lastRenderedPageBreak/>
              <w:t>3 f)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72594FA" w14:textId="77777777" w:rsidR="00F27025" w:rsidRPr="008B1A84" w:rsidRDefault="00F27025" w:rsidP="00396C01">
            <w:pPr>
              <w:pStyle w:val="WF-Arbeitsblatt"/>
            </w:pPr>
            <w:r>
              <w:t>Schleifen und Variablen: Blume</w:t>
            </w:r>
          </w:p>
        </w:tc>
      </w:tr>
      <w:tr w:rsidR="00F27025" w14:paraId="5AF32D6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1FD5323C" w14:textId="77777777" w:rsidR="00F27025" w:rsidRDefault="00F27025" w:rsidP="00396C01">
            <w:pPr>
              <w:pStyle w:val="berschrift1"/>
              <w:spacing w:before="0"/>
              <w:jc w:val="center"/>
              <w:outlineLvl w:val="0"/>
            </w:pPr>
          </w:p>
          <w:p w14:paraId="50F4EC35" w14:textId="77777777" w:rsidR="00F27025" w:rsidRDefault="00F27025" w:rsidP="00396C01">
            <w:pPr>
              <w:pStyle w:val="berschrift1"/>
              <w:spacing w:before="0"/>
              <w:jc w:val="center"/>
              <w:outlineLvl w:val="0"/>
            </w:pPr>
            <w:r>
              <w:t>So kann es aussehen:</w:t>
            </w:r>
          </w:p>
          <w:p w14:paraId="5F1680DF" w14:textId="77777777" w:rsidR="00F27025" w:rsidRPr="002946EF" w:rsidRDefault="00F27025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D5AE01F" w14:textId="77777777" w:rsidR="00F27025" w:rsidRDefault="00F27025" w:rsidP="00396C01">
            <w:pPr>
              <w:pStyle w:val="berschrift1"/>
              <w:spacing w:before="0"/>
              <w:jc w:val="center"/>
              <w:outlineLvl w:val="0"/>
            </w:pPr>
          </w:p>
          <w:p w14:paraId="225501CB" w14:textId="77777777" w:rsidR="00F27025" w:rsidRDefault="00F27025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2329E64" w14:textId="77777777" w:rsidR="00F27025" w:rsidRPr="002946EF" w:rsidRDefault="00F27025" w:rsidP="00396C01"/>
        </w:tc>
      </w:tr>
      <w:tr w:rsidR="00F27025" w14:paraId="35A6487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E21C8C5" w14:textId="2D871DB8" w:rsidR="00F27025" w:rsidRDefault="00F27025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338BE892" wp14:editId="72DE1211">
                  <wp:extent cx="2823845" cy="3181350"/>
                  <wp:effectExtent l="0" t="0" r="0" b="6350"/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3f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1200D2D" w14:textId="013FAED7" w:rsidR="00F27025" w:rsidRPr="00947679" w:rsidRDefault="00F27025" w:rsidP="00396C01">
            <w:pPr>
              <w:pStyle w:val="Listenabsatz"/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 wp14:anchorId="032314B3" wp14:editId="516C1B60">
                  <wp:extent cx="5354422" cy="3398471"/>
                  <wp:effectExtent l="0" t="0" r="5080" b="5715"/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3f_Blöck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623" cy="340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EF1B7" w14:textId="49F60144" w:rsidR="00A33390" w:rsidRDefault="00A33390" w:rsidP="00090FED">
      <w:pPr>
        <w:spacing w:after="0"/>
        <w:rPr>
          <w:sz w:val="24"/>
          <w:szCs w:val="24"/>
        </w:rPr>
      </w:pPr>
    </w:p>
    <w:p w14:paraId="7D9B7B52" w14:textId="77777777" w:rsidR="00A33390" w:rsidRDefault="00A33390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ellenraster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EE0816" w:rsidRPr="008B1A84" w14:paraId="62299C60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6273F12" w14:textId="5DA4FFD2" w:rsidR="00EE0816" w:rsidRPr="008B1A84" w:rsidRDefault="00EE0816" w:rsidP="00396C01">
            <w:pPr>
              <w:pStyle w:val="WF-Arbeitsblatt"/>
              <w:jc w:val="center"/>
            </w:pPr>
            <w:r>
              <w:lastRenderedPageBreak/>
              <w:t>4</w:t>
            </w:r>
            <w:r w:rsidR="007B2D70">
              <w:t xml:space="preserve"> a</w:t>
            </w:r>
            <w:r>
              <w:t>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AAB8C14" w14:textId="496F93D2" w:rsidR="00EE0816" w:rsidRPr="008B1A84" w:rsidRDefault="00EE0816" w:rsidP="00396C01">
            <w:pPr>
              <w:pStyle w:val="WF-Arbeitsblatt"/>
            </w:pPr>
            <w:r>
              <w:t>Verzweigungen</w:t>
            </w:r>
          </w:p>
        </w:tc>
      </w:tr>
      <w:tr w:rsidR="00EE0816" w14:paraId="6B2B4C5D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1610928" w14:textId="77777777" w:rsidR="00EE0816" w:rsidRDefault="00EE0816" w:rsidP="00396C01">
            <w:pPr>
              <w:pStyle w:val="berschrift1"/>
              <w:spacing w:before="0"/>
              <w:jc w:val="center"/>
              <w:outlineLvl w:val="0"/>
            </w:pPr>
          </w:p>
          <w:p w14:paraId="32A92E28" w14:textId="77777777" w:rsidR="00EE0816" w:rsidRDefault="00EE0816" w:rsidP="00396C01">
            <w:pPr>
              <w:pStyle w:val="berschrift1"/>
              <w:spacing w:before="0"/>
              <w:jc w:val="center"/>
              <w:outlineLvl w:val="0"/>
            </w:pPr>
            <w:r>
              <w:t>So kann es aussehen:</w:t>
            </w:r>
          </w:p>
          <w:p w14:paraId="1F5C7A4B" w14:textId="77777777" w:rsidR="00EE0816" w:rsidRPr="002946EF" w:rsidRDefault="00EE0816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39CC46D8" w14:textId="77777777" w:rsidR="00EE0816" w:rsidRDefault="00EE0816" w:rsidP="00396C01">
            <w:pPr>
              <w:pStyle w:val="berschrift1"/>
              <w:spacing w:before="0"/>
              <w:jc w:val="center"/>
              <w:outlineLvl w:val="0"/>
            </w:pPr>
          </w:p>
          <w:p w14:paraId="6CC69DC3" w14:textId="77777777" w:rsidR="00EE0816" w:rsidRDefault="00EE0816" w:rsidP="00396C01">
            <w:pPr>
              <w:pStyle w:val="berschrift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1A9F451E" w14:textId="77777777" w:rsidR="00EE0816" w:rsidRPr="002946EF" w:rsidRDefault="00EE0816" w:rsidP="00396C01"/>
        </w:tc>
      </w:tr>
      <w:tr w:rsidR="00EE0816" w14:paraId="4E93E49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1D7C06" w14:textId="640C68CB" w:rsidR="00EE0816" w:rsidRDefault="007413F2" w:rsidP="00396C01">
            <w:pPr>
              <w:pStyle w:val="berschrift1"/>
              <w:spacing w:before="0"/>
              <w:jc w:val="center"/>
              <w:outlineLvl w:val="0"/>
            </w:pPr>
            <w:r>
              <w:drawing>
                <wp:inline distT="0" distB="0" distL="0" distR="0" wp14:anchorId="4B1D202B" wp14:editId="6CEB61D0">
                  <wp:extent cx="2823845" cy="2200910"/>
                  <wp:effectExtent l="0" t="0" r="0" b="0"/>
                  <wp:docPr id="79" name="Grafik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Unbenannt-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12BF647" w14:textId="724EA943" w:rsidR="00EE0816" w:rsidRPr="00947679" w:rsidRDefault="00231C19" w:rsidP="00396C01">
            <w:pPr>
              <w:pStyle w:val="Listenabsatz"/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3D7AF9D" wp14:editId="7982DDC4">
                      <wp:simplePos x="0" y="0"/>
                      <wp:positionH relativeFrom="column">
                        <wp:posOffset>3881120</wp:posOffset>
                      </wp:positionH>
                      <wp:positionV relativeFrom="paragraph">
                        <wp:posOffset>1722120</wp:posOffset>
                      </wp:positionV>
                      <wp:extent cx="2009775" cy="647065"/>
                      <wp:effectExtent l="0" t="0" r="0" b="0"/>
                      <wp:wrapNone/>
                      <wp:docPr id="81" name="Textfeld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9775" cy="6470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CFE00" w14:textId="46AB0A3C" w:rsidR="00815DDD" w:rsidRDefault="00815DDD">
                                  <w:r>
                                    <w:t>gerade Schleifendurchläufe: schmales Blatt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D7AF9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81" o:spid="_x0000_s1026" type="#_x0000_t202" style="position:absolute;left:0;text-align:left;margin-left:305.6pt;margin-top:135.6pt;width:158.25pt;height:5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" filled="f" stroked="f" strokeweight=".5pt">
                      <v:textbox>
                        <w:txbxContent>
                          <w:p w14:paraId="368CFE00" w14:textId="46AB0A3C" w:rsidR="00815DDD" w:rsidRDefault="00815DDD">
                            <w:r>
                              <w:t>gerade Schleifendurchläufe: schmales Blatt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5DDD">
              <w:rPr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D4FCAFC" wp14:editId="44703724">
                      <wp:simplePos x="0" y="0"/>
                      <wp:positionH relativeFrom="column">
                        <wp:posOffset>3883025</wp:posOffset>
                      </wp:positionH>
                      <wp:positionV relativeFrom="paragraph">
                        <wp:posOffset>2771140</wp:posOffset>
                      </wp:positionV>
                      <wp:extent cx="1855470" cy="647065"/>
                      <wp:effectExtent l="0" t="0" r="0" b="0"/>
                      <wp:wrapNone/>
                      <wp:docPr id="82" name="Textfeld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55470" cy="6470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B0A408" w14:textId="72EC0F0C" w:rsidR="00815DDD" w:rsidRDefault="00815DDD">
                                  <w:r>
                                    <w:t>sonst / ungerade Schleifendurchläufe: „normales“ Blatt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4FCAFC" id="Textfeld 82" o:spid="_x0000_s1027" type="#_x0000_t202" style="position:absolute;left:0;text-align:left;margin-left:305.75pt;margin-top:218.2pt;width:146.1pt;height:5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" filled="f" stroked="f" strokeweight=".5pt">
                      <v:textbox>
                        <w:txbxContent>
                          <w:p w14:paraId="64B0A408" w14:textId="72EC0F0C" w:rsidR="00815DDD" w:rsidRDefault="00815DDD">
                            <w:r>
                              <w:t>sonst / ungerade Schleifendurchläufe: „normales“ Blatt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413F2">
              <w:rPr>
                <w:sz w:val="28"/>
                <w:szCs w:val="28"/>
              </w:rPr>
              <w:drawing>
                <wp:inline distT="0" distB="0" distL="0" distR="0" wp14:anchorId="0AE2D423" wp14:editId="43C1EB98">
                  <wp:extent cx="5078050" cy="3451376"/>
                  <wp:effectExtent l="0" t="0" r="2540" b="3175"/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4_Blöck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050" cy="345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4E083" w14:textId="62FF2105" w:rsidR="00B2203B" w:rsidRDefault="00B2203B" w:rsidP="00090FED">
      <w:pPr>
        <w:spacing w:after="0"/>
        <w:rPr>
          <w:sz w:val="24"/>
          <w:szCs w:val="24"/>
        </w:rPr>
      </w:pPr>
    </w:p>
    <w:sectPr w:rsidR="00B2203B" w:rsidSect="00090FED">
      <w:headerReference w:type="default" r:id="rId38"/>
      <w:footerReference w:type="default" r:id="rId39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EDD5E" w14:textId="77777777" w:rsidR="008359BD" w:rsidRDefault="008359BD" w:rsidP="00DD6851">
      <w:r>
        <w:separator/>
      </w:r>
    </w:p>
  </w:endnote>
  <w:endnote w:type="continuationSeparator" w:id="0">
    <w:p w14:paraId="1418C9F5" w14:textId="77777777" w:rsidR="008359BD" w:rsidRDefault="008359BD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268ED" w14:textId="78C240DE" w:rsidR="00A04A13" w:rsidRPr="00E716F8" w:rsidRDefault="00A04A13" w:rsidP="0086494C">
    <w:pPr>
      <w:pStyle w:val="Kopfzeile"/>
      <w:tabs>
        <w:tab w:val="clear" w:pos="4536"/>
        <w:tab w:val="clear" w:pos="9072"/>
        <w:tab w:val="center" w:pos="7230"/>
        <w:tab w:val="right" w:pos="14570"/>
      </w:tabs>
      <w:ind w:right="-2637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31C9560" wp14:editId="57A72FAD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1D69B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 w:rsidR="004635F4">
      <w:rPr>
        <w:sz w:val="18"/>
      </w:rPr>
      <w:t>4</w:t>
    </w:r>
    <w:r>
      <w:rPr>
        <w:sz w:val="18"/>
      </w:rPr>
      <w:t xml:space="preserve"> </w:t>
    </w:r>
    <w:r w:rsidRPr="00C140D3">
      <w:rPr>
        <w:sz w:val="18"/>
      </w:rPr>
      <w:t>–</w:t>
    </w:r>
    <w:r w:rsidR="004635F4">
      <w:rPr>
        <w:sz w:val="18"/>
      </w:rPr>
      <w:t xml:space="preserve"> 3D-Druck</w:t>
    </w:r>
    <w:r w:rsidRPr="00C140D3">
      <w:rPr>
        <w:i/>
        <w:sz w:val="18"/>
      </w:rPr>
      <w:tab/>
    </w:r>
    <w:r w:rsidR="004635F4">
      <w:rPr>
        <w:iCs/>
        <w:sz w:val="18"/>
      </w:rPr>
      <w:t>zuletzt aktualisiert am</w:t>
    </w:r>
    <w:del w:id="17" w:author="Schmidberger, Alessa | Wissensfabrik" w:date="2022-10-12T09:09:00Z">
      <w:r w:rsidR="004635F4" w:rsidDel="00996786">
        <w:rPr>
          <w:iCs/>
          <w:sz w:val="18"/>
        </w:rPr>
        <w:delText xml:space="preserve"> </w:delText>
      </w:r>
    </w:del>
    <w:ins w:id="18" w:author="Schmidberger, Alessa | Wissensfabrik" w:date="2022-10-12T09:09:00Z">
      <w:r w:rsidR="00996786">
        <w:rPr>
          <w:iCs/>
          <w:sz w:val="18"/>
        </w:rPr>
        <w:t xml:space="preserve"> 12.10.2022</w:t>
      </w:r>
    </w:ins>
    <w:del w:id="19" w:author="Schmidberger, Alessa | Wissensfabrik" w:date="2022-10-12T09:09:00Z">
      <w:r w:rsidR="004635F4" w:rsidDel="00996786">
        <w:rPr>
          <w:iCs/>
          <w:sz w:val="18"/>
        </w:rPr>
        <w:fldChar w:fldCharType="begin"/>
      </w:r>
      <w:r w:rsidR="004635F4" w:rsidDel="00996786">
        <w:rPr>
          <w:iCs/>
          <w:sz w:val="18"/>
        </w:rPr>
        <w:delInstrText xml:space="preserve"> TIME \@ "dd.MM.yy" </w:delInstrText>
      </w:r>
      <w:r w:rsidR="004635F4" w:rsidDel="00996786">
        <w:rPr>
          <w:iCs/>
          <w:sz w:val="18"/>
        </w:rPr>
        <w:fldChar w:fldCharType="separate"/>
      </w:r>
      <w:r w:rsidR="00996786" w:rsidDel="00996786">
        <w:rPr>
          <w:iCs/>
          <w:noProof/>
          <w:sz w:val="18"/>
        </w:rPr>
        <w:delText>12.10.22</w:delText>
      </w:r>
      <w:r w:rsidR="004635F4" w:rsidDel="00996786">
        <w:rPr>
          <w:iCs/>
          <w:sz w:val="18"/>
        </w:rPr>
        <w:fldChar w:fldCharType="end"/>
      </w:r>
    </w:del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A40A0">
      <w:rPr>
        <w:sz w:val="18"/>
      </w:rPr>
      <w:t>20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A40A0">
      <w:rPr>
        <w:sz w:val="18"/>
      </w:rPr>
      <w:t>20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4DE5A" w14:textId="77777777" w:rsidR="008359BD" w:rsidRDefault="008359BD" w:rsidP="00DD6851">
      <w:r>
        <w:separator/>
      </w:r>
    </w:p>
  </w:footnote>
  <w:footnote w:type="continuationSeparator" w:id="0">
    <w:p w14:paraId="7B26504E" w14:textId="77777777" w:rsidR="008359BD" w:rsidRDefault="008359BD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5392B" w14:textId="77777777" w:rsidR="00A04A13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8DD06B9" wp14:editId="1257A74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44CFD0E" w14:textId="77777777" w:rsidR="00A04A13" w:rsidRPr="008D5655" w:rsidRDefault="00A04A13" w:rsidP="0052257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DD06B9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8" type="#_x0000_t202" style="position:absolute;margin-left:-150.6pt;margin-top:-174.8pt;width:251.25pt;height:19.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644CFD0E" w14:textId="77777777" w:rsidR="00A04A13" w:rsidRPr="008D5655" w:rsidRDefault="00A04A13" w:rsidP="0052257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22"/>
      </w:rPr>
      <w:tab/>
    </w:r>
  </w:p>
  <w:p w14:paraId="2E4EDB26" w14:textId="218EA034" w:rsidR="00A04A13" w:rsidRPr="0052257A" w:rsidRDefault="00A04A13" w:rsidP="0052257A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7B8E785" wp14:editId="1C65EE5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4862517" w14:textId="77777777" w:rsidR="00A04A13" w:rsidRPr="008D5655" w:rsidRDefault="00A04A13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7B8E785" id="_x0000_s1029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4862517" w14:textId="77777777" w:rsidR="00A04A13" w:rsidRPr="008D5655" w:rsidRDefault="00A04A13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223A00F2" w14:textId="3E7E68CF" w:rsidR="00A04A13" w:rsidRPr="000462B1" w:rsidRDefault="00F714CA" w:rsidP="000462B1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D149737" wp14:editId="1A7CBD7F">
              <wp:simplePos x="0" y="0"/>
              <wp:positionH relativeFrom="column">
                <wp:posOffset>9472929</wp:posOffset>
              </wp:positionH>
              <wp:positionV relativeFrom="paragraph">
                <wp:posOffset>2309495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4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FF55" w14:textId="77777777" w:rsidR="00F714CA" w:rsidRDefault="00F714CA" w:rsidP="00F714C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" name="Grafik 4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149737" id="Gruppieren 27" o:spid="_x0000_s1030" style="position:absolute;margin-left:745.9pt;margin-top:181.85pt;width:25.9pt;height:322.55pt;z-index:2516725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fUz2QMAAN8IAAAOAAAAZHJzL2Uyb0RvYy54bWykVm1v2zYQ/j5g&#10;/4HQ90SWL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CXdTXkAAAADgEAAA8AAABkcnMvZG93bnJldi54&#10;bWxMj8FOwzAQRO9I/IO1SNyoHdKGNMSpqgo4VUi0SKg3N94mUeN1FLtJ+ve4J7jNaEazb/PVZFo2&#10;YO8aSxKimQCGVFrdUCXhe//+lAJzXpFWrSWUcEUHq+L+LleZtiN94bDzFQsj5DIlofa+yzh3ZY1G&#10;uZntkEJ2sr1RPti+4rpXYxg3LX8WIuFGNRQu1KrDTY3leXcxEj5GNa7j6G3Ynk+b62G/+PzZRijl&#10;48O0fgXmcfJ/ZbjhB3QoAtPRXkg71gY/X0aB3UuIk/gF2K2ymMcJsGNQQqQp8CLn/98of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"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qS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hm/w9yX8AJneAQAA//8DAFBLAQItABQABgAIAAAAIQDb4fbL7gAAAIUBAAATAAAAAAAA&#10;AAAAAAAAAAAAAABbQ29udGVudF9UeXBlc10ueG1sUEsBAi0AFAAGAAgAAAAhAFr0LFu/AAAAFQEA&#10;AAsAAAAAAAAAAAAAAAAAHwEAAF9yZWxzLy5yZWxzUEsBAi0AFAAGAAgAAAAhAGJnypLHAAAA2wAA&#10;AA8AAAAAAAAAAAAAAAAABwIAAGRycy9kb3ducmV2LnhtbFBLBQYAAAAAAwADALcAAAD7AgAAAAA=&#10;" stroked="f">
                <v:textbox>
                  <w:txbxContent>
                    <w:p w14:paraId="49F9FF55" w14:textId="77777777" w:rsidR="00F714CA" w:rsidRDefault="00F714CA" w:rsidP="00F714C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4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v4wQAAANsAAAAPAAAAZHJzL2Rvd25yZXYueG1sRI9Bq8Iw&#10;EITvgv8hrOBNU0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GCNi/j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090FED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F0D9B14" wp14:editId="4605743A">
              <wp:simplePos x="0" y="0"/>
              <wp:positionH relativeFrom="margin">
                <wp:align>right</wp:align>
              </wp:positionH>
              <wp:positionV relativeFrom="paragraph">
                <wp:posOffset>131445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4950C8" w14:textId="054216AB" w:rsidR="00A04A13" w:rsidRDefault="00090FED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04A13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4635F4">
                            <w:rPr>
                              <w:b/>
                              <w:color w:val="FFFFFF" w:themeColor="background1"/>
                              <w:sz w:val="32"/>
                            </w:rPr>
                            <w:t>4.8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0D9B14" id="Rechteck 5" o:spid="_x0000_s1033" style="position:absolute;margin-left:189.75pt;margin-top:10.35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" fillcolor="#ffc000" stroked="f" strokeweight="1pt">
              <v:textbox>
                <w:txbxContent>
                  <w:p w14:paraId="054950C8" w14:textId="054216AB" w:rsidR="00A04A13" w:rsidRDefault="00090FED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04A13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4635F4">
                      <w:rPr>
                        <w:b/>
                        <w:color w:val="FFFFFF" w:themeColor="background1"/>
                        <w:sz w:val="32"/>
                      </w:rPr>
                      <w:t>4.8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6FDB"/>
    <w:multiLevelType w:val="hybridMultilevel"/>
    <w:tmpl w:val="D878192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C543EF"/>
    <w:multiLevelType w:val="hybridMultilevel"/>
    <w:tmpl w:val="B276CA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82614"/>
    <w:multiLevelType w:val="hybridMultilevel"/>
    <w:tmpl w:val="FE140EE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FD0325A"/>
    <w:multiLevelType w:val="hybridMultilevel"/>
    <w:tmpl w:val="D06AEF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F756AE"/>
    <w:multiLevelType w:val="hybridMultilevel"/>
    <w:tmpl w:val="EE2C90D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9371C4"/>
    <w:multiLevelType w:val="hybridMultilevel"/>
    <w:tmpl w:val="54F6B64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3304649">
    <w:abstractNumId w:val="14"/>
  </w:num>
  <w:num w:numId="2" w16cid:durableId="630524625">
    <w:abstractNumId w:val="4"/>
  </w:num>
  <w:num w:numId="3" w16cid:durableId="795148579">
    <w:abstractNumId w:val="4"/>
  </w:num>
  <w:num w:numId="4" w16cid:durableId="1632637117">
    <w:abstractNumId w:val="4"/>
  </w:num>
  <w:num w:numId="5" w16cid:durableId="1821076619">
    <w:abstractNumId w:val="4"/>
  </w:num>
  <w:num w:numId="6" w16cid:durableId="452598304">
    <w:abstractNumId w:val="4"/>
  </w:num>
  <w:num w:numId="7" w16cid:durableId="1552378282">
    <w:abstractNumId w:val="4"/>
  </w:num>
  <w:num w:numId="8" w16cid:durableId="1261379753">
    <w:abstractNumId w:val="4"/>
  </w:num>
  <w:num w:numId="9" w16cid:durableId="440762280">
    <w:abstractNumId w:val="4"/>
  </w:num>
  <w:num w:numId="10" w16cid:durableId="123936429">
    <w:abstractNumId w:val="4"/>
  </w:num>
  <w:num w:numId="11" w16cid:durableId="1072312098">
    <w:abstractNumId w:val="4"/>
  </w:num>
  <w:num w:numId="12" w16cid:durableId="794256081">
    <w:abstractNumId w:val="5"/>
  </w:num>
  <w:num w:numId="13" w16cid:durableId="1489974021">
    <w:abstractNumId w:val="2"/>
  </w:num>
  <w:num w:numId="14" w16cid:durableId="450634309">
    <w:abstractNumId w:val="10"/>
  </w:num>
  <w:num w:numId="15" w16cid:durableId="1720133766">
    <w:abstractNumId w:val="13"/>
  </w:num>
  <w:num w:numId="16" w16cid:durableId="1674146520">
    <w:abstractNumId w:val="7"/>
  </w:num>
  <w:num w:numId="17" w16cid:durableId="1885167365">
    <w:abstractNumId w:val="3"/>
  </w:num>
  <w:num w:numId="18" w16cid:durableId="393428168">
    <w:abstractNumId w:val="3"/>
  </w:num>
  <w:num w:numId="19" w16cid:durableId="1785297906">
    <w:abstractNumId w:val="3"/>
  </w:num>
  <w:num w:numId="20" w16cid:durableId="1553419708">
    <w:abstractNumId w:val="9"/>
  </w:num>
  <w:num w:numId="21" w16cid:durableId="1192185093">
    <w:abstractNumId w:val="11"/>
  </w:num>
  <w:num w:numId="22" w16cid:durableId="1806192183">
    <w:abstractNumId w:val="6"/>
  </w:num>
  <w:num w:numId="23" w16cid:durableId="1823421678">
    <w:abstractNumId w:val="0"/>
  </w:num>
  <w:num w:numId="24" w16cid:durableId="1625385459">
    <w:abstractNumId w:val="12"/>
  </w:num>
  <w:num w:numId="25" w16cid:durableId="108163871">
    <w:abstractNumId w:val="8"/>
  </w:num>
  <w:num w:numId="26" w16cid:durableId="99001516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504"/>
    <w:rsid w:val="000060AD"/>
    <w:rsid w:val="00012484"/>
    <w:rsid w:val="00043DA4"/>
    <w:rsid w:val="000462B1"/>
    <w:rsid w:val="00047122"/>
    <w:rsid w:val="000644BD"/>
    <w:rsid w:val="00070530"/>
    <w:rsid w:val="00073EED"/>
    <w:rsid w:val="00085522"/>
    <w:rsid w:val="00090FED"/>
    <w:rsid w:val="000960BD"/>
    <w:rsid w:val="000B1D1D"/>
    <w:rsid w:val="000B6F96"/>
    <w:rsid w:val="000C02EB"/>
    <w:rsid w:val="000C295A"/>
    <w:rsid w:val="000D77AA"/>
    <w:rsid w:val="00106FD2"/>
    <w:rsid w:val="00144503"/>
    <w:rsid w:val="00152FC3"/>
    <w:rsid w:val="001554C2"/>
    <w:rsid w:val="0022720B"/>
    <w:rsid w:val="00231C19"/>
    <w:rsid w:val="00283070"/>
    <w:rsid w:val="0029295B"/>
    <w:rsid w:val="002946EF"/>
    <w:rsid w:val="0029753E"/>
    <w:rsid w:val="002A3D71"/>
    <w:rsid w:val="002B3DB8"/>
    <w:rsid w:val="00311F98"/>
    <w:rsid w:val="00314702"/>
    <w:rsid w:val="00314999"/>
    <w:rsid w:val="003334C5"/>
    <w:rsid w:val="00342B12"/>
    <w:rsid w:val="00347801"/>
    <w:rsid w:val="00360120"/>
    <w:rsid w:val="00367D4A"/>
    <w:rsid w:val="003767F3"/>
    <w:rsid w:val="003F4E4A"/>
    <w:rsid w:val="0044162B"/>
    <w:rsid w:val="004459AD"/>
    <w:rsid w:val="00454810"/>
    <w:rsid w:val="004635F4"/>
    <w:rsid w:val="004670A5"/>
    <w:rsid w:val="00480CD1"/>
    <w:rsid w:val="004838EE"/>
    <w:rsid w:val="004945E7"/>
    <w:rsid w:val="004A304B"/>
    <w:rsid w:val="004A7F97"/>
    <w:rsid w:val="004B15B9"/>
    <w:rsid w:val="004B1CF0"/>
    <w:rsid w:val="004F0644"/>
    <w:rsid w:val="0051659F"/>
    <w:rsid w:val="0052257A"/>
    <w:rsid w:val="00533910"/>
    <w:rsid w:val="005429CE"/>
    <w:rsid w:val="005A5E31"/>
    <w:rsid w:val="005B2865"/>
    <w:rsid w:val="005C0A9C"/>
    <w:rsid w:val="005C4DD6"/>
    <w:rsid w:val="005D6F05"/>
    <w:rsid w:val="005F1255"/>
    <w:rsid w:val="00611CF4"/>
    <w:rsid w:val="006305CE"/>
    <w:rsid w:val="00682E89"/>
    <w:rsid w:val="00697B7B"/>
    <w:rsid w:val="006B1729"/>
    <w:rsid w:val="006F1410"/>
    <w:rsid w:val="006F1A1E"/>
    <w:rsid w:val="00730FAF"/>
    <w:rsid w:val="00732C3C"/>
    <w:rsid w:val="007342D2"/>
    <w:rsid w:val="007413F2"/>
    <w:rsid w:val="007745CE"/>
    <w:rsid w:val="007B2D70"/>
    <w:rsid w:val="007C0631"/>
    <w:rsid w:val="007D3C8B"/>
    <w:rsid w:val="00815DDD"/>
    <w:rsid w:val="00823336"/>
    <w:rsid w:val="008306C3"/>
    <w:rsid w:val="008359BD"/>
    <w:rsid w:val="00847449"/>
    <w:rsid w:val="008520B7"/>
    <w:rsid w:val="00860AC1"/>
    <w:rsid w:val="0086494C"/>
    <w:rsid w:val="008717D7"/>
    <w:rsid w:val="008B2C5F"/>
    <w:rsid w:val="008C0718"/>
    <w:rsid w:val="008C7954"/>
    <w:rsid w:val="008D4E72"/>
    <w:rsid w:val="008E46D1"/>
    <w:rsid w:val="00902B67"/>
    <w:rsid w:val="00910FBA"/>
    <w:rsid w:val="00947679"/>
    <w:rsid w:val="009733BF"/>
    <w:rsid w:val="009929BE"/>
    <w:rsid w:val="00993124"/>
    <w:rsid w:val="00996786"/>
    <w:rsid w:val="009A0C4B"/>
    <w:rsid w:val="009B3BAC"/>
    <w:rsid w:val="009C0652"/>
    <w:rsid w:val="009E6885"/>
    <w:rsid w:val="009E7DA0"/>
    <w:rsid w:val="00A02C46"/>
    <w:rsid w:val="00A04A13"/>
    <w:rsid w:val="00A11C62"/>
    <w:rsid w:val="00A14EB9"/>
    <w:rsid w:val="00A24E85"/>
    <w:rsid w:val="00A33390"/>
    <w:rsid w:val="00A55669"/>
    <w:rsid w:val="00A562B0"/>
    <w:rsid w:val="00A76C20"/>
    <w:rsid w:val="00A906F2"/>
    <w:rsid w:val="00A96449"/>
    <w:rsid w:val="00AA2DA3"/>
    <w:rsid w:val="00AF1502"/>
    <w:rsid w:val="00AF6BE6"/>
    <w:rsid w:val="00B16FE0"/>
    <w:rsid w:val="00B2203B"/>
    <w:rsid w:val="00B32281"/>
    <w:rsid w:val="00B709EE"/>
    <w:rsid w:val="00B9342B"/>
    <w:rsid w:val="00BA40A0"/>
    <w:rsid w:val="00BB53E3"/>
    <w:rsid w:val="00BD62C5"/>
    <w:rsid w:val="00BE537F"/>
    <w:rsid w:val="00BF00E1"/>
    <w:rsid w:val="00C108ED"/>
    <w:rsid w:val="00C11829"/>
    <w:rsid w:val="00C164C9"/>
    <w:rsid w:val="00C24D38"/>
    <w:rsid w:val="00C34B55"/>
    <w:rsid w:val="00C42C49"/>
    <w:rsid w:val="00C72B59"/>
    <w:rsid w:val="00C80479"/>
    <w:rsid w:val="00CA0A3A"/>
    <w:rsid w:val="00CA60E2"/>
    <w:rsid w:val="00CE450A"/>
    <w:rsid w:val="00CE6B45"/>
    <w:rsid w:val="00D0086A"/>
    <w:rsid w:val="00D57B04"/>
    <w:rsid w:val="00D650AC"/>
    <w:rsid w:val="00D70032"/>
    <w:rsid w:val="00D802F7"/>
    <w:rsid w:val="00DA48E9"/>
    <w:rsid w:val="00DD6851"/>
    <w:rsid w:val="00E0275B"/>
    <w:rsid w:val="00E24D25"/>
    <w:rsid w:val="00E4461E"/>
    <w:rsid w:val="00E46849"/>
    <w:rsid w:val="00E716F8"/>
    <w:rsid w:val="00E722EA"/>
    <w:rsid w:val="00E859E3"/>
    <w:rsid w:val="00E87006"/>
    <w:rsid w:val="00EA3B48"/>
    <w:rsid w:val="00EB0CE3"/>
    <w:rsid w:val="00EC2D49"/>
    <w:rsid w:val="00EC7A89"/>
    <w:rsid w:val="00EE0816"/>
    <w:rsid w:val="00F00997"/>
    <w:rsid w:val="00F23CE0"/>
    <w:rsid w:val="00F24DEC"/>
    <w:rsid w:val="00F27025"/>
    <w:rsid w:val="00F714CA"/>
    <w:rsid w:val="00F762B7"/>
    <w:rsid w:val="00F90343"/>
    <w:rsid w:val="00FE7156"/>
    <w:rsid w:val="00FE7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7BBCCCC"/>
  <w15:docId w15:val="{3EC76DB8-7BCF-4A86-85CC-0CEAC0BE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03504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9295B"/>
  </w:style>
  <w:style w:type="paragraph" w:customStyle="1" w:styleId="WF-Inhaltsverzeichnis">
    <w:name w:val="WF-Inhaltsverzeichnis"/>
    <w:basedOn w:val="Standard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44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9644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9644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96449"/>
    <w:rPr>
      <w:rFonts w:ascii="Helvetica 45" w:hAnsi="Helvetica 45"/>
      <w:bCs/>
      <w:noProof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96449"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96449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Platzhaltertext">
    <w:name w:val="Placeholder Text"/>
    <w:basedOn w:val="Absatz-Standardschriftart"/>
    <w:uiPriority w:val="99"/>
    <w:semiHidden/>
    <w:rsid w:val="00EA3B48"/>
    <w:rPr>
      <w:color w:val="808080"/>
    </w:rPr>
  </w:style>
  <w:style w:type="paragraph" w:styleId="berarbeitung">
    <w:name w:val="Revision"/>
    <w:hidden/>
    <w:uiPriority w:val="99"/>
    <w:semiHidden/>
    <w:rsid w:val="00996786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jpeg"/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89C66-9C9E-1345-9BB5-2337062D5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418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Mirko Janssen - DDI</dc:creator>
  <cp:lastModifiedBy>Schmidberger, Alessa | Wissensfabrik</cp:lastModifiedBy>
  <cp:revision>54</cp:revision>
  <cp:lastPrinted>2016-11-24T11:23:00Z</cp:lastPrinted>
  <dcterms:created xsi:type="dcterms:W3CDTF">2016-01-13T12:30:00Z</dcterms:created>
  <dcterms:modified xsi:type="dcterms:W3CDTF">2022-10-12T07:10:00Z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{890933B1-84A0-4CC6-9562-7E708640D376}</vt:lpwstr>
  </property>
</Properties>
</file>