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A374B" w14:textId="77777777" w:rsidR="00235095" w:rsidRDefault="0029224D">
      <w:pPr>
        <w:pStyle w:val="Subtitle"/>
        <w:rPr>
          <w:i w:val="0"/>
        </w:rPr>
      </w:pPr>
      <w:r>
        <w:rPr>
          <w:noProof/>
        </w:rPr>
        <mc:AlternateContent>
          <mc:Choice Requires="wpg">
            <w:drawing>
              <wp:anchor distT="0" distB="0" distL="114300" distR="114300" simplePos="0" relativeHeight="251662336" behindDoc="1" locked="0" layoutInCell="1" allowOverlap="1" wp14:anchorId="2085025B" wp14:editId="29B81F99">
                <wp:simplePos x="0" y="0"/>
                <wp:positionH relativeFrom="column">
                  <wp:posOffset>66039</wp:posOffset>
                </wp:positionH>
                <wp:positionV relativeFrom="paragraph">
                  <wp:posOffset>615314</wp:posOffset>
                </wp:positionV>
                <wp:extent cx="4314825" cy="1177290"/>
                <wp:effectExtent l="0" t="0" r="9524" b="3809"/>
                <wp:wrapTight wrapText="bothSides">
                  <wp:wrapPolygon edited="1">
                    <wp:start x="284" y="0"/>
                    <wp:lineTo x="284" y="18873"/>
                    <wp:lineTo x="2859" y="21318"/>
                    <wp:lineTo x="4099" y="21318"/>
                    <wp:lineTo x="21550" y="21318"/>
                    <wp:lineTo x="21550" y="13629"/>
                    <wp:lineTo x="20787" y="11881"/>
                    <wp:lineTo x="20787" y="0"/>
                    <wp:lineTo x="284" y="0"/>
                  </wp:wrapPolygon>
                </wp:wrapTight>
                <wp:docPr id="14" name="Gruppieren 20"/>
                <wp:cNvGraphicFramePr/>
                <a:graphic xmlns:a="http://schemas.openxmlformats.org/drawingml/2006/main">
                  <a:graphicData uri="http://schemas.microsoft.com/office/word/2010/wordprocessingGroup">
                    <wpg:wgp>
                      <wpg:cNvGrpSpPr/>
                      <wpg:grpSpPr bwMode="auto">
                        <a:xfrm>
                          <a:off x="0" y="0"/>
                          <a:ext cx="4314825" cy="1177290"/>
                          <a:chOff x="66675" y="-57163"/>
                          <a:chExt cx="4314825" cy="1177552"/>
                        </a:xfrm>
                      </wpg:grpSpPr>
                      <wps:wsp>
                        <wps:cNvPr id="1" name="Rechteck 1"/>
                        <wps:cNvSpPr/>
                        <wps:spPr bwMode="auto">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F297B" w14:textId="77777777" w:rsidR="00D776A3" w:rsidRDefault="00D776A3">
                              <w:pPr>
                                <w:spacing w:line="240" w:lineRule="auto"/>
                                <w:jc w:val="center"/>
                              </w:pPr>
                              <w:r>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Rechteck 2"/>
                        <wps:cNvSpPr>
                          <a:spLocks/>
                        </wps:cNvSpPr>
                        <wps:spPr bwMode="auto">
                          <a:xfrm>
                            <a:off x="66675" y="-57163"/>
                            <a:ext cx="4229100" cy="1095375"/>
                          </a:xfrm>
                          <a:prstGeom prst="rect">
                            <a:avLst/>
                          </a:prstGeom>
                          <a:noFill/>
                          <a:ln w="9525">
                            <a:noFill/>
                            <a:miter lim="800000"/>
                            <a:headEnd/>
                            <a:tailEnd/>
                          </a:ln>
                        </wps:spPr>
                        <wps:txbx>
                          <w:txbxContent>
                            <w:p w14:paraId="1E0217DF" w14:textId="77777777" w:rsidR="00D776A3" w:rsidRDefault="00D776A3">
                              <w:pPr>
                                <w:pStyle w:val="Header"/>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5025B" id="Gruppieren 20" o:spid="_x0000_s1026" style="position:absolute;left:0;text-align:left;margin-left:5.2pt;margin-top:48.45pt;width:339.75pt;height:92.7pt;z-index:-251654144;mso-width-relative:margin;mso-height-relative:margin" coordorigin="666,-571" coordsize="43148,11775" wrapcoords="281 -12 281 18861 2856 21306 4096 21306 21547 21306 21547 13617 20784 11869 20784 -12 281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">
                <v:rect id="Rechteck 1" o:spid="_x0000_s1027" style="position:absolute;left:9144;top:6917;width:3467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" fillcolor="#ffc000" stroked="f" strokeweight="1pt">
                  <v:textbox>
                    <w:txbxContent>
                      <w:p w14:paraId="181F297B" w14:textId="77777777" w:rsidR="00D776A3" w:rsidRDefault="00D776A3">
                        <w:pPr>
                          <w:spacing w:line="240" w:lineRule="auto"/>
                          <w:jc w:val="center"/>
                        </w:pPr>
                        <w:r>
                          <w:rPr>
                            <w:b/>
                            <w:color w:val="FFFFFF" w:themeColor="background1"/>
                            <w:sz w:val="40"/>
                          </w:rPr>
                          <w:t>Gemeinsam IT entdecken</w:t>
                        </w:r>
                      </w:p>
                    </w:txbxContent>
                  </v:textbox>
                </v:rect>
                <v:rect id="Rechteck 2" o:spid="_x0000_s1028" style="position:absolute;left:666;top:-571;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1E0217DF" w14:textId="77777777" w:rsidR="00D776A3" w:rsidRDefault="00D776A3">
                        <w:pPr>
                          <w:pStyle w:val="Kopfzeile"/>
                          <w:rPr>
                            <w:rFonts w:ascii="Helvetica 55" w:hAnsi="Helvetica 55"/>
                            <w:b/>
                            <w:sz w:val="88"/>
                            <w:szCs w:val="88"/>
                          </w:rPr>
                        </w:pPr>
                        <w:r>
                          <w:rPr>
                            <w:rFonts w:ascii="Helvetica 55" w:hAnsi="Helvetica 55"/>
                            <w:b/>
                            <w:sz w:val="88"/>
                            <w:szCs w:val="88"/>
                          </w:rPr>
                          <w:t>IT2School</w:t>
                        </w:r>
                      </w:p>
                      <w:p w14:paraId="515A76F0" w14:textId="77777777" w:rsidR="00D776A3" w:rsidRDefault="00D776A3">
                        <w:pPr>
                          <w:spacing w:line="240" w:lineRule="auto"/>
                          <w:jc w:val="both"/>
                          <w:rPr>
                            <w:sz w:val="18"/>
                            <w:szCs w:val="15"/>
                          </w:rPr>
                        </w:pPr>
                      </w:p>
                    </w:txbxContent>
                  </v:textbox>
                </v:rect>
                <w10:wrap type="tight"/>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235095" w14:paraId="70F99E5A" w14:textId="77777777">
        <w:trPr>
          <w:trHeight w:val="6866"/>
        </w:trPr>
        <w:tc>
          <w:tcPr>
            <w:tcW w:w="9061" w:type="dxa"/>
            <w:vAlign w:val="center"/>
          </w:tcPr>
          <w:p w14:paraId="4C0736FE" w14:textId="77777777" w:rsidR="00C846D3" w:rsidRDefault="00C846D3">
            <w:pPr>
              <w:spacing w:line="240" w:lineRule="auto"/>
              <w:jc w:val="center"/>
            </w:pPr>
          </w:p>
          <w:p w14:paraId="5A5D8C00" w14:textId="77777777" w:rsidR="00C846D3" w:rsidRDefault="00C846D3">
            <w:pPr>
              <w:spacing w:line="240" w:lineRule="auto"/>
              <w:jc w:val="center"/>
            </w:pPr>
          </w:p>
          <w:p w14:paraId="2588177B" w14:textId="4BD58BB5" w:rsidR="00235095" w:rsidRDefault="00C846D3">
            <w:pPr>
              <w:spacing w:line="240" w:lineRule="auto"/>
              <w:jc w:val="center"/>
            </w:pPr>
            <w:r>
              <w:rPr>
                <w:noProof/>
              </w:rPr>
              <w:drawing>
                <wp:inline distT="0" distB="0" distL="0" distR="0" wp14:anchorId="0C02BD99" wp14:editId="60304EB4">
                  <wp:extent cx="5527643" cy="38957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5461" cy="3901235"/>
                          </a:xfrm>
                          <a:prstGeom prst="rect">
                            <a:avLst/>
                          </a:prstGeom>
                        </pic:spPr>
                      </pic:pic>
                    </a:graphicData>
                  </a:graphic>
                </wp:inline>
              </w:drawing>
            </w:r>
          </w:p>
        </w:tc>
      </w:tr>
    </w:tbl>
    <w:p w14:paraId="333CC647" w14:textId="77777777" w:rsidR="00235095" w:rsidRDefault="00235095">
      <w:pPr>
        <w:spacing w:after="240" w:line="240" w:lineRule="auto"/>
        <w:contextualSpacing/>
      </w:pPr>
    </w:p>
    <w:p w14:paraId="3D8F54B4" w14:textId="77777777" w:rsidR="00235095" w:rsidRDefault="00235095">
      <w:pPr>
        <w:spacing w:after="240" w:line="240" w:lineRule="auto"/>
        <w:contextualSpacing/>
        <w:rPr>
          <w:sz w:val="32"/>
        </w:rPr>
      </w:pPr>
    </w:p>
    <w:p w14:paraId="3EB15F19" w14:textId="2D0B5A1E" w:rsidR="00235095" w:rsidDel="00037C8B" w:rsidRDefault="00235095" w:rsidP="001148D8">
      <w:pPr>
        <w:spacing w:after="240" w:line="240" w:lineRule="auto"/>
        <w:contextualSpacing/>
        <w:rPr>
          <w:del w:id="0" w:author="Rina Ferdinand" w:date="2023-01-04T10:16:00Z"/>
        </w:rPr>
      </w:pPr>
    </w:p>
    <w:p w14:paraId="0E8933BD" w14:textId="34C3B82C" w:rsidR="001148D8" w:rsidRPr="001148D8" w:rsidRDefault="0029224D" w:rsidP="001148D8">
      <w:pPr>
        <w:spacing w:after="240" w:line="240" w:lineRule="auto"/>
        <w:contextualSpacing/>
        <w:rPr>
          <w:rFonts w:eastAsia="Times New Roman" w:cs="Times New Roman"/>
          <w:bCs w:val="0"/>
          <w:color w:val="000000"/>
          <w:spacing w:val="10"/>
          <w:sz w:val="44"/>
          <w:szCs w:val="56"/>
        </w:rPr>
      </w:pPr>
      <w:r>
        <w:rPr>
          <w:rFonts w:ascii="Helvetica 55" w:eastAsia="Times New Roman" w:hAnsi="Helvetica 55" w:cs="Times New Roman"/>
          <w:b/>
          <w:color w:val="000000"/>
          <w:sz w:val="56"/>
          <w:szCs w:val="56"/>
        </w:rPr>
        <w:t>Modul B4 – 3D-Druck</w:t>
      </w:r>
      <w:r>
        <w:rPr>
          <w:rFonts w:ascii="Helvetica 65" w:eastAsia="Times New Roman" w:hAnsi="Helvetica 65" w:cs="Times New Roman"/>
          <w:color w:val="000000"/>
          <w:sz w:val="56"/>
          <w:szCs w:val="56"/>
        </w:rPr>
        <w:br/>
      </w:r>
      <w:proofErr w:type="spellStart"/>
      <w:r>
        <w:rPr>
          <w:rFonts w:eastAsia="Times New Roman" w:cs="Times New Roman"/>
          <w:bCs w:val="0"/>
          <w:color w:val="000000"/>
          <w:spacing w:val="10"/>
          <w:sz w:val="44"/>
          <w:szCs w:val="56"/>
        </w:rPr>
        <w:t>3D-Druck</w:t>
      </w:r>
      <w:proofErr w:type="spellEnd"/>
      <w:r>
        <w:rPr>
          <w:rFonts w:eastAsia="Times New Roman" w:cs="Times New Roman"/>
          <w:bCs w:val="0"/>
          <w:color w:val="000000"/>
          <w:spacing w:val="10"/>
          <w:sz w:val="44"/>
          <w:szCs w:val="56"/>
        </w:rPr>
        <w:t xml:space="preserve">, Modellierung und </w:t>
      </w:r>
      <w:proofErr w:type="spellStart"/>
      <w:r w:rsidR="00B74F94">
        <w:rPr>
          <w:rFonts w:eastAsia="Times New Roman" w:cs="Times New Roman"/>
          <w:bCs w:val="0"/>
          <w:color w:val="000000"/>
          <w:spacing w:val="10"/>
          <w:sz w:val="44"/>
          <w:szCs w:val="56"/>
        </w:rPr>
        <w:t>Augmented</w:t>
      </w:r>
      <w:proofErr w:type="spellEnd"/>
      <w:r w:rsidR="00B74F94">
        <w:rPr>
          <w:rFonts w:eastAsia="Times New Roman" w:cs="Times New Roman"/>
          <w:bCs w:val="0"/>
          <w:color w:val="000000"/>
          <w:spacing w:val="10"/>
          <w:sz w:val="44"/>
          <w:szCs w:val="56"/>
        </w:rPr>
        <w:t>/Virtual</w:t>
      </w:r>
      <w:r>
        <w:rPr>
          <w:rFonts w:eastAsia="Times New Roman" w:cs="Times New Roman"/>
          <w:bCs w:val="0"/>
          <w:color w:val="000000"/>
          <w:spacing w:val="10"/>
          <w:sz w:val="44"/>
          <w:szCs w:val="56"/>
        </w:rPr>
        <w:t xml:space="preserve"> Reality</w:t>
      </w:r>
    </w:p>
    <w:sdt>
      <w:sdtPr>
        <w:rPr>
          <w:rFonts w:ascii="Helvetica 45" w:hAnsi="Helvetica 45"/>
          <w:sz w:val="21"/>
        </w:rPr>
        <w:id w:val="-759218388"/>
        <w:docPartObj>
          <w:docPartGallery w:val="Table of Contents"/>
          <w:docPartUnique/>
        </w:docPartObj>
      </w:sdtPr>
      <w:sdtContent>
        <w:p w14:paraId="2F3C4CC8" w14:textId="34C3B82C" w:rsidR="001148D8" w:rsidRDefault="001148D8" w:rsidP="001148D8">
          <w:pPr>
            <w:pStyle w:val="WF-Inhaltsverzeichnis"/>
            <w:rPr>
              <w:rStyle w:val="WF-InhaltsverzeichnisZchn"/>
            </w:rPr>
          </w:pPr>
          <w:r>
            <w:rPr>
              <w:rStyle w:val="WF-InhaltsverzeichnisZchn"/>
            </w:rPr>
            <w:t>Inhalt</w:t>
          </w:r>
        </w:p>
        <w:p w14:paraId="0A4E49FB" w14:textId="54CA1FED" w:rsidR="00C20C82" w:rsidRDefault="001148D8">
          <w:pPr>
            <w:pStyle w:val="TOC1"/>
            <w:tabs>
              <w:tab w:val="left" w:pos="440"/>
              <w:tab w:val="right" w:leader="dot" w:pos="8834"/>
            </w:tabs>
            <w:rPr>
              <w:rFonts w:asciiTheme="minorHAnsi" w:eastAsiaTheme="minorEastAsia" w:hAnsiTheme="minorHAnsi" w:cstheme="minorBidi"/>
              <w:bCs w:val="0"/>
              <w:noProof/>
              <w:sz w:val="22"/>
            </w:rPr>
          </w:pPr>
          <w:r>
            <w:rPr>
              <w:bCs w:val="0"/>
            </w:rPr>
            <w:fldChar w:fldCharType="begin"/>
          </w:r>
          <w:r>
            <w:instrText xml:space="preserve"> TOC \o "1-3" \h \z \u </w:instrText>
          </w:r>
          <w:r>
            <w:rPr>
              <w:bCs w:val="0"/>
            </w:rPr>
            <w:fldChar w:fldCharType="separate"/>
          </w:r>
          <w:hyperlink w:anchor="_Toc78754851" w:history="1">
            <w:r w:rsidR="00C20C82" w:rsidRPr="00450035">
              <w:rPr>
                <w:rStyle w:val="Hyperlink"/>
                <w:noProof/>
              </w:rPr>
              <w:t>1</w:t>
            </w:r>
            <w:r w:rsidR="00C20C82">
              <w:rPr>
                <w:rFonts w:asciiTheme="minorHAnsi" w:eastAsiaTheme="minorEastAsia" w:hAnsiTheme="minorHAnsi" w:cstheme="minorBidi"/>
                <w:bCs w:val="0"/>
                <w:noProof/>
                <w:sz w:val="22"/>
              </w:rPr>
              <w:tab/>
            </w:r>
            <w:r w:rsidR="00C20C82" w:rsidRPr="00450035">
              <w:rPr>
                <w:rStyle w:val="Hyperlink"/>
                <w:noProof/>
              </w:rPr>
              <w:t>3D-Druck, Modellierung und Augmented/Virtual Reality</w:t>
            </w:r>
            <w:r w:rsidR="00C20C82">
              <w:rPr>
                <w:noProof/>
                <w:webHidden/>
              </w:rPr>
              <w:tab/>
            </w:r>
            <w:r w:rsidR="00C20C82">
              <w:rPr>
                <w:noProof/>
                <w:webHidden/>
              </w:rPr>
              <w:fldChar w:fldCharType="begin"/>
            </w:r>
            <w:r w:rsidR="00C20C82">
              <w:rPr>
                <w:noProof/>
                <w:webHidden/>
              </w:rPr>
              <w:instrText xml:space="preserve"> PAGEREF _Toc78754851 \h </w:instrText>
            </w:r>
            <w:r w:rsidR="00C20C82">
              <w:rPr>
                <w:noProof/>
                <w:webHidden/>
              </w:rPr>
            </w:r>
            <w:r w:rsidR="00C20C82">
              <w:rPr>
                <w:noProof/>
                <w:webHidden/>
              </w:rPr>
              <w:fldChar w:fldCharType="separate"/>
            </w:r>
            <w:r w:rsidR="00245FB4">
              <w:rPr>
                <w:noProof/>
                <w:webHidden/>
              </w:rPr>
              <w:t>3</w:t>
            </w:r>
            <w:r w:rsidR="00C20C82">
              <w:rPr>
                <w:noProof/>
                <w:webHidden/>
              </w:rPr>
              <w:fldChar w:fldCharType="end"/>
            </w:r>
          </w:hyperlink>
        </w:p>
        <w:p w14:paraId="7878DFD9" w14:textId="6A3BA10D"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2" w:history="1">
            <w:r w:rsidR="00C20C82" w:rsidRPr="00450035">
              <w:rPr>
                <w:rStyle w:val="Hyperlink"/>
                <w:noProof/>
              </w:rPr>
              <w:t>2</w:t>
            </w:r>
            <w:r w:rsidR="00C20C82">
              <w:rPr>
                <w:rFonts w:asciiTheme="minorHAnsi" w:eastAsiaTheme="minorEastAsia" w:hAnsiTheme="minorHAnsi" w:cstheme="minorBidi"/>
                <w:bCs w:val="0"/>
                <w:noProof/>
                <w:sz w:val="22"/>
              </w:rPr>
              <w:tab/>
            </w:r>
            <w:r w:rsidR="00C20C82" w:rsidRPr="00450035">
              <w:rPr>
                <w:rStyle w:val="Hyperlink"/>
                <w:noProof/>
              </w:rPr>
              <w:t>Warum gibt es das Modul?</w:t>
            </w:r>
            <w:r w:rsidR="00C20C82">
              <w:rPr>
                <w:noProof/>
                <w:webHidden/>
              </w:rPr>
              <w:tab/>
            </w:r>
            <w:r w:rsidR="00C20C82">
              <w:rPr>
                <w:noProof/>
                <w:webHidden/>
              </w:rPr>
              <w:fldChar w:fldCharType="begin"/>
            </w:r>
            <w:r w:rsidR="00C20C82">
              <w:rPr>
                <w:noProof/>
                <w:webHidden/>
              </w:rPr>
              <w:instrText xml:space="preserve"> PAGEREF _Toc78754852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5030747A" w14:textId="33F6B741"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3" w:history="1">
            <w:r w:rsidR="00C20C82" w:rsidRPr="00450035">
              <w:rPr>
                <w:rStyle w:val="Hyperlink"/>
                <w:noProof/>
              </w:rPr>
              <w:t>3</w:t>
            </w:r>
            <w:r w:rsidR="00C20C82">
              <w:rPr>
                <w:rFonts w:asciiTheme="minorHAnsi" w:eastAsiaTheme="minorEastAsia" w:hAnsiTheme="minorHAnsi" w:cstheme="minorBidi"/>
                <w:bCs w:val="0"/>
                <w:noProof/>
                <w:sz w:val="22"/>
              </w:rPr>
              <w:tab/>
            </w:r>
            <w:r w:rsidR="00C20C82" w:rsidRPr="00450035">
              <w:rPr>
                <w:rStyle w:val="Hyperlink"/>
                <w:noProof/>
              </w:rPr>
              <w:t>Ziele des Moduls</w:t>
            </w:r>
            <w:r w:rsidR="00C20C82">
              <w:rPr>
                <w:noProof/>
                <w:webHidden/>
              </w:rPr>
              <w:tab/>
            </w:r>
            <w:r w:rsidR="00C20C82">
              <w:rPr>
                <w:noProof/>
                <w:webHidden/>
              </w:rPr>
              <w:fldChar w:fldCharType="begin"/>
            </w:r>
            <w:r w:rsidR="00C20C82">
              <w:rPr>
                <w:noProof/>
                <w:webHidden/>
              </w:rPr>
              <w:instrText xml:space="preserve"> PAGEREF _Toc78754853 \h </w:instrText>
            </w:r>
            <w:r w:rsidR="00C20C82">
              <w:rPr>
                <w:noProof/>
                <w:webHidden/>
              </w:rPr>
            </w:r>
            <w:r w:rsidR="00C20C82">
              <w:rPr>
                <w:noProof/>
                <w:webHidden/>
              </w:rPr>
              <w:fldChar w:fldCharType="separate"/>
            </w:r>
            <w:r w:rsidR="00245FB4">
              <w:rPr>
                <w:noProof/>
                <w:webHidden/>
              </w:rPr>
              <w:t>4</w:t>
            </w:r>
            <w:r w:rsidR="00C20C82">
              <w:rPr>
                <w:noProof/>
                <w:webHidden/>
              </w:rPr>
              <w:fldChar w:fldCharType="end"/>
            </w:r>
          </w:hyperlink>
        </w:p>
        <w:p w14:paraId="6DF154D8" w14:textId="47AA7C85"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4" w:history="1">
            <w:r w:rsidR="00C20C82" w:rsidRPr="00450035">
              <w:rPr>
                <w:rStyle w:val="Hyperlink"/>
                <w:noProof/>
              </w:rPr>
              <w:t>4</w:t>
            </w:r>
            <w:r w:rsidR="00C20C82">
              <w:rPr>
                <w:rFonts w:asciiTheme="minorHAnsi" w:eastAsiaTheme="minorEastAsia" w:hAnsiTheme="minorHAnsi" w:cstheme="minorBidi"/>
                <w:bCs w:val="0"/>
                <w:noProof/>
                <w:sz w:val="22"/>
              </w:rPr>
              <w:tab/>
            </w:r>
            <w:r w:rsidR="00C20C82" w:rsidRPr="00450035">
              <w:rPr>
                <w:rStyle w:val="Hyperlink"/>
                <w:noProof/>
              </w:rPr>
              <w:t>Die Rolle der Unternehmensvertreterin/des Unternehmensvertreters</w:t>
            </w:r>
            <w:r w:rsidR="00C20C82">
              <w:rPr>
                <w:noProof/>
                <w:webHidden/>
              </w:rPr>
              <w:tab/>
            </w:r>
            <w:r w:rsidR="00C20C82">
              <w:rPr>
                <w:noProof/>
                <w:webHidden/>
              </w:rPr>
              <w:fldChar w:fldCharType="begin"/>
            </w:r>
            <w:r w:rsidR="00C20C82">
              <w:rPr>
                <w:noProof/>
                <w:webHidden/>
              </w:rPr>
              <w:instrText xml:space="preserve"> PAGEREF _Toc78754854 \h </w:instrText>
            </w:r>
            <w:r w:rsidR="00C20C82">
              <w:rPr>
                <w:noProof/>
                <w:webHidden/>
              </w:rPr>
            </w:r>
            <w:r w:rsidR="00C20C82">
              <w:rPr>
                <w:noProof/>
                <w:webHidden/>
              </w:rPr>
              <w:fldChar w:fldCharType="separate"/>
            </w:r>
            <w:r w:rsidR="00245FB4">
              <w:rPr>
                <w:noProof/>
                <w:webHidden/>
              </w:rPr>
              <w:t>5</w:t>
            </w:r>
            <w:r w:rsidR="00C20C82">
              <w:rPr>
                <w:noProof/>
                <w:webHidden/>
              </w:rPr>
              <w:fldChar w:fldCharType="end"/>
            </w:r>
          </w:hyperlink>
        </w:p>
        <w:p w14:paraId="5E50CB38" w14:textId="799459E4"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5" w:history="1">
            <w:r w:rsidR="00C20C82" w:rsidRPr="00450035">
              <w:rPr>
                <w:rStyle w:val="Hyperlink"/>
                <w:noProof/>
              </w:rPr>
              <w:t>5</w:t>
            </w:r>
            <w:r w:rsidR="00C20C82">
              <w:rPr>
                <w:rFonts w:asciiTheme="minorHAnsi" w:eastAsiaTheme="minorEastAsia" w:hAnsiTheme="minorHAnsi" w:cstheme="minorBidi"/>
                <w:bCs w:val="0"/>
                <w:noProof/>
                <w:sz w:val="22"/>
              </w:rPr>
              <w:tab/>
            </w:r>
            <w:r w:rsidR="00C20C82" w:rsidRPr="00450035">
              <w:rPr>
                <w:rStyle w:val="Hyperlink"/>
                <w:noProof/>
              </w:rPr>
              <w:t>Inhalte des Moduls</w:t>
            </w:r>
            <w:r w:rsidR="00C20C82">
              <w:rPr>
                <w:noProof/>
                <w:webHidden/>
              </w:rPr>
              <w:tab/>
            </w:r>
            <w:r w:rsidR="00C20C82">
              <w:rPr>
                <w:noProof/>
                <w:webHidden/>
              </w:rPr>
              <w:fldChar w:fldCharType="begin"/>
            </w:r>
            <w:r w:rsidR="00C20C82">
              <w:rPr>
                <w:noProof/>
                <w:webHidden/>
              </w:rPr>
              <w:instrText xml:space="preserve"> PAGEREF _Toc78754855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5C90FAC9" w14:textId="5C239746"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6" w:history="1">
            <w:r w:rsidR="00C20C82" w:rsidRPr="00450035">
              <w:rPr>
                <w:rStyle w:val="Hyperlink"/>
                <w:noProof/>
              </w:rPr>
              <w:t>5.1</w:t>
            </w:r>
            <w:r w:rsidR="00C20C82">
              <w:rPr>
                <w:rFonts w:asciiTheme="minorHAnsi" w:eastAsiaTheme="minorEastAsia" w:hAnsiTheme="minorHAnsi" w:cstheme="minorBidi"/>
                <w:bCs w:val="0"/>
                <w:noProof/>
                <w:sz w:val="22"/>
              </w:rPr>
              <w:tab/>
            </w:r>
            <w:r w:rsidR="00C20C82" w:rsidRPr="00450035">
              <w:rPr>
                <w:rStyle w:val="Hyperlink"/>
                <w:noProof/>
              </w:rPr>
              <w:t>3D-Modellierung</w:t>
            </w:r>
            <w:r w:rsidR="00C20C82">
              <w:rPr>
                <w:noProof/>
                <w:webHidden/>
              </w:rPr>
              <w:tab/>
            </w:r>
            <w:r w:rsidR="00C20C82">
              <w:rPr>
                <w:noProof/>
                <w:webHidden/>
              </w:rPr>
              <w:fldChar w:fldCharType="begin"/>
            </w:r>
            <w:r w:rsidR="00C20C82">
              <w:rPr>
                <w:noProof/>
                <w:webHidden/>
              </w:rPr>
              <w:instrText xml:space="preserve"> PAGEREF _Toc78754856 \h </w:instrText>
            </w:r>
            <w:r w:rsidR="00C20C82">
              <w:rPr>
                <w:noProof/>
                <w:webHidden/>
              </w:rPr>
            </w:r>
            <w:r w:rsidR="00C20C82">
              <w:rPr>
                <w:noProof/>
                <w:webHidden/>
              </w:rPr>
              <w:fldChar w:fldCharType="separate"/>
            </w:r>
            <w:r w:rsidR="00245FB4">
              <w:rPr>
                <w:noProof/>
                <w:webHidden/>
              </w:rPr>
              <w:t>6</w:t>
            </w:r>
            <w:r w:rsidR="00C20C82">
              <w:rPr>
                <w:noProof/>
                <w:webHidden/>
              </w:rPr>
              <w:fldChar w:fldCharType="end"/>
            </w:r>
          </w:hyperlink>
        </w:p>
        <w:p w14:paraId="40F1C9E2" w14:textId="34944873"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7" w:history="1">
            <w:r w:rsidR="00C20C82" w:rsidRPr="00450035">
              <w:rPr>
                <w:rStyle w:val="Hyperlink"/>
                <w:noProof/>
              </w:rPr>
              <w:t>5.2</w:t>
            </w:r>
            <w:r w:rsidR="00C20C82">
              <w:rPr>
                <w:rFonts w:asciiTheme="minorHAnsi" w:eastAsiaTheme="minorEastAsia" w:hAnsiTheme="minorHAnsi" w:cstheme="minorBidi"/>
                <w:bCs w:val="0"/>
                <w:noProof/>
                <w:sz w:val="22"/>
              </w:rPr>
              <w:tab/>
            </w:r>
            <w:r w:rsidR="00C20C82" w:rsidRPr="00450035">
              <w:rPr>
                <w:rStyle w:val="Hyperlink"/>
                <w:noProof/>
              </w:rPr>
              <w:t>3D-Druck</w:t>
            </w:r>
            <w:r w:rsidR="00C20C82">
              <w:rPr>
                <w:noProof/>
                <w:webHidden/>
              </w:rPr>
              <w:tab/>
            </w:r>
            <w:r w:rsidR="00C20C82">
              <w:rPr>
                <w:noProof/>
                <w:webHidden/>
              </w:rPr>
              <w:fldChar w:fldCharType="begin"/>
            </w:r>
            <w:r w:rsidR="00C20C82">
              <w:rPr>
                <w:noProof/>
                <w:webHidden/>
              </w:rPr>
              <w:instrText xml:space="preserve"> PAGEREF _Toc78754857 \h </w:instrText>
            </w:r>
            <w:r w:rsidR="00C20C82">
              <w:rPr>
                <w:noProof/>
                <w:webHidden/>
              </w:rPr>
            </w:r>
            <w:r w:rsidR="00C20C82">
              <w:rPr>
                <w:noProof/>
                <w:webHidden/>
              </w:rPr>
              <w:fldChar w:fldCharType="separate"/>
            </w:r>
            <w:r w:rsidR="00245FB4">
              <w:rPr>
                <w:noProof/>
                <w:webHidden/>
              </w:rPr>
              <w:t>8</w:t>
            </w:r>
            <w:r w:rsidR="00C20C82">
              <w:rPr>
                <w:noProof/>
                <w:webHidden/>
              </w:rPr>
              <w:fldChar w:fldCharType="end"/>
            </w:r>
          </w:hyperlink>
        </w:p>
        <w:p w14:paraId="16DACD47" w14:textId="64F89140"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58" w:history="1">
            <w:r w:rsidR="00C20C82" w:rsidRPr="00450035">
              <w:rPr>
                <w:rStyle w:val="Hyperlink"/>
                <w:noProof/>
              </w:rPr>
              <w:t>5.3</w:t>
            </w:r>
            <w:r w:rsidR="00C20C82">
              <w:rPr>
                <w:rFonts w:asciiTheme="minorHAnsi" w:eastAsiaTheme="minorEastAsia" w:hAnsiTheme="minorHAnsi" w:cstheme="minorBidi"/>
                <w:bCs w:val="0"/>
                <w:noProof/>
                <w:sz w:val="22"/>
              </w:rPr>
              <w:tab/>
            </w:r>
            <w:r w:rsidR="00C20C82" w:rsidRPr="00450035">
              <w:rPr>
                <w:rStyle w:val="Hyperlink"/>
                <w:noProof/>
              </w:rPr>
              <w:t>Virtual/Augmented Reality</w:t>
            </w:r>
            <w:r w:rsidR="00C20C82">
              <w:rPr>
                <w:noProof/>
                <w:webHidden/>
              </w:rPr>
              <w:tab/>
            </w:r>
            <w:r w:rsidR="00C20C82">
              <w:rPr>
                <w:noProof/>
                <w:webHidden/>
              </w:rPr>
              <w:fldChar w:fldCharType="begin"/>
            </w:r>
            <w:r w:rsidR="00C20C82">
              <w:rPr>
                <w:noProof/>
                <w:webHidden/>
              </w:rPr>
              <w:instrText xml:space="preserve"> PAGEREF _Toc78754858 \h </w:instrText>
            </w:r>
            <w:r w:rsidR="00C20C82">
              <w:rPr>
                <w:noProof/>
                <w:webHidden/>
              </w:rPr>
            </w:r>
            <w:r w:rsidR="00C20C82">
              <w:rPr>
                <w:noProof/>
                <w:webHidden/>
              </w:rPr>
              <w:fldChar w:fldCharType="separate"/>
            </w:r>
            <w:r w:rsidR="00245FB4">
              <w:rPr>
                <w:noProof/>
                <w:webHidden/>
              </w:rPr>
              <w:t>12</w:t>
            </w:r>
            <w:r w:rsidR="00C20C82">
              <w:rPr>
                <w:noProof/>
                <w:webHidden/>
              </w:rPr>
              <w:fldChar w:fldCharType="end"/>
            </w:r>
          </w:hyperlink>
        </w:p>
        <w:p w14:paraId="6301DF07" w14:textId="43BDA14A"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59" w:history="1">
            <w:r w:rsidR="00C20C82" w:rsidRPr="00450035">
              <w:rPr>
                <w:rStyle w:val="Hyperlink"/>
                <w:noProof/>
              </w:rPr>
              <w:t>6</w:t>
            </w:r>
            <w:r w:rsidR="00C20C82">
              <w:rPr>
                <w:rFonts w:asciiTheme="minorHAnsi" w:eastAsiaTheme="minorEastAsia" w:hAnsiTheme="minorHAnsi" w:cstheme="minorBidi"/>
                <w:bCs w:val="0"/>
                <w:noProof/>
                <w:sz w:val="22"/>
              </w:rPr>
              <w:tab/>
            </w:r>
            <w:r w:rsidR="00C20C82" w:rsidRPr="00450035">
              <w:rPr>
                <w:rStyle w:val="Hyperlink"/>
                <w:noProof/>
              </w:rPr>
              <w:t>Unterrichtliche Umsetzung</w:t>
            </w:r>
            <w:r w:rsidR="00C20C82">
              <w:rPr>
                <w:noProof/>
                <w:webHidden/>
              </w:rPr>
              <w:tab/>
            </w:r>
            <w:r w:rsidR="00C20C82">
              <w:rPr>
                <w:noProof/>
                <w:webHidden/>
              </w:rPr>
              <w:fldChar w:fldCharType="begin"/>
            </w:r>
            <w:r w:rsidR="00C20C82">
              <w:rPr>
                <w:noProof/>
                <w:webHidden/>
              </w:rPr>
              <w:instrText xml:space="preserve"> PAGEREF _Toc78754859 \h </w:instrText>
            </w:r>
            <w:r w:rsidR="00C20C82">
              <w:rPr>
                <w:noProof/>
                <w:webHidden/>
              </w:rPr>
            </w:r>
            <w:r w:rsidR="00C20C82">
              <w:rPr>
                <w:noProof/>
                <w:webHidden/>
              </w:rPr>
              <w:fldChar w:fldCharType="separate"/>
            </w:r>
            <w:r w:rsidR="00245FB4">
              <w:rPr>
                <w:noProof/>
                <w:webHidden/>
              </w:rPr>
              <w:t>13</w:t>
            </w:r>
            <w:r w:rsidR="00C20C82">
              <w:rPr>
                <w:noProof/>
                <w:webHidden/>
              </w:rPr>
              <w:fldChar w:fldCharType="end"/>
            </w:r>
          </w:hyperlink>
        </w:p>
        <w:p w14:paraId="59D5FF43" w14:textId="501879EC"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60" w:history="1">
            <w:r w:rsidR="00C20C82" w:rsidRPr="00450035">
              <w:rPr>
                <w:rStyle w:val="Hyperlink"/>
                <w:noProof/>
              </w:rPr>
              <w:t>6.1</w:t>
            </w:r>
            <w:r w:rsidR="00C20C82">
              <w:rPr>
                <w:rFonts w:asciiTheme="minorHAnsi" w:eastAsiaTheme="minorEastAsia" w:hAnsiTheme="minorHAnsi" w:cstheme="minorBidi"/>
                <w:bCs w:val="0"/>
                <w:noProof/>
                <w:sz w:val="22"/>
              </w:rPr>
              <w:tab/>
            </w:r>
            <w:r w:rsidR="00C20C82" w:rsidRPr="00450035">
              <w:rPr>
                <w:rStyle w:val="Hyperlink"/>
                <w:noProof/>
              </w:rPr>
              <w:t>Grober Unterrichtsplan</w:t>
            </w:r>
            <w:r w:rsidR="00C20C82">
              <w:rPr>
                <w:noProof/>
                <w:webHidden/>
              </w:rPr>
              <w:tab/>
            </w:r>
            <w:r w:rsidR="00C20C82">
              <w:rPr>
                <w:noProof/>
                <w:webHidden/>
              </w:rPr>
              <w:fldChar w:fldCharType="begin"/>
            </w:r>
            <w:r w:rsidR="00C20C82">
              <w:rPr>
                <w:noProof/>
                <w:webHidden/>
              </w:rPr>
              <w:instrText xml:space="preserve"> PAGEREF _Toc78754860 \h </w:instrText>
            </w:r>
            <w:r w:rsidR="00C20C82">
              <w:rPr>
                <w:noProof/>
                <w:webHidden/>
              </w:rPr>
            </w:r>
            <w:r w:rsidR="00C20C82">
              <w:rPr>
                <w:noProof/>
                <w:webHidden/>
              </w:rPr>
              <w:fldChar w:fldCharType="separate"/>
            </w:r>
            <w:r w:rsidR="00245FB4">
              <w:rPr>
                <w:noProof/>
                <w:webHidden/>
              </w:rPr>
              <w:t>14</w:t>
            </w:r>
            <w:r w:rsidR="00C20C82">
              <w:rPr>
                <w:noProof/>
                <w:webHidden/>
              </w:rPr>
              <w:fldChar w:fldCharType="end"/>
            </w:r>
          </w:hyperlink>
        </w:p>
        <w:p w14:paraId="01AE8084" w14:textId="5DBC07D3" w:rsidR="00C20C82" w:rsidRDefault="00000000">
          <w:pPr>
            <w:pStyle w:val="TOC2"/>
            <w:tabs>
              <w:tab w:val="left" w:pos="850"/>
              <w:tab w:val="right" w:leader="dot" w:pos="8834"/>
            </w:tabs>
            <w:rPr>
              <w:rFonts w:asciiTheme="minorHAnsi" w:eastAsiaTheme="minorEastAsia" w:hAnsiTheme="minorHAnsi" w:cstheme="minorBidi"/>
              <w:bCs w:val="0"/>
              <w:noProof/>
              <w:sz w:val="22"/>
            </w:rPr>
          </w:pPr>
          <w:hyperlink w:anchor="_Toc78754861" w:history="1">
            <w:r w:rsidR="00C20C82" w:rsidRPr="00450035">
              <w:rPr>
                <w:rStyle w:val="Hyperlink"/>
                <w:noProof/>
              </w:rPr>
              <w:t>6.2</w:t>
            </w:r>
            <w:r w:rsidR="00C20C82">
              <w:rPr>
                <w:rFonts w:asciiTheme="minorHAnsi" w:eastAsiaTheme="minorEastAsia" w:hAnsiTheme="minorHAnsi" w:cstheme="minorBidi"/>
                <w:bCs w:val="0"/>
                <w:noProof/>
                <w:sz w:val="22"/>
              </w:rPr>
              <w:tab/>
            </w:r>
            <w:r w:rsidR="00C20C82" w:rsidRPr="00450035">
              <w:rPr>
                <w:rStyle w:val="Hyperlink"/>
                <w:noProof/>
              </w:rPr>
              <w:t>Stundenverlaufsskizzen</w:t>
            </w:r>
            <w:r w:rsidR="00C20C82">
              <w:rPr>
                <w:noProof/>
                <w:webHidden/>
              </w:rPr>
              <w:tab/>
            </w:r>
            <w:r w:rsidR="00C20C82">
              <w:rPr>
                <w:noProof/>
                <w:webHidden/>
              </w:rPr>
              <w:fldChar w:fldCharType="begin"/>
            </w:r>
            <w:r w:rsidR="00C20C82">
              <w:rPr>
                <w:noProof/>
                <w:webHidden/>
              </w:rPr>
              <w:instrText xml:space="preserve"> PAGEREF _Toc78754861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1E84ECE5" w14:textId="3A228512" w:rsidR="00C20C82" w:rsidRDefault="00000000">
          <w:pPr>
            <w:pStyle w:val="TOC3"/>
            <w:tabs>
              <w:tab w:val="left" w:pos="1134"/>
              <w:tab w:val="right" w:leader="dot" w:pos="8834"/>
            </w:tabs>
            <w:rPr>
              <w:rFonts w:asciiTheme="minorHAnsi" w:eastAsiaTheme="minorEastAsia" w:hAnsiTheme="minorHAnsi" w:cstheme="minorBidi"/>
              <w:bCs w:val="0"/>
              <w:noProof/>
              <w:sz w:val="22"/>
            </w:rPr>
          </w:pPr>
          <w:hyperlink w:anchor="_Toc78754862" w:history="1">
            <w:r w:rsidR="00C20C82" w:rsidRPr="00450035">
              <w:rPr>
                <w:rStyle w:val="Hyperlink"/>
                <w:noProof/>
              </w:rPr>
              <w:t>6.2.1</w:t>
            </w:r>
            <w:r w:rsidR="00C20C82">
              <w:rPr>
                <w:rFonts w:asciiTheme="minorHAnsi" w:eastAsiaTheme="minorEastAsia" w:hAnsiTheme="minorHAnsi" w:cstheme="minorBidi"/>
                <w:bCs w:val="0"/>
                <w:noProof/>
                <w:sz w:val="22"/>
              </w:rPr>
              <w:tab/>
            </w:r>
            <w:r w:rsidR="00C20C82" w:rsidRPr="00450035">
              <w:rPr>
                <w:rStyle w:val="Hyperlink"/>
                <w:noProof/>
              </w:rPr>
              <w:t>Verlauf für die Grundschule</w:t>
            </w:r>
            <w:r w:rsidR="00C20C82">
              <w:rPr>
                <w:noProof/>
                <w:webHidden/>
              </w:rPr>
              <w:tab/>
            </w:r>
            <w:r w:rsidR="00C20C82">
              <w:rPr>
                <w:noProof/>
                <w:webHidden/>
              </w:rPr>
              <w:fldChar w:fldCharType="begin"/>
            </w:r>
            <w:r w:rsidR="00C20C82">
              <w:rPr>
                <w:noProof/>
                <w:webHidden/>
              </w:rPr>
              <w:instrText xml:space="preserve"> PAGEREF _Toc78754862 \h </w:instrText>
            </w:r>
            <w:r w:rsidR="00C20C82">
              <w:rPr>
                <w:noProof/>
                <w:webHidden/>
              </w:rPr>
            </w:r>
            <w:r w:rsidR="00C20C82">
              <w:rPr>
                <w:noProof/>
                <w:webHidden/>
              </w:rPr>
              <w:fldChar w:fldCharType="separate"/>
            </w:r>
            <w:r w:rsidR="00245FB4">
              <w:rPr>
                <w:noProof/>
                <w:webHidden/>
              </w:rPr>
              <w:t>16</w:t>
            </w:r>
            <w:r w:rsidR="00C20C82">
              <w:rPr>
                <w:noProof/>
                <w:webHidden/>
              </w:rPr>
              <w:fldChar w:fldCharType="end"/>
            </w:r>
          </w:hyperlink>
        </w:p>
        <w:p w14:paraId="6C80D5B9" w14:textId="1A8147AA" w:rsidR="00C20C82" w:rsidRDefault="00000000">
          <w:pPr>
            <w:pStyle w:val="TOC3"/>
            <w:tabs>
              <w:tab w:val="left" w:pos="1134"/>
              <w:tab w:val="right" w:leader="dot" w:pos="8834"/>
            </w:tabs>
            <w:rPr>
              <w:rFonts w:asciiTheme="minorHAnsi" w:eastAsiaTheme="minorEastAsia" w:hAnsiTheme="minorHAnsi" w:cstheme="minorBidi"/>
              <w:bCs w:val="0"/>
              <w:noProof/>
              <w:sz w:val="22"/>
            </w:rPr>
          </w:pPr>
          <w:hyperlink w:anchor="_Toc78754863" w:history="1">
            <w:r w:rsidR="00C20C82" w:rsidRPr="00450035">
              <w:rPr>
                <w:rStyle w:val="Hyperlink"/>
                <w:noProof/>
              </w:rPr>
              <w:t>6.2.2</w:t>
            </w:r>
            <w:r w:rsidR="00C20C82">
              <w:rPr>
                <w:rFonts w:asciiTheme="minorHAnsi" w:eastAsiaTheme="minorEastAsia" w:hAnsiTheme="minorHAnsi" w:cstheme="minorBidi"/>
                <w:bCs w:val="0"/>
                <w:noProof/>
                <w:sz w:val="22"/>
              </w:rPr>
              <w:tab/>
            </w:r>
            <w:r w:rsidR="00C20C82" w:rsidRPr="00450035">
              <w:rPr>
                <w:rStyle w:val="Hyperlink"/>
                <w:noProof/>
              </w:rPr>
              <w:t>Verlauf für die Sek I und Sek II</w:t>
            </w:r>
            <w:r w:rsidR="00C20C82">
              <w:rPr>
                <w:noProof/>
                <w:webHidden/>
              </w:rPr>
              <w:tab/>
            </w:r>
            <w:r w:rsidR="00C20C82">
              <w:rPr>
                <w:noProof/>
                <w:webHidden/>
              </w:rPr>
              <w:fldChar w:fldCharType="begin"/>
            </w:r>
            <w:r w:rsidR="00C20C82">
              <w:rPr>
                <w:noProof/>
                <w:webHidden/>
              </w:rPr>
              <w:instrText xml:space="preserve"> PAGEREF _Toc78754863 \h </w:instrText>
            </w:r>
            <w:r w:rsidR="00C20C82">
              <w:rPr>
                <w:noProof/>
                <w:webHidden/>
              </w:rPr>
            </w:r>
            <w:r w:rsidR="00C20C82">
              <w:rPr>
                <w:noProof/>
                <w:webHidden/>
              </w:rPr>
              <w:fldChar w:fldCharType="separate"/>
            </w:r>
            <w:r w:rsidR="00245FB4">
              <w:rPr>
                <w:noProof/>
                <w:webHidden/>
              </w:rPr>
              <w:t>18</w:t>
            </w:r>
            <w:r w:rsidR="00C20C82">
              <w:rPr>
                <w:noProof/>
                <w:webHidden/>
              </w:rPr>
              <w:fldChar w:fldCharType="end"/>
            </w:r>
          </w:hyperlink>
        </w:p>
        <w:p w14:paraId="25940475" w14:textId="5D26409D"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4" w:history="1">
            <w:r w:rsidR="00C20C82" w:rsidRPr="00450035">
              <w:rPr>
                <w:rStyle w:val="Hyperlink"/>
                <w:noProof/>
              </w:rPr>
              <w:t>7</w:t>
            </w:r>
            <w:r w:rsidR="00C20C82">
              <w:rPr>
                <w:rFonts w:asciiTheme="minorHAnsi" w:eastAsiaTheme="minorEastAsia" w:hAnsiTheme="minorHAnsi" w:cstheme="minorBidi"/>
                <w:bCs w:val="0"/>
                <w:noProof/>
                <w:sz w:val="22"/>
              </w:rPr>
              <w:tab/>
            </w:r>
            <w:r w:rsidR="00C20C82" w:rsidRPr="00450035">
              <w:rPr>
                <w:rStyle w:val="Hyperlink"/>
                <w:noProof/>
              </w:rPr>
              <w:t>Einbettung in verschiedene Fächer und Themen</w:t>
            </w:r>
            <w:r w:rsidR="00C20C82">
              <w:rPr>
                <w:noProof/>
                <w:webHidden/>
              </w:rPr>
              <w:tab/>
            </w:r>
            <w:r w:rsidR="00C20C82">
              <w:rPr>
                <w:noProof/>
                <w:webHidden/>
              </w:rPr>
              <w:fldChar w:fldCharType="begin"/>
            </w:r>
            <w:r w:rsidR="00C20C82">
              <w:rPr>
                <w:noProof/>
                <w:webHidden/>
              </w:rPr>
              <w:instrText xml:space="preserve"> PAGEREF _Toc78754864 \h </w:instrText>
            </w:r>
            <w:r w:rsidR="00C20C82">
              <w:rPr>
                <w:noProof/>
                <w:webHidden/>
              </w:rPr>
            </w:r>
            <w:r w:rsidR="00C20C82">
              <w:rPr>
                <w:noProof/>
                <w:webHidden/>
              </w:rPr>
              <w:fldChar w:fldCharType="separate"/>
            </w:r>
            <w:r w:rsidR="00245FB4">
              <w:rPr>
                <w:noProof/>
                <w:webHidden/>
              </w:rPr>
              <w:t>22</w:t>
            </w:r>
            <w:r w:rsidR="00C20C82">
              <w:rPr>
                <w:noProof/>
                <w:webHidden/>
              </w:rPr>
              <w:fldChar w:fldCharType="end"/>
            </w:r>
          </w:hyperlink>
        </w:p>
        <w:p w14:paraId="3A7BC5DC" w14:textId="7FA26F63"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5" w:history="1">
            <w:r w:rsidR="00C20C82" w:rsidRPr="00450035">
              <w:rPr>
                <w:rStyle w:val="Hyperlink"/>
                <w:noProof/>
              </w:rPr>
              <w:t>8</w:t>
            </w:r>
            <w:r w:rsidR="00C20C82">
              <w:rPr>
                <w:rFonts w:asciiTheme="minorHAnsi" w:eastAsiaTheme="minorEastAsia" w:hAnsiTheme="minorHAnsi" w:cstheme="minorBidi"/>
                <w:bCs w:val="0"/>
                <w:noProof/>
                <w:sz w:val="22"/>
              </w:rPr>
              <w:tab/>
            </w:r>
            <w:r w:rsidR="00C20C82" w:rsidRPr="00450035">
              <w:rPr>
                <w:rStyle w:val="Hyperlink"/>
                <w:noProof/>
              </w:rPr>
              <w:t>Anschlussthemen</w:t>
            </w:r>
            <w:r w:rsidR="00C20C82">
              <w:rPr>
                <w:noProof/>
                <w:webHidden/>
              </w:rPr>
              <w:tab/>
            </w:r>
            <w:r w:rsidR="00C20C82">
              <w:rPr>
                <w:noProof/>
                <w:webHidden/>
              </w:rPr>
              <w:fldChar w:fldCharType="begin"/>
            </w:r>
            <w:r w:rsidR="00C20C82">
              <w:rPr>
                <w:noProof/>
                <w:webHidden/>
              </w:rPr>
              <w:instrText xml:space="preserve"> PAGEREF _Toc78754865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39625C18" w14:textId="077BFEE0" w:rsidR="00C20C82" w:rsidRDefault="00000000">
          <w:pPr>
            <w:pStyle w:val="TOC1"/>
            <w:tabs>
              <w:tab w:val="left" w:pos="440"/>
              <w:tab w:val="right" w:leader="dot" w:pos="8834"/>
            </w:tabs>
            <w:rPr>
              <w:rFonts w:asciiTheme="minorHAnsi" w:eastAsiaTheme="minorEastAsia" w:hAnsiTheme="minorHAnsi" w:cstheme="minorBidi"/>
              <w:bCs w:val="0"/>
              <w:noProof/>
              <w:sz w:val="22"/>
            </w:rPr>
          </w:pPr>
          <w:hyperlink w:anchor="_Toc78754866" w:history="1">
            <w:r w:rsidR="00C20C82" w:rsidRPr="00450035">
              <w:rPr>
                <w:rStyle w:val="Hyperlink"/>
                <w:noProof/>
              </w:rPr>
              <w:t>9</w:t>
            </w:r>
            <w:r w:rsidR="00C20C82">
              <w:rPr>
                <w:rFonts w:asciiTheme="minorHAnsi" w:eastAsiaTheme="minorEastAsia" w:hAnsiTheme="minorHAnsi" w:cstheme="minorBidi"/>
                <w:bCs w:val="0"/>
                <w:noProof/>
                <w:sz w:val="22"/>
              </w:rPr>
              <w:tab/>
            </w:r>
            <w:r w:rsidR="00C20C82" w:rsidRPr="00450035">
              <w:rPr>
                <w:rStyle w:val="Hyperlink"/>
                <w:noProof/>
              </w:rPr>
              <w:t>Literatur und Links</w:t>
            </w:r>
            <w:r w:rsidR="00C20C82">
              <w:rPr>
                <w:noProof/>
                <w:webHidden/>
              </w:rPr>
              <w:tab/>
            </w:r>
            <w:r w:rsidR="00C20C82">
              <w:rPr>
                <w:noProof/>
                <w:webHidden/>
              </w:rPr>
              <w:fldChar w:fldCharType="begin"/>
            </w:r>
            <w:r w:rsidR="00C20C82">
              <w:rPr>
                <w:noProof/>
                <w:webHidden/>
              </w:rPr>
              <w:instrText xml:space="preserve"> PAGEREF _Toc78754866 \h </w:instrText>
            </w:r>
            <w:r w:rsidR="00C20C82">
              <w:rPr>
                <w:noProof/>
                <w:webHidden/>
              </w:rPr>
            </w:r>
            <w:r w:rsidR="00C20C82">
              <w:rPr>
                <w:noProof/>
                <w:webHidden/>
              </w:rPr>
              <w:fldChar w:fldCharType="separate"/>
            </w:r>
            <w:r w:rsidR="00245FB4">
              <w:rPr>
                <w:noProof/>
                <w:webHidden/>
              </w:rPr>
              <w:t>23</w:t>
            </w:r>
            <w:r w:rsidR="00C20C82">
              <w:rPr>
                <w:noProof/>
                <w:webHidden/>
              </w:rPr>
              <w:fldChar w:fldCharType="end"/>
            </w:r>
          </w:hyperlink>
        </w:p>
        <w:p w14:paraId="0D73D006" w14:textId="4528880D"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7" w:history="1">
            <w:r w:rsidR="00C20C82" w:rsidRPr="00450035">
              <w:rPr>
                <w:rStyle w:val="Hyperlink"/>
                <w:noProof/>
              </w:rPr>
              <w:t>10</w:t>
            </w:r>
            <w:r w:rsidR="00C20C82">
              <w:rPr>
                <w:rFonts w:asciiTheme="minorHAnsi" w:eastAsiaTheme="minorEastAsia" w:hAnsiTheme="minorHAnsi" w:cstheme="minorBidi"/>
                <w:bCs w:val="0"/>
                <w:noProof/>
                <w:sz w:val="22"/>
              </w:rPr>
              <w:tab/>
            </w:r>
            <w:r w:rsidR="00C20C82" w:rsidRPr="00450035">
              <w:rPr>
                <w:rStyle w:val="Hyperlink"/>
                <w:noProof/>
              </w:rPr>
              <w:t>Arbeitsmaterialien</w:t>
            </w:r>
            <w:r w:rsidR="00C20C82">
              <w:rPr>
                <w:noProof/>
                <w:webHidden/>
              </w:rPr>
              <w:tab/>
            </w:r>
            <w:r w:rsidR="00C20C82">
              <w:rPr>
                <w:noProof/>
                <w:webHidden/>
              </w:rPr>
              <w:fldChar w:fldCharType="begin"/>
            </w:r>
            <w:r w:rsidR="00C20C82">
              <w:rPr>
                <w:noProof/>
                <w:webHidden/>
              </w:rPr>
              <w:instrText xml:space="preserve"> PAGEREF _Toc78754867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2F003EB6" w14:textId="50CF0376"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8" w:history="1">
            <w:r w:rsidR="00C20C82" w:rsidRPr="00450035">
              <w:rPr>
                <w:rStyle w:val="Hyperlink"/>
                <w:noProof/>
              </w:rPr>
              <w:t>11</w:t>
            </w:r>
            <w:r w:rsidR="00C20C82">
              <w:rPr>
                <w:rFonts w:asciiTheme="minorHAnsi" w:eastAsiaTheme="minorEastAsia" w:hAnsiTheme="minorHAnsi" w:cstheme="minorBidi"/>
                <w:bCs w:val="0"/>
                <w:noProof/>
                <w:sz w:val="22"/>
              </w:rPr>
              <w:tab/>
            </w:r>
            <w:r w:rsidR="00C20C82" w:rsidRPr="00450035">
              <w:rPr>
                <w:rStyle w:val="Hyperlink"/>
                <w:noProof/>
              </w:rPr>
              <w:t>Glossar</w:t>
            </w:r>
            <w:r w:rsidR="00C20C82">
              <w:rPr>
                <w:noProof/>
                <w:webHidden/>
              </w:rPr>
              <w:tab/>
            </w:r>
            <w:r w:rsidR="00C20C82">
              <w:rPr>
                <w:noProof/>
                <w:webHidden/>
              </w:rPr>
              <w:fldChar w:fldCharType="begin"/>
            </w:r>
            <w:r w:rsidR="00C20C82">
              <w:rPr>
                <w:noProof/>
                <w:webHidden/>
              </w:rPr>
              <w:instrText xml:space="preserve"> PAGEREF _Toc78754868 \h </w:instrText>
            </w:r>
            <w:r w:rsidR="00C20C82">
              <w:rPr>
                <w:noProof/>
                <w:webHidden/>
              </w:rPr>
            </w:r>
            <w:r w:rsidR="00C20C82">
              <w:rPr>
                <w:noProof/>
                <w:webHidden/>
              </w:rPr>
              <w:fldChar w:fldCharType="separate"/>
            </w:r>
            <w:r w:rsidR="00245FB4">
              <w:rPr>
                <w:noProof/>
                <w:webHidden/>
              </w:rPr>
              <w:t>25</w:t>
            </w:r>
            <w:r w:rsidR="00C20C82">
              <w:rPr>
                <w:noProof/>
                <w:webHidden/>
              </w:rPr>
              <w:fldChar w:fldCharType="end"/>
            </w:r>
          </w:hyperlink>
        </w:p>
        <w:p w14:paraId="37729F5D" w14:textId="030D0A79" w:rsidR="00C20C82" w:rsidRDefault="00000000">
          <w:pPr>
            <w:pStyle w:val="TOC1"/>
            <w:tabs>
              <w:tab w:val="left" w:pos="850"/>
              <w:tab w:val="right" w:leader="dot" w:pos="8834"/>
            </w:tabs>
            <w:rPr>
              <w:rFonts w:asciiTheme="minorHAnsi" w:eastAsiaTheme="minorEastAsia" w:hAnsiTheme="minorHAnsi" w:cstheme="minorBidi"/>
              <w:bCs w:val="0"/>
              <w:noProof/>
              <w:sz w:val="22"/>
            </w:rPr>
          </w:pPr>
          <w:hyperlink w:anchor="_Toc78754869" w:history="1">
            <w:r w:rsidR="00C20C82" w:rsidRPr="00450035">
              <w:rPr>
                <w:rStyle w:val="Hyperlink"/>
                <w:noProof/>
              </w:rPr>
              <w:t>12</w:t>
            </w:r>
            <w:r w:rsidR="00C20C82">
              <w:rPr>
                <w:rFonts w:asciiTheme="minorHAnsi" w:eastAsiaTheme="minorEastAsia" w:hAnsiTheme="minorHAnsi" w:cstheme="minorBidi"/>
                <w:bCs w:val="0"/>
                <w:noProof/>
                <w:sz w:val="22"/>
              </w:rPr>
              <w:tab/>
            </w:r>
            <w:r w:rsidR="00C20C82" w:rsidRPr="00450035">
              <w:rPr>
                <w:rStyle w:val="Hyperlink"/>
                <w:noProof/>
              </w:rPr>
              <w:t>FAQs</w:t>
            </w:r>
            <w:r w:rsidR="00C20C82">
              <w:rPr>
                <w:noProof/>
                <w:webHidden/>
              </w:rPr>
              <w:tab/>
            </w:r>
            <w:r w:rsidR="00C20C82">
              <w:rPr>
                <w:noProof/>
                <w:webHidden/>
              </w:rPr>
              <w:fldChar w:fldCharType="begin"/>
            </w:r>
            <w:r w:rsidR="00C20C82">
              <w:rPr>
                <w:noProof/>
                <w:webHidden/>
              </w:rPr>
              <w:instrText xml:space="preserve"> PAGEREF _Toc78754869 \h </w:instrText>
            </w:r>
            <w:r w:rsidR="00C20C82">
              <w:rPr>
                <w:noProof/>
                <w:webHidden/>
              </w:rPr>
            </w:r>
            <w:r w:rsidR="00C20C82">
              <w:rPr>
                <w:noProof/>
                <w:webHidden/>
              </w:rPr>
              <w:fldChar w:fldCharType="separate"/>
            </w:r>
            <w:r w:rsidR="00245FB4">
              <w:rPr>
                <w:noProof/>
                <w:webHidden/>
              </w:rPr>
              <w:t>26</w:t>
            </w:r>
            <w:r w:rsidR="00C20C82">
              <w:rPr>
                <w:noProof/>
                <w:webHidden/>
              </w:rPr>
              <w:fldChar w:fldCharType="end"/>
            </w:r>
          </w:hyperlink>
        </w:p>
        <w:p w14:paraId="43FB587F" w14:textId="4358850E" w:rsidR="001148D8" w:rsidRDefault="001148D8" w:rsidP="001148D8">
          <w:r>
            <w:rPr>
              <w:b/>
              <w:bCs w:val="0"/>
            </w:rPr>
            <w:fldChar w:fldCharType="end"/>
          </w:r>
        </w:p>
      </w:sdtContent>
    </w:sdt>
    <w:p w14:paraId="1C7ECD04" w14:textId="77777777" w:rsidR="001148D8" w:rsidRDefault="001148D8" w:rsidP="001148D8">
      <w:pPr>
        <w:spacing w:line="240" w:lineRule="auto"/>
      </w:pPr>
      <w:r>
        <w:br w:type="page"/>
      </w:r>
    </w:p>
    <w:p w14:paraId="478BD3DE" w14:textId="77777777" w:rsidR="001148D8" w:rsidRDefault="001148D8" w:rsidP="00C846D3">
      <w:pPr>
        <w:pStyle w:val="Heading1"/>
      </w:pPr>
      <w:bookmarkStart w:id="1" w:name="_Toc78754851"/>
      <w:r>
        <w:lastRenderedPageBreak/>
        <w:t xml:space="preserve">3D-Druck, Modellierung und </w:t>
      </w:r>
      <w:proofErr w:type="spellStart"/>
      <w:r>
        <w:t>Augmented</w:t>
      </w:r>
      <w:proofErr w:type="spellEnd"/>
      <w:r>
        <w:t>/Virtual Reality</w:t>
      </w:r>
      <w:bookmarkEnd w:id="1"/>
    </w:p>
    <w:p w14:paraId="5A4BB514" w14:textId="20632E56" w:rsidR="001148D8" w:rsidRDefault="001148D8" w:rsidP="00C846D3">
      <w:pPr>
        <w:jc w:val="both"/>
      </w:pPr>
      <w:r>
        <w:rPr>
          <w:noProof/>
        </w:rPr>
        <w:drawing>
          <wp:anchor distT="0" distB="0" distL="114300" distR="114300" simplePos="0" relativeHeight="251664384" behindDoc="1" locked="0" layoutInCell="1" allowOverlap="1" wp14:anchorId="60491A1B" wp14:editId="6F7B7518">
            <wp:simplePos x="0" y="0"/>
            <wp:positionH relativeFrom="column">
              <wp:posOffset>3532504</wp:posOffset>
            </wp:positionH>
            <wp:positionV relativeFrom="paragraph">
              <wp:posOffset>40639</wp:posOffset>
            </wp:positionV>
            <wp:extent cx="2076449" cy="1572259"/>
            <wp:effectExtent l="0" t="0" r="0" b="8889"/>
            <wp:wrapTight wrapText="bothSides">
              <wp:wrapPolygon edited="1">
                <wp:start x="0" y="0"/>
                <wp:lineTo x="0" y="21458"/>
                <wp:lineTo x="21400" y="21458"/>
                <wp:lineTo x="21400" y="0"/>
                <wp:lineTo x="0" y="0"/>
              </wp:wrapPolygon>
            </wp:wrapTight>
            <wp:docPr id="16" name="Grafik 2" descr="Ein Bild, das drinnen,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 descr="Ein Bild, das drinnen, zugemüllt enthält.&#10;&#10;Automatisch generierte Beschreibung"/>
                    <pic:cNvPicPr>
                      <a:picLocks noChangeAspect="1"/>
                    </pic:cNvPicPr>
                  </pic:nvPicPr>
                  <pic:blipFill>
                    <a:blip r:embed="rId8"/>
                    <a:srcRect l="6049" r="6450"/>
                    <a:stretch/>
                  </pic:blipFill>
                  <pic:spPr bwMode="auto">
                    <a:xfrm flipH="1">
                      <a:off x="0" y="0"/>
                      <a:ext cx="2076450" cy="1572260"/>
                    </a:xfrm>
                    <a:prstGeom prst="rect">
                      <a:avLst/>
                    </a:prstGeom>
                    <a:ln>
                      <a:noFill/>
                    </a:ln>
                  </pic:spPr>
                </pic:pic>
              </a:graphicData>
            </a:graphic>
            <wp14:sizeRelH relativeFrom="margin">
              <wp14:pctWidth>0</wp14:pctWidth>
            </wp14:sizeRelH>
          </wp:anchor>
        </w:drawing>
      </w:r>
      <w:r>
        <w:t>Seit in den letzten Jahren 3D-Drucker immer günstiger geworden sind, sind sie auch für Heimanwender</w:t>
      </w:r>
      <w:r w:rsidR="00C846D3">
        <w:t>*innen</w:t>
      </w:r>
      <w:r>
        <w:t xml:space="preserve"> und Bastler</w:t>
      </w:r>
      <w:r w:rsidR="00C846D3">
        <w:t>*i</w:t>
      </w:r>
      <w:r>
        <w:t xml:space="preserve">nnen sowie für den Bildungsbereich erschwinglich. </w:t>
      </w:r>
      <w:r w:rsidR="00C846D3">
        <w:t>E</w:t>
      </w:r>
      <w:r>
        <w:t>inige Schulen haben sich</w:t>
      </w:r>
      <w:r w:rsidR="00C846D3">
        <w:t xml:space="preserve"> schon</w:t>
      </w:r>
      <w:r>
        <w:t xml:space="preserve"> 3D-Drucker angeschafft, um im Mathematikunterricht oder im Fach Kunst vielfältige Projekte umzusetzen.  </w:t>
      </w:r>
    </w:p>
    <w:p w14:paraId="256E9A68" w14:textId="77777777" w:rsidR="001148D8" w:rsidRDefault="001148D8" w:rsidP="00C846D3">
      <w:pPr>
        <w:jc w:val="both"/>
      </w:pPr>
      <w:r>
        <w:t xml:space="preserve">In diesem Modul möchten wir einen kleinen Einblick in die 3D-Modellierung und den 3D-Druck geben und Anregungen für die Praxis unterbreiten. Die Schülerinnen und Schüler können in Projekten ihre eigenen kreativen Ideen umsetzen und sich die eigenen Modelle in einer virtuellen Realität ansehen. </w:t>
      </w:r>
      <w:bookmarkStart w:id="2" w:name="_Hlk116291537"/>
      <w:r>
        <w:t>Über Parametrisches Design ist auch ein kreativer Einstieg in blockbasierte Programmierung möglich.</w:t>
      </w:r>
      <w:bookmarkEnd w:id="2"/>
    </w:p>
    <w:tbl>
      <w:tblPr>
        <w:tblStyle w:val="Steckbrief"/>
        <w:tblW w:w="0" w:type="auto"/>
        <w:tblLook w:val="04A0" w:firstRow="1" w:lastRow="0" w:firstColumn="1" w:lastColumn="0" w:noHBand="0" w:noVBand="1"/>
      </w:tblPr>
      <w:tblGrid>
        <w:gridCol w:w="3044"/>
        <w:gridCol w:w="514"/>
        <w:gridCol w:w="5276"/>
      </w:tblGrid>
      <w:tr w:rsidR="001148D8" w14:paraId="4F2D96F0"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1F264EF7" w14:textId="77777777" w:rsidR="001148D8" w:rsidRDefault="001148D8" w:rsidP="00A65AE1">
            <w:r>
              <w:t>Lernfeld/Cluster:</w:t>
            </w:r>
          </w:p>
        </w:tc>
        <w:tc>
          <w:tcPr>
            <w:tcW w:w="5790" w:type="dxa"/>
            <w:gridSpan w:val="2"/>
          </w:tcPr>
          <w:p w14:paraId="1BB022A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IT selbst machen</w:t>
            </w:r>
          </w:p>
        </w:tc>
      </w:tr>
      <w:tr w:rsidR="001148D8" w14:paraId="1A4FDA64"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val="restart"/>
          </w:tcPr>
          <w:p w14:paraId="23045938" w14:textId="77777777" w:rsidR="001148D8" w:rsidRDefault="001148D8" w:rsidP="00A65AE1">
            <w:r>
              <w:t>Zielgruppe/Klassenstufe:</w:t>
            </w:r>
          </w:p>
        </w:tc>
        <w:tc>
          <w:tcPr>
            <w:tcW w:w="514" w:type="dxa"/>
            <w:vAlign w:val="center"/>
          </w:tcPr>
          <w:p w14:paraId="78DF7FA0"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13005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4. bis 5. Klasse</w:t>
            </w:r>
          </w:p>
        </w:tc>
      </w:tr>
      <w:tr w:rsidR="001148D8" w14:paraId="172286E5"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0479EE79" w14:textId="77777777" w:rsidR="001148D8" w:rsidRDefault="001148D8" w:rsidP="00A65AE1"/>
        </w:tc>
        <w:tc>
          <w:tcPr>
            <w:tcW w:w="514" w:type="dxa"/>
            <w:vAlign w:val="center"/>
          </w:tcPr>
          <w:p w14:paraId="54BE37A7"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2069D52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6. bis 7. Klasse</w:t>
            </w:r>
          </w:p>
        </w:tc>
      </w:tr>
      <w:tr w:rsidR="001148D8" w14:paraId="46F76D4F"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229DB73D" w14:textId="77777777" w:rsidR="001148D8" w:rsidRDefault="001148D8" w:rsidP="00A65AE1"/>
        </w:tc>
        <w:tc>
          <w:tcPr>
            <w:tcW w:w="514" w:type="dxa"/>
            <w:vAlign w:val="center"/>
          </w:tcPr>
          <w:p w14:paraId="178B73E8"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5BEA4F7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 8. bis 10. Klasse</w:t>
            </w:r>
          </w:p>
        </w:tc>
      </w:tr>
      <w:tr w:rsidR="001148D8" w14:paraId="763ECEBD" w14:textId="77777777" w:rsidTr="00A65AE1">
        <w:tc>
          <w:tcPr>
            <w:cnfStyle w:val="001000000000" w:firstRow="0" w:lastRow="0" w:firstColumn="1" w:lastColumn="0" w:oddVBand="0" w:evenVBand="0" w:oddHBand="0" w:evenHBand="0" w:firstRowFirstColumn="0" w:firstRowLastColumn="0" w:lastRowFirstColumn="0" w:lastRowLastColumn="0"/>
            <w:tcW w:w="3044" w:type="dxa"/>
            <w:vMerge/>
          </w:tcPr>
          <w:p w14:paraId="1D294AD1" w14:textId="77777777" w:rsidR="001148D8" w:rsidRDefault="001148D8" w:rsidP="00A65AE1"/>
        </w:tc>
        <w:tc>
          <w:tcPr>
            <w:tcW w:w="514" w:type="dxa"/>
            <w:vAlign w:val="center"/>
          </w:tcPr>
          <w:p w14:paraId="5427E29B" w14:textId="77777777" w:rsidR="001148D8" w:rsidRDefault="001148D8" w:rsidP="00A65AE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92D345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11. bis 12. Klasse</w:t>
            </w:r>
          </w:p>
        </w:tc>
      </w:tr>
      <w:tr w:rsidR="001148D8" w14:paraId="69AE1958"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28E2BA2" w14:textId="77777777" w:rsidR="001148D8" w:rsidRDefault="001148D8" w:rsidP="00A65AE1">
            <w:r>
              <w:t>Geschätzter Zeitaufwand:</w:t>
            </w:r>
          </w:p>
        </w:tc>
        <w:tc>
          <w:tcPr>
            <w:tcW w:w="5790" w:type="dxa"/>
            <w:gridSpan w:val="2"/>
          </w:tcPr>
          <w:p w14:paraId="032CD32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 – 6 Stunden</w:t>
            </w:r>
          </w:p>
        </w:tc>
      </w:tr>
      <w:tr w:rsidR="001148D8" w14:paraId="358127EE"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70F476C" w14:textId="77777777" w:rsidR="001148D8" w:rsidRDefault="001148D8" w:rsidP="00A65AE1">
            <w:r>
              <w:t>Lernziele:</w:t>
            </w:r>
          </w:p>
        </w:tc>
        <w:tc>
          <w:tcPr>
            <w:tcW w:w="5790" w:type="dxa"/>
            <w:gridSpan w:val="2"/>
          </w:tcPr>
          <w:p w14:paraId="0033CDC9"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Funktionsweise des 3D-Druckers verstehen</w:t>
            </w:r>
          </w:p>
          <w:p w14:paraId="5E6A3970"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Sich mit den Möglichkeiten des 3D-Drucks auseinandersetzen</w:t>
            </w:r>
          </w:p>
          <w:p w14:paraId="2C2A57FB"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Einsatzgebiete und moderne Produktionsweisen kennenlernen</w:t>
            </w:r>
          </w:p>
          <w:p w14:paraId="6F7DF553"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Eigene Formen und Figuren modellieren und drucken</w:t>
            </w:r>
          </w:p>
          <w:p w14:paraId="4E395362"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Einen Einstieg in blockbasierte Programmierung finden</w:t>
            </w:r>
          </w:p>
          <w:p w14:paraId="0840B58A" w14:textId="77777777" w:rsidR="001148D8" w:rsidRDefault="001148D8" w:rsidP="00C846D3">
            <w:pPr>
              <w:pStyle w:val="ListParagraph"/>
              <w:numPr>
                <w:ilvl w:val="0"/>
                <w:numId w:val="1"/>
              </w:numPr>
              <w:spacing w:after="0" w:line="240" w:lineRule="auto"/>
              <w:ind w:left="440"/>
              <w:cnfStyle w:val="000000000000" w:firstRow="0" w:lastRow="0" w:firstColumn="0" w:lastColumn="0" w:oddVBand="0" w:evenVBand="0" w:oddHBand="0" w:evenHBand="0" w:firstRowFirstColumn="0" w:firstRowLastColumn="0" w:lastRowFirstColumn="0" w:lastRowLastColumn="0"/>
            </w:pPr>
            <w:r>
              <w:t>Grundlegende Kenntnisse über Schleifen, Variablen, Verzweigungen und Methoden kennenlernen und bei der Gestaltung von parametrischen Designs anwenden können</w:t>
            </w:r>
          </w:p>
        </w:tc>
      </w:tr>
      <w:tr w:rsidR="001148D8" w14:paraId="057B070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6E5A32A" w14:textId="77777777" w:rsidR="001148D8" w:rsidRDefault="001148D8" w:rsidP="00A65AE1">
            <w:r>
              <w:t>Vorkenntnisse der Schülerinnen und Schüler:</w:t>
            </w:r>
          </w:p>
        </w:tc>
        <w:tc>
          <w:tcPr>
            <w:tcW w:w="5790" w:type="dxa"/>
            <w:gridSpan w:val="2"/>
          </w:tcPr>
          <w:p w14:paraId="22B1439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Keine</w:t>
            </w:r>
          </w:p>
        </w:tc>
      </w:tr>
      <w:tr w:rsidR="001148D8" w14:paraId="328F1DBF"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5BCA0F41" w14:textId="77777777" w:rsidR="001148D8" w:rsidRDefault="001148D8" w:rsidP="00A65AE1">
            <w:r>
              <w:t>Vorkenntnisse der/des Lehrenden:</w:t>
            </w:r>
          </w:p>
        </w:tc>
        <w:tc>
          <w:tcPr>
            <w:tcW w:w="5790" w:type="dxa"/>
            <w:gridSpan w:val="2"/>
          </w:tcPr>
          <w:p w14:paraId="71B81DC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3F5B7472" w14:textId="77777777" w:rsidR="001148D8" w:rsidRDefault="001148D8" w:rsidP="00C846D3">
            <w:pPr>
              <w:pStyle w:val="ListParagraph"/>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3877F56D"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3774E42E" w14:textId="77777777" w:rsidR="001148D8" w:rsidRDefault="001148D8" w:rsidP="00A65AE1">
            <w:r>
              <w:t>Vorkenntnisse der Unternehmensvertreterin/des Unternehmensvertreters:</w:t>
            </w:r>
          </w:p>
        </w:tc>
        <w:tc>
          <w:tcPr>
            <w:tcW w:w="5790" w:type="dxa"/>
            <w:gridSpan w:val="2"/>
          </w:tcPr>
          <w:p w14:paraId="1A62909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Empfohlen:</w:t>
            </w:r>
          </w:p>
          <w:p w14:paraId="52524042" w14:textId="77777777" w:rsidR="001148D8" w:rsidRDefault="001148D8" w:rsidP="00C846D3">
            <w:pPr>
              <w:pStyle w:val="ListParagraph"/>
              <w:numPr>
                <w:ilvl w:val="0"/>
                <w:numId w:val="10"/>
              </w:numPr>
              <w:spacing w:after="0"/>
              <w:ind w:left="440"/>
              <w:cnfStyle w:val="000000000000" w:firstRow="0" w:lastRow="0" w:firstColumn="0" w:lastColumn="0" w:oddVBand="0" w:evenVBand="0" w:oddHBand="0" w:evenHBand="0" w:firstRowFirstColumn="0" w:firstRowLastColumn="0" w:lastRowFirstColumn="0" w:lastRowLastColumn="0"/>
            </w:pPr>
            <w:r>
              <w:t>Kenntnisse im 3D-Druck (falls er selbst bedient wird)</w:t>
            </w:r>
          </w:p>
        </w:tc>
      </w:tr>
      <w:tr w:rsidR="001148D8" w14:paraId="19716FBC" w14:textId="77777777" w:rsidTr="00A65AE1">
        <w:tc>
          <w:tcPr>
            <w:cnfStyle w:val="001000000000" w:firstRow="0" w:lastRow="0" w:firstColumn="1" w:lastColumn="0" w:oddVBand="0" w:evenVBand="0" w:oddHBand="0" w:evenHBand="0" w:firstRowFirstColumn="0" w:firstRowLastColumn="0" w:lastRowFirstColumn="0" w:lastRowLastColumn="0"/>
            <w:tcW w:w="3044" w:type="dxa"/>
          </w:tcPr>
          <w:p w14:paraId="6D0F1B14" w14:textId="77777777" w:rsidR="001148D8" w:rsidRDefault="001148D8" w:rsidP="00A65AE1">
            <w:r>
              <w:t>Sonstige Voraussetzungen:</w:t>
            </w:r>
          </w:p>
        </w:tc>
        <w:tc>
          <w:tcPr>
            <w:tcW w:w="5790" w:type="dxa"/>
            <w:gridSpan w:val="2"/>
          </w:tcPr>
          <w:p w14:paraId="778ECF3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Erforderlich:</w:t>
            </w:r>
          </w:p>
          <w:p w14:paraId="3CB0620C" w14:textId="77777777" w:rsidR="001148D8" w:rsidRDefault="001148D8" w:rsidP="00C846D3">
            <w:pPr>
              <w:pStyle w:val="ListParagraph"/>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 xml:space="preserve">Internet-Zugang </w:t>
            </w:r>
          </w:p>
          <w:p w14:paraId="55AE43F2" w14:textId="77777777" w:rsidR="001148D8" w:rsidRDefault="001148D8" w:rsidP="00C846D3">
            <w:pPr>
              <w:pStyle w:val="ListParagraph"/>
              <w:numPr>
                <w:ilvl w:val="0"/>
                <w:numId w:val="5"/>
              </w:numPr>
              <w:spacing w:before="120" w:after="0" w:line="240" w:lineRule="auto"/>
              <w:ind w:left="440"/>
              <w:contextualSpacing w:val="0"/>
              <w:cnfStyle w:val="000000000000" w:firstRow="0" w:lastRow="0" w:firstColumn="0" w:lastColumn="0" w:oddVBand="0" w:evenVBand="0" w:oddHBand="0" w:evenHBand="0" w:firstRowFirstColumn="0" w:firstRowLastColumn="0" w:lastRowFirstColumn="0" w:lastRowLastColumn="0"/>
            </w:pPr>
            <w:r>
              <w:t>Zugang zu einem 3D-Drucker (dies kann auch über Anbieter im Internet oder ein Partnerunternehmen erfolgen)</w:t>
            </w:r>
          </w:p>
        </w:tc>
      </w:tr>
    </w:tbl>
    <w:p w14:paraId="2FD84A74" w14:textId="77777777" w:rsidR="001148D8" w:rsidRDefault="001148D8" w:rsidP="00C846D3">
      <w:pPr>
        <w:pStyle w:val="Heading1"/>
      </w:pPr>
      <w:bookmarkStart w:id="3" w:name="_Toc78754852"/>
      <w:r>
        <w:lastRenderedPageBreak/>
        <w:t>Warum gibt es das Modul?</w:t>
      </w:r>
      <w:bookmarkEnd w:id="3"/>
    </w:p>
    <w:p w14:paraId="17ACFEBD" w14:textId="77777777" w:rsidR="001148D8" w:rsidRDefault="001148D8" w:rsidP="00BA4F4B">
      <w:pPr>
        <w:jc w:val="both"/>
      </w:pPr>
      <w:r>
        <w:t>In vielen Bereichen der Industrie und der Wissenschaft ist die Erstellung von Prototypen und Produkten durch 3D-Drucker schon fest etabliert. Durch immer niedrigere Kosten sowie durch die Maker-Bewegung</w:t>
      </w:r>
      <w:r>
        <w:rPr>
          <w:rStyle w:val="FootnoteReference"/>
        </w:rPr>
        <w:footnoteReference w:id="1"/>
      </w:r>
      <w:r>
        <w:t xml:space="preserve"> wurde die Bekanntheit und auch die Zugänglichkeit von 3D-Druckern vorangetrieben. Viele Maker sind in sogenannten </w:t>
      </w:r>
      <w:proofErr w:type="spellStart"/>
      <w:r>
        <w:t>Makerspaces</w:t>
      </w:r>
      <w:proofErr w:type="spellEnd"/>
      <w:r>
        <w:t xml:space="preserve"> oder FabLabs (</w:t>
      </w:r>
      <w:proofErr w:type="spellStart"/>
      <w:r>
        <w:rPr>
          <w:rStyle w:val="st"/>
        </w:rPr>
        <w:t>fabrication</w:t>
      </w:r>
      <w:proofErr w:type="spellEnd"/>
      <w:r>
        <w:rPr>
          <w:rStyle w:val="st"/>
        </w:rPr>
        <w:t xml:space="preserve"> </w:t>
      </w:r>
      <w:proofErr w:type="spellStart"/>
      <w:r>
        <w:rPr>
          <w:rStyle w:val="st"/>
        </w:rPr>
        <w:t>laboratories</w:t>
      </w:r>
      <w:proofErr w:type="spellEnd"/>
      <w:r>
        <w:t>) organisiert und bilden lokale Anziehungspunkte in vielen Städten rund um den Globus. Damit ist die industrielle Produktion für jedermann möglich.</w:t>
      </w:r>
    </w:p>
    <w:p w14:paraId="62B54DC8" w14:textId="77777777" w:rsidR="001148D8" w:rsidRDefault="001148D8" w:rsidP="00BA4F4B">
      <w:pPr>
        <w:jc w:val="both"/>
      </w:pPr>
      <w:r>
        <w:t>Aufgrund vielfältiger Einsatzbereiche, insbesondere in Wirtschaft und Wissenschaft, wird es in der Zukunft immer wichtiger, diese neuartigen Technologien zu verstehen und anzuwenden. Auch für die Schule eröffnet das Modellieren und 3D-Drucken vielfältige Potentiale. Zum einen beinhaltet die Thematik die Bereiche Mathematik, Informatik, Technik, Kunst und Kreativität, wodurch sich vielfältige Einsatzszenarien in den entsprechenden Fächern ergeben, aber auch Projektwochen, AGs und der Einsatz in Schülerfirmen sind denkbar.</w:t>
      </w:r>
    </w:p>
    <w:p w14:paraId="6075E98A" w14:textId="77777777" w:rsidR="001148D8" w:rsidRDefault="001148D8" w:rsidP="00BA4F4B">
      <w:pPr>
        <w:jc w:val="both"/>
      </w:pPr>
      <w:r>
        <w:t xml:space="preserve">Zum anderen üben moderne Technologien wie 3D-Drucker eine hohe Faszination auf Schülerinnen und Schüler aus, wodurch die Motivation beim Lernen erfahrungsgemäß erhöht ist. Schülerinnen und Schülern erschließen sich einen Lernraum, in dem sie die Möglichkeit haben, die digitale Welt zu erkunden und mitzugestalten. Dies ist auch aus lerntheoretischer Sicht von Vorteil. Vertreterinnen und Vertreter des Konstruktivismus und insbesondere dessen Weiterentwicklung durch Seymour </w:t>
      </w:r>
      <w:proofErr w:type="spellStart"/>
      <w:r>
        <w:t>Papert</w:t>
      </w:r>
      <w:proofErr w:type="spellEnd"/>
      <w:r>
        <w:t xml:space="preserve"> (</w:t>
      </w:r>
      <w:proofErr w:type="spellStart"/>
      <w:r>
        <w:t>Konstruktionismus</w:t>
      </w:r>
      <w:proofErr w:type="spellEnd"/>
      <w:r>
        <w:t>) sehen Lernen als konstruktiven Prozess. Lernen wird durch das Selbermachen ermöglicht und schult dabei Problemlösekompetenzen, kommunikative Fähigkeiten und Teamarbeit.</w:t>
      </w:r>
    </w:p>
    <w:p w14:paraId="268D44F3" w14:textId="77777777" w:rsidR="001148D8" w:rsidRDefault="001148D8" w:rsidP="00C846D3">
      <w:pPr>
        <w:pStyle w:val="Heading1"/>
      </w:pPr>
      <w:bookmarkStart w:id="4" w:name="_Toc78754853"/>
      <w:r>
        <w:t>Ziele des Moduls</w:t>
      </w:r>
      <w:bookmarkEnd w:id="4"/>
    </w:p>
    <w:p w14:paraId="149AF4BF" w14:textId="77777777" w:rsidR="001148D8" w:rsidRDefault="001148D8" w:rsidP="00BA4F4B">
      <w:pPr>
        <w:pStyle w:val="ListParagraph"/>
        <w:numPr>
          <w:ilvl w:val="0"/>
          <w:numId w:val="5"/>
        </w:numPr>
        <w:jc w:val="both"/>
      </w:pPr>
      <w:r>
        <w:t>Funktionsweise des 3D-Druckers verstehen</w:t>
      </w:r>
    </w:p>
    <w:p w14:paraId="17AC0E65" w14:textId="77777777" w:rsidR="001148D8" w:rsidRDefault="001148D8" w:rsidP="00BA4F4B">
      <w:pPr>
        <w:pStyle w:val="ListParagraph"/>
        <w:numPr>
          <w:ilvl w:val="0"/>
          <w:numId w:val="5"/>
        </w:numPr>
        <w:jc w:val="both"/>
      </w:pPr>
      <w:r>
        <w:t>Sich mit den Möglichkeiten des 3D-Drucks auseinandersetzen</w:t>
      </w:r>
    </w:p>
    <w:p w14:paraId="3EB0E559" w14:textId="77777777" w:rsidR="001148D8" w:rsidRDefault="001148D8" w:rsidP="00BA4F4B">
      <w:pPr>
        <w:pStyle w:val="ListParagraph"/>
        <w:numPr>
          <w:ilvl w:val="0"/>
          <w:numId w:val="5"/>
        </w:numPr>
        <w:jc w:val="both"/>
      </w:pPr>
      <w:r>
        <w:t>Einsatzgebiete und moderne Produktionsweisen kennenlernen</w:t>
      </w:r>
    </w:p>
    <w:p w14:paraId="235B6B10" w14:textId="77777777" w:rsidR="001148D8" w:rsidRDefault="001148D8" w:rsidP="00BA4F4B">
      <w:pPr>
        <w:pStyle w:val="ListParagraph"/>
        <w:numPr>
          <w:ilvl w:val="0"/>
          <w:numId w:val="5"/>
        </w:numPr>
        <w:jc w:val="both"/>
      </w:pPr>
      <w:r>
        <w:t>Eigene Formen und Figuren modellieren und drucken</w:t>
      </w:r>
    </w:p>
    <w:p w14:paraId="05271597" w14:textId="77777777" w:rsidR="001148D8" w:rsidRDefault="001148D8" w:rsidP="00BA4F4B">
      <w:pPr>
        <w:pStyle w:val="ListParagraph"/>
        <w:numPr>
          <w:ilvl w:val="0"/>
          <w:numId w:val="5"/>
        </w:numPr>
        <w:jc w:val="both"/>
      </w:pPr>
      <w:r>
        <w:t>Grundlegende Programmierkenntnisse über Schleifen, Variablen, Verzweigungen und Methoden kennenlernen und bei der Gestaltung von parametrischen Designs anwenden können</w:t>
      </w:r>
    </w:p>
    <w:p w14:paraId="4773EDFD" w14:textId="77777777" w:rsidR="001148D8" w:rsidRDefault="001148D8" w:rsidP="001148D8">
      <w:pPr>
        <w:spacing w:line="259" w:lineRule="auto"/>
        <w:rPr>
          <w:rFonts w:ascii="Helvetica 65" w:hAnsi="Helvetica 65"/>
          <w:bCs w:val="0"/>
          <w:color w:val="000000" w:themeColor="text1"/>
          <w:sz w:val="28"/>
          <w:szCs w:val="36"/>
        </w:rPr>
      </w:pPr>
      <w:r>
        <w:br w:type="page"/>
      </w:r>
    </w:p>
    <w:p w14:paraId="457DDC3A" w14:textId="3A31D95B" w:rsidR="001148D8" w:rsidRDefault="001148D8" w:rsidP="00C846D3">
      <w:pPr>
        <w:pStyle w:val="Heading1"/>
      </w:pPr>
      <w:bookmarkStart w:id="5" w:name="_Toc78754854"/>
      <w:r>
        <w:lastRenderedPageBreak/>
        <w:t>Die Rolle der Unternehmensvertreter</w:t>
      </w:r>
      <w:bookmarkEnd w:id="5"/>
      <w:ins w:id="6" w:author="Rina Ferdinand" w:date="2023-01-04T09:52:00Z">
        <w:r w:rsidR="00644064">
          <w:t>*innen</w:t>
        </w:r>
      </w:ins>
    </w:p>
    <w:p w14:paraId="08766455" w14:textId="77777777" w:rsidR="001148D8" w:rsidRDefault="001148D8" w:rsidP="00BA4F4B">
      <w:pPr>
        <w:jc w:val="both"/>
      </w:pPr>
      <w:r>
        <w:t xml:space="preserve">Im </w:t>
      </w:r>
      <w:r>
        <w:rPr>
          <w:i/>
        </w:rPr>
        <w:t xml:space="preserve">Modul B4 – 3D-Druck </w:t>
      </w:r>
      <w:r>
        <w:t xml:space="preserve">hat die Unternehmensvertreterin/der Unternehmensvertreter mehrere Möglichkeiten aktiv mitzuwirken. Hier einige Anregungen: </w:t>
      </w:r>
    </w:p>
    <w:p w14:paraId="40F3BA64" w14:textId="77777777" w:rsidR="001148D8" w:rsidRDefault="001148D8" w:rsidP="00BA4F4B">
      <w:pPr>
        <w:pStyle w:val="WF-Listenabsatz-1-facherZeilenabstand"/>
        <w:jc w:val="both"/>
      </w:pPr>
      <w:r>
        <w:t>Unterstützung der Lehrkraft - Co-Teacher: Die Unternehmensvertreterin/</w:t>
      </w:r>
      <w:del w:id="7" w:author="Rina Ferdinand" w:date="2023-01-04T09:52:00Z">
        <w:r w:rsidDel="00644064">
          <w:delText xml:space="preserve"> </w:delText>
        </w:r>
      </w:del>
      <w:r>
        <w:t>der Unternehmensvertreter kann eine Einführung in die 3D-Modellierung geben und die Lehrkraft direkt im Unterricht unterstützen.</w:t>
      </w:r>
    </w:p>
    <w:p w14:paraId="614259EE" w14:textId="77777777" w:rsidR="001148D8" w:rsidRDefault="001148D8" w:rsidP="00BA4F4B">
      <w:pPr>
        <w:pStyle w:val="WF-Listenabsatz-1-facherZeilenabstand"/>
        <w:jc w:val="both"/>
      </w:pPr>
      <w:r>
        <w:t>Druckmöglichkeit bieten: Bisher haben nur wenige Schulen einen eigenen 3D-Drucker, daher könnte man 3D-Modelle der Schülerinnen und Schüler im eigenen Unternehmen drucken.</w:t>
      </w:r>
    </w:p>
    <w:p w14:paraId="4980E3DD" w14:textId="20C84CFC" w:rsidR="001148D8" w:rsidRDefault="001148D8" w:rsidP="00BA4F4B">
      <w:pPr>
        <w:pStyle w:val="WF-Listenabsatz-1-facherZeilenabstand"/>
        <w:jc w:val="both"/>
      </w:pPr>
      <w:r>
        <w:t>Gastgeber</w:t>
      </w:r>
      <w:ins w:id="8" w:author="Rina Ferdinand" w:date="2023-01-04T09:54:00Z">
        <w:r w:rsidR="00644064">
          <w:t>*</w:t>
        </w:r>
      </w:ins>
      <w:ins w:id="9" w:author="Rina Ferdinand" w:date="2023-01-04T09:53:00Z">
        <w:r w:rsidR="00644064">
          <w:t>in</w:t>
        </w:r>
      </w:ins>
      <w:r>
        <w:t xml:space="preserve">: Die Schulklasse könnte eingeladen werden, um sich die 3D-Drucker anzusehen und kleine Projekte, wie beispielsweise mit dem Cookie Caster oder den Einstieg in </w:t>
      </w:r>
      <w:proofErr w:type="spellStart"/>
      <w:r>
        <w:t>BlocksCAD</w:t>
      </w:r>
      <w:proofErr w:type="spellEnd"/>
      <w:r>
        <w:t xml:space="preserve"> selbst umzusetzen.</w:t>
      </w:r>
    </w:p>
    <w:p w14:paraId="70B27E68" w14:textId="77777777" w:rsidR="001148D8" w:rsidRDefault="001148D8" w:rsidP="00BA4F4B">
      <w:pPr>
        <w:pStyle w:val="WF-Listenabsatz-1-facherZeilenabstand"/>
        <w:jc w:val="both"/>
      </w:pPr>
      <w:r>
        <w:t>Bericht aus dem Unternehmen – Special-Guest:  Man könnte über die Bedeutung von 3D-Druckern in der Industrie berichten, insbesondere auch über die Einsatzgebiete im eigenen Unternehmen.</w:t>
      </w:r>
    </w:p>
    <w:p w14:paraId="0AA855EB" w14:textId="77777777" w:rsidR="001148D8" w:rsidRDefault="001148D8" w:rsidP="001148D8">
      <w:pPr>
        <w:spacing w:line="259" w:lineRule="auto"/>
        <w:rPr>
          <w:rFonts w:ascii="Helvetica 65" w:hAnsi="Helvetica 65"/>
          <w:bCs w:val="0"/>
          <w:color w:val="000000" w:themeColor="text1"/>
          <w:sz w:val="28"/>
          <w:szCs w:val="36"/>
        </w:rPr>
      </w:pPr>
      <w:r>
        <w:br w:type="page"/>
      </w:r>
    </w:p>
    <w:p w14:paraId="76F4CED7" w14:textId="77777777" w:rsidR="001148D8" w:rsidRDefault="001148D8" w:rsidP="00C846D3">
      <w:pPr>
        <w:pStyle w:val="Heading1"/>
      </w:pPr>
      <w:bookmarkStart w:id="10" w:name="_Toc78754855"/>
      <w:r>
        <w:lastRenderedPageBreak/>
        <w:t>Inhalte des Moduls</w:t>
      </w:r>
      <w:bookmarkEnd w:id="10"/>
    </w:p>
    <w:p w14:paraId="28B01055" w14:textId="77777777" w:rsidR="001148D8" w:rsidRDefault="001148D8" w:rsidP="00C846D3">
      <w:pPr>
        <w:pStyle w:val="Heading2"/>
      </w:pPr>
      <w:bookmarkStart w:id="11" w:name="_Toc78754856"/>
      <w:r>
        <w:t>3D-Modellierung</w:t>
      </w:r>
      <w:bookmarkEnd w:id="11"/>
    </w:p>
    <w:p w14:paraId="056F5B08" w14:textId="3E87ED33" w:rsidR="001148D8" w:rsidRDefault="001148D8" w:rsidP="00BA4F4B">
      <w:pPr>
        <w:jc w:val="both"/>
      </w:pPr>
      <w:r>
        <w:t xml:space="preserve">Mit 3D-Druckern kann man mittlerweile verschiedenste Materialien in Form bringen, ob Lebensmittel wie Pasta oder Schokolade, Metalle oder Kunststoffe. Es werden Ersatzteile und Prototypen gedruckt, Prothesen aus Titan, Bauteile für Flugzeuge und vieles mehr. Gedruckt wird mit Hilfe eines additiven Verfahrens, d.h. dass das Druckmaterial in dünnen Schichten aufgetragen wird und Schicht für Schicht ein dreidimensionales Objekt entsteht. Je nach Material werden verschiedene Verfahren angewendet. </w:t>
      </w:r>
      <w:r w:rsidR="005B2590">
        <w:t>Ein gängiges</w:t>
      </w:r>
      <w:r>
        <w:t xml:space="preserve"> Verfahren ist das </w:t>
      </w:r>
      <w:proofErr w:type="spellStart"/>
      <w:r w:rsidRPr="000E5774">
        <w:rPr>
          <w:i/>
          <w:iCs/>
        </w:rPr>
        <w:t>Fused</w:t>
      </w:r>
      <w:proofErr w:type="spellEnd"/>
      <w:r w:rsidRPr="000E5774">
        <w:rPr>
          <w:i/>
          <w:iCs/>
        </w:rPr>
        <w:t xml:space="preserve"> Deposition Modeling (FDM)</w:t>
      </w:r>
      <w:r>
        <w:t>. Hierbei wird ein Kunststoff-Filament durch eine beheizte Düse geleitet und geschmolzen. Die einzelnen Schichten härten sofort an der Luft aus.</w:t>
      </w:r>
    </w:p>
    <w:p w14:paraId="1C0406B1" w14:textId="77777777" w:rsidR="001148D8" w:rsidRDefault="001148D8" w:rsidP="00BA4F4B">
      <w:pPr>
        <w:jc w:val="both"/>
      </w:pPr>
      <w:r>
        <w:t>Bevor man mit dem 3D-Drucker Objekte drucken kann, benötigt man eine geeignete Vorlage. Dafür gibt es mittlerweile 3D-Scanner, die Objekte wie beispielweise Tassen oder auch Menschen abscannen und dann daraus eine Druckvorlage erstellen.</w:t>
      </w:r>
    </w:p>
    <w:p w14:paraId="61818466" w14:textId="77777777" w:rsidR="001148D8" w:rsidRDefault="001148D8" w:rsidP="00BA4F4B">
      <w:pPr>
        <w:jc w:val="both"/>
      </w:pPr>
      <w:r>
        <w:rPr>
          <w:noProof/>
        </w:rPr>
        <w:drawing>
          <wp:anchor distT="0" distB="0" distL="114300" distR="114300" simplePos="0" relativeHeight="251665408" behindDoc="0" locked="0" layoutInCell="1" allowOverlap="1" wp14:anchorId="6E47FA26" wp14:editId="17FE99CC">
            <wp:simplePos x="0" y="0"/>
            <wp:positionH relativeFrom="margin">
              <wp:posOffset>4049510</wp:posOffset>
            </wp:positionH>
            <wp:positionV relativeFrom="margin">
              <wp:posOffset>3738996</wp:posOffset>
            </wp:positionV>
            <wp:extent cx="1664970" cy="1597025"/>
            <wp:effectExtent l="0" t="0" r="0" b="317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9">
                      <a:extLst>
                        <a:ext uri="{28A0092B-C50C-407E-A947-70E740481C1C}">
                          <a14:useLocalDpi xmlns:a14="http://schemas.microsoft.com/office/drawing/2010/main" val="0"/>
                        </a:ext>
                      </a:extLst>
                    </a:blip>
                    <a:stretch>
                      <a:fillRect/>
                    </a:stretch>
                  </pic:blipFill>
                  <pic:spPr>
                    <a:xfrm>
                      <a:off x="0" y="0"/>
                      <a:ext cx="1664970" cy="1597025"/>
                    </a:xfrm>
                    <a:prstGeom prst="rect">
                      <a:avLst/>
                    </a:prstGeom>
                  </pic:spPr>
                </pic:pic>
              </a:graphicData>
            </a:graphic>
            <wp14:sizeRelH relativeFrom="margin">
              <wp14:pctWidth>0</wp14:pctWidth>
            </wp14:sizeRelH>
            <wp14:sizeRelV relativeFrom="margin">
              <wp14:pctHeight>0</wp14:pctHeight>
            </wp14:sizeRelV>
          </wp:anchor>
        </w:drawing>
      </w:r>
      <w:r>
        <w:t xml:space="preserve">Mit Hilfe von geeigneter Software können eigene Modelle erstellt werden. Für Kinder in der Grundschule eignet sich zum Einstieg besonders der </w:t>
      </w:r>
      <w:r>
        <w:rPr>
          <w:i/>
        </w:rPr>
        <w:t>Cookie Caster</w:t>
      </w:r>
      <w:r>
        <w:t>. Mit dessen Hilfe können 2D-Zeichnungen in 3D-Keksaustechförmchen verwandelt werden. Erläuterungen zu diesem Tool finden sich im Lehrkräfte-Material B4.1.</w:t>
      </w:r>
    </w:p>
    <w:p w14:paraId="40C11D90" w14:textId="7FA3938B" w:rsidR="001148D8" w:rsidRDefault="001148D8" w:rsidP="00BA4F4B">
      <w:pPr>
        <w:jc w:val="both"/>
      </w:pPr>
      <w:r>
        <w:t xml:space="preserve">Zur Vertiefung eignet sich das Online-Tool </w:t>
      </w:r>
      <w:proofErr w:type="spellStart"/>
      <w:r>
        <w:rPr>
          <w:i/>
        </w:rPr>
        <w:t>Tinkercad</w:t>
      </w:r>
      <w:proofErr w:type="spellEnd"/>
      <w:r>
        <w:t xml:space="preserve">. Die Software ist übersichtlich aufgebaut und bietet eine Reihe von Grundformen (Quader, Zylinder, Pyramide etc.) mit denen man schnell neue eigene Modelle konstruieren kann. Durch die vorgegebenen Grundformen eignet sich das Programm auch für die Grundschule. Das Werkstück wird am Ende in </w:t>
      </w:r>
      <w:r w:rsidRPr="00611C6D">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"C:\\var\\folders\\zb\\1_0389ln3s55btwmklk0tv9w0000gn\\T\\com.microsoft.Word\\WebArchiveCopyPasteTempFiles\\9dyuOuVUfRzO1NN0HRbUcd4tsfAf0fcr16RugxR0QAAAAASUVORK5CYII=" \* MERGEFORMAT </w:instrText>
      </w:r>
      <w:r w:rsidR="00000000">
        <w:rPr>
          <w:rFonts w:ascii="Times New Roman" w:eastAsia="Times New Roman" w:hAnsi="Times New Roman" w:cs="Times New Roman"/>
          <w:bCs w:val="0"/>
          <w:sz w:val="24"/>
          <w:szCs w:val="24"/>
        </w:rPr>
        <w:fldChar w:fldCharType="separate"/>
      </w:r>
      <w:r w:rsidRPr="00611C6D">
        <w:rPr>
          <w:rFonts w:ascii="Times New Roman" w:eastAsia="Times New Roman" w:hAnsi="Times New Roman" w:cs="Times New Roman"/>
          <w:bCs w:val="0"/>
          <w:sz w:val="24"/>
          <w:szCs w:val="24"/>
        </w:rPr>
        <w:fldChar w:fldCharType="end"/>
      </w:r>
      <w:r>
        <w:t>den Rapid-</w:t>
      </w:r>
      <w:proofErr w:type="spellStart"/>
      <w:r>
        <w:t>Prototyping</w:t>
      </w:r>
      <w:proofErr w:type="spellEnd"/>
      <w:r>
        <w:t>-Standard STL exportiert, um es an einen 3D-Drucker zu senden.</w:t>
      </w:r>
    </w:p>
    <w:p w14:paraId="4B97F55A" w14:textId="77777777" w:rsidR="001148D8" w:rsidRDefault="001148D8" w:rsidP="00BA4F4B">
      <w:pPr>
        <w:jc w:val="both"/>
      </w:pPr>
      <w:r w:rsidRPr="00611C6D">
        <w:rPr>
          <w:b/>
          <w:bCs w:val="0"/>
        </w:rPr>
        <w:t xml:space="preserve">Hinweis: </w:t>
      </w:r>
      <w:r>
        <w:t xml:space="preserve">Um </w:t>
      </w:r>
      <w:proofErr w:type="spellStart"/>
      <w:r>
        <w:t>Tinkercad</w:t>
      </w:r>
      <w:proofErr w:type="spellEnd"/>
      <w:r>
        <w:t xml:space="preserve"> nutzen zu können, ist das Anlegen eines Zugangs erforderlich. Die Anmeldung kann zum einen über einen bestehenden Google-, Apple-, Microsoft- oder Facebook-Account erfolgen, </w:t>
      </w:r>
      <w:r w:rsidRPr="00611C6D">
        <w:rPr>
          <w:i/>
          <w:iCs/>
        </w:rPr>
        <w:t>oder</w:t>
      </w:r>
      <w:r>
        <w:t xml:space="preserve"> über die Angabe einer gültigen E-Mail-Adresse, des Geburtstages und eines Benutzernamens bei der Registrierung vollzogen werden. Die Lehrkraft kann jedoch zur Steigerung der Datensicherheit und zur Moderation der Schülerinnen und Schüler auch sogenannte </w:t>
      </w:r>
      <w:r w:rsidRPr="00026DE1">
        <w:rPr>
          <w:b/>
          <w:bCs w:val="0"/>
        </w:rPr>
        <w:t>„Klassen“</w:t>
      </w:r>
      <w:r>
        <w:t xml:space="preserve"> einrichten. Dieses Vorgehen ist bei der unterrichtlichen Verwendung von </w:t>
      </w:r>
      <w:proofErr w:type="spellStart"/>
      <w:r>
        <w:t>Tinkercad</w:t>
      </w:r>
      <w:proofErr w:type="spellEnd"/>
      <w:r>
        <w:t xml:space="preserve"> ausdrücklich zu empfehlen. Das Einrichten eines Lehrkräfte-Zugangs und das Anlegen von Klassen in </w:t>
      </w:r>
      <w:proofErr w:type="spellStart"/>
      <w:r>
        <w:t>Tinkercad</w:t>
      </w:r>
      <w:proofErr w:type="spellEnd"/>
      <w:r>
        <w:t xml:space="preserve"> werden im Folgenden dargestellt:</w:t>
      </w:r>
    </w:p>
    <w:p w14:paraId="1FAC67F2" w14:textId="77777777" w:rsidR="001148D8" w:rsidRDefault="001148D8" w:rsidP="00BA4F4B">
      <w:pPr>
        <w:pStyle w:val="ListParagraph"/>
        <w:numPr>
          <w:ilvl w:val="0"/>
          <w:numId w:val="9"/>
        </w:numPr>
        <w:jc w:val="both"/>
      </w:pPr>
      <w:r>
        <w:t xml:space="preserve">Öffnen Sie die Seite </w:t>
      </w:r>
      <w:hyperlink r:id="rId10" w:history="1">
        <w:r w:rsidRPr="007F17C7">
          <w:rPr>
            <w:rStyle w:val="Hyperlink"/>
          </w:rPr>
          <w:t>https://www.tinkercad.com/join</w:t>
        </w:r>
      </w:hyperlink>
      <w:r>
        <w:t xml:space="preserve"> und klicken Sie auf „Lehrkräfte beginnen hier“.</w:t>
      </w:r>
    </w:p>
    <w:p w14:paraId="341C781F" w14:textId="77777777" w:rsidR="001148D8" w:rsidRDefault="001148D8" w:rsidP="00BA4F4B">
      <w:pPr>
        <w:pStyle w:val="ListParagraph"/>
        <w:numPr>
          <w:ilvl w:val="0"/>
          <w:numId w:val="9"/>
        </w:numPr>
        <w:jc w:val="both"/>
      </w:pPr>
      <w:r>
        <w:t>Registrieren Sie sich im Folgenden mit einer von Ihnen erreichbaren E-Mail-Adresse.</w:t>
      </w:r>
    </w:p>
    <w:p w14:paraId="4339027F" w14:textId="77777777" w:rsidR="001148D8" w:rsidRDefault="001148D8" w:rsidP="00BA4F4B">
      <w:pPr>
        <w:ind w:left="1418"/>
        <w:jc w:val="both"/>
      </w:pPr>
      <w:r>
        <w:t xml:space="preserve">Ggf. müssen Sie Ihren Status als Lehrkraft bestätigen. Klicken Sie dazu auf „Start </w:t>
      </w:r>
      <w:proofErr w:type="spellStart"/>
      <w:r>
        <w:t>now</w:t>
      </w:r>
      <w:proofErr w:type="spellEnd"/>
      <w:r>
        <w:t xml:space="preserve">“ unter „Are </w:t>
      </w:r>
      <w:proofErr w:type="spellStart"/>
      <w:r>
        <w:t>you</w:t>
      </w:r>
      <w:proofErr w:type="spellEnd"/>
      <w:r>
        <w:t xml:space="preserve"> a </w:t>
      </w:r>
      <w:proofErr w:type="spellStart"/>
      <w:r>
        <w:t>teacher</w:t>
      </w:r>
      <w:proofErr w:type="spellEnd"/>
      <w:r>
        <w:t>?“ in der E-Mail, die Sie nach der Registrierung (Schritt 2) erhalten haben und melden Sie sich mit Ihren soeben hinterlegten Nutzerdaten an.</w:t>
      </w:r>
    </w:p>
    <w:p w14:paraId="7D2195AE" w14:textId="5743CDF5" w:rsidR="001148D8" w:rsidRDefault="001148D8" w:rsidP="00BA4F4B">
      <w:pPr>
        <w:pStyle w:val="ListParagraph"/>
        <w:numPr>
          <w:ilvl w:val="0"/>
          <w:numId w:val="9"/>
        </w:numPr>
        <w:jc w:val="both"/>
      </w:pPr>
      <w:r>
        <w:t>Klicken Sie in der oberen Statuszeile auf „Lehren“.</w:t>
      </w:r>
      <w:r w:rsidR="00BA4F4B">
        <w:t xml:space="preserve">   </w:t>
      </w:r>
      <w:r>
        <w:rPr>
          <w:noProof/>
        </w:rPr>
        <w:drawing>
          <wp:inline distT="0" distB="0" distL="0" distR="0" wp14:anchorId="760BA179" wp14:editId="6B30E873">
            <wp:extent cx="1960472" cy="263525"/>
            <wp:effectExtent l="0" t="0" r="1905" b="317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b="20397"/>
                    <a:stretch/>
                  </pic:blipFill>
                  <pic:spPr bwMode="auto">
                    <a:xfrm>
                      <a:off x="0" y="0"/>
                      <a:ext cx="2369760" cy="318541"/>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0C78225C" w14:textId="77777777" w:rsidR="001148D8" w:rsidRDefault="001148D8" w:rsidP="00BA4F4B">
      <w:pPr>
        <w:pStyle w:val="ListParagraph"/>
        <w:numPr>
          <w:ilvl w:val="0"/>
          <w:numId w:val="9"/>
        </w:numPr>
        <w:jc w:val="both"/>
      </w:pPr>
      <w:r>
        <w:rPr>
          <w:noProof/>
        </w:rPr>
        <w:lastRenderedPageBreak/>
        <w:drawing>
          <wp:anchor distT="0" distB="0" distL="114300" distR="114300" simplePos="0" relativeHeight="251666432" behindDoc="0" locked="0" layoutInCell="1" allowOverlap="1" wp14:anchorId="764D7228" wp14:editId="14215B79">
            <wp:simplePos x="0" y="0"/>
            <wp:positionH relativeFrom="margin">
              <wp:posOffset>4903695</wp:posOffset>
            </wp:positionH>
            <wp:positionV relativeFrom="margin">
              <wp:posOffset>-435589</wp:posOffset>
            </wp:positionV>
            <wp:extent cx="1086485" cy="1440180"/>
            <wp:effectExtent l="0" t="0" r="571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6485" cy="1440180"/>
                    </a:xfrm>
                    <a:prstGeom prst="rect">
                      <a:avLst/>
                    </a:prstGeom>
                  </pic:spPr>
                </pic:pic>
              </a:graphicData>
            </a:graphic>
            <wp14:sizeRelH relativeFrom="margin">
              <wp14:pctWidth>0</wp14:pctWidth>
            </wp14:sizeRelH>
            <wp14:sizeRelV relativeFrom="margin">
              <wp14:pctHeight>0</wp14:pctHeight>
            </wp14:sizeRelV>
          </wp:anchor>
        </w:drawing>
      </w:r>
      <w:r>
        <w:t>Auf der sich dann öffnenden Seite (</w:t>
      </w:r>
      <w:hyperlink r:id="rId13" w:history="1">
        <w:r w:rsidRPr="007F17C7">
          <w:rPr>
            <w:rStyle w:val="Hyperlink"/>
          </w:rPr>
          <w:t>https://www.tinkercad.com/teach</w:t>
        </w:r>
      </w:hyperlink>
      <w:r>
        <w:t xml:space="preserve">) finden Sie unter „Erste Schritte“ einen Abschnitt mit dem Titel „Manage </w:t>
      </w:r>
      <w:proofErr w:type="spellStart"/>
      <w:r>
        <w:t>your</w:t>
      </w:r>
      <w:proofErr w:type="spellEnd"/>
      <w:r>
        <w:t xml:space="preserve"> </w:t>
      </w:r>
      <w:proofErr w:type="spellStart"/>
      <w:r>
        <w:t>classroom</w:t>
      </w:r>
      <w:proofErr w:type="spellEnd"/>
      <w:r>
        <w:t xml:space="preserve"> in </w:t>
      </w:r>
      <w:proofErr w:type="spellStart"/>
      <w:r>
        <w:t>Tinkercad</w:t>
      </w:r>
      <w:proofErr w:type="spellEnd"/>
      <w:r>
        <w:t xml:space="preserve">“. Klicken Sie hierin auf „Add </w:t>
      </w:r>
      <w:proofErr w:type="spellStart"/>
      <w:r>
        <w:t>your</w:t>
      </w:r>
      <w:proofErr w:type="spellEnd"/>
      <w:r>
        <w:t xml:space="preserve"> </w:t>
      </w:r>
      <w:proofErr w:type="spellStart"/>
      <w:r>
        <w:t>students</w:t>
      </w:r>
      <w:proofErr w:type="spellEnd"/>
      <w:r>
        <w:t xml:space="preserve"> </w:t>
      </w:r>
      <w:proofErr w:type="spellStart"/>
      <w:r>
        <w:t>through</w:t>
      </w:r>
      <w:proofErr w:type="spellEnd"/>
      <w:r>
        <w:t xml:space="preserve"> </w:t>
      </w:r>
      <w:proofErr w:type="spellStart"/>
      <w:r>
        <w:t>Tinkercad</w:t>
      </w:r>
      <w:proofErr w:type="spellEnd"/>
      <w:r>
        <w:t xml:space="preserve"> </w:t>
      </w:r>
      <w:proofErr w:type="spellStart"/>
      <w:r>
        <w:t>Classrooms</w:t>
      </w:r>
      <w:proofErr w:type="spellEnd"/>
      <w:r>
        <w:t>“.</w:t>
      </w:r>
    </w:p>
    <w:p w14:paraId="77CAD77E" w14:textId="77777777" w:rsidR="001148D8" w:rsidRDefault="001148D8" w:rsidP="00BA4F4B">
      <w:pPr>
        <w:pStyle w:val="ListParagraph"/>
        <w:numPr>
          <w:ilvl w:val="0"/>
          <w:numId w:val="9"/>
        </w:numPr>
        <w:jc w:val="both"/>
      </w:pPr>
      <w:r>
        <w:rPr>
          <w:noProof/>
        </w:rPr>
        <w:drawing>
          <wp:anchor distT="0" distB="0" distL="114300" distR="114300" simplePos="0" relativeHeight="251667456" behindDoc="0" locked="0" layoutInCell="1" allowOverlap="1" wp14:anchorId="5EBEFD02" wp14:editId="5FFD1D93">
            <wp:simplePos x="0" y="0"/>
            <wp:positionH relativeFrom="margin">
              <wp:posOffset>4319270</wp:posOffset>
            </wp:positionH>
            <wp:positionV relativeFrom="margin">
              <wp:posOffset>1001395</wp:posOffset>
            </wp:positionV>
            <wp:extent cx="1670050" cy="1344295"/>
            <wp:effectExtent l="12700" t="12700" r="19050" b="14605"/>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050" cy="13442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t>Auf der sich im Folgenden öffnenden Seite (</w:t>
      </w:r>
      <w:hyperlink r:id="rId15" w:history="1">
        <w:r w:rsidRPr="007F17C7">
          <w:rPr>
            <w:rStyle w:val="Hyperlink"/>
          </w:rPr>
          <w:t>https://www.tinkercad.com/classrooms</w:t>
        </w:r>
      </w:hyperlink>
      <w:r>
        <w:t>) werden die von Ihnen angelegten Klassen angezeigt. Über die Schaltfläche „Neue Klasse erstellen“ können Sie eine neue Klasse anlegen. Wählen Sie dabei bestenfalls aussagekräftige Attribute.</w:t>
      </w:r>
    </w:p>
    <w:p w14:paraId="5FD5561A" w14:textId="77777777" w:rsidR="00BA4F4B" w:rsidRDefault="001148D8" w:rsidP="00BA4F4B">
      <w:pPr>
        <w:pStyle w:val="ListParagraph"/>
        <w:numPr>
          <w:ilvl w:val="0"/>
          <w:numId w:val="9"/>
        </w:numPr>
        <w:jc w:val="both"/>
      </w:pPr>
      <w:r>
        <w:t>Wählen Sie nun die von Ihnen angelegte Klasse aus der Liste aus. In der sich daraufhin öffnenden Ansicht können Sie Schülerinnen und Schüler hinzufügen. Hier genügt eine Angabe von Vornamen. Das Tool legt automatisch Spitznamen an, die üblicherweise den gewählten Vornamen um einen numerischen Code ergänzen.</w:t>
      </w:r>
    </w:p>
    <w:p w14:paraId="3BBA0631" w14:textId="5F411BD3" w:rsidR="001148D8" w:rsidRDefault="001148D8" w:rsidP="00BA4F4B">
      <w:pPr>
        <w:pStyle w:val="ListParagraph"/>
        <w:ind w:left="777"/>
        <w:jc w:val="both"/>
      </w:pPr>
      <w:r>
        <w:rPr>
          <w:noProof/>
        </w:rPr>
        <w:drawing>
          <wp:inline distT="0" distB="0" distL="0" distR="0" wp14:anchorId="0C64872B" wp14:editId="07A22C47">
            <wp:extent cx="4467069" cy="2644683"/>
            <wp:effectExtent l="12700" t="12700" r="16510" b="101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59" cy="2651071"/>
                    </a:xfrm>
                    <a:prstGeom prst="rect">
                      <a:avLst/>
                    </a:prstGeom>
                    <a:ln>
                      <a:solidFill>
                        <a:schemeClr val="bg1">
                          <a:lumMod val="75000"/>
                        </a:schemeClr>
                      </a:solidFill>
                    </a:ln>
                  </pic:spPr>
                </pic:pic>
              </a:graphicData>
            </a:graphic>
          </wp:inline>
        </w:drawing>
      </w:r>
    </w:p>
    <w:p w14:paraId="6A8C64BC" w14:textId="77777777" w:rsidR="001148D8" w:rsidRDefault="001148D8" w:rsidP="00BA4F4B">
      <w:pPr>
        <w:pStyle w:val="ListParagraph"/>
        <w:numPr>
          <w:ilvl w:val="0"/>
          <w:numId w:val="9"/>
        </w:numPr>
        <w:jc w:val="both"/>
      </w:pPr>
      <w:r>
        <w:t xml:space="preserve">Über einen Klick auf „Klassencode“ können Sie einen Link zu Ihrem </w:t>
      </w:r>
      <w:proofErr w:type="spellStart"/>
      <w:r>
        <w:t>Tinkercad</w:t>
      </w:r>
      <w:proofErr w:type="spellEnd"/>
      <w:r>
        <w:t>-Klassenraum erzeugen, den Sie dann mit Ihrer Klasse teilen können. Teilen Sie Ihren Schülerinnen und Schüler ihre individuellen Spitznamen mit.</w:t>
      </w:r>
    </w:p>
    <w:p w14:paraId="27015F75" w14:textId="77777777" w:rsidR="001148D8" w:rsidRDefault="001148D8" w:rsidP="00BA4F4B">
      <w:pPr>
        <w:pStyle w:val="ListParagraph"/>
        <w:numPr>
          <w:ilvl w:val="0"/>
          <w:numId w:val="9"/>
        </w:numPr>
        <w:jc w:val="both"/>
      </w:pPr>
      <w:r>
        <w:rPr>
          <w:noProof/>
        </w:rPr>
        <w:drawing>
          <wp:anchor distT="0" distB="0" distL="114300" distR="114300" simplePos="0" relativeHeight="251668480" behindDoc="0" locked="0" layoutInCell="1" allowOverlap="1" wp14:anchorId="73896759" wp14:editId="794EAD13">
            <wp:simplePos x="0" y="0"/>
            <wp:positionH relativeFrom="margin">
              <wp:posOffset>4819907</wp:posOffset>
            </wp:positionH>
            <wp:positionV relativeFrom="margin">
              <wp:posOffset>6899910</wp:posOffset>
            </wp:positionV>
            <wp:extent cx="1064260" cy="1495425"/>
            <wp:effectExtent l="0" t="0" r="2540" b="317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4260" cy="1495425"/>
                    </a:xfrm>
                    <a:prstGeom prst="rect">
                      <a:avLst/>
                    </a:prstGeom>
                  </pic:spPr>
                </pic:pic>
              </a:graphicData>
            </a:graphic>
          </wp:anchor>
        </w:drawing>
      </w:r>
      <w:r>
        <w:t xml:space="preserve">Wenn Ihre Schülerinnen und Schüler diesen Link aufrufen, erscheint ihnen eine Ansicht im Stil des </w:t>
      </w:r>
      <w:proofErr w:type="spellStart"/>
      <w:r>
        <w:t>rechts</w:t>
      </w:r>
      <w:proofErr w:type="spellEnd"/>
      <w:r>
        <w:t xml:space="preserve"> abgebildeten Screenshots. Dort müssen Ihre Schülerinnen und Schüler die Schaltfläche „Mit Spitzname beitreten“ wählen und ihre individuellen Spitznamen eingeben.</w:t>
      </w:r>
    </w:p>
    <w:p w14:paraId="7AB7D934" w14:textId="77777777" w:rsidR="001148D8" w:rsidRDefault="001148D8" w:rsidP="00BA4F4B">
      <w:pPr>
        <w:pStyle w:val="ListParagraph"/>
        <w:numPr>
          <w:ilvl w:val="0"/>
          <w:numId w:val="9"/>
        </w:numPr>
        <w:jc w:val="both"/>
      </w:pPr>
      <w:r>
        <w:t xml:space="preserve">Nun verfügen Ihre Schülerinnen und Schüler über einen eingeschränkten Zugang zu </w:t>
      </w:r>
      <w:proofErr w:type="spellStart"/>
      <w:r>
        <w:t>Tinkercad</w:t>
      </w:r>
      <w:proofErr w:type="spellEnd"/>
      <w:r>
        <w:t>. Sie können eigene Entwürfe anlegen, diese aber aus datenschutzrechtlichen Gründen nicht online teilen. Ein Export der Modelle (bspw. im STL-Format) ist Ihren Schülerinnen und Schülern aber natürlich dennoch möglich.</w:t>
      </w:r>
      <w:r>
        <w:br w:type="page"/>
      </w:r>
    </w:p>
    <w:p w14:paraId="7A148797" w14:textId="66EE6297" w:rsidR="001148D8" w:rsidRPr="00026DE1" w:rsidRDefault="001148D8" w:rsidP="00BA4F4B">
      <w:pPr>
        <w:spacing w:line="240" w:lineRule="auto"/>
        <w:jc w:val="both"/>
        <w:rPr>
          <w:rFonts w:ascii="Times New Roman" w:eastAsia="Times New Roman" w:hAnsi="Times New Roman" w:cs="Times New Roman"/>
          <w:bCs w:val="0"/>
          <w:sz w:val="24"/>
          <w:szCs w:val="24"/>
        </w:rPr>
      </w:pPr>
      <w:r w:rsidRPr="00026DE1">
        <w:rPr>
          <w:rFonts w:ascii="Times New Roman" w:eastAsia="Times New Roman" w:hAnsi="Times New Roman" w:cs="Times New Roman"/>
          <w:bCs w:val="0"/>
          <w:noProof/>
          <w:sz w:val="24"/>
          <w:szCs w:val="24"/>
        </w:rPr>
        <w:lastRenderedPageBreak/>
        <w:drawing>
          <wp:anchor distT="0" distB="0" distL="114300" distR="114300" simplePos="0" relativeHeight="251669504" behindDoc="0" locked="0" layoutInCell="1" allowOverlap="1" wp14:anchorId="5A52B9E5" wp14:editId="32B27A1B">
            <wp:simplePos x="0" y="0"/>
            <wp:positionH relativeFrom="margin">
              <wp:posOffset>4764664</wp:posOffset>
            </wp:positionH>
            <wp:positionV relativeFrom="margin">
              <wp:posOffset>-196924</wp:posOffset>
            </wp:positionV>
            <wp:extent cx="842645" cy="963295"/>
            <wp:effectExtent l="0" t="0" r="0" b="190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264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6DE1">
        <w:rPr>
          <w:iCs/>
        </w:rPr>
        <w:t>Außerdem</w:t>
      </w:r>
      <w:r>
        <w:rPr>
          <w:iCs/>
        </w:rPr>
        <w:t xml:space="preserve"> ist von </w:t>
      </w:r>
      <w:proofErr w:type="spellStart"/>
      <w:r>
        <w:rPr>
          <w:iCs/>
        </w:rPr>
        <w:t>Tinkercad</w:t>
      </w:r>
      <w:proofErr w:type="spellEnd"/>
      <w:r>
        <w:rPr>
          <w:iCs/>
        </w:rPr>
        <w:t xml:space="preserve"> eine App für das</w:t>
      </w:r>
      <w:r w:rsidRPr="00026DE1">
        <w:rPr>
          <w:iCs/>
        </w:rPr>
        <w:t xml:space="preserve"> </w:t>
      </w:r>
      <w:r w:rsidRPr="00026DE1">
        <w:rPr>
          <w:b/>
          <w:bCs w:val="0"/>
          <w:iCs/>
        </w:rPr>
        <w:t>iPad</w:t>
      </w:r>
      <w:r>
        <w:rPr>
          <w:iCs/>
        </w:rPr>
        <w:t xml:space="preserve"> verfügbar (</w:t>
      </w:r>
      <w:hyperlink r:id="rId19" w:history="1">
        <w:r w:rsidRPr="002531A5">
          <w:rPr>
            <w:rStyle w:val="Hyperlink"/>
            <w:iCs/>
          </w:rPr>
          <w:t>https://apps.apple.com/us/app/tinkercad/id1469440830</w:t>
        </w:r>
      </w:hyperlink>
      <w:r>
        <w:rPr>
          <w:iCs/>
        </w:rPr>
        <w:t xml:space="preserve">). </w:t>
      </w:r>
      <w:r w:rsidRPr="00026DE1">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"C:\\var\\folders\\sq\\1j19yp613_bcpwk4hmln3npc0000gn\\T\\com.microsoft.Word\\WebArchiveCopyPasteTempFiles\\umrLOsaHAny8WdBedqybF7XiwrynLdJzoYwLnEAecSB5xLHHAuccC5xAHnEgecSxz4D6biYgfq0dvzAAAAAElFTkSuQmCC" \* MERGEFORMAT </w:instrText>
      </w:r>
      <w:r w:rsidR="00000000">
        <w:rPr>
          <w:rFonts w:ascii="Times New Roman" w:eastAsia="Times New Roman" w:hAnsi="Times New Roman" w:cs="Times New Roman"/>
          <w:bCs w:val="0"/>
          <w:sz w:val="24"/>
          <w:szCs w:val="24"/>
        </w:rPr>
        <w:fldChar w:fldCharType="separate"/>
      </w:r>
      <w:r w:rsidRPr="00026DE1">
        <w:rPr>
          <w:rFonts w:ascii="Times New Roman" w:eastAsia="Times New Roman" w:hAnsi="Times New Roman" w:cs="Times New Roman"/>
          <w:bCs w:val="0"/>
          <w:sz w:val="24"/>
          <w:szCs w:val="24"/>
        </w:rPr>
        <w:fldChar w:fldCharType="end"/>
      </w:r>
    </w:p>
    <w:p w14:paraId="00A294AF" w14:textId="77777777" w:rsidR="001148D8" w:rsidRDefault="001148D8" w:rsidP="00BA4F4B">
      <w:pPr>
        <w:jc w:val="both"/>
        <w:rPr>
          <w:iCs/>
        </w:rPr>
      </w:pPr>
      <w:r>
        <w:rPr>
          <w:iCs/>
        </w:rPr>
        <w:t>Ihre Schülerinnen und Schüler können sich auch in der iPad-Version entweder über eigenständige Zugangsdaten oder über die zuvor beschriebene „Klassen“-Funktion (</w:t>
      </w:r>
      <w:r>
        <w:rPr>
          <w:i/>
        </w:rPr>
        <w:t>empfohlen</w:t>
      </w:r>
      <w:r>
        <w:rPr>
          <w:iCs/>
        </w:rPr>
        <w:t>) anmelden.</w:t>
      </w:r>
    </w:p>
    <w:p w14:paraId="1F7DD010" w14:textId="77777777" w:rsidR="00BA4F4B" w:rsidRDefault="001148D8" w:rsidP="00BA4F4B">
      <w:pPr>
        <w:jc w:val="both"/>
        <w:rPr>
          <w:iCs/>
        </w:rPr>
      </w:pPr>
      <w:r>
        <w:rPr>
          <w:iCs/>
        </w:rPr>
        <w:t>Eigene Projekte können in der Browser-Version gestartet und auf dem iPad fortgesetzt werden (oder umgekehrt). Die Bedienung der iPad-App ist sehr nah an der Nutzung der browser-basierten Version.</w:t>
      </w:r>
    </w:p>
    <w:p w14:paraId="782EB58B" w14:textId="0E745216" w:rsidR="001148D8" w:rsidRPr="006D6EFA" w:rsidRDefault="001148D8" w:rsidP="00BA4F4B">
      <w:pPr>
        <w:jc w:val="both"/>
        <w:rPr>
          <w:iCs/>
        </w:rPr>
      </w:pPr>
      <w:r>
        <w:rPr>
          <w:iCs/>
          <w:noProof/>
        </w:rPr>
        <w:drawing>
          <wp:inline distT="0" distB="0" distL="0" distR="0" wp14:anchorId="04033794" wp14:editId="0A77CD1C">
            <wp:extent cx="5615940" cy="4211955"/>
            <wp:effectExtent l="12700" t="12700" r="10160" b="171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a:ln>
                      <a:solidFill>
                        <a:schemeClr val="bg1">
                          <a:lumMod val="75000"/>
                        </a:schemeClr>
                      </a:solidFill>
                    </a:ln>
                  </pic:spPr>
                </pic:pic>
              </a:graphicData>
            </a:graphic>
          </wp:inline>
        </w:drawing>
      </w:r>
    </w:p>
    <w:p w14:paraId="32F789A3" w14:textId="77777777" w:rsidR="001148D8" w:rsidRDefault="001148D8" w:rsidP="00BA4F4B">
      <w:pPr>
        <w:jc w:val="both"/>
      </w:pPr>
      <w:r>
        <w:rPr>
          <w:i/>
        </w:rPr>
        <w:t xml:space="preserve">SketchUp </w:t>
      </w:r>
      <w:proofErr w:type="spellStart"/>
      <w:r>
        <w:rPr>
          <w:i/>
        </w:rPr>
        <w:t>Make</w:t>
      </w:r>
      <w:proofErr w:type="spellEnd"/>
      <w:r>
        <w:t xml:space="preserve"> bzw. </w:t>
      </w:r>
      <w:r>
        <w:rPr>
          <w:i/>
          <w:iCs/>
        </w:rPr>
        <w:t xml:space="preserve">SketchUp Free </w:t>
      </w:r>
      <w:r>
        <w:t xml:space="preserve">ist ein weiteres kostenloses Programm, um eigene Modelle zu konstruieren. Das Programm wurde ursprünglich von Google entwickelt und bietet auch für Anfänger/innen einen guten Einstieg in die 3D-Modellierung, dabei enthält es aber wesentlich mehr Gestaltungsmöglichkeiten als </w:t>
      </w:r>
      <w:proofErr w:type="spellStart"/>
      <w:r>
        <w:t>Tinkercad</w:t>
      </w:r>
      <w:proofErr w:type="spellEnd"/>
      <w:r>
        <w:t>.</w:t>
      </w:r>
    </w:p>
    <w:p w14:paraId="5D68060F" w14:textId="0C9B66C7" w:rsidR="001148D8" w:rsidRDefault="001148D8" w:rsidP="00BA4F4B">
      <w:pPr>
        <w:jc w:val="both"/>
      </w:pPr>
      <w:r>
        <w:t xml:space="preserve">Die erstellten Modelle in SketchUp können im Anschluss als </w:t>
      </w:r>
      <w:proofErr w:type="spellStart"/>
      <w:r>
        <w:t>Augmented</w:t>
      </w:r>
      <w:proofErr w:type="spellEnd"/>
      <w:r>
        <w:t xml:space="preserve"> Reality oder Virtual Reality betrachtet werden. Hierfür wird eine 3D-Brille aus Pappe für das Smartphone gebastelt.</w:t>
      </w:r>
    </w:p>
    <w:p w14:paraId="7F6ECB64" w14:textId="0FD90FB4" w:rsidR="00C20C82" w:rsidRDefault="00C20C82" w:rsidP="00BA4F4B">
      <w:pPr>
        <w:pStyle w:val="Heading2"/>
        <w:jc w:val="both"/>
      </w:pPr>
      <w:bookmarkStart w:id="12" w:name="_Toc78754857"/>
      <w:r>
        <w:t>3D-Druck</w:t>
      </w:r>
      <w:bookmarkEnd w:id="12"/>
    </w:p>
    <w:p w14:paraId="153C2185" w14:textId="209C4C44" w:rsidR="005A3834" w:rsidRDefault="00C0201B" w:rsidP="00BA4F4B">
      <w:pPr>
        <w:jc w:val="both"/>
        <w:rPr>
          <w:szCs w:val="21"/>
        </w:rPr>
      </w:pPr>
      <w:r>
        <w:rPr>
          <w:szCs w:val="21"/>
        </w:rPr>
        <w:t>Mit dem Begriff „3D-Drucken“ bezeichnet man Fertigungsverfahren von dreidimensionalen Werkstücken, die durch das schichtweise Auftragen von Material entstehen.</w:t>
      </w:r>
    </w:p>
    <w:p w14:paraId="1AEEC8A6" w14:textId="1613C806" w:rsidR="00C0201B" w:rsidRDefault="00C0201B" w:rsidP="00BA4F4B">
      <w:pPr>
        <w:jc w:val="both"/>
        <w:rPr>
          <w:szCs w:val="21"/>
        </w:rPr>
      </w:pPr>
      <w:r>
        <w:rPr>
          <w:szCs w:val="21"/>
        </w:rPr>
        <w:t>Mittlerweile gibt es eine Vielzahl von Verfahren, die zur additiven Fertigung genutzt werden können, wobei nur wenige für den Einsatz in der Schule geeignet sind. Beim sogenannten DLP-</w:t>
      </w:r>
      <w:r>
        <w:rPr>
          <w:szCs w:val="21"/>
        </w:rPr>
        <w:lastRenderedPageBreak/>
        <w:t xml:space="preserve">Verfahren wird eine harzartige Flüssigkeit, das sogenannte </w:t>
      </w:r>
      <w:proofErr w:type="spellStart"/>
      <w:r>
        <w:rPr>
          <w:szCs w:val="21"/>
        </w:rPr>
        <w:t>Resin</w:t>
      </w:r>
      <w:proofErr w:type="spellEnd"/>
      <w:r>
        <w:rPr>
          <w:szCs w:val="21"/>
        </w:rPr>
        <w:t xml:space="preserve">, gezielt mit UV-Licht ausgehärtet. Analog dazu funktioniert das </w:t>
      </w:r>
      <w:proofErr w:type="gramStart"/>
      <w:r>
        <w:rPr>
          <w:szCs w:val="21"/>
        </w:rPr>
        <w:t>SLA-Verfahren</w:t>
      </w:r>
      <w:proofErr w:type="gramEnd"/>
      <w:r>
        <w:rPr>
          <w:szCs w:val="21"/>
        </w:rPr>
        <w:t xml:space="preserve"> bei dem anstelle einer UV-Lichtquelle ein gezielter Laser zum Einsatz kommt. Obwohl sich mit den Verfahren </w:t>
      </w:r>
      <w:del w:id="13" w:author="Rina Ferdinand" w:date="2023-01-04T09:56:00Z">
        <w:r w:rsidDel="00644064">
          <w:rPr>
            <w:szCs w:val="21"/>
          </w:rPr>
          <w:delText>extrem feine</w:delText>
        </w:r>
      </w:del>
      <w:ins w:id="14" w:author="Rina Ferdinand" w:date="2023-01-04T09:56:00Z">
        <w:r w:rsidR="00644064">
          <w:rPr>
            <w:szCs w:val="21"/>
          </w:rPr>
          <w:t>feine</w:t>
        </w:r>
      </w:ins>
      <w:r>
        <w:rPr>
          <w:szCs w:val="21"/>
        </w:rPr>
        <w:t xml:space="preserve"> und präzise Modelle mit einer Schichthöhe von 0,01mm fertigen lassen und Einsteigergeräte bereits für unter 200€ verfügbar sind, wird pauschal der Einsatz in Schulen aus gesundheitlichen Gründen nicht empfohlen. Das </w:t>
      </w:r>
      <w:proofErr w:type="spellStart"/>
      <w:r>
        <w:rPr>
          <w:szCs w:val="21"/>
        </w:rPr>
        <w:t>Resin</w:t>
      </w:r>
      <w:proofErr w:type="spellEnd"/>
      <w:r>
        <w:rPr>
          <w:szCs w:val="21"/>
        </w:rPr>
        <w:t xml:space="preserve"> kann zu Reizungen der (Schleim-) und Augen führen, </w:t>
      </w:r>
      <w:r w:rsidR="000427B7">
        <w:rPr>
          <w:szCs w:val="21"/>
        </w:rPr>
        <w:t>ist</w:t>
      </w:r>
      <w:r>
        <w:rPr>
          <w:szCs w:val="21"/>
        </w:rPr>
        <w:t xml:space="preserve"> giftig für die Umwelt und muss dementsprechend fachgerecht entsorgt werden</w:t>
      </w:r>
      <w:r w:rsidR="005B2590">
        <w:rPr>
          <w:szCs w:val="21"/>
        </w:rPr>
        <w:t>. Meistens ist der</w:t>
      </w:r>
      <w:r w:rsidR="000427B7">
        <w:rPr>
          <w:szCs w:val="21"/>
        </w:rPr>
        <w:t xml:space="preserve"> Einsatz von Lösungsmitteln zur Reinigung</w:t>
      </w:r>
      <w:r w:rsidR="005B2590">
        <w:rPr>
          <w:szCs w:val="21"/>
        </w:rPr>
        <w:t xml:space="preserve"> erforderlich</w:t>
      </w:r>
      <w:r w:rsidR="000427B7">
        <w:rPr>
          <w:szCs w:val="21"/>
        </w:rPr>
        <w:t xml:space="preserve">. Falls dennoch mit diesem Verfahren gearbeitet werden soll, ist unbedingt eine Schutzausrüstung bestehend aus Laborkittel, Schutzbrille und Nitril-Handschuhen </w:t>
      </w:r>
      <w:r w:rsidR="005B2590">
        <w:rPr>
          <w:szCs w:val="21"/>
        </w:rPr>
        <w:t>empfohlen</w:t>
      </w:r>
      <w:r w:rsidR="000427B7">
        <w:rPr>
          <w:szCs w:val="21"/>
        </w:rPr>
        <w:t>. Zudem darf nur in gut ventilierten Räumen gedruckt werden.</w:t>
      </w:r>
    </w:p>
    <w:p w14:paraId="346683E2" w14:textId="62D6E844" w:rsidR="0097341D" w:rsidRDefault="000427B7" w:rsidP="00BA4F4B">
      <w:pPr>
        <w:jc w:val="both"/>
        <w:rPr>
          <w:szCs w:val="21"/>
        </w:rPr>
      </w:pPr>
      <w:r>
        <w:rPr>
          <w:szCs w:val="21"/>
        </w:rPr>
        <w:t>Geeigneter für d</w:t>
      </w:r>
      <w:r w:rsidR="00A825D4">
        <w:rPr>
          <w:szCs w:val="21"/>
        </w:rPr>
        <w:t xml:space="preserve">en Einsatz in der Schule </w:t>
      </w:r>
      <w:r>
        <w:rPr>
          <w:szCs w:val="21"/>
        </w:rPr>
        <w:t xml:space="preserve">ist daher das FFF (oder </w:t>
      </w:r>
      <w:proofErr w:type="gramStart"/>
      <w:r>
        <w:rPr>
          <w:szCs w:val="21"/>
        </w:rPr>
        <w:t>FDM)-</w:t>
      </w:r>
      <w:proofErr w:type="gramEnd"/>
      <w:r>
        <w:rPr>
          <w:szCs w:val="21"/>
        </w:rPr>
        <w:t xml:space="preserve">Verfahren. Dabei wird Kunststoff geschmolzen und durch diese feine Düse auf einem Druckbett aufgetragen. Einsteigermodelle beginnen als Bausatz bereits ab 130€, erfordern </w:t>
      </w:r>
      <w:r w:rsidR="005B2590">
        <w:rPr>
          <w:szCs w:val="21"/>
        </w:rPr>
        <w:t xml:space="preserve">aber </w:t>
      </w:r>
      <w:r>
        <w:rPr>
          <w:szCs w:val="21"/>
        </w:rPr>
        <w:t xml:space="preserve">entsprechendes </w:t>
      </w:r>
      <w:proofErr w:type="spellStart"/>
      <w:r>
        <w:rPr>
          <w:szCs w:val="21"/>
        </w:rPr>
        <w:t>Know-How</w:t>
      </w:r>
      <w:proofErr w:type="spellEnd"/>
      <w:r>
        <w:rPr>
          <w:szCs w:val="21"/>
        </w:rPr>
        <w:t xml:space="preserve"> und Erfahrung für </w:t>
      </w:r>
      <w:r w:rsidR="00A825D4">
        <w:rPr>
          <w:szCs w:val="21"/>
        </w:rPr>
        <w:t>eine zuverlässige</w:t>
      </w:r>
      <w:r>
        <w:rPr>
          <w:szCs w:val="21"/>
        </w:rPr>
        <w:t xml:space="preserve"> Fertigung.</w:t>
      </w:r>
      <w:r w:rsidR="0097341D">
        <w:rPr>
          <w:szCs w:val="21"/>
        </w:rPr>
        <w:t xml:space="preserve"> FFF-Drucker unterscheiden sich nicht nur in ihrer Größe und ihrem Bauraum, sondern auch in der Funktionsweise der </w:t>
      </w:r>
      <w:r w:rsidR="00A825D4">
        <w:rPr>
          <w:szCs w:val="21"/>
        </w:rPr>
        <w:t>Bewegungs-</w:t>
      </w:r>
      <w:r w:rsidR="0097341D">
        <w:rPr>
          <w:szCs w:val="21"/>
        </w:rPr>
        <w:t xml:space="preserve">Steuerung. Manche Drucker haben ein festes Druckbett und ein Druckkopf, welcher sich in X, Y, Z Richtung bewegt (z.B. </w:t>
      </w:r>
      <w:proofErr w:type="spellStart"/>
      <w:r w:rsidR="0097341D">
        <w:rPr>
          <w:szCs w:val="21"/>
        </w:rPr>
        <w:t>Voron</w:t>
      </w:r>
      <w:proofErr w:type="spellEnd"/>
      <w:r w:rsidR="0097341D">
        <w:rPr>
          <w:szCs w:val="21"/>
        </w:rPr>
        <w:t xml:space="preserve"> 2), andere Drucker haben ein Druckbett</w:t>
      </w:r>
      <w:r w:rsidR="00A825D4">
        <w:rPr>
          <w:szCs w:val="21"/>
        </w:rPr>
        <w:t>,</w:t>
      </w:r>
      <w:r w:rsidR="0097341D">
        <w:rPr>
          <w:szCs w:val="21"/>
        </w:rPr>
        <w:t xml:space="preserve"> welches sich in Y-Richtung bewegt und einen Druckkopf mit Bewegung in X und Z Richtung (z.B. Prusa i3) und wiederum andere Drucker verfügen über ein Druckkopf mit Bewegung in XY-Richtung und einem Druckbett in Z-Richtung (z.B. Drucker aus der </w:t>
      </w:r>
      <w:proofErr w:type="spellStart"/>
      <w:r w:rsidR="0097341D">
        <w:rPr>
          <w:szCs w:val="21"/>
        </w:rPr>
        <w:t>Ultimaker</w:t>
      </w:r>
      <w:proofErr w:type="spellEnd"/>
      <w:r w:rsidR="0097341D">
        <w:rPr>
          <w:szCs w:val="21"/>
        </w:rPr>
        <w:t>-Reihe). Besonders interessant anzusehen sind sogenannte Delta-Drucker. Jeder Stil hat seine eigenen Vor- und Nachteile, die jedoch für den schulischen Einsatz vernachlässigbar sind.</w:t>
      </w:r>
    </w:p>
    <w:p w14:paraId="76A873A9" w14:textId="026CE416" w:rsidR="00A825D4" w:rsidRDefault="00E03A69" w:rsidP="00BA4F4B">
      <w:pPr>
        <w:jc w:val="both"/>
        <w:rPr>
          <w:szCs w:val="21"/>
        </w:rPr>
      </w:pPr>
      <w:r>
        <w:rPr>
          <w:noProof/>
        </w:rPr>
        <w:drawing>
          <wp:anchor distT="0" distB="0" distL="114300" distR="114300" simplePos="0" relativeHeight="251674624" behindDoc="0" locked="0" layoutInCell="1" allowOverlap="1" wp14:anchorId="2D33A9FE" wp14:editId="0AAF06CF">
            <wp:simplePos x="0" y="0"/>
            <wp:positionH relativeFrom="margin">
              <wp:align>right</wp:align>
            </wp:positionH>
            <wp:positionV relativeFrom="paragraph">
              <wp:posOffset>7620</wp:posOffset>
            </wp:positionV>
            <wp:extent cx="2560320" cy="2721610"/>
            <wp:effectExtent l="0" t="0" r="0" b="254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47" b="1486"/>
                    <a:stretch/>
                  </pic:blipFill>
                  <pic:spPr bwMode="auto">
                    <a:xfrm>
                      <a:off x="0" y="0"/>
                      <a:ext cx="2560320" cy="272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4DE">
        <w:rPr>
          <w:szCs w:val="21"/>
        </w:rPr>
        <w:t xml:space="preserve">In der </w:t>
      </w:r>
      <w:r>
        <w:rPr>
          <w:szCs w:val="21"/>
        </w:rPr>
        <w:t>rechten</w:t>
      </w:r>
      <w:r w:rsidR="000D44DE">
        <w:rPr>
          <w:szCs w:val="21"/>
        </w:rPr>
        <w:t xml:space="preserve"> Abbildung ist ein Drucker aus der </w:t>
      </w:r>
      <w:proofErr w:type="spellStart"/>
      <w:r w:rsidR="000D44DE">
        <w:rPr>
          <w:szCs w:val="21"/>
        </w:rPr>
        <w:t>Ultimaker</w:t>
      </w:r>
      <w:proofErr w:type="spellEnd"/>
      <w:r w:rsidR="000D44DE">
        <w:rPr>
          <w:szCs w:val="21"/>
        </w:rPr>
        <w:t xml:space="preserve"> Reihe abgebildet.</w:t>
      </w:r>
      <w:r>
        <w:rPr>
          <w:szCs w:val="21"/>
        </w:rPr>
        <w:t xml:space="preserve"> Ein solcher Drucker besteht aus vier Schrittmotoren (zwei für die XY Bewegung des Druckkopfes, einer für die Z-Bewegung der Druckplatte, einer für die Förderung des Materials). Der Druckkopf setzt sich aus mehreren Lüftern, einer Halterung und einem </w:t>
      </w:r>
      <w:proofErr w:type="spellStart"/>
      <w:r>
        <w:rPr>
          <w:szCs w:val="21"/>
        </w:rPr>
        <w:t>Hotend</w:t>
      </w:r>
      <w:proofErr w:type="spellEnd"/>
      <w:r>
        <w:rPr>
          <w:szCs w:val="21"/>
        </w:rPr>
        <w:t xml:space="preserve"> zusammen. Die Lüfter an den Seiten sind Bauteillüfter. Diese kühlen das frisch aufgetragene Material ab, damit dieses aushärtet und so formstabil bleibt. Ein weiterer Lüfter befindet sich am </w:t>
      </w:r>
      <w:proofErr w:type="spellStart"/>
      <w:r>
        <w:rPr>
          <w:szCs w:val="21"/>
        </w:rPr>
        <w:t>Hotend</w:t>
      </w:r>
      <w:proofErr w:type="spellEnd"/>
      <w:r>
        <w:rPr>
          <w:szCs w:val="21"/>
        </w:rPr>
        <w:t xml:space="preserve"> und verhindert, dass das Material zu weit oberhalb der Düse (</w:t>
      </w:r>
      <w:proofErr w:type="spellStart"/>
      <w:r>
        <w:rPr>
          <w:szCs w:val="21"/>
        </w:rPr>
        <w:t>Nozzle</w:t>
      </w:r>
      <w:proofErr w:type="spellEnd"/>
      <w:r>
        <w:rPr>
          <w:szCs w:val="21"/>
        </w:rPr>
        <w:t xml:space="preserve">) weich wird und eine Verstopfung verursacht. Das </w:t>
      </w:r>
      <w:proofErr w:type="spellStart"/>
      <w:r>
        <w:rPr>
          <w:szCs w:val="21"/>
        </w:rPr>
        <w:t>Hotend</w:t>
      </w:r>
      <w:proofErr w:type="spellEnd"/>
      <w:r>
        <w:rPr>
          <w:szCs w:val="21"/>
        </w:rPr>
        <w:t xml:space="preserve"> verfügt am unteren Ende über einen Heizblock. Dort befindet sich ein Heizelement, ein Temperaturfühler und </w:t>
      </w:r>
      <w:r w:rsidR="00A825D4">
        <w:rPr>
          <w:szCs w:val="21"/>
        </w:rPr>
        <w:t>eine</w:t>
      </w:r>
      <w:r>
        <w:rPr>
          <w:szCs w:val="21"/>
        </w:rPr>
        <w:t xml:space="preserve"> Düse, aus welcher das </w:t>
      </w:r>
      <w:r w:rsidR="00A825D4">
        <w:rPr>
          <w:szCs w:val="21"/>
        </w:rPr>
        <w:t>Druck-</w:t>
      </w:r>
      <w:r>
        <w:rPr>
          <w:szCs w:val="21"/>
        </w:rPr>
        <w:t xml:space="preserve">Material extrudiert wird. Der gesamte Druckkopf wird </w:t>
      </w:r>
      <w:r w:rsidR="00A825D4">
        <w:rPr>
          <w:szCs w:val="21"/>
        </w:rPr>
        <w:t>entlang</w:t>
      </w:r>
      <w:r>
        <w:rPr>
          <w:szCs w:val="21"/>
        </w:rPr>
        <w:t xml:space="preserve"> zwei</w:t>
      </w:r>
      <w:r w:rsidR="00A825D4">
        <w:rPr>
          <w:szCs w:val="21"/>
        </w:rPr>
        <w:t>er</w:t>
      </w:r>
      <w:r>
        <w:rPr>
          <w:szCs w:val="21"/>
        </w:rPr>
        <w:t xml:space="preserve"> Präzi</w:t>
      </w:r>
      <w:r w:rsidR="00BA4F4B">
        <w:rPr>
          <w:szCs w:val="21"/>
        </w:rPr>
        <w:t>si</w:t>
      </w:r>
      <w:r>
        <w:rPr>
          <w:szCs w:val="21"/>
        </w:rPr>
        <w:t>onswellen bewegt, welche wiederum durch Schlitten, die mit Riemen</w:t>
      </w:r>
      <w:r w:rsidR="00A825D4">
        <w:rPr>
          <w:szCs w:val="21"/>
        </w:rPr>
        <w:t xml:space="preserve"> und Rollen</w:t>
      </w:r>
      <w:r>
        <w:rPr>
          <w:szCs w:val="21"/>
        </w:rPr>
        <w:t xml:space="preserve"> an den Schrittmotoren befestigt sind, bewegt werden. Auf der Rückseite des Druckers ist der Extruder zu erkennen. Dieser greift das Filament und bewegt es präzise entlang eines Schlauches (</w:t>
      </w:r>
      <w:proofErr w:type="spellStart"/>
      <w:r>
        <w:rPr>
          <w:szCs w:val="21"/>
        </w:rPr>
        <w:t>Bowdentube</w:t>
      </w:r>
      <w:proofErr w:type="spellEnd"/>
      <w:r>
        <w:rPr>
          <w:szCs w:val="21"/>
        </w:rPr>
        <w:t xml:space="preserve"> genannt) zum Druckkopf. </w:t>
      </w:r>
      <w:r w:rsidR="00A825D4">
        <w:rPr>
          <w:szCs w:val="21"/>
        </w:rPr>
        <w:t xml:space="preserve">Der Schlauch ist zur Restriktion des Filaments auf dem Weg zum </w:t>
      </w:r>
      <w:proofErr w:type="spellStart"/>
      <w:r w:rsidR="00A825D4">
        <w:rPr>
          <w:szCs w:val="21"/>
        </w:rPr>
        <w:t>Hotend</w:t>
      </w:r>
      <w:proofErr w:type="spellEnd"/>
      <w:r w:rsidR="00A825D4">
        <w:rPr>
          <w:szCs w:val="21"/>
        </w:rPr>
        <w:t xml:space="preserve"> zwingend notwendig und sollte an beiden Enden (Extruder und </w:t>
      </w:r>
      <w:proofErr w:type="spellStart"/>
      <w:r w:rsidR="00A825D4">
        <w:rPr>
          <w:szCs w:val="21"/>
        </w:rPr>
        <w:t>Hotend</w:t>
      </w:r>
      <w:proofErr w:type="spellEnd"/>
      <w:r w:rsidR="00A825D4">
        <w:rPr>
          <w:szCs w:val="21"/>
        </w:rPr>
        <w:t>) fest fixiert sein.</w:t>
      </w:r>
    </w:p>
    <w:p w14:paraId="4A8E55CF" w14:textId="5BFA10D2" w:rsidR="000D44DE" w:rsidRDefault="00E03A69" w:rsidP="00AA0F63">
      <w:pPr>
        <w:jc w:val="both"/>
        <w:rPr>
          <w:szCs w:val="21"/>
        </w:rPr>
      </w:pPr>
      <w:r>
        <w:rPr>
          <w:szCs w:val="21"/>
        </w:rPr>
        <w:t xml:space="preserve">Das Filament wird auf dem Druckbett aufgetragen. Beliebte Druckflächen sind Glas oder </w:t>
      </w:r>
      <w:r w:rsidR="005B2590">
        <w:rPr>
          <w:szCs w:val="21"/>
        </w:rPr>
        <w:t>Feders</w:t>
      </w:r>
      <w:r>
        <w:rPr>
          <w:szCs w:val="21"/>
        </w:rPr>
        <w:t xml:space="preserve">tahlblech mit </w:t>
      </w:r>
      <w:proofErr w:type="gramStart"/>
      <w:r w:rsidR="00A825D4">
        <w:rPr>
          <w:szCs w:val="21"/>
        </w:rPr>
        <w:t>PEI Beschichtung</w:t>
      </w:r>
      <w:proofErr w:type="gramEnd"/>
      <w:r w:rsidR="00A825D4">
        <w:rPr>
          <w:szCs w:val="21"/>
        </w:rPr>
        <w:t xml:space="preserve">. Nach jeder aufgetragenen Schicht bewegt der Z-Motor das </w:t>
      </w:r>
      <w:r w:rsidR="00A825D4">
        <w:rPr>
          <w:szCs w:val="21"/>
        </w:rPr>
        <w:lastRenderedPageBreak/>
        <w:t>Druckbett mit Hilfe einer Gewindestange um einen festen Wert weiter nach unten. Typische Schichthöhen betragen bei einer 0,4mm Düse 0,15 bis 0,3mm. Das Auftragen der Schichten und Absenken des Druckbettes wird so lange wiederholt, bis der Druck abgeschlossen ist. Je nach 3D-Modell, Drucker und Druckeinstellungen (Vorheizen der Düse</w:t>
      </w:r>
      <w:r w:rsidR="005B2590">
        <w:rPr>
          <w:szCs w:val="21"/>
        </w:rPr>
        <w:t xml:space="preserve">, </w:t>
      </w:r>
      <w:r w:rsidR="00A825D4">
        <w:rPr>
          <w:szCs w:val="21"/>
        </w:rPr>
        <w:t>Druckbett</w:t>
      </w:r>
      <w:r w:rsidR="005B2590">
        <w:rPr>
          <w:szCs w:val="21"/>
        </w:rPr>
        <w:t xml:space="preserve"> und ggf. Druckraum</w:t>
      </w:r>
      <w:r w:rsidR="00A825D4">
        <w:rPr>
          <w:szCs w:val="21"/>
        </w:rPr>
        <w:t>, Schichthöhe, Wandstärke, Füllung, Stützstrukturen, Druckgeschwindigkeit, …) kann ein Druck zwischen wenige Minuten und mehreren Tagen dauern. Der Dinosaurier aus dem Arbeitsmaterial B4.9 wurde beispielsweise in zwei Stunden gedruckt.</w:t>
      </w:r>
    </w:p>
    <w:p w14:paraId="1008FF43" w14:textId="5272E9A5" w:rsidR="006222A1" w:rsidRDefault="000427B7" w:rsidP="00AA0F63">
      <w:pPr>
        <w:jc w:val="both"/>
        <w:rPr>
          <w:szCs w:val="21"/>
        </w:rPr>
      </w:pPr>
      <w:r>
        <w:rPr>
          <w:szCs w:val="21"/>
        </w:rPr>
        <w:t xml:space="preserve">Beliebte Materialien sind PLA, PETG, ABS und Nylon. Da ABS und Nylon vergleichsweise hohe Temperaturen (250°C </w:t>
      </w:r>
      <w:proofErr w:type="spellStart"/>
      <w:r>
        <w:rPr>
          <w:szCs w:val="21"/>
        </w:rPr>
        <w:t>Nozzle</w:t>
      </w:r>
      <w:proofErr w:type="spellEnd"/>
      <w:r>
        <w:rPr>
          <w:szCs w:val="21"/>
        </w:rPr>
        <w:t xml:space="preserve">, &gt;80°C Druckbett) und idealerweise eine geschlossene Einhausung mit einer Lufttemperatur über 40°C benötigen, können diese Kunststoffe nicht mit jedem Drucker zuverlässig gefertigt werden. Zusätzlich </w:t>
      </w:r>
      <w:r w:rsidR="00133B36">
        <w:rPr>
          <w:szCs w:val="21"/>
        </w:rPr>
        <w:t>strömt ABS beim Drucken Dämpfe aus, die Benzol und Styrol enthalten. Für den schulischen Kontext sollte daher auf diese Materialien verzichtet werden.</w:t>
      </w:r>
      <w:r w:rsidR="00AE1AD3">
        <w:rPr>
          <w:szCs w:val="21"/>
        </w:rPr>
        <w:t xml:space="preserve"> </w:t>
      </w:r>
      <w:r w:rsidR="00133B36">
        <w:rPr>
          <w:szCs w:val="21"/>
        </w:rPr>
        <w:t>PETG und PLA lassen sich mit niedrigeren Temperaturen</w:t>
      </w:r>
      <w:r w:rsidR="005B2590">
        <w:rPr>
          <w:szCs w:val="21"/>
        </w:rPr>
        <w:t xml:space="preserve"> (&lt;230°C)</w:t>
      </w:r>
      <w:r w:rsidR="00133B36">
        <w:rPr>
          <w:szCs w:val="21"/>
        </w:rPr>
        <w:t xml:space="preserve"> drucken, benötigen keine extra Einhausung und sondern nach aktuellem Kenntnisstand </w:t>
      </w:r>
      <w:r w:rsidR="005B2590">
        <w:rPr>
          <w:szCs w:val="21"/>
        </w:rPr>
        <w:t xml:space="preserve">beim Drucken </w:t>
      </w:r>
      <w:r w:rsidR="00133B36">
        <w:rPr>
          <w:szCs w:val="21"/>
        </w:rPr>
        <w:t>keine giftigen Dämpfe ab. PETG hat bessere mechanische Eigenschaften als PLA, neigt aber dazu ungewollte Fäden im Druck zu ziehen. Um die F</w:t>
      </w:r>
      <w:r w:rsidR="00BA4F4B">
        <w:rPr>
          <w:szCs w:val="21"/>
        </w:rPr>
        <w:t>a</w:t>
      </w:r>
      <w:r w:rsidR="00133B36">
        <w:rPr>
          <w:szCs w:val="21"/>
        </w:rPr>
        <w:t xml:space="preserve">denbildung zu reduzieren, sollte das Material immer trocken gelagert </w:t>
      </w:r>
      <w:r w:rsidR="00AE1AD3">
        <w:rPr>
          <w:szCs w:val="21"/>
        </w:rPr>
        <w:t xml:space="preserve">und ab und zu getrocknet </w:t>
      </w:r>
      <w:r w:rsidR="00133B36">
        <w:rPr>
          <w:szCs w:val="21"/>
        </w:rPr>
        <w:t>werden. Direkte Sonneneinstrahlung über längere Zeit ist zu vermeiden.</w:t>
      </w:r>
      <w:r w:rsidR="006222A1">
        <w:rPr>
          <w:szCs w:val="21"/>
        </w:rPr>
        <w:t xml:space="preserve"> Zusätzlich sollte vor dem Kauf darauf geachtet werden, dass das Filament den korrekten Durchmesser hat. Je nach Drucker ist ein Durchmesser von 2,85mm oder 1,75mm erforderlich.</w:t>
      </w:r>
    </w:p>
    <w:p w14:paraId="31A31F2F" w14:textId="545C0132" w:rsidR="006222A1" w:rsidRDefault="006222A1" w:rsidP="00AA0F63">
      <w:pPr>
        <w:jc w:val="both"/>
        <w:rPr>
          <w:szCs w:val="21"/>
        </w:rPr>
      </w:pPr>
      <w:r>
        <w:rPr>
          <w:szCs w:val="21"/>
        </w:rPr>
        <w:t xml:space="preserve">Um einen Drucker in Betrieb zu nehmen, wird neben dem Filament auch ein </w:t>
      </w:r>
      <w:proofErr w:type="spellStart"/>
      <w:r>
        <w:rPr>
          <w:szCs w:val="21"/>
        </w:rPr>
        <w:t>Slicing</w:t>
      </w:r>
      <w:proofErr w:type="spellEnd"/>
      <w:r>
        <w:rPr>
          <w:szCs w:val="21"/>
        </w:rPr>
        <w:t xml:space="preserve"> Programm benötigt. Das Programm erzeugt aus dem 3D-Modell, welches üblicherweise im STL oder 3MF Format abgespeichert wird, eine G-code Datei. Als G-code bezeichnet man Steuerbefehle für CNC-Maschinen. Mittlerweile gibt es mehrere gute, kostenfreie </w:t>
      </w:r>
      <w:proofErr w:type="spellStart"/>
      <w:r>
        <w:rPr>
          <w:szCs w:val="21"/>
        </w:rPr>
        <w:t>Slicing</w:t>
      </w:r>
      <w:proofErr w:type="spellEnd"/>
      <w:r>
        <w:rPr>
          <w:szCs w:val="21"/>
        </w:rPr>
        <w:t xml:space="preserve"> Programme</w:t>
      </w:r>
      <w:r w:rsidR="00AE1AD3">
        <w:rPr>
          <w:szCs w:val="21"/>
        </w:rPr>
        <w:t xml:space="preserve"> (Cura, </w:t>
      </w:r>
      <w:proofErr w:type="spellStart"/>
      <w:r w:rsidR="00AE1AD3">
        <w:rPr>
          <w:szCs w:val="21"/>
        </w:rPr>
        <w:t>PrusaSlicer</w:t>
      </w:r>
      <w:proofErr w:type="spellEnd"/>
      <w:r w:rsidR="00AE1AD3">
        <w:rPr>
          <w:szCs w:val="21"/>
        </w:rPr>
        <w:t xml:space="preserve">, </w:t>
      </w:r>
      <w:proofErr w:type="spellStart"/>
      <w:r w:rsidR="00AE1AD3">
        <w:rPr>
          <w:szCs w:val="21"/>
        </w:rPr>
        <w:t>SuperSlicer</w:t>
      </w:r>
      <w:proofErr w:type="spellEnd"/>
      <w:r w:rsidR="00AE1AD3">
        <w:rPr>
          <w:szCs w:val="21"/>
        </w:rPr>
        <w:t>, …)</w:t>
      </w:r>
      <w:r>
        <w:rPr>
          <w:szCs w:val="21"/>
        </w:rPr>
        <w:t xml:space="preserve"> mit vorgefertigten Profilen für alle gängigen 3D-Drucker.</w:t>
      </w:r>
    </w:p>
    <w:p w14:paraId="599F4417" w14:textId="08AE6ED9" w:rsidR="0097341D" w:rsidRDefault="006222A1" w:rsidP="00AA0F63">
      <w:pPr>
        <w:jc w:val="both"/>
        <w:rPr>
          <w:szCs w:val="21"/>
        </w:rPr>
      </w:pPr>
      <w:r>
        <w:rPr>
          <w:szCs w:val="21"/>
        </w:rPr>
        <w:t xml:space="preserve">Im </w:t>
      </w:r>
      <w:proofErr w:type="spellStart"/>
      <w:r>
        <w:rPr>
          <w:szCs w:val="21"/>
        </w:rPr>
        <w:t>Slicing</w:t>
      </w:r>
      <w:proofErr w:type="spellEnd"/>
      <w:r>
        <w:rPr>
          <w:szCs w:val="21"/>
        </w:rPr>
        <w:t xml:space="preserve"> Programm können Druckparameter, wie Schichthöhe, Füllung, Druckgeschwindigkeit oder Stützstrukturen eingestellt werden. Üblich ist eine Schichthöhe von 0,2mm bei einer 0,4mm Düse. Für nicht funktionale Teile reicht eine Wandstärke aus 2 Schichten und einer Füllung von 10% aus. </w:t>
      </w:r>
      <w:r w:rsidR="0097341D">
        <w:rPr>
          <w:szCs w:val="21"/>
        </w:rPr>
        <w:t>Funktionale</w:t>
      </w:r>
      <w:r>
        <w:rPr>
          <w:szCs w:val="21"/>
        </w:rPr>
        <w:t xml:space="preserve"> Teile sollten mindestens eine </w:t>
      </w:r>
      <w:r w:rsidR="0097341D">
        <w:rPr>
          <w:szCs w:val="21"/>
        </w:rPr>
        <w:t>4-schichtige</w:t>
      </w:r>
      <w:r>
        <w:rPr>
          <w:szCs w:val="21"/>
        </w:rPr>
        <w:t xml:space="preserve"> Wand und eine Füllung über 40% besitzen.</w:t>
      </w:r>
      <w:r w:rsidR="0097341D">
        <w:rPr>
          <w:szCs w:val="21"/>
        </w:rPr>
        <w:t xml:space="preserve"> Die erzeugte G-Code Datei kann dann exportiert werden. Je nach Drucker ist eine Speicherkarte oder USB-Stick erforderlich. Manche Drucker können die Datei aber auch via WiFi direkt aus dem </w:t>
      </w:r>
      <w:proofErr w:type="spellStart"/>
      <w:r w:rsidR="0097341D">
        <w:rPr>
          <w:szCs w:val="21"/>
        </w:rPr>
        <w:t>Slicer</w:t>
      </w:r>
      <w:proofErr w:type="spellEnd"/>
      <w:r w:rsidR="0097341D">
        <w:rPr>
          <w:szCs w:val="21"/>
        </w:rPr>
        <w:t xml:space="preserve"> empfangen.</w:t>
      </w:r>
      <w:r w:rsidR="00A825D4">
        <w:rPr>
          <w:szCs w:val="21"/>
        </w:rPr>
        <w:t xml:space="preserve"> </w:t>
      </w:r>
      <w:r w:rsidR="0097341D">
        <w:rPr>
          <w:szCs w:val="21"/>
        </w:rPr>
        <w:t xml:space="preserve">Mit </w:t>
      </w:r>
      <w:r w:rsidR="00AE1AD3">
        <w:rPr>
          <w:szCs w:val="21"/>
        </w:rPr>
        <w:t>dem Bedienfeld auf dem Drucker oder einer Weboberfläche kann der Druck gestartet werden.</w:t>
      </w:r>
    </w:p>
    <w:p w14:paraId="40C29797" w14:textId="0148BEA6" w:rsidR="00C20C82" w:rsidRPr="0097341D" w:rsidRDefault="003C6B2E" w:rsidP="001148D8">
      <w:pPr>
        <w:rPr>
          <w:szCs w:val="21"/>
        </w:rPr>
      </w:pPr>
      <w:r>
        <w:t>Tipps im Umgang mit 3D-Druckern</w:t>
      </w:r>
      <w:r w:rsidR="00133B36">
        <w:t xml:space="preserve"> in der Schule:</w:t>
      </w:r>
    </w:p>
    <w:tbl>
      <w:tblPr>
        <w:tblStyle w:val="TableGrid"/>
        <w:tblW w:w="9067" w:type="dxa"/>
        <w:tblLook w:val="04A0" w:firstRow="1" w:lastRow="0" w:firstColumn="1" w:lastColumn="0" w:noHBand="0" w:noVBand="1"/>
      </w:tblPr>
      <w:tblGrid>
        <w:gridCol w:w="2263"/>
        <w:gridCol w:w="3626"/>
        <w:gridCol w:w="3178"/>
      </w:tblGrid>
      <w:tr w:rsidR="003C6B2E" w14:paraId="6CF9937B" w14:textId="77777777" w:rsidTr="000D44DE">
        <w:tc>
          <w:tcPr>
            <w:tcW w:w="2263" w:type="dxa"/>
          </w:tcPr>
          <w:p w14:paraId="017E319D" w14:textId="51D10078" w:rsidR="003C6B2E" w:rsidRDefault="003C6B2E" w:rsidP="001148D8">
            <w:pPr>
              <w:pBdr>
                <w:top w:val="none" w:sz="0" w:space="0" w:color="auto"/>
                <w:left w:val="none" w:sz="0" w:space="0" w:color="auto"/>
                <w:bottom w:val="none" w:sz="0" w:space="0" w:color="auto"/>
                <w:right w:val="none" w:sz="0" w:space="0" w:color="auto"/>
                <w:between w:val="none" w:sz="0" w:space="0" w:color="auto"/>
              </w:pBdr>
            </w:pPr>
            <w:r>
              <w:t>Fehler</w:t>
            </w:r>
          </w:p>
        </w:tc>
        <w:tc>
          <w:tcPr>
            <w:tcW w:w="3626" w:type="dxa"/>
          </w:tcPr>
          <w:p w14:paraId="6141FC58" w14:textId="123306D2"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Problem</w:t>
            </w:r>
          </w:p>
        </w:tc>
        <w:tc>
          <w:tcPr>
            <w:tcW w:w="3178" w:type="dxa"/>
          </w:tcPr>
          <w:p w14:paraId="3B7AB188" w14:textId="28E86710" w:rsidR="003C6B2E" w:rsidRDefault="003C6B2E" w:rsidP="00AA0F63">
            <w:pPr>
              <w:pBdr>
                <w:top w:val="none" w:sz="0" w:space="0" w:color="auto"/>
                <w:left w:val="none" w:sz="0" w:space="0" w:color="auto"/>
                <w:bottom w:val="none" w:sz="0" w:space="0" w:color="auto"/>
                <w:right w:val="none" w:sz="0" w:space="0" w:color="auto"/>
                <w:between w:val="none" w:sz="0" w:space="0" w:color="auto"/>
              </w:pBdr>
              <w:jc w:val="both"/>
            </w:pPr>
            <w:r>
              <w:t>Lösung</w:t>
            </w:r>
          </w:p>
        </w:tc>
      </w:tr>
      <w:tr w:rsidR="003C6B2E" w14:paraId="6F7C147A" w14:textId="77777777" w:rsidTr="000D44DE">
        <w:tc>
          <w:tcPr>
            <w:tcW w:w="2263" w:type="dxa"/>
          </w:tcPr>
          <w:p w14:paraId="3D9BD729" w14:textId="2D1108C6" w:rsidR="003C6B2E" w:rsidRDefault="00AE1AD3" w:rsidP="001148D8">
            <w:pPr>
              <w:pBdr>
                <w:top w:val="none" w:sz="0" w:space="0" w:color="auto"/>
                <w:left w:val="none" w:sz="0" w:space="0" w:color="auto"/>
                <w:bottom w:val="none" w:sz="0" w:space="0" w:color="auto"/>
                <w:right w:val="none" w:sz="0" w:space="0" w:color="auto"/>
                <w:between w:val="none" w:sz="0" w:space="0" w:color="auto"/>
              </w:pBdr>
            </w:pPr>
            <w:r>
              <w:t>Ungeeigneten</w:t>
            </w:r>
            <w:r w:rsidR="00EE4CA2">
              <w:t xml:space="preserve"> G-code erzeugt </w:t>
            </w:r>
          </w:p>
        </w:tc>
        <w:tc>
          <w:tcPr>
            <w:tcW w:w="3626" w:type="dxa"/>
          </w:tcPr>
          <w:p w14:paraId="3329B833" w14:textId="2015B182" w:rsidR="00AE1AD3"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Jeder Drucker hat spezifische Hardware, Größen und </w:t>
            </w:r>
            <w:r w:rsidR="005B2590">
              <w:t xml:space="preserve">kann mit verschiedenen </w:t>
            </w:r>
            <w:r>
              <w:t>Materialien</w:t>
            </w:r>
            <w:r w:rsidR="005B2590">
              <w:t xml:space="preserve"> geladen werden</w:t>
            </w:r>
            <w:r>
              <w:t xml:space="preserve">. </w:t>
            </w:r>
            <w:r w:rsidR="00AE1AD3">
              <w:t xml:space="preserve">Daher muss G-code </w:t>
            </w:r>
            <w:r w:rsidR="00AE1AD3" w:rsidRPr="005B2590">
              <w:rPr>
                <w:u w:val="single"/>
              </w:rPr>
              <w:t>speziell</w:t>
            </w:r>
            <w:r w:rsidR="00AE1AD3">
              <w:t xml:space="preserve"> für die entsprechende Maschine mit dem entsprechenden Material erzeugt werden.</w:t>
            </w:r>
          </w:p>
          <w:p w14:paraId="1E9A14F1" w14:textId="2B529898" w:rsidR="003C6B2E"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Wenn zum Beispiel ABS mit </w:t>
            </w:r>
            <w:proofErr w:type="gramStart"/>
            <w:r>
              <w:t>PLA Temperaturen</w:t>
            </w:r>
            <w:proofErr w:type="gramEnd"/>
            <w:r>
              <w:t xml:space="preserve"> gedruckt wird, dann </w:t>
            </w:r>
            <w:r w:rsidR="00AE1AD3">
              <w:lastRenderedPageBreak/>
              <w:t>funktioniert</w:t>
            </w:r>
            <w:r>
              <w:t xml:space="preserve"> der Druck im besten Fall nicht. Im schlimmsten Fall verstopft die Düse, </w:t>
            </w:r>
            <w:r w:rsidR="00AE1AD3">
              <w:t>der</w:t>
            </w:r>
            <w:r>
              <w:t xml:space="preserve"> Extruder frisst sich ins </w:t>
            </w:r>
            <w:r w:rsidR="00AE1AD3">
              <w:t>Filament</w:t>
            </w:r>
            <w:r>
              <w:t xml:space="preserve"> oder es entsteht ein „</w:t>
            </w:r>
            <w:proofErr w:type="spellStart"/>
            <w:r w:rsidR="00D567DA">
              <w:fldChar w:fldCharType="begin"/>
            </w:r>
            <w:r w:rsidR="00D567DA">
              <w:instrText xml:space="preserve"> HYPERLINK "https://www.reddit.com/r/3Dprinting/comments/fxxxde/alas_the_black_blob_of_death/" </w:instrText>
            </w:r>
            <w:r w:rsidR="00D567DA">
              <w:fldChar w:fldCharType="separate"/>
            </w:r>
            <w:r w:rsidRPr="00AE1AD3">
              <w:rPr>
                <w:rStyle w:val="Hyperlink"/>
              </w:rPr>
              <w:t>Blob</w:t>
            </w:r>
            <w:proofErr w:type="spellEnd"/>
            <w:r w:rsidRPr="00AE1AD3">
              <w:rPr>
                <w:rStyle w:val="Hyperlink"/>
              </w:rPr>
              <w:t xml:space="preserve"> </w:t>
            </w:r>
            <w:proofErr w:type="spellStart"/>
            <w:r w:rsidRPr="00AE1AD3">
              <w:rPr>
                <w:rStyle w:val="Hyperlink"/>
              </w:rPr>
              <w:t>of</w:t>
            </w:r>
            <w:proofErr w:type="spellEnd"/>
            <w:r w:rsidRPr="00AE1AD3">
              <w:rPr>
                <w:rStyle w:val="Hyperlink"/>
              </w:rPr>
              <w:t xml:space="preserve"> Death</w:t>
            </w:r>
            <w:r w:rsidR="00D567DA">
              <w:rPr>
                <w:rStyle w:val="Hyperlink"/>
              </w:rPr>
              <w:fldChar w:fldCharType="end"/>
            </w:r>
            <w:r>
              <w:t>“</w:t>
            </w:r>
            <w:r w:rsidR="00AE1AD3">
              <w:t>.</w:t>
            </w:r>
          </w:p>
        </w:tc>
        <w:tc>
          <w:tcPr>
            <w:tcW w:w="3178" w:type="dxa"/>
          </w:tcPr>
          <w:p w14:paraId="0809E2C0" w14:textId="71D44B3B"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lastRenderedPageBreak/>
              <w:t>Einen extra PC mit voreingestellten Druck- und Drucker Profilen anbieten</w:t>
            </w:r>
          </w:p>
          <w:p w14:paraId="0E371BF3" w14:textId="785700C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3CC4E2BA" w14:textId="505D96F1" w:rsidR="00AE1AD3" w:rsidRDefault="00AE1AD3" w:rsidP="00AA0F63">
            <w:pPr>
              <w:pBdr>
                <w:top w:val="none" w:sz="0" w:space="0" w:color="auto"/>
                <w:left w:val="none" w:sz="0" w:space="0" w:color="auto"/>
                <w:bottom w:val="none" w:sz="0" w:space="0" w:color="auto"/>
                <w:right w:val="none" w:sz="0" w:space="0" w:color="auto"/>
                <w:between w:val="none" w:sz="0" w:space="0" w:color="auto"/>
              </w:pBdr>
              <w:jc w:val="both"/>
            </w:pPr>
            <w:r>
              <w:t xml:space="preserve">Nur eine </w:t>
            </w:r>
            <w:proofErr w:type="spellStart"/>
            <w:r>
              <w:t>Filamentsorte</w:t>
            </w:r>
            <w:proofErr w:type="spellEnd"/>
            <w:r>
              <w:t xml:space="preserve"> pro Drucker anbieten. Kein mitgebrachtes Filament akzeptieren.</w:t>
            </w:r>
          </w:p>
          <w:p w14:paraId="18221B40" w14:textId="317472D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tc>
      </w:tr>
      <w:tr w:rsidR="00EE4CA2" w14:paraId="25D10473" w14:textId="77777777" w:rsidTr="000D44DE">
        <w:tc>
          <w:tcPr>
            <w:tcW w:w="2263" w:type="dxa"/>
          </w:tcPr>
          <w:p w14:paraId="047F3B25" w14:textId="443320F6"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3D-Drucker unbeaufsichtigt gelassen</w:t>
            </w:r>
          </w:p>
        </w:tc>
        <w:tc>
          <w:tcPr>
            <w:tcW w:w="3626" w:type="dxa"/>
          </w:tcPr>
          <w:p w14:paraId="200CABD2" w14:textId="3DCE0388"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Vor allem die aller erste Schicht ist kritisch für einen erfolgreichen Druck.</w:t>
            </w:r>
            <w:r w:rsidR="00AE1AD3">
              <w:t xml:space="preserve"> Zeichnet sich bereits in der ersten Schicht beispielsweise eine schlechte Haftung ab, dann ist es ratsam den Druck sofort abzubrechen</w:t>
            </w:r>
            <w:r>
              <w:t xml:space="preserve">. </w:t>
            </w:r>
            <w:r w:rsidR="00AE1AD3">
              <w:t xml:space="preserve">Der Druck kann sich sonst vom Druckbett lösen. </w:t>
            </w:r>
            <w:r>
              <w:t>Im besten Fall hat man</w:t>
            </w:r>
            <w:r w:rsidR="000D44DE">
              <w:t xml:space="preserve"> ein Druckbett voller Kunststoff</w:t>
            </w:r>
            <w:r>
              <w:t xml:space="preserve"> </w:t>
            </w:r>
            <w:hyperlink r:id="rId22" w:history="1">
              <w:r w:rsidRPr="00AE1AD3">
                <w:rPr>
                  <w:rStyle w:val="Hyperlink"/>
                </w:rPr>
                <w:t>Spaghetti</w:t>
              </w:r>
            </w:hyperlink>
            <w:r w:rsidR="000D44DE">
              <w:t>;</w:t>
            </w:r>
            <w:r>
              <w:t xml:space="preserve"> im schlimmsten Fall </w:t>
            </w:r>
            <w:r w:rsidR="00AE1AD3">
              <w:t>den „</w:t>
            </w:r>
            <w:proofErr w:type="spellStart"/>
            <w:r>
              <w:t>Blob</w:t>
            </w:r>
            <w:proofErr w:type="spellEnd"/>
            <w:r>
              <w:t xml:space="preserve"> </w:t>
            </w:r>
            <w:proofErr w:type="spellStart"/>
            <w:r>
              <w:t>of</w:t>
            </w:r>
            <w:proofErr w:type="spellEnd"/>
            <w:r>
              <w:t xml:space="preserve"> Death</w:t>
            </w:r>
            <w:r w:rsidR="00AE1AD3">
              <w:t>“.</w:t>
            </w:r>
            <w:r w:rsidR="000D44DE">
              <w:t xml:space="preserve"> In beiden Fällen ist der Druck aber misslungen.</w:t>
            </w:r>
          </w:p>
        </w:tc>
        <w:tc>
          <w:tcPr>
            <w:tcW w:w="3178" w:type="dxa"/>
          </w:tcPr>
          <w:p w14:paraId="4CE99266" w14:textId="685EC321"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Immer die erste Schicht beobachten und bei Problemen abbrechen. Danach regelmäßig</w:t>
            </w:r>
            <w:r w:rsidR="000D44DE">
              <w:t>en Abständen den Zustand des Druckers</w:t>
            </w:r>
            <w:r>
              <w:t xml:space="preserve"> prüfen.</w:t>
            </w:r>
          </w:p>
          <w:p w14:paraId="6567616E" w14:textId="7777777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p>
          <w:p w14:paraId="212865AB" w14:textId="15148255"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 xml:space="preserve">Keinen Druck </w:t>
            </w:r>
            <w:r w:rsidR="000D44DE">
              <w:t>unter Zeitdruck starten.</w:t>
            </w:r>
          </w:p>
        </w:tc>
      </w:tr>
      <w:tr w:rsidR="00EE4CA2" w14:paraId="2BE16B1D" w14:textId="77777777" w:rsidTr="000D44DE">
        <w:tc>
          <w:tcPr>
            <w:tcW w:w="2263" w:type="dxa"/>
          </w:tcPr>
          <w:p w14:paraId="4330EFDF" w14:textId="533A8819" w:rsidR="00EE4CA2" w:rsidRDefault="00EE4CA2" w:rsidP="001148D8">
            <w:pPr>
              <w:pBdr>
                <w:top w:val="none" w:sz="0" w:space="0" w:color="auto"/>
                <w:left w:val="none" w:sz="0" w:space="0" w:color="auto"/>
                <w:bottom w:val="none" w:sz="0" w:space="0" w:color="auto"/>
                <w:right w:val="none" w:sz="0" w:space="0" w:color="auto"/>
                <w:between w:val="none" w:sz="0" w:space="0" w:color="auto"/>
              </w:pBdr>
            </w:pPr>
            <w:r>
              <w:t>3D-Druck haftet nicht</w:t>
            </w:r>
          </w:p>
        </w:tc>
        <w:tc>
          <w:tcPr>
            <w:tcW w:w="3626" w:type="dxa"/>
          </w:tcPr>
          <w:p w14:paraId="476F0CD6" w14:textId="6D722B9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Siehe oben</w:t>
            </w:r>
          </w:p>
        </w:tc>
        <w:tc>
          <w:tcPr>
            <w:tcW w:w="3178" w:type="dxa"/>
          </w:tcPr>
          <w:p w14:paraId="0D1C2D85" w14:textId="0E539817"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von fettigen Fingerabdrücken befreien</w:t>
            </w:r>
            <w:r w:rsidR="000D44DE">
              <w:t>.</w:t>
            </w:r>
          </w:p>
          <w:p w14:paraId="7DEC3091"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12EDA196" w14:textId="37FE6FE4"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entstauben</w:t>
            </w:r>
            <w:r w:rsidR="000D44DE">
              <w:t>.</w:t>
            </w:r>
          </w:p>
          <w:p w14:paraId="29DCE76C"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422698EA" w14:textId="371746E2" w:rsidR="00EE4CA2" w:rsidRDefault="00EE4CA2" w:rsidP="00AA0F63">
            <w:pPr>
              <w:pBdr>
                <w:top w:val="none" w:sz="0" w:space="0" w:color="auto"/>
                <w:left w:val="none" w:sz="0" w:space="0" w:color="auto"/>
                <w:bottom w:val="none" w:sz="0" w:space="0" w:color="auto"/>
                <w:right w:val="none" w:sz="0" w:space="0" w:color="auto"/>
                <w:between w:val="none" w:sz="0" w:space="0" w:color="auto"/>
              </w:pBdr>
              <w:jc w:val="both"/>
            </w:pPr>
            <w:r>
              <w:t>Druckbett neu ausrichten</w:t>
            </w:r>
            <w:r w:rsidR="005A3834">
              <w:t>.</w:t>
            </w:r>
          </w:p>
          <w:p w14:paraId="130729C4" w14:textId="77777777" w:rsidR="000D44DE" w:rsidRDefault="000D44DE" w:rsidP="00AA0F63">
            <w:pPr>
              <w:pBdr>
                <w:top w:val="none" w:sz="0" w:space="0" w:color="auto"/>
                <w:left w:val="none" w:sz="0" w:space="0" w:color="auto"/>
                <w:bottom w:val="none" w:sz="0" w:space="0" w:color="auto"/>
                <w:right w:val="none" w:sz="0" w:space="0" w:color="auto"/>
                <w:between w:val="none" w:sz="0" w:space="0" w:color="auto"/>
              </w:pBdr>
              <w:jc w:val="both"/>
            </w:pPr>
          </w:p>
          <w:p w14:paraId="0A4C4AE2" w14:textId="43367990"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Klebestift können helfen, aber dies</w:t>
            </w:r>
            <w:r w:rsidR="000D44DE">
              <w:t>er</w:t>
            </w:r>
            <w:r>
              <w:t xml:space="preserve"> sollte nur sparsam verwendet</w:t>
            </w:r>
            <w:ins w:id="15" w:author="Rina Ferdinand" w:date="2023-01-04T10:02:00Z">
              <w:r w:rsidR="00A46291">
                <w:t xml:space="preserve"> werden</w:t>
              </w:r>
            </w:ins>
          </w:p>
        </w:tc>
      </w:tr>
      <w:tr w:rsidR="001F37EF" w14:paraId="60EF6AD5" w14:textId="77777777" w:rsidTr="000D44DE">
        <w:tc>
          <w:tcPr>
            <w:tcW w:w="2263" w:type="dxa"/>
          </w:tcPr>
          <w:p w14:paraId="5E01B84A" w14:textId="2031643F" w:rsidR="001F37EF" w:rsidRDefault="001F37EF" w:rsidP="001148D8">
            <w:pPr>
              <w:pBdr>
                <w:top w:val="none" w:sz="0" w:space="0" w:color="auto"/>
                <w:left w:val="none" w:sz="0" w:space="0" w:color="auto"/>
                <w:bottom w:val="none" w:sz="0" w:space="0" w:color="auto"/>
                <w:right w:val="none" w:sz="0" w:space="0" w:color="auto"/>
                <w:between w:val="none" w:sz="0" w:space="0" w:color="auto"/>
              </w:pBdr>
            </w:pPr>
            <w:r>
              <w:t>3D-Druck haftet zu gut</w:t>
            </w:r>
          </w:p>
        </w:tc>
        <w:tc>
          <w:tcPr>
            <w:tcW w:w="3626" w:type="dxa"/>
          </w:tcPr>
          <w:p w14:paraId="0307CA4D" w14:textId="463250B9"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 xml:space="preserve">Wenn der Druck zu gut haftet, neigen </w:t>
            </w:r>
            <w:proofErr w:type="spellStart"/>
            <w:r>
              <w:t>SuS</w:t>
            </w:r>
            <w:proofErr w:type="spellEnd"/>
            <w:r>
              <w:t xml:space="preserve"> dazu den</w:t>
            </w:r>
            <w:r w:rsidR="005A3834">
              <w:t xml:space="preserve"> Druck mit Gewalt zu entfernen</w:t>
            </w:r>
            <w:r>
              <w:t xml:space="preserve">. Als mögliche Folge muss das Druckbett oder die Achsen neu kalibriert werden. </w:t>
            </w:r>
          </w:p>
        </w:tc>
        <w:tc>
          <w:tcPr>
            <w:tcW w:w="3178" w:type="dxa"/>
          </w:tcPr>
          <w:p w14:paraId="794AA217" w14:textId="50411E03" w:rsidR="001F37EF" w:rsidRDefault="000D44DE" w:rsidP="00AA0F63">
            <w:pPr>
              <w:pBdr>
                <w:top w:val="none" w:sz="0" w:space="0" w:color="auto"/>
                <w:left w:val="none" w:sz="0" w:space="0" w:color="auto"/>
                <w:bottom w:val="none" w:sz="0" w:space="0" w:color="auto"/>
                <w:right w:val="none" w:sz="0" w:space="0" w:color="auto"/>
                <w:between w:val="none" w:sz="0" w:space="0" w:color="auto"/>
              </w:pBdr>
              <w:jc w:val="both"/>
            </w:pPr>
            <w:r>
              <w:t>Abstand der Düse zum Druckbett</w:t>
            </w:r>
            <w:r w:rsidR="005A3834">
              <w:t xml:space="preserve"> anpassen</w:t>
            </w:r>
          </w:p>
          <w:p w14:paraId="6D293639" w14:textId="77777777" w:rsidR="000D3C9B" w:rsidRDefault="000D3C9B" w:rsidP="00AA0F63">
            <w:pPr>
              <w:pBdr>
                <w:top w:val="none" w:sz="0" w:space="0" w:color="auto"/>
                <w:left w:val="none" w:sz="0" w:space="0" w:color="auto"/>
                <w:bottom w:val="none" w:sz="0" w:space="0" w:color="auto"/>
                <w:right w:val="none" w:sz="0" w:space="0" w:color="auto"/>
                <w:between w:val="none" w:sz="0" w:space="0" w:color="auto"/>
              </w:pBdr>
              <w:jc w:val="both"/>
            </w:pPr>
          </w:p>
          <w:p w14:paraId="5CE89029" w14:textId="4FCFD303" w:rsidR="005A3834" w:rsidRDefault="005A3834" w:rsidP="00AA0F63">
            <w:pPr>
              <w:pBdr>
                <w:top w:val="none" w:sz="0" w:space="0" w:color="auto"/>
                <w:left w:val="none" w:sz="0" w:space="0" w:color="auto"/>
                <w:bottom w:val="none" w:sz="0" w:space="0" w:color="auto"/>
                <w:right w:val="none" w:sz="0" w:space="0" w:color="auto"/>
                <w:between w:val="none" w:sz="0" w:space="0" w:color="auto"/>
              </w:pBdr>
              <w:jc w:val="both"/>
            </w:pPr>
            <w:r>
              <w:t>Entfernbare Magnetdruckplatte</w:t>
            </w:r>
            <w:r w:rsidR="000D44DE">
              <w:t xml:space="preserve"> verwenden</w:t>
            </w:r>
            <w:r>
              <w:t xml:space="preserve">. </w:t>
            </w:r>
            <w:r w:rsidR="000D44DE">
              <w:t>Nach dem Druck lässt man die Platte etwas abkühlen. Danach kann diese vom Druckbett entfernt werden und leicht gebogen werden. So löst sich der Druck.</w:t>
            </w:r>
          </w:p>
        </w:tc>
      </w:tr>
      <w:tr w:rsidR="00EE4CA2" w14:paraId="56B22E7C" w14:textId="77777777" w:rsidTr="000D44DE">
        <w:tc>
          <w:tcPr>
            <w:tcW w:w="2263" w:type="dxa"/>
          </w:tcPr>
          <w:p w14:paraId="58653CD5" w14:textId="61E3F9C6" w:rsidR="00EE4CA2" w:rsidRDefault="001F37EF" w:rsidP="001148D8">
            <w:pPr>
              <w:pBdr>
                <w:top w:val="none" w:sz="0" w:space="0" w:color="auto"/>
                <w:left w:val="none" w:sz="0" w:space="0" w:color="auto"/>
                <w:bottom w:val="none" w:sz="0" w:space="0" w:color="auto"/>
                <w:right w:val="none" w:sz="0" w:space="0" w:color="auto"/>
                <w:between w:val="none" w:sz="0" w:space="0" w:color="auto"/>
              </w:pBdr>
            </w:pPr>
            <w:r>
              <w:t>Unqualifizierte Reparatur</w:t>
            </w:r>
          </w:p>
        </w:tc>
        <w:tc>
          <w:tcPr>
            <w:tcW w:w="3626" w:type="dxa"/>
          </w:tcPr>
          <w:p w14:paraId="3EDB94E4" w14:textId="5201FCBF"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t xml:space="preserve">3D-Drucker sind Maschinen, die Wartung benötigen. Diese Wartungen, wie z.B. das Tauschen der </w:t>
            </w:r>
            <w:proofErr w:type="spellStart"/>
            <w:r>
              <w:t>Nozzle</w:t>
            </w:r>
            <w:proofErr w:type="spellEnd"/>
            <w:r>
              <w:t>, Freimachen eine</w:t>
            </w:r>
            <w:r w:rsidR="000D44DE">
              <w:t>s</w:t>
            </w:r>
            <w:r>
              <w:t xml:space="preserve"> verstopften </w:t>
            </w:r>
            <w:proofErr w:type="spellStart"/>
            <w:r w:rsidR="000D44DE">
              <w:t>Hotends</w:t>
            </w:r>
            <w:proofErr w:type="spellEnd"/>
            <w:r>
              <w:t>, Einfetten der Linearführungen oder ähnliche</w:t>
            </w:r>
            <w:r w:rsidR="000D44DE">
              <w:t>s</w:t>
            </w:r>
            <w:r>
              <w:t xml:space="preserve"> sollte nur von qualifizierten Personen durchgeführt werden, da </w:t>
            </w:r>
            <w:r>
              <w:lastRenderedPageBreak/>
              <w:t xml:space="preserve">womöglich beim Versuch einer </w:t>
            </w:r>
            <w:r w:rsidR="000D44DE">
              <w:t>Reparatur</w:t>
            </w:r>
            <w:r>
              <w:t xml:space="preserve"> Teile des Druckers zu </w:t>
            </w:r>
            <w:r w:rsidR="000D44DE">
              <w:t>Schaden</w:t>
            </w:r>
            <w:r>
              <w:t xml:space="preserve"> kommen könnten. Stichwort: </w:t>
            </w:r>
            <w:hyperlink r:id="rId23" w:history="1">
              <w:r w:rsidRPr="000D44DE">
                <w:rPr>
                  <w:rStyle w:val="Hyperlink"/>
                </w:rPr>
                <w:t>Verschlimmbessern</w:t>
              </w:r>
            </w:hyperlink>
          </w:p>
        </w:tc>
        <w:tc>
          <w:tcPr>
            <w:tcW w:w="3178" w:type="dxa"/>
          </w:tcPr>
          <w:p w14:paraId="43C8E644" w14:textId="4C2F0102" w:rsidR="00EE4CA2" w:rsidRDefault="001F37EF" w:rsidP="00AA0F63">
            <w:pPr>
              <w:pBdr>
                <w:top w:val="none" w:sz="0" w:space="0" w:color="auto"/>
                <w:left w:val="none" w:sz="0" w:space="0" w:color="auto"/>
                <w:bottom w:val="none" w:sz="0" w:space="0" w:color="auto"/>
                <w:right w:val="none" w:sz="0" w:space="0" w:color="auto"/>
                <w:between w:val="none" w:sz="0" w:space="0" w:color="auto"/>
              </w:pBdr>
              <w:jc w:val="both"/>
            </w:pPr>
            <w:r>
              <w:lastRenderedPageBreak/>
              <w:t>Bei Problemen immer selbst kümmern</w:t>
            </w:r>
          </w:p>
          <w:p w14:paraId="08EBBCAF" w14:textId="51660023" w:rsidR="001F37EF" w:rsidRDefault="001F37EF" w:rsidP="00AA0F63">
            <w:pPr>
              <w:pBdr>
                <w:top w:val="none" w:sz="0" w:space="0" w:color="auto"/>
                <w:left w:val="none" w:sz="0" w:space="0" w:color="auto"/>
                <w:bottom w:val="none" w:sz="0" w:space="0" w:color="auto"/>
                <w:right w:val="none" w:sz="0" w:space="0" w:color="auto"/>
                <w:between w:val="none" w:sz="0" w:space="0" w:color="auto"/>
              </w:pBdr>
              <w:jc w:val="both"/>
            </w:pPr>
          </w:p>
        </w:tc>
      </w:tr>
    </w:tbl>
    <w:p w14:paraId="7ABD511A" w14:textId="77777777" w:rsidR="001148D8" w:rsidRDefault="001148D8" w:rsidP="001148D8">
      <w:pPr>
        <w:spacing w:line="259" w:lineRule="auto"/>
      </w:pPr>
      <w:r>
        <w:br w:type="page"/>
      </w:r>
    </w:p>
    <w:p w14:paraId="712F22BA" w14:textId="703D73E1" w:rsidR="00C20C82" w:rsidRDefault="00C20C82" w:rsidP="00AA0F63">
      <w:pPr>
        <w:pStyle w:val="Heading2"/>
        <w:jc w:val="both"/>
      </w:pPr>
      <w:bookmarkStart w:id="16" w:name="_Toc78754858"/>
      <w:r>
        <w:lastRenderedPageBreak/>
        <w:t>Virtual/</w:t>
      </w:r>
      <w:proofErr w:type="spellStart"/>
      <w:r>
        <w:t>Augmented</w:t>
      </w:r>
      <w:proofErr w:type="spellEnd"/>
      <w:r>
        <w:t xml:space="preserve"> Reality</w:t>
      </w:r>
      <w:bookmarkEnd w:id="16"/>
    </w:p>
    <w:p w14:paraId="012A3933" w14:textId="009380AB" w:rsidR="00C20C82" w:rsidRDefault="001148D8" w:rsidP="00AA0F63">
      <w:pPr>
        <w:jc w:val="both"/>
      </w:pPr>
      <w:r>
        <w:t>Die eigenen Modelle lassen sich nicht nur 3D-drucken und dann haptisch erfahren, sondern mit Hilfe aktueller Smartphones/Tablets und ggf. weiteren Tools auch virtuell in die eigene Realität einfügen.</w:t>
      </w:r>
    </w:p>
    <w:p w14:paraId="059F5A7B" w14:textId="77777777" w:rsidR="001148D8" w:rsidRDefault="001148D8" w:rsidP="00AA0F63">
      <w:pPr>
        <w:jc w:val="both"/>
      </w:pPr>
      <w:r>
        <w:t>Dabei wird grundsätzlich zwischen zwei verschiedenen Technologien unterschieden, die oft miteinander gleichgesetzt werden:</w:t>
      </w:r>
    </w:p>
    <w:p w14:paraId="4D5EE758" w14:textId="6C178CAB" w:rsidR="001148D8" w:rsidRDefault="001148D8" w:rsidP="00AA0F63">
      <w:pPr>
        <w:jc w:val="both"/>
      </w:pPr>
      <w:r w:rsidRPr="0084413B">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1046252" wp14:editId="103CB1A5">
            <wp:simplePos x="0" y="0"/>
            <wp:positionH relativeFrom="margin">
              <wp:posOffset>6350</wp:posOffset>
            </wp:positionH>
            <wp:positionV relativeFrom="margin">
              <wp:posOffset>1440815</wp:posOffset>
            </wp:positionV>
            <wp:extent cx="1652905" cy="1686560"/>
            <wp:effectExtent l="0" t="0" r="0" b="2540"/>
            <wp:wrapSquare wrapText="bothSides"/>
            <wp:docPr id="28" name="Grafik 28" descr="Augmented-Reality, Medizinische, 3D, Wissensc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gmented-Reality, Medizinische, 3D, Wissenschaf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907" r="19574"/>
                    <a:stretch/>
                  </pic:blipFill>
                  <pic:spPr bwMode="auto">
                    <a:xfrm>
                      <a:off x="0" y="0"/>
                      <a:ext cx="165290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5830">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INCLUDEPICTURE "C:\\var\\folders\\sq\\1j19yp613_bcpwk4hmln3npc0000gn\\T\\com.microsoft.Word\\WebArchiveCopyPasteTempFiles\\augmented-reality-1957411_960_720.jpg" \* MERGEFORMAT </w:instrText>
      </w:r>
      <w:r w:rsidR="00000000">
        <w:rPr>
          <w:rFonts w:ascii="Times New Roman" w:eastAsia="Times New Roman" w:hAnsi="Times New Roman" w:cs="Times New Roman"/>
          <w:b/>
          <w:sz w:val="24"/>
          <w:szCs w:val="24"/>
        </w:rPr>
        <w:fldChar w:fldCharType="separate"/>
      </w:r>
      <w:r w:rsidRPr="00795830">
        <w:rPr>
          <w:rFonts w:ascii="Times New Roman" w:eastAsia="Times New Roman" w:hAnsi="Times New Roman" w:cs="Times New Roman"/>
          <w:b/>
          <w:sz w:val="24"/>
          <w:szCs w:val="24"/>
        </w:rPr>
        <w:fldChar w:fldCharType="end"/>
      </w:r>
      <w:proofErr w:type="spellStart"/>
      <w:r w:rsidRPr="0084413B">
        <w:rPr>
          <w:b/>
        </w:rPr>
        <w:t>Augmented</w:t>
      </w:r>
      <w:proofErr w:type="spellEnd"/>
      <w:r w:rsidRPr="0084413B">
        <w:rPr>
          <w:b/>
        </w:rPr>
        <w:t xml:space="preserve"> Reality</w:t>
      </w:r>
      <w:r>
        <w:t xml:space="preserve"> (kurz </w:t>
      </w:r>
      <w:r w:rsidRPr="0084413B">
        <w:rPr>
          <w:i/>
          <w:iCs/>
        </w:rPr>
        <w:t>AR</w:t>
      </w:r>
      <w:r>
        <w:t>, deutsch „erweiterte Realität“) bezeichnet die computergestützte Erweiterung der Realität. Zumeist erfolgt diese auf visueller Ebene. Bei AR wird auf Bild- oder Videodaten zurückgegriffen und diese werden mit computergenerierten Zusatzinformationen ergänzt.</w:t>
      </w:r>
    </w:p>
    <w:p w14:paraId="4CDDF074" w14:textId="0F737315" w:rsidR="001148D8" w:rsidRDefault="001148D8" w:rsidP="00AA0F63">
      <w:pPr>
        <w:jc w:val="both"/>
      </w:pPr>
      <w:r>
        <w:rPr>
          <w:noProof/>
          <w:lang w:val="en-US"/>
        </w:rPr>
        <mc:AlternateContent>
          <mc:Choice Requires="wpg">
            <w:drawing>
              <wp:anchor distT="0" distB="0" distL="114300" distR="114300" simplePos="0" relativeHeight="251672576" behindDoc="0" locked="0" layoutInCell="1" allowOverlap="1" wp14:anchorId="0377AFDB" wp14:editId="21A21EC8">
                <wp:simplePos x="0" y="0"/>
                <wp:positionH relativeFrom="margin">
                  <wp:posOffset>4606196</wp:posOffset>
                </wp:positionH>
                <wp:positionV relativeFrom="margin">
                  <wp:posOffset>3397418</wp:posOffset>
                </wp:positionV>
                <wp:extent cx="1236980" cy="1800860"/>
                <wp:effectExtent l="0" t="0" r="0" b="2540"/>
                <wp:wrapSquare wrapText="bothSides"/>
                <wp:docPr id="41" name="Gruppieren 41"/>
                <wp:cNvGraphicFramePr/>
                <a:graphic xmlns:a="http://schemas.openxmlformats.org/drawingml/2006/main">
                  <a:graphicData uri="http://schemas.microsoft.com/office/word/2010/wordprocessingGroup">
                    <wpg:wgp>
                      <wpg:cNvGrpSpPr/>
                      <wpg:grpSpPr>
                        <a:xfrm>
                          <a:off x="0" y="0"/>
                          <a:ext cx="1236980" cy="1800860"/>
                          <a:chOff x="0" y="0"/>
                          <a:chExt cx="1798031" cy="2616452"/>
                        </a:xfrm>
                      </wpg:grpSpPr>
                      <pic:pic xmlns:pic="http://schemas.openxmlformats.org/drawingml/2006/picture">
                        <pic:nvPicPr>
                          <pic:cNvPr id="42" name="Grafik 42"/>
                          <pic:cNvPicPr>
                            <a:picLocks noChangeAspect="1"/>
                          </pic:cNvPicPr>
                        </pic:nvPicPr>
                        <pic:blipFill>
                          <a:blip r:embed="rId25"/>
                          <a:stretch>
                            <a:fillRect/>
                          </a:stretch>
                        </pic:blipFill>
                        <pic:spPr>
                          <a:xfrm>
                            <a:off x="54321" y="0"/>
                            <a:ext cx="1743710" cy="2272030"/>
                          </a:xfrm>
                          <a:prstGeom prst="rect">
                            <a:avLst/>
                          </a:prstGeom>
                        </pic:spPr>
                      </pic:pic>
                      <wps:wsp>
                        <wps:cNvPr id="43" name="Textfeld 43"/>
                        <wps:cNvSpPr txBox="1"/>
                        <wps:spPr>
                          <a:xfrm>
                            <a:off x="0" y="2272420"/>
                            <a:ext cx="1743710" cy="344032"/>
                          </a:xfrm>
                          <a:prstGeom prst="rect">
                            <a:avLst/>
                          </a:prstGeom>
                          <a:solidFill>
                            <a:schemeClr val="lt1"/>
                          </a:solidFill>
                          <a:ln w="6350">
                            <a:noFill/>
                          </a:ln>
                        </wps:spPr>
                        <wps:txb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AFDB" id="Gruppieren 41" o:spid="_x0000_s1029" style="position:absolute;left:0;text-align:left;margin-left:362.7pt;margin-top:267.5pt;width:97.4pt;height:141.8pt;z-index:251672576;mso-position-horizontal-relative:margin;mso-position-vertical-relative:margin;mso-width-relative:margin;mso-height-relative:margin" coordsize="17980,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2" o:spid="_x0000_s1030" type="#_x0000_t75" style="position:absolute;left:543;width:17437;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">
                  <v:imagedata r:id="rId26" o:title=""/>
                </v:shape>
                <v:shapetype id="_x0000_t202" coordsize="21600,21600" o:spt="202" path="m,l,21600r21600,l21600,xe">
                  <v:stroke joinstyle="miter"/>
                  <v:path gradientshapeok="t" o:connecttype="rect"/>
                </v:shapetype>
                <v:shape id="Textfeld 43" o:spid="_x0000_s1031" type="#_x0000_t202" style="position:absolute;top:22724;width:1743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09290F5" w14:textId="77777777" w:rsidR="001148D8" w:rsidRPr="0084413B" w:rsidRDefault="001148D8" w:rsidP="001148D8">
                        <w:pPr>
                          <w:rPr>
                            <w:sz w:val="10"/>
                            <w:szCs w:val="11"/>
                          </w:rPr>
                        </w:pPr>
                        <w:r w:rsidRPr="0084413B">
                          <w:rPr>
                            <w:sz w:val="10"/>
                            <w:szCs w:val="11"/>
                          </w:rPr>
                          <w:t xml:space="preserve">Bildquelle: </w:t>
                        </w:r>
                        <w:proofErr w:type="spellStart"/>
                        <w:r w:rsidRPr="0084413B">
                          <w:rPr>
                            <w:sz w:val="10"/>
                            <w:szCs w:val="11"/>
                          </w:rPr>
                          <w:t>Merge</w:t>
                        </w:r>
                        <w:proofErr w:type="spellEnd"/>
                        <w:r w:rsidRPr="0084413B">
                          <w:rPr>
                            <w:sz w:val="10"/>
                            <w:szCs w:val="11"/>
                          </w:rPr>
                          <w:t xml:space="preserve"> Labs, Inc., 2019</w:t>
                        </w:r>
                      </w:p>
                    </w:txbxContent>
                  </v:textbox>
                </v:shape>
                <w10:wrap type="square" anchorx="margin" anchory="margin"/>
              </v:group>
            </w:pict>
          </mc:Fallback>
        </mc:AlternateContent>
      </w:r>
      <w:r>
        <w:t xml:space="preserve">Zunächst insbesondere für den militärischen Einsatz konzipiert (bspw. Erweiterung der Ansicht von Kampjet-Pilotinnen und -Piloten durch in den Helm </w:t>
      </w:r>
      <w:r w:rsidR="000D3C9B">
        <w:t>integrierte</w:t>
      </w:r>
      <w:r>
        <w:t xml:space="preserve"> Systeme), kennen wir AR mittlerweile in verschiedensten Anwendungssituationen: Beim Schauen von Fußballspielen, wenn in Spielanalysen Informationen zu Sprintgeschwindigkeiten ergänzt oder virtuelle Abseitslinien gezogen werden beispielsweise. Beim Online-Shopping nach Möbeln kommen entsprechende Technologien bei der Möglichkeit, diese als Modell direkt im heimischen Wohnzimmer zu platzieren, ebenfalls zum Einsatz. Auch in medizinischen und in Bildungszusammenhängen (siehe Abb. oben links) kommen vermehrt AR-Technologien zum Einsatz</w:t>
      </w:r>
    </w:p>
    <w:p w14:paraId="795E665B" w14:textId="77777777" w:rsidR="001148D8" w:rsidRDefault="001148D8" w:rsidP="00AA0F63">
      <w:pPr>
        <w:jc w:val="both"/>
      </w:pPr>
      <w:r w:rsidRPr="00795830">
        <w:rPr>
          <w:rFonts w:ascii="Times New Roman" w:eastAsia="Times New Roman" w:hAnsi="Times New Roman" w:cs="Times New Roman"/>
          <w:bCs w:val="0"/>
          <w:noProof/>
          <w:sz w:val="24"/>
          <w:szCs w:val="24"/>
        </w:rPr>
        <w:drawing>
          <wp:anchor distT="0" distB="0" distL="114300" distR="114300" simplePos="0" relativeHeight="251671552" behindDoc="0" locked="0" layoutInCell="1" allowOverlap="1" wp14:anchorId="6383974D" wp14:editId="4A504B1A">
            <wp:simplePos x="0" y="0"/>
            <wp:positionH relativeFrom="margin">
              <wp:posOffset>6350</wp:posOffset>
            </wp:positionH>
            <wp:positionV relativeFrom="margin">
              <wp:posOffset>5255260</wp:posOffset>
            </wp:positionV>
            <wp:extent cx="1652905" cy="2258060"/>
            <wp:effectExtent l="0" t="0" r="0" b="2540"/>
            <wp:wrapSquare wrapText="bothSides"/>
            <wp:docPr id="26" name="Grafik 26" descr="Virtuelle Realität, Frauen, Frauen In Die 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elle Realität, Frauen, Frauen In Die Technik"/>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4936"/>
                    <a:stretch/>
                  </pic:blipFill>
                  <pic:spPr bwMode="auto">
                    <a:xfrm>
                      <a:off x="0" y="0"/>
                      <a:ext cx="1652905" cy="225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Eine Ergänzung der Umwelt um eigenständig gestaltete 3D-Modelle fällt ebenfalls unter AR. Im Zusatzmaterial B4.6 wird dargestellt, wie sich hierzu der </w:t>
      </w:r>
      <w:proofErr w:type="spellStart"/>
      <w:r w:rsidRPr="00595921">
        <w:rPr>
          <w:i/>
          <w:iCs/>
        </w:rPr>
        <w:t>MergeCube</w:t>
      </w:r>
      <w:proofErr w:type="spellEnd"/>
      <w:r>
        <w:t xml:space="preserve"> nutzen lässt (siehe rechte Abb.).</w:t>
      </w:r>
    </w:p>
    <w:p w14:paraId="3589B78E" w14:textId="2AB234B2" w:rsidR="001148D8" w:rsidRDefault="001148D8" w:rsidP="00AA0F63">
      <w:pPr>
        <w:jc w:val="both"/>
        <w:rPr>
          <w:rFonts w:ascii="Times New Roman" w:eastAsia="Times New Roman" w:hAnsi="Times New Roman" w:cs="Times New Roman"/>
          <w:bCs w:val="0"/>
          <w:sz w:val="24"/>
          <w:szCs w:val="24"/>
        </w:rPr>
      </w:pPr>
      <w:r>
        <w:t>In einer virtuellen Realität (</w:t>
      </w:r>
      <w:r w:rsidRPr="00595921">
        <w:rPr>
          <w:b/>
          <w:bCs w:val="0"/>
        </w:rPr>
        <w:t>Virtual Reality</w:t>
      </w:r>
      <w:r>
        <w:t>, VR) wird hingegen gänzlich in eine computergenerierte Welt „eingetaucht“. Gängiges Mittel dazu sind sogenannte VR-Brillen (siehe linke Abb.).</w:t>
      </w:r>
      <w:r w:rsidRPr="00795830">
        <w:rPr>
          <w:rFonts w:ascii="Times New Roman" w:eastAsia="Times New Roman" w:hAnsi="Times New Roman" w:cs="Times New Roman"/>
          <w:bCs w:val="0"/>
          <w:sz w:val="24"/>
          <w:szCs w:val="24"/>
        </w:rPr>
        <w:fldChar w:fldCharType="begin"/>
      </w:r>
      <w:r>
        <w:rPr>
          <w:rFonts w:ascii="Times New Roman" w:eastAsia="Times New Roman" w:hAnsi="Times New Roman" w:cs="Times New Roman"/>
          <w:bCs w:val="0"/>
          <w:sz w:val="24"/>
          <w:szCs w:val="24"/>
        </w:rPr>
        <w:instrText xml:space="preserve"> INCLUDEPICTURE "C:\\var\\folders\\sq\\1j19yp613_bcpwk4hmln3npc0000gn\\T\\com.microsoft.Word\\WebArchiveCopyPasteTempFiles\\virtual-reality-4490469_960_720.jpg" \* MERGEFORMAT </w:instrText>
      </w:r>
      <w:r w:rsidR="00000000">
        <w:rPr>
          <w:rFonts w:ascii="Times New Roman" w:eastAsia="Times New Roman" w:hAnsi="Times New Roman" w:cs="Times New Roman"/>
          <w:bCs w:val="0"/>
          <w:sz w:val="24"/>
          <w:szCs w:val="24"/>
        </w:rPr>
        <w:fldChar w:fldCharType="separate"/>
      </w:r>
      <w:r w:rsidRPr="00795830">
        <w:rPr>
          <w:rFonts w:ascii="Times New Roman" w:eastAsia="Times New Roman" w:hAnsi="Times New Roman" w:cs="Times New Roman"/>
          <w:bCs w:val="0"/>
          <w:sz w:val="24"/>
          <w:szCs w:val="24"/>
        </w:rPr>
        <w:fldChar w:fldCharType="end"/>
      </w:r>
    </w:p>
    <w:p w14:paraId="7F539E38" w14:textId="77777777" w:rsidR="001148D8" w:rsidRDefault="001148D8" w:rsidP="00AA0F63">
      <w:pPr>
        <w:jc w:val="both"/>
      </w:pPr>
      <w:r>
        <w:rPr>
          <w:noProof/>
        </w:rPr>
        <mc:AlternateContent>
          <mc:Choice Requires="wpg">
            <w:drawing>
              <wp:anchor distT="0" distB="0" distL="114300" distR="114300" simplePos="0" relativeHeight="251673600" behindDoc="0" locked="0" layoutInCell="1" allowOverlap="1" wp14:anchorId="055DEE07" wp14:editId="7F814440">
                <wp:simplePos x="0" y="0"/>
                <wp:positionH relativeFrom="margin">
                  <wp:posOffset>3528695</wp:posOffset>
                </wp:positionH>
                <wp:positionV relativeFrom="margin">
                  <wp:posOffset>6923200</wp:posOffset>
                </wp:positionV>
                <wp:extent cx="2060575" cy="1754505"/>
                <wp:effectExtent l="0" t="0" r="0" b="0"/>
                <wp:wrapSquare wrapText="bothSides"/>
                <wp:docPr id="46" name="Gruppieren 46"/>
                <wp:cNvGraphicFramePr/>
                <a:graphic xmlns:a="http://schemas.openxmlformats.org/drawingml/2006/main">
                  <a:graphicData uri="http://schemas.microsoft.com/office/word/2010/wordprocessingGroup">
                    <wpg:wgp>
                      <wpg:cNvGrpSpPr/>
                      <wpg:grpSpPr>
                        <a:xfrm>
                          <a:off x="0" y="0"/>
                          <a:ext cx="2060575" cy="1754505"/>
                          <a:chOff x="0" y="0"/>
                          <a:chExt cx="2060575" cy="1754909"/>
                        </a:xfrm>
                      </wpg:grpSpPr>
                      <pic:pic xmlns:pic="http://schemas.openxmlformats.org/drawingml/2006/picture">
                        <pic:nvPicPr>
                          <pic:cNvPr id="44" name="Grafik 44" descr="Ein Bild, das drinnen enthält.&#10;&#10;Automatisch generierte Beschreibu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0575" cy="1372870"/>
                          </a:xfrm>
                          <a:prstGeom prst="rect">
                            <a:avLst/>
                          </a:prstGeom>
                          <a:noFill/>
                          <a:ln>
                            <a:noFill/>
                          </a:ln>
                        </pic:spPr>
                      </pic:pic>
                      <wps:wsp>
                        <wps:cNvPr id="45" name="Textfeld 45"/>
                        <wps:cNvSpPr txBox="1"/>
                        <wps:spPr>
                          <a:xfrm>
                            <a:off x="0" y="1422400"/>
                            <a:ext cx="1708324" cy="332509"/>
                          </a:xfrm>
                          <a:prstGeom prst="rect">
                            <a:avLst/>
                          </a:prstGeom>
                          <a:noFill/>
                          <a:ln w="6350">
                            <a:noFill/>
                          </a:ln>
                        </wps:spPr>
                        <wps:txb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DEE07" id="Gruppieren 46" o:spid="_x0000_s1032" style="position:absolute;left:0;text-align:left;margin-left:277.85pt;margin-top:545.15pt;width:162.25pt;height:138.15pt;z-index:251673600;mso-position-horizontal-relative:margin;mso-position-vertical-relative:margin" coordsize="20605,17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">
                <v:shape id="Grafik 44" o:spid="_x0000_s1033" type="#_x0000_t75" alt="Ein Bild, das drinnen enthält.&#10;&#10;Automatisch generierte Beschreibung" style="position:absolute;width:20605;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">
                  <v:imagedata r:id="rId29" o:title="Ein Bild, das drinnen enthält"/>
                </v:shape>
                <v:shape id="Textfeld 45" o:spid="_x0000_s1034" type="#_x0000_t202" style="position:absolute;top:14224;width:1708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51CFE2CA" w14:textId="77777777" w:rsidR="001148D8" w:rsidRPr="00BA7D2A" w:rsidRDefault="001148D8" w:rsidP="001148D8">
                        <w:pPr>
                          <w:rPr>
                            <w:sz w:val="10"/>
                            <w:szCs w:val="10"/>
                          </w:rPr>
                        </w:pPr>
                        <w:r w:rsidRPr="00BA7D2A">
                          <w:rPr>
                            <w:sz w:val="10"/>
                            <w:szCs w:val="10"/>
                          </w:rPr>
                          <w:t>Bildquelle: https://commons.wikimedia.org/wiki/File:Assembled_Google_Cardboard_VR_mount.jpg</w:t>
                        </w:r>
                      </w:p>
                    </w:txbxContent>
                  </v:textbox>
                </v:shape>
                <w10:wrap type="square" anchorx="margin" anchory="margin"/>
              </v:group>
            </w:pict>
          </mc:Fallback>
        </mc:AlternateContent>
      </w:r>
      <w:r>
        <w:t>Eine verhältnismäßige kostengünstige Alternative zu entsprechenden Head-</w:t>
      </w:r>
      <w:proofErr w:type="spellStart"/>
      <w:r>
        <w:t>Mounted</w:t>
      </w:r>
      <w:proofErr w:type="spellEnd"/>
      <w:r>
        <w:t>-Displays (HMD, also auf dem Kopf getragenen Bildschirmen) greift auf ein Informatiksystem zurück, das die meisten von uns aus ihrer Hosentasche kennen: Das eigene Smartphone. Passend geformte Halterungen (bspw. aus Karton) mit zwei Sammellinsen ermöglichen so in darauf ausgelegten Apps eine stereoskopische Ansicht von Inhalten, die einen räumlichen Eindruck vermitteln.</w:t>
      </w:r>
    </w:p>
    <w:p w14:paraId="45E9D02A" w14:textId="77777777" w:rsidR="001148D8" w:rsidRDefault="001148D8" w:rsidP="00AA0F63">
      <w:pPr>
        <w:spacing w:line="240" w:lineRule="auto"/>
        <w:jc w:val="both"/>
      </w:pPr>
      <w:r>
        <w:t xml:space="preserve">Im Zusatzmaterial B4.6 wird die Verwendung des </w:t>
      </w:r>
      <w:r w:rsidRPr="00C2004E">
        <w:rPr>
          <w:i/>
          <w:iCs/>
        </w:rPr>
        <w:t xml:space="preserve">Google </w:t>
      </w:r>
      <w:proofErr w:type="spellStart"/>
      <w:r w:rsidRPr="00C2004E">
        <w:rPr>
          <w:i/>
          <w:iCs/>
        </w:rPr>
        <w:t>Cardboards</w:t>
      </w:r>
      <w:proofErr w:type="spellEnd"/>
      <w:r>
        <w:t xml:space="preserve"> vorgeschlagen und dargestellt.</w:t>
      </w:r>
    </w:p>
    <w:p w14:paraId="35E3C4FC" w14:textId="77777777" w:rsidR="001148D8" w:rsidRDefault="001148D8" w:rsidP="001148D8">
      <w:pPr>
        <w:spacing w:line="259" w:lineRule="auto"/>
      </w:pPr>
      <w:r>
        <w:br w:type="page"/>
      </w:r>
    </w:p>
    <w:p w14:paraId="7E08B655" w14:textId="77777777" w:rsidR="001148D8" w:rsidRDefault="001148D8" w:rsidP="00C846D3">
      <w:pPr>
        <w:pStyle w:val="Heading1"/>
      </w:pPr>
      <w:bookmarkStart w:id="17" w:name="_Toc78754859"/>
      <w:r>
        <w:lastRenderedPageBreak/>
        <w:t>Unterrichtliche Umsetzung</w:t>
      </w:r>
      <w:bookmarkEnd w:id="17"/>
    </w:p>
    <w:p w14:paraId="2F47E353" w14:textId="77777777" w:rsidR="001148D8" w:rsidRDefault="001148D8" w:rsidP="00AA0F63">
      <w:pPr>
        <w:jc w:val="both"/>
      </w:pPr>
      <w:r>
        <w:t>Für den Einsatz des 3D-Druckers in der Schule gibt es zahlreiche Ideen. Viele Einsatzszenarien eignen sich auch für fächerübergreifendes Arbeiten. Im Folgenden werden einige Möglichkeiten für den Einsatz in Schule und Unterricht beispielhaft genannt:</w:t>
      </w:r>
    </w:p>
    <w:p w14:paraId="73E8B826" w14:textId="77777777" w:rsidR="001148D8" w:rsidRDefault="001148D8" w:rsidP="00AA0F63">
      <w:pPr>
        <w:jc w:val="both"/>
      </w:pPr>
      <w:r>
        <w:rPr>
          <w:b/>
        </w:rPr>
        <w:t xml:space="preserve">Mathematik - </w:t>
      </w:r>
      <w:r>
        <w:t xml:space="preserve">Im Mathematikunterricht können geometrische Formen modelliert und ausgedruckt werden. Auch können Wahrzeichen oder Häuser der Stadt, beispielsweise die eigene Schule vermessen und maßstabsgetreu modelliert und ausgedruckt werden. </w:t>
      </w:r>
    </w:p>
    <w:p w14:paraId="41ED7135" w14:textId="77777777" w:rsidR="001148D8" w:rsidRDefault="001148D8" w:rsidP="00AA0F63">
      <w:pPr>
        <w:jc w:val="both"/>
      </w:pPr>
      <w:r>
        <w:rPr>
          <w:b/>
        </w:rPr>
        <w:t xml:space="preserve">Kunst – </w:t>
      </w:r>
      <w:r>
        <w:t>Im Rahmen des Arbeitsbereichs Plastik/ Objekt oder auch Design und Architektur können sich die Schülerinnen und Schüler mit dreidimensionalen Gestaltungen auseinandersetzten. Kunstvolle Objekte können designt oder auch Häuser samt Inneneinrichtung oder ganze Städte entworfen und gedruckt werden.</w:t>
      </w:r>
    </w:p>
    <w:p w14:paraId="4D1CCB34" w14:textId="77777777" w:rsidR="001148D8" w:rsidRDefault="001148D8" w:rsidP="00AA0F63">
      <w:pPr>
        <w:jc w:val="both"/>
        <w:rPr>
          <w:b/>
        </w:rPr>
      </w:pPr>
      <w:r>
        <w:rPr>
          <w:b/>
        </w:rPr>
        <w:t xml:space="preserve">Chemie/ Biologie – </w:t>
      </w:r>
      <w:r>
        <w:t>In Biologie oder auch Chemie können Anschauungsobjekte modelliert werden, beispielsweise Moleküle, Zellen oder Organe.</w:t>
      </w:r>
    </w:p>
    <w:p w14:paraId="64AC78A2" w14:textId="77777777" w:rsidR="001148D8" w:rsidRPr="00EB71D2" w:rsidRDefault="001148D8" w:rsidP="00AA0F63">
      <w:pPr>
        <w:jc w:val="both"/>
      </w:pPr>
      <w:r>
        <w:rPr>
          <w:b/>
        </w:rPr>
        <w:t xml:space="preserve">Informatik/ Technik – </w:t>
      </w:r>
      <w:r>
        <w:t>Im Bereich Informatik, IT und Technik können die Schülerinnen und Schüler</w:t>
      </w:r>
      <w:r>
        <w:rPr>
          <w:b/>
        </w:rPr>
        <w:t xml:space="preserve"> </w:t>
      </w:r>
      <w:r>
        <w:t xml:space="preserve">ihre Kenntnisse und Fertigkeiten im Gebrauch des Computers als Werkzeug mit vielfältigsten Einsatzmöglichkeiten entdecken. Die Schülerinnen und Schüler können etwas über die Funktionsweise sowie die Komponenten eines 3D-Druckers erfahren, auch ist denkbar einen eigenen 3D-Drucker zusammen zu bauen. Mit dem in diesem Modul vorgestellten </w:t>
      </w:r>
      <w:proofErr w:type="spellStart"/>
      <w:r>
        <w:t>Parametric</w:t>
      </w:r>
      <w:proofErr w:type="spellEnd"/>
      <w:r>
        <w:t xml:space="preserve"> Design Tool </w:t>
      </w:r>
      <w:proofErr w:type="spellStart"/>
      <w:r>
        <w:rPr>
          <w:i/>
          <w:iCs/>
        </w:rPr>
        <w:t>BlocksCAD</w:t>
      </w:r>
      <w:proofErr w:type="spellEnd"/>
      <w:r>
        <w:t xml:space="preserve"> lässt sich darüber hinaus ein kreativer Programmiereinstieg finden, in dem grundlegende Programmierkonzepte wie Schleifen, Verzweigungen, Variablen und Prozeduren behandelt werden können.</w:t>
      </w:r>
    </w:p>
    <w:p w14:paraId="479CCA86" w14:textId="77777777" w:rsidR="001148D8" w:rsidRDefault="001148D8" w:rsidP="00AA0F63">
      <w:pPr>
        <w:jc w:val="both"/>
      </w:pPr>
      <w:r>
        <w:rPr>
          <w:b/>
        </w:rPr>
        <w:t xml:space="preserve">Wirtschaft – </w:t>
      </w:r>
      <w:r>
        <w:t>Die Schülerinnen und Schüler können alle Schritte einer Produktion, von der Idee über die erste Zeichnung eines Prototyps, über die digitale Modellierung bis zum fertigen Produkt durchlaufen.</w:t>
      </w:r>
    </w:p>
    <w:p w14:paraId="65125131" w14:textId="77777777" w:rsidR="001148D8" w:rsidRDefault="001148D8" w:rsidP="00AA0F63">
      <w:pPr>
        <w:jc w:val="both"/>
      </w:pPr>
      <w:r>
        <w:rPr>
          <w:b/>
        </w:rPr>
        <w:t>Politik/ Sozialkunde</w:t>
      </w:r>
      <w:r>
        <w:t xml:space="preserve"> – Die Schülerinnen und Schüler können sich im Sozialkundeunterricht mit den sozialen Auswirkungen moderner Produktionstechniken für jedermann auseinandersetzten. Dabei kann die </w:t>
      </w:r>
      <w:proofErr w:type="spellStart"/>
      <w:r>
        <w:t>Makerbewegung</w:t>
      </w:r>
      <w:proofErr w:type="spellEnd"/>
      <w:r>
        <w:t xml:space="preserve"> genauso thematisiert werden wie das Upcycling, um ein Verständnis für die gesellschaftliche Dimension der Digitalisierung insbesondere des 3D-Drucks zu bekommen.</w:t>
      </w:r>
    </w:p>
    <w:p w14:paraId="0AC1AED4" w14:textId="77777777" w:rsidR="001148D8" w:rsidRDefault="001148D8" w:rsidP="00AA0F63">
      <w:pPr>
        <w:jc w:val="both"/>
        <w:rPr>
          <w:b/>
        </w:rPr>
      </w:pPr>
      <w:r>
        <w:rPr>
          <w:b/>
        </w:rPr>
        <w:t xml:space="preserve">Schülerfirma – </w:t>
      </w:r>
      <w:r>
        <w:t>Im Rahmen von Schülerfirmen haben Schülerinnen und Schüler die Möglichkeit, Produkte zu erstellen und zu verkaufen, beispielsweise Schlüsselanhänger etc. Auch Auftragsarbeiten können angenommen und verwirklicht werden.</w:t>
      </w:r>
    </w:p>
    <w:p w14:paraId="435CAF51" w14:textId="77777777" w:rsidR="001148D8" w:rsidRDefault="001148D8" w:rsidP="00AA0F63">
      <w:pPr>
        <w:jc w:val="both"/>
      </w:pPr>
      <w:r>
        <w:rPr>
          <w:b/>
        </w:rPr>
        <w:t>Kreative Projektideen/ Projektwoche</w:t>
      </w:r>
      <w:r>
        <w:t xml:space="preserve"> – Im Rahmen von Projektwochen, AGs oder Workshops können beispielsweise Brettspiele mit Figuren aus dem 3D-Drucker entwickelt werden, Darsteller für Trickfilme produziert oder Schmuckstücke designt werden.</w:t>
      </w:r>
    </w:p>
    <w:p w14:paraId="55BE8806" w14:textId="77777777" w:rsidR="001148D8" w:rsidRDefault="001148D8" w:rsidP="001148D8">
      <w:pPr>
        <w:spacing w:line="259" w:lineRule="auto"/>
        <w:rPr>
          <w:rFonts w:ascii="Helvetica 65" w:hAnsi="Helvetica 65"/>
          <w:bCs w:val="0"/>
          <w:color w:val="000000" w:themeColor="text1"/>
          <w:sz w:val="24"/>
          <w:szCs w:val="28"/>
        </w:rPr>
      </w:pPr>
      <w:r>
        <w:br w:type="page"/>
      </w:r>
    </w:p>
    <w:p w14:paraId="0975209B" w14:textId="77777777" w:rsidR="001148D8" w:rsidRDefault="001148D8" w:rsidP="00C846D3">
      <w:pPr>
        <w:pStyle w:val="Heading2"/>
      </w:pPr>
      <w:bookmarkStart w:id="18" w:name="_Toc78754860"/>
      <w:r>
        <w:lastRenderedPageBreak/>
        <w:t>Grober Unterrichtsplan</w:t>
      </w:r>
      <w:bookmarkEnd w:id="18"/>
    </w:p>
    <w:tbl>
      <w:tblPr>
        <w:tblStyle w:val="Stundenverlaufsskizzen"/>
        <w:tblpPr w:leftFromText="141" w:rightFromText="141" w:vertAnchor="text" w:horzAnchor="margin" w:tblpY="162"/>
        <w:tblW w:w="8926" w:type="dxa"/>
        <w:tblLayout w:type="fixed"/>
        <w:tblLook w:val="04A0" w:firstRow="1" w:lastRow="0" w:firstColumn="1" w:lastColumn="0" w:noHBand="0" w:noVBand="1"/>
      </w:tblPr>
      <w:tblGrid>
        <w:gridCol w:w="2405"/>
        <w:gridCol w:w="6521"/>
      </w:tblGrid>
      <w:tr w:rsidR="001148D8" w:rsidRPr="00AA0F63" w14:paraId="10DCB6A1" w14:textId="77777777" w:rsidTr="00A65AE1">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8926" w:type="dxa"/>
            <w:gridSpan w:val="2"/>
          </w:tcPr>
          <w:p w14:paraId="6D70864A" w14:textId="15E95DD2" w:rsidR="001148D8" w:rsidRPr="00AA0F63" w:rsidRDefault="001148D8" w:rsidP="00A65AE1">
            <w:pPr>
              <w:rPr>
                <w:lang w:val="en-US"/>
              </w:rPr>
            </w:pPr>
            <w:proofErr w:type="spellStart"/>
            <w:r w:rsidRPr="00AA0F63">
              <w:rPr>
                <w:lang w:val="en-US"/>
              </w:rPr>
              <w:t>Grundschule</w:t>
            </w:r>
            <w:proofErr w:type="spellEnd"/>
            <w:r w:rsidRPr="00AA0F63">
              <w:rPr>
                <w:lang w:val="en-US"/>
              </w:rPr>
              <w:t>: Cookie Caster</w:t>
            </w:r>
            <w:r w:rsidR="000D3C9B" w:rsidRPr="00AA0F63">
              <w:rPr>
                <w:lang w:val="en-US"/>
              </w:rPr>
              <w:t xml:space="preserve"> 2.0</w:t>
            </w:r>
            <w:r w:rsidR="00646629" w:rsidRPr="00AA0F63">
              <w:rPr>
                <w:lang w:val="en-US"/>
              </w:rPr>
              <w:t>/ Cookie CAD</w:t>
            </w:r>
            <w:r w:rsidRPr="00AA0F63">
              <w:rPr>
                <w:lang w:val="en-US"/>
              </w:rPr>
              <w:t xml:space="preserve"> und </w:t>
            </w:r>
            <w:proofErr w:type="spellStart"/>
            <w:r w:rsidRPr="00AA0F63">
              <w:rPr>
                <w:lang w:val="en-US"/>
              </w:rPr>
              <w:t>Tinkercad</w:t>
            </w:r>
            <w:proofErr w:type="spellEnd"/>
          </w:p>
        </w:tc>
      </w:tr>
      <w:tr w:rsidR="001148D8" w14:paraId="7D9CA1D3" w14:textId="77777777" w:rsidTr="00A65AE1">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7E56E7C5" w14:textId="77777777" w:rsidR="001148D8" w:rsidRDefault="001148D8" w:rsidP="00A65AE1">
            <w:pPr>
              <w:rPr>
                <w:b/>
              </w:rPr>
            </w:pPr>
            <w:r>
              <w:rPr>
                <w:b/>
              </w:rPr>
              <w:t>Unterrichtsszenario</w:t>
            </w:r>
          </w:p>
        </w:tc>
        <w:tc>
          <w:tcPr>
            <w:tcW w:w="6521" w:type="dxa"/>
            <w:shd w:val="clear" w:color="auto" w:fill="FFE599" w:themeFill="accent4" w:themeFillTint="66"/>
          </w:tcPr>
          <w:p w14:paraId="670673F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6AB82F9E" w14:textId="77777777" w:rsidTr="00A65AE1">
        <w:trPr>
          <w:trHeight w:val="533"/>
        </w:trPr>
        <w:tc>
          <w:tcPr>
            <w:cnfStyle w:val="001000000000" w:firstRow="0" w:lastRow="0" w:firstColumn="1" w:lastColumn="0" w:oddVBand="0" w:evenVBand="0" w:oddHBand="0" w:evenHBand="0" w:firstRowFirstColumn="0" w:firstRowLastColumn="0" w:lastRowFirstColumn="0" w:lastRowLastColumn="0"/>
            <w:tcW w:w="2405" w:type="dxa"/>
          </w:tcPr>
          <w:p w14:paraId="7CF91196" w14:textId="77777777" w:rsidR="001148D8" w:rsidRDefault="001148D8" w:rsidP="00A65AE1">
            <w:r>
              <w:t>Einstieg</w:t>
            </w:r>
          </w:p>
        </w:tc>
        <w:tc>
          <w:tcPr>
            <w:tcW w:w="6521" w:type="dxa"/>
          </w:tcPr>
          <w:p w14:paraId="7A24A41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Schülerinnen und Schüler designen mit schwarzem Papier/Tonkarton und Stift Formen für Keksausstecher. </w:t>
            </w:r>
          </w:p>
        </w:tc>
      </w:tr>
      <w:tr w:rsidR="001148D8" w14:paraId="002E88DC" w14:textId="77777777" w:rsidTr="00A65AE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05" w:type="dxa"/>
          </w:tcPr>
          <w:p w14:paraId="3707A6D4" w14:textId="77777777" w:rsidR="001148D8" w:rsidRDefault="001148D8" w:rsidP="00A65AE1">
            <w:r>
              <w:t>Vertiefung</w:t>
            </w:r>
          </w:p>
        </w:tc>
        <w:tc>
          <w:tcPr>
            <w:tcW w:w="6521" w:type="dxa"/>
          </w:tcPr>
          <w:p w14:paraId="3B97D21B" w14:textId="1B6590F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Form aus schwarzem Tonkarton wird ausgeschnitten und auf weißem Grund fotografiert (oder eingescannt). Das Foto wird auf den PC übertragen und </w:t>
            </w:r>
            <w:r w:rsidR="007B359A">
              <w:t>bei</w:t>
            </w:r>
            <w:r>
              <w:t xml:space="preserve"> </w:t>
            </w:r>
            <w:proofErr w:type="spellStart"/>
            <w:r>
              <w:t>Cookie</w:t>
            </w:r>
            <w:r w:rsidR="007B359A">
              <w:t>CAD</w:t>
            </w:r>
            <w:proofErr w:type="spellEnd"/>
            <w:r w:rsidR="007B359A">
              <w:t xml:space="preserve"> </w:t>
            </w:r>
            <w:r>
              <w:t>hochgeladen</w:t>
            </w:r>
          </w:p>
          <w:p w14:paraId="4A642D66" w14:textId="4CE5540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des </w:t>
            </w:r>
            <w:proofErr w:type="spellStart"/>
            <w:r w:rsidR="007B359A">
              <w:t>CookieCAD</w:t>
            </w:r>
            <w:proofErr w:type="spellEnd"/>
            <w:r w:rsidR="007B359A">
              <w:t xml:space="preserve"> </w:t>
            </w:r>
            <w:r>
              <w:t>erstellt und anschließend gedruckt</w:t>
            </w:r>
          </w:p>
        </w:tc>
      </w:tr>
      <w:tr w:rsidR="001148D8" w14:paraId="3C31D085"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14451B7E" w14:textId="77777777" w:rsidR="001148D8" w:rsidRDefault="001148D8" w:rsidP="00A65AE1">
            <w:r>
              <w:t>Abschluss</w:t>
            </w:r>
          </w:p>
        </w:tc>
        <w:tc>
          <w:tcPr>
            <w:tcW w:w="6521" w:type="dxa"/>
          </w:tcPr>
          <w:p w14:paraId="3A3C73C3"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Gemeinsames Plätzchen backen mit den eigenen Ausstechförmchen</w:t>
            </w:r>
          </w:p>
        </w:tc>
      </w:tr>
      <w:tr w:rsidR="001148D8" w14:paraId="7000B9AE" w14:textId="77777777" w:rsidTr="00A65AE1">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405" w:type="dxa"/>
          </w:tcPr>
          <w:p w14:paraId="5E1951B6" w14:textId="77777777" w:rsidR="001148D8" w:rsidRDefault="001148D8" w:rsidP="00A65AE1">
            <w:r>
              <w:t>ab 4. Klasse ggf. Vertiefung</w:t>
            </w:r>
          </w:p>
        </w:tc>
        <w:tc>
          <w:tcPr>
            <w:tcW w:w="6521" w:type="dxa"/>
          </w:tcPr>
          <w:p w14:paraId="0C609354"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Cookie Caster, besteht die Möglichkeit ab der 4. Klasse mit dem Online-Tool </w:t>
            </w:r>
            <w:proofErr w:type="spellStart"/>
            <w:r>
              <w:t>Tinkercad</w:t>
            </w:r>
            <w:proofErr w:type="spellEnd"/>
            <w:r>
              <w:t xml:space="preserve"> eigene einfache 3D-Modelle zu konstruieren.</w:t>
            </w:r>
          </w:p>
        </w:tc>
      </w:tr>
      <w:tr w:rsidR="001148D8" w14:paraId="586B37D2" w14:textId="77777777" w:rsidTr="00A65AE1">
        <w:trPr>
          <w:trHeight w:val="711"/>
        </w:trPr>
        <w:tc>
          <w:tcPr>
            <w:cnfStyle w:val="001000000000" w:firstRow="0" w:lastRow="0" w:firstColumn="1" w:lastColumn="0" w:oddVBand="0" w:evenVBand="0" w:oddHBand="0" w:evenHBand="0" w:firstRowFirstColumn="0" w:firstRowLastColumn="0" w:lastRowFirstColumn="0" w:lastRowLastColumn="0"/>
            <w:tcW w:w="2405" w:type="dxa"/>
          </w:tcPr>
          <w:p w14:paraId="66E042F1" w14:textId="77777777" w:rsidR="001148D8" w:rsidRDefault="001148D8" w:rsidP="00A65AE1">
            <w:r>
              <w:t>Abschluss</w:t>
            </w:r>
          </w:p>
        </w:tc>
        <w:tc>
          <w:tcPr>
            <w:tcW w:w="6521" w:type="dxa"/>
          </w:tcPr>
          <w:p w14:paraId="447505C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Basteln einer 3D-Pappbrille, Betrachten der erstellten 3D-Modelle in der Virtuellen Realität</w:t>
            </w:r>
          </w:p>
        </w:tc>
      </w:tr>
    </w:tbl>
    <w:p w14:paraId="24496AA7" w14:textId="77777777" w:rsidR="001148D8" w:rsidRDefault="001148D8" w:rsidP="001148D8">
      <w:pPr>
        <w:rPr>
          <w:b/>
        </w:rPr>
      </w:pPr>
    </w:p>
    <w:tbl>
      <w:tblPr>
        <w:tblStyle w:val="Stundenverlaufsskizzen"/>
        <w:tblW w:w="8926" w:type="dxa"/>
        <w:tblLayout w:type="fixed"/>
        <w:tblLook w:val="04A0" w:firstRow="1" w:lastRow="0" w:firstColumn="1" w:lastColumn="0" w:noHBand="0" w:noVBand="1"/>
      </w:tblPr>
      <w:tblGrid>
        <w:gridCol w:w="2405"/>
        <w:gridCol w:w="6521"/>
      </w:tblGrid>
      <w:tr w:rsidR="001148D8" w:rsidRPr="00AA0F63" w14:paraId="5A5171B4"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2F8D49B5" w14:textId="1E8BEB42" w:rsidR="001148D8" w:rsidRPr="002D5D44" w:rsidRDefault="001148D8" w:rsidP="00A65AE1">
            <w:pPr>
              <w:rPr>
                <w:lang w:val="en-US"/>
              </w:rPr>
            </w:pPr>
            <w:proofErr w:type="spellStart"/>
            <w:r w:rsidRPr="002D5D44">
              <w:rPr>
                <w:lang w:val="en-US"/>
              </w:rPr>
              <w:t>Sek</w:t>
            </w:r>
            <w:proofErr w:type="spellEnd"/>
            <w:r w:rsidRPr="002D5D44">
              <w:rPr>
                <w:lang w:val="en-US"/>
              </w:rPr>
              <w:t xml:space="preserve"> I und </w:t>
            </w:r>
            <w:proofErr w:type="spellStart"/>
            <w:r w:rsidRPr="002D5D44">
              <w:rPr>
                <w:lang w:val="en-US"/>
              </w:rPr>
              <w:t>Sek</w:t>
            </w:r>
            <w:proofErr w:type="spellEnd"/>
            <w:r w:rsidRPr="002D5D44">
              <w:rPr>
                <w:lang w:val="en-US"/>
              </w:rPr>
              <w:t xml:space="preserve"> II: Cookie</w:t>
            </w:r>
            <w:r>
              <w:rPr>
                <w:lang w:val="en-US"/>
              </w:rPr>
              <w:t xml:space="preserve"> Caster</w:t>
            </w:r>
            <w:r w:rsidR="00546F51">
              <w:rPr>
                <w:lang w:val="en-US"/>
              </w:rPr>
              <w:t xml:space="preserve"> 2.0/</w:t>
            </w:r>
            <w:proofErr w:type="spellStart"/>
            <w:r w:rsidR="00546F51">
              <w:rPr>
                <w:lang w:val="en-US"/>
              </w:rPr>
              <w:t>CookieCAD</w:t>
            </w:r>
            <w:proofErr w:type="spellEnd"/>
            <w:r>
              <w:rPr>
                <w:lang w:val="en-US"/>
              </w:rPr>
              <w:t xml:space="preserve">, </w:t>
            </w:r>
            <w:proofErr w:type="spellStart"/>
            <w:r>
              <w:rPr>
                <w:lang w:val="en-US"/>
              </w:rPr>
              <w:t>Tinkercad</w:t>
            </w:r>
            <w:proofErr w:type="spellEnd"/>
            <w:r>
              <w:rPr>
                <w:lang w:val="en-US"/>
              </w:rPr>
              <w:t xml:space="preserve"> und SketchUp</w:t>
            </w:r>
          </w:p>
        </w:tc>
      </w:tr>
      <w:tr w:rsidR="001148D8" w14:paraId="04AD91B3"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0183F524" w14:textId="77777777" w:rsidR="001148D8" w:rsidRDefault="001148D8" w:rsidP="00A65AE1">
            <w:pPr>
              <w:rPr>
                <w:b/>
              </w:rPr>
            </w:pPr>
            <w:r>
              <w:rPr>
                <w:b/>
              </w:rPr>
              <w:t>Unterrichtsszenario</w:t>
            </w:r>
          </w:p>
        </w:tc>
        <w:tc>
          <w:tcPr>
            <w:tcW w:w="6521" w:type="dxa"/>
            <w:shd w:val="clear" w:color="auto" w:fill="FFE599" w:themeFill="accent4" w:themeFillTint="66"/>
          </w:tcPr>
          <w:p w14:paraId="3E60050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4FC013CB"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1BB28CB" w14:textId="77777777" w:rsidR="001148D8" w:rsidRDefault="001148D8" w:rsidP="00A65AE1">
            <w:r>
              <w:t>Einstieg</w:t>
            </w:r>
          </w:p>
        </w:tc>
        <w:tc>
          <w:tcPr>
            <w:tcW w:w="6521" w:type="dxa"/>
          </w:tcPr>
          <w:p w14:paraId="5418A007" w14:textId="3F661FD1"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Einstieg mit der Online-Software Cookie</w:t>
            </w:r>
            <w:r w:rsidR="00546F51">
              <w:t xml:space="preserve"> </w:t>
            </w:r>
            <w:r>
              <w:t>Caster</w:t>
            </w:r>
            <w:r w:rsidR="00546F51">
              <w:t xml:space="preserve"> oder</w:t>
            </w:r>
            <w:r w:rsidR="00E328EB">
              <w:t xml:space="preserve"> </w:t>
            </w:r>
            <w:proofErr w:type="spellStart"/>
            <w:r w:rsidR="00546F51">
              <w:t>CookieCAD</w:t>
            </w:r>
            <w:proofErr w:type="spellEnd"/>
            <w:r>
              <w:t xml:space="preserve"> erste schnelle Ergebnisse können produziert werden</w:t>
            </w:r>
          </w:p>
        </w:tc>
      </w:tr>
      <w:tr w:rsidR="001148D8" w14:paraId="130BFFD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C43820" w14:textId="77777777" w:rsidR="001148D8" w:rsidRDefault="001148D8" w:rsidP="00A65AE1">
            <w:r>
              <w:t>Einstieg</w:t>
            </w:r>
          </w:p>
        </w:tc>
        <w:tc>
          <w:tcPr>
            <w:tcW w:w="6521" w:type="dxa"/>
          </w:tcPr>
          <w:p w14:paraId="00A9F44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Einführung in </w:t>
            </w:r>
            <w:proofErr w:type="spellStart"/>
            <w:r>
              <w:rPr>
                <w:szCs w:val="21"/>
              </w:rPr>
              <w:t>Tinkercad</w:t>
            </w:r>
            <w:proofErr w:type="spellEnd"/>
            <w:r>
              <w:rPr>
                <w:szCs w:val="21"/>
              </w:rPr>
              <w:t xml:space="preserve"> oder SketchUp, erste Übungen mit der Software</w:t>
            </w:r>
          </w:p>
        </w:tc>
      </w:tr>
      <w:tr w:rsidR="001148D8" w14:paraId="25D02AAC"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4E6189C2" w14:textId="77777777" w:rsidR="001148D8" w:rsidRDefault="001148D8" w:rsidP="00A65AE1">
            <w:r>
              <w:t>Vertiefung</w:t>
            </w:r>
          </w:p>
        </w:tc>
        <w:tc>
          <w:tcPr>
            <w:tcW w:w="6521" w:type="dxa"/>
          </w:tcPr>
          <w:p w14:paraId="0EEEA97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Umsetzung eines eigenen Projekts, die Schülerinnen und Schüler haben die Möglichkeit, eigene kreative Ideen umzusetzen, ggf. mit Bezug zum entsprechenden Fach</w:t>
            </w:r>
          </w:p>
          <w:p w14:paraId="74E8DFA6" w14:textId="77777777" w:rsidR="001148D8" w:rsidRDefault="001148D8"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Ideenphase/ Brainstorming oder Methode Design </w:t>
            </w:r>
            <w:proofErr w:type="spellStart"/>
            <w:r>
              <w:t>Thinking</w:t>
            </w:r>
            <w:proofErr w:type="spellEnd"/>
            <w:r>
              <w:t>, erste Modellierung mit Knete oder Bausteinen/ Lego</w:t>
            </w:r>
          </w:p>
          <w:p w14:paraId="24D8C8D6" w14:textId="77777777" w:rsidR="001148D8" w:rsidRDefault="001148D8"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Vorstellung in der Gruppe, Feedback geben, ggf. Modell überarbeiten</w:t>
            </w:r>
          </w:p>
          <w:p w14:paraId="2B9D7204" w14:textId="21933834" w:rsidR="001148D8" w:rsidRDefault="001148D8"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 xml:space="preserve">Modellierung mit Hilfe einer CAD-Software, z.B. SketchUp </w:t>
            </w:r>
            <w:proofErr w:type="spellStart"/>
            <w:r>
              <w:t>Make</w:t>
            </w:r>
            <w:proofErr w:type="spellEnd"/>
            <w:r>
              <w:t xml:space="preserve"> </w:t>
            </w:r>
          </w:p>
          <w:p w14:paraId="27DFF889" w14:textId="1C0AD23A" w:rsidR="00171C7A" w:rsidRDefault="00171C7A"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pPr>
            <w:r>
              <w:t>Funktionsweise eines 3D-Druckers kennenlernen</w:t>
            </w:r>
          </w:p>
          <w:p w14:paraId="522BC6BD" w14:textId="77777777" w:rsidR="001148D8" w:rsidRDefault="001148D8"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Prototypen ausdrucken</w:t>
            </w:r>
          </w:p>
          <w:p w14:paraId="74741ED8" w14:textId="77777777" w:rsidR="001148D8" w:rsidRDefault="001148D8" w:rsidP="00AA0F63">
            <w:pPr>
              <w:pStyle w:val="ListParagraph"/>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szCs w:val="21"/>
              </w:rPr>
            </w:pPr>
            <w:r>
              <w:t>Präsentieren</w:t>
            </w:r>
          </w:p>
        </w:tc>
      </w:tr>
      <w:tr w:rsidR="001148D8" w14:paraId="7A383C99"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3E01D908" w14:textId="77777777" w:rsidR="001148D8" w:rsidRDefault="001148D8" w:rsidP="00A65AE1">
            <w:r>
              <w:lastRenderedPageBreak/>
              <w:t>Abschluss</w:t>
            </w:r>
          </w:p>
        </w:tc>
        <w:tc>
          <w:tcPr>
            <w:tcW w:w="6521" w:type="dxa"/>
          </w:tcPr>
          <w:p w14:paraId="67EFEBD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5A79A614" w14:textId="77777777" w:rsidR="001148D8" w:rsidRDefault="001148D8" w:rsidP="001148D8">
      <w:pPr>
        <w:spacing w:before="240"/>
        <w:rPr>
          <w:b/>
        </w:rPr>
      </w:pPr>
    </w:p>
    <w:tbl>
      <w:tblPr>
        <w:tblStyle w:val="Stundenverlaufsskizzen"/>
        <w:tblW w:w="8926" w:type="dxa"/>
        <w:tblLayout w:type="fixed"/>
        <w:tblLook w:val="04A0" w:firstRow="1" w:lastRow="0" w:firstColumn="1" w:lastColumn="0" w:noHBand="0" w:noVBand="1"/>
      </w:tblPr>
      <w:tblGrid>
        <w:gridCol w:w="2405"/>
        <w:gridCol w:w="6521"/>
      </w:tblGrid>
      <w:tr w:rsidR="001148D8" w14:paraId="7D310771" w14:textId="77777777" w:rsidTr="00A65A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26" w:type="dxa"/>
            <w:gridSpan w:val="2"/>
          </w:tcPr>
          <w:p w14:paraId="07E527B5" w14:textId="77777777" w:rsidR="001148D8" w:rsidRDefault="001148D8" w:rsidP="00A65AE1">
            <w:r>
              <w:t xml:space="preserve">Sek I und Sek II: </w:t>
            </w:r>
            <w:proofErr w:type="spellStart"/>
            <w:r>
              <w:t>BlocksCAD</w:t>
            </w:r>
            <w:proofErr w:type="spellEnd"/>
          </w:p>
        </w:tc>
      </w:tr>
      <w:tr w:rsidR="001148D8" w14:paraId="730EB390" w14:textId="77777777" w:rsidTr="00A65A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05" w:type="dxa"/>
            <w:shd w:val="clear" w:color="auto" w:fill="FFE599" w:themeFill="accent4" w:themeFillTint="66"/>
          </w:tcPr>
          <w:p w14:paraId="5CF77F32" w14:textId="77777777" w:rsidR="001148D8" w:rsidRDefault="001148D8" w:rsidP="00A65AE1">
            <w:pPr>
              <w:rPr>
                <w:b/>
              </w:rPr>
            </w:pPr>
            <w:r>
              <w:rPr>
                <w:b/>
              </w:rPr>
              <w:t>Unterrichtsszenario</w:t>
            </w:r>
          </w:p>
        </w:tc>
        <w:tc>
          <w:tcPr>
            <w:tcW w:w="6521" w:type="dxa"/>
            <w:shd w:val="clear" w:color="auto" w:fill="FFE599" w:themeFill="accent4" w:themeFillTint="66"/>
          </w:tcPr>
          <w:p w14:paraId="1DD798D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rPr>
                <w:b/>
              </w:rPr>
            </w:pPr>
            <w:r>
              <w:rPr>
                <w:b/>
              </w:rPr>
              <w:t>Kurze Zusammenfassung</w:t>
            </w:r>
          </w:p>
        </w:tc>
      </w:tr>
      <w:tr w:rsidR="001148D8" w14:paraId="766ED63E" w14:textId="77777777" w:rsidTr="00A65AE1">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60B7E25" w14:textId="77777777" w:rsidR="001148D8" w:rsidRDefault="001148D8" w:rsidP="00A65AE1">
            <w:r>
              <w:t>Einstieg</w:t>
            </w:r>
          </w:p>
        </w:tc>
        <w:tc>
          <w:tcPr>
            <w:tcW w:w="6521" w:type="dxa"/>
          </w:tcPr>
          <w:p w14:paraId="51F31B65"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Einstieg in die Oberfläche von </w:t>
            </w:r>
            <w:proofErr w:type="spellStart"/>
            <w:r>
              <w:t>BlocksCAD</w:t>
            </w:r>
            <w:proofErr w:type="spellEnd"/>
            <w:r>
              <w:t xml:space="preserve"> durch die/</w:t>
            </w:r>
            <w:proofErr w:type="gramStart"/>
            <w:r>
              <w:t>den Lehrende</w:t>
            </w:r>
            <w:proofErr w:type="gramEnd"/>
            <w:r>
              <w:t>/n</w:t>
            </w:r>
          </w:p>
        </w:tc>
      </w:tr>
      <w:tr w:rsidR="001148D8" w14:paraId="2E152220" w14:textId="77777777" w:rsidTr="00A65AE1">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5" w:type="dxa"/>
          </w:tcPr>
          <w:p w14:paraId="151DFF96" w14:textId="77777777" w:rsidR="001148D8" w:rsidRDefault="001148D8" w:rsidP="00A65AE1">
            <w:r>
              <w:t>Erarbeitung</w:t>
            </w:r>
          </w:p>
        </w:tc>
        <w:tc>
          <w:tcPr>
            <w:tcW w:w="6521" w:type="dxa"/>
          </w:tcPr>
          <w:p w14:paraId="3AE2E918"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rPr>
                <w:szCs w:val="21"/>
              </w:rPr>
            </w:pPr>
            <w:r>
              <w:rPr>
                <w:szCs w:val="21"/>
              </w:rPr>
              <w:t xml:space="preserve">Erste Übungen mit </w:t>
            </w:r>
            <w:proofErr w:type="spellStart"/>
            <w:r>
              <w:rPr>
                <w:szCs w:val="21"/>
              </w:rPr>
              <w:t>BlocksCAD</w:t>
            </w:r>
            <w:proofErr w:type="spellEnd"/>
            <w:r>
              <w:rPr>
                <w:szCs w:val="21"/>
              </w:rPr>
              <w:t xml:space="preserve"> mithilfe des Arbeitsblattes 4.7 und der Hilfekarten 4.8. Erstellen eines dreidimensionalen Blumen-Modells</w:t>
            </w:r>
          </w:p>
        </w:tc>
      </w:tr>
      <w:tr w:rsidR="001148D8" w14:paraId="26E39623" w14:textId="77777777" w:rsidTr="00A65AE1">
        <w:trPr>
          <w:trHeight w:val="521"/>
        </w:trPr>
        <w:tc>
          <w:tcPr>
            <w:cnfStyle w:val="001000000000" w:firstRow="0" w:lastRow="0" w:firstColumn="1" w:lastColumn="0" w:oddVBand="0" w:evenVBand="0" w:oddHBand="0" w:evenHBand="0" w:firstRowFirstColumn="0" w:firstRowLastColumn="0" w:lastRowFirstColumn="0" w:lastRowLastColumn="0"/>
            <w:tcW w:w="2405" w:type="dxa"/>
          </w:tcPr>
          <w:p w14:paraId="7BCAE862" w14:textId="77777777" w:rsidR="001148D8" w:rsidRDefault="001148D8" w:rsidP="00A65AE1">
            <w:r>
              <w:t>Vertiefung</w:t>
            </w:r>
          </w:p>
        </w:tc>
        <w:tc>
          <w:tcPr>
            <w:tcW w:w="6521" w:type="dxa"/>
          </w:tcPr>
          <w:p w14:paraId="3241F1B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t xml:space="preserve">Umsetzung eines eigenen Projekts, die Schülerinnen und Schüler haben die Möglichkeit, eigene kreative Ideen umzusetzen, ggf. mit Bezug zum entsprechenden Fach. Die einzelnen Phasen können sich dabei an den im vorangegangenen Szenario vorgestellten Abschnitten orientierten. Beide Szenarien unterscheiden sich lediglich darin, dass hier am Ende eine parametrisch gestaltete Form gestaltet werden sollte. </w:t>
            </w:r>
          </w:p>
        </w:tc>
      </w:tr>
      <w:tr w:rsidR="001148D8" w14:paraId="5157FB65" w14:textId="77777777" w:rsidTr="00A65A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05" w:type="dxa"/>
          </w:tcPr>
          <w:p w14:paraId="04037238" w14:textId="77777777" w:rsidR="001148D8" w:rsidRDefault="001148D8" w:rsidP="00A65AE1">
            <w:r>
              <w:t>Abschluss</w:t>
            </w:r>
          </w:p>
        </w:tc>
        <w:tc>
          <w:tcPr>
            <w:tcW w:w="6521" w:type="dxa"/>
          </w:tcPr>
          <w:p w14:paraId="134175F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Basteln einer 3D-Pappbrille, Betrachten der erstellten 3D-Modelle in der Virtuellen Realität</w:t>
            </w:r>
          </w:p>
        </w:tc>
      </w:tr>
    </w:tbl>
    <w:p w14:paraId="37542A08" w14:textId="77777777" w:rsidR="001148D8" w:rsidRDefault="001148D8" w:rsidP="001148D8">
      <w:pPr>
        <w:spacing w:before="240"/>
        <w:rPr>
          <w:b/>
        </w:rPr>
      </w:pPr>
    </w:p>
    <w:p w14:paraId="32DD54AA" w14:textId="77777777" w:rsidR="001148D8" w:rsidRDefault="001148D8" w:rsidP="001148D8">
      <w:pPr>
        <w:sectPr w:rsidR="001148D8">
          <w:footerReference w:type="default" r:id="rId30"/>
          <w:headerReference w:type="first" r:id="rId31"/>
          <w:footerReference w:type="first" r:id="rId32"/>
          <w:pgSz w:w="11906" w:h="16838"/>
          <w:pgMar w:top="1134" w:right="1531" w:bottom="1276" w:left="1531" w:header="284" w:footer="450" w:gutter="0"/>
          <w:cols w:space="708"/>
          <w:titlePg/>
          <w:docGrid w:linePitch="360"/>
        </w:sectPr>
      </w:pPr>
    </w:p>
    <w:p w14:paraId="7005DCD7" w14:textId="77777777" w:rsidR="001148D8" w:rsidRDefault="001148D8" w:rsidP="00C846D3">
      <w:pPr>
        <w:pStyle w:val="Heading2"/>
      </w:pPr>
      <w:bookmarkStart w:id="23" w:name="_Toc78754861"/>
      <w:r>
        <w:lastRenderedPageBreak/>
        <w:t>Stundenverlaufsskizzen</w:t>
      </w:r>
      <w:bookmarkEnd w:id="23"/>
    </w:p>
    <w:p w14:paraId="2BF61134" w14:textId="77777777" w:rsidR="001148D8" w:rsidRDefault="001148D8" w:rsidP="001148D8">
      <w:pPr>
        <w:spacing w:after="0"/>
        <w:rPr>
          <w:b/>
        </w:rPr>
      </w:pPr>
      <w:r>
        <w:rPr>
          <w:b/>
        </w:rPr>
        <w:t>Abkürzungen/Legende</w:t>
      </w:r>
    </w:p>
    <w:p w14:paraId="19FEBD5A" w14:textId="482B3591" w:rsidR="001148D8" w:rsidRDefault="00A46291" w:rsidP="001148D8">
      <w:ins w:id="24" w:author="Rina Ferdinand" w:date="2023-01-04T10:05:00Z">
        <w:r w:rsidRPr="00A46291">
          <w:t xml:space="preserve">AB = Arbeitsblatt; L = Lehrkraft; MuM = Mitschüler*innen; </w:t>
        </w:r>
        <w:proofErr w:type="spellStart"/>
        <w:r w:rsidRPr="00A46291">
          <w:t>SuS</w:t>
        </w:r>
        <w:proofErr w:type="spellEnd"/>
        <w:r w:rsidRPr="00A46291">
          <w:t xml:space="preserve"> = Schüler*innen; UV = Unternehmensvertreter*in</w:t>
        </w:r>
      </w:ins>
      <w:del w:id="25" w:author="Rina Ferdinand" w:date="2023-01-04T10:05:00Z">
        <w:r w:rsidR="001148D8" w:rsidDel="00A46291">
          <w:delText xml:space="preserve">AB = Arbeitsblatt/Arbeitsblätter; L = Lehrkraft; MuM = Mitschülerinnen und Mitschüler; SuS = Schülerinnen und Schüler; </w:delText>
        </w:r>
        <w:r w:rsidR="001148D8" w:rsidDel="00A46291">
          <w:br/>
          <w:delText>UV = Unternehmensvertreterin/Unternehmensvertreter</w:delText>
        </w:r>
      </w:del>
    </w:p>
    <w:p w14:paraId="5CB2E7C8" w14:textId="77777777" w:rsidR="001148D8" w:rsidRDefault="001148D8" w:rsidP="00C846D3">
      <w:pPr>
        <w:pStyle w:val="Heading3"/>
      </w:pPr>
      <w:bookmarkStart w:id="26" w:name="_Toc78754862"/>
      <w:r>
        <w:t>Verlauf für die Grundschule</w:t>
      </w:r>
      <w:bookmarkEnd w:id="26"/>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511E1DF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72C570" w14:textId="77777777" w:rsidR="001148D8" w:rsidRDefault="001148D8" w:rsidP="00A65AE1">
            <w:r>
              <w:t>Zeit</w:t>
            </w:r>
          </w:p>
        </w:tc>
        <w:tc>
          <w:tcPr>
            <w:tcW w:w="1701" w:type="dxa"/>
          </w:tcPr>
          <w:p w14:paraId="0C0D351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1BAF0F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2BBC5C93"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743849A4"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E6E1B6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2423EC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6FE3D3" w14:textId="77777777" w:rsidR="001148D8" w:rsidRDefault="001148D8" w:rsidP="00A65AE1">
            <w:r>
              <w:t>5-10 min</w:t>
            </w:r>
          </w:p>
        </w:tc>
        <w:tc>
          <w:tcPr>
            <w:tcW w:w="1701" w:type="dxa"/>
          </w:tcPr>
          <w:p w14:paraId="5E83C262"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FC5144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6A89AA0"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Einstiegsfrage: Wer hat schon mal von 3D-Druckern gehört? Was heißt denn 3D?</w:t>
            </w:r>
          </w:p>
          <w:p w14:paraId="64B22590" w14:textId="77777777" w:rsidR="00BA4F4B" w:rsidRDefault="001148D8" w:rsidP="00BA4F4B">
            <w:pPr>
              <w:jc w:val="both"/>
              <w:cnfStyle w:val="000000100000" w:firstRow="0" w:lastRow="0" w:firstColumn="0" w:lastColumn="0" w:oddVBand="0" w:evenVBand="0" w:oddHBand="1" w:evenHBand="0" w:firstRowFirstColumn="0" w:firstRowLastColumn="0" w:lastRowFirstColumn="0" w:lastRowLastColumn="0"/>
            </w:pPr>
            <w:r>
              <w:t>Film-Tipp: Sendung mit der Maus – 3D-Druck:</w:t>
            </w:r>
          </w:p>
          <w:p w14:paraId="4D40BF12" w14:textId="1A4E23F3"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rsidRPr="0029224D">
              <w:rPr>
                <w:rStyle w:val="Hyperlink"/>
              </w:rPr>
              <w:t>https://www.wdrmaus.de/filme/sachgeschichten/3d_druck.php5</w:t>
            </w:r>
          </w:p>
          <w:p w14:paraId="47EEF24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Erklärung des Vorhabens: Keksausstecher selbst designen und drucken mit einem 3D-Drucker. Zur Veranschaulichung können Keksausstecher gezeigt werden.</w:t>
            </w:r>
          </w:p>
        </w:tc>
        <w:tc>
          <w:tcPr>
            <w:tcW w:w="2268" w:type="dxa"/>
          </w:tcPr>
          <w:p w14:paraId="34D248D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Laptop, </w:t>
            </w:r>
            <w:proofErr w:type="spellStart"/>
            <w:r>
              <w:t>Beamer</w:t>
            </w:r>
            <w:proofErr w:type="spellEnd"/>
            <w:r>
              <w:t xml:space="preserve"> oder 3D-Drucker, Keksausstecher</w:t>
            </w:r>
          </w:p>
        </w:tc>
      </w:tr>
      <w:tr w:rsidR="001148D8" w14:paraId="08738254" w14:textId="77777777" w:rsidTr="00646629">
        <w:trPr>
          <w:trHeight w:val="2046"/>
        </w:trPr>
        <w:tc>
          <w:tcPr>
            <w:cnfStyle w:val="001000000000" w:firstRow="0" w:lastRow="0" w:firstColumn="1" w:lastColumn="0" w:oddVBand="0" w:evenVBand="0" w:oddHBand="0" w:evenHBand="0" w:firstRowFirstColumn="0" w:firstRowLastColumn="0" w:lastRowFirstColumn="0" w:lastRowLastColumn="0"/>
            <w:tcW w:w="1134" w:type="dxa"/>
          </w:tcPr>
          <w:p w14:paraId="426EE867" w14:textId="77777777" w:rsidR="001148D8" w:rsidRDefault="001148D8" w:rsidP="00A65AE1">
            <w:r>
              <w:t>30 min</w:t>
            </w:r>
          </w:p>
        </w:tc>
        <w:tc>
          <w:tcPr>
            <w:tcW w:w="1701" w:type="dxa"/>
          </w:tcPr>
          <w:p w14:paraId="33D6934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Vertiefung</w:t>
            </w:r>
          </w:p>
        </w:tc>
        <w:tc>
          <w:tcPr>
            <w:tcW w:w="2268" w:type="dxa"/>
          </w:tcPr>
          <w:p w14:paraId="49DD1629" w14:textId="3FC5E140"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Einzelarbeit oder </w:t>
            </w:r>
            <w:del w:id="27" w:author="Rina Ferdinand" w:date="2023-01-04T10:05:00Z">
              <w:r w:rsidDel="00776C84">
                <w:delText>Partnerarbeit</w:delText>
              </w:r>
            </w:del>
            <w:ins w:id="28" w:author="Rina Ferdinand" w:date="2023-01-04T10:05:00Z">
              <w:r w:rsidR="00776C84">
                <w:t>Tandemarbeit</w:t>
              </w:r>
            </w:ins>
          </w:p>
        </w:tc>
        <w:tc>
          <w:tcPr>
            <w:tcW w:w="7228" w:type="dxa"/>
          </w:tcPr>
          <w:p w14:paraId="41A7F70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Schülerinnen und Schüler designen ihre Ausstecher:</w:t>
            </w:r>
          </w:p>
          <w:p w14:paraId="63BD13C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1:</w:t>
            </w:r>
            <w:r>
              <w:t xml:space="preserve"> Mit Zettel und Stift werden Formen gezeichnet</w:t>
            </w:r>
          </w:p>
          <w:p w14:paraId="67AD58C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2:</w:t>
            </w:r>
            <w:r>
              <w:t xml:space="preserve"> Die Formen werden auf schwarzen Tonkarton übertragen und ausgeschnitten</w:t>
            </w:r>
          </w:p>
          <w:p w14:paraId="08E7222B" w14:textId="74E0DB2B"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b/>
              </w:rPr>
              <w:t>Schritt 3:</w:t>
            </w:r>
            <w:r>
              <w:t xml:space="preserve"> Die Formen aus schwarzem Tonpapier werden auf weißem Grund abfotografiert oder eingescannt</w:t>
            </w:r>
          </w:p>
        </w:tc>
        <w:tc>
          <w:tcPr>
            <w:tcW w:w="2268" w:type="dxa"/>
          </w:tcPr>
          <w:p w14:paraId="261679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B4.1 Lehrkraft</w:t>
            </w:r>
          </w:p>
          <w:p w14:paraId="47367DD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B4.2 Arbeits-anweisung für </w:t>
            </w:r>
            <w:proofErr w:type="spellStart"/>
            <w:r>
              <w:t>SuS</w:t>
            </w:r>
            <w:proofErr w:type="spellEnd"/>
            <w:r>
              <w:t>, Papier, Stifte, schwarzer Tonkarton, Scheren,</w:t>
            </w:r>
          </w:p>
          <w:p w14:paraId="1086890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Fotokamera</w:t>
            </w:r>
          </w:p>
          <w:p w14:paraId="1443CF4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15625F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5B9872" w14:textId="77777777" w:rsidR="001148D8" w:rsidRDefault="001148D8" w:rsidP="00A65AE1">
            <w:r>
              <w:t>10 min</w:t>
            </w:r>
          </w:p>
        </w:tc>
        <w:tc>
          <w:tcPr>
            <w:tcW w:w="1701" w:type="dxa"/>
          </w:tcPr>
          <w:p w14:paraId="1EF435A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19BAA175" w14:textId="664B39B3"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Einzel- oder </w:t>
            </w:r>
            <w:del w:id="29" w:author="Rina Ferdinand" w:date="2023-01-04T10:05:00Z">
              <w:r w:rsidDel="00776C84">
                <w:delText>Partnerarbeit</w:delText>
              </w:r>
            </w:del>
            <w:ins w:id="30" w:author="Rina Ferdinand" w:date="2023-01-04T10:05:00Z">
              <w:r w:rsidR="00776C84">
                <w:t>Tandemarbeit</w:t>
              </w:r>
            </w:ins>
          </w:p>
        </w:tc>
        <w:tc>
          <w:tcPr>
            <w:tcW w:w="7228" w:type="dxa"/>
          </w:tcPr>
          <w:p w14:paraId="27D0C6EB" w14:textId="1A60B2B1"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Das Foto wird auf den PC übertragen und </w:t>
            </w:r>
            <w:r w:rsidR="00546F51">
              <w:t>bei</w:t>
            </w:r>
            <w:r>
              <w:t xml:space="preserve"> </w:t>
            </w:r>
            <w:proofErr w:type="spellStart"/>
            <w:r w:rsidRPr="002C0E4F">
              <w:rPr>
                <w:i/>
                <w:iCs/>
              </w:rPr>
              <w:t>Cookie</w:t>
            </w:r>
            <w:r w:rsidR="00546F51">
              <w:rPr>
                <w:i/>
                <w:iCs/>
              </w:rPr>
              <w:t>CAD</w:t>
            </w:r>
            <w:proofErr w:type="spellEnd"/>
            <w:r w:rsidR="00546F51">
              <w:rPr>
                <w:i/>
                <w:iCs/>
              </w:rPr>
              <w:t xml:space="preserve"> </w:t>
            </w:r>
            <w:r>
              <w:t>hochgeladen</w:t>
            </w:r>
          </w:p>
          <w:p w14:paraId="0F6BEECE" w14:textId="0D719124"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gewünschte Form wird nun mit Hilfe </w:t>
            </w:r>
            <w:r w:rsidR="00546F51">
              <w:t>von</w:t>
            </w:r>
            <w:r>
              <w:t xml:space="preserve"> </w:t>
            </w:r>
            <w:proofErr w:type="spellStart"/>
            <w:r w:rsidRPr="002C0E4F">
              <w:rPr>
                <w:i/>
                <w:iCs/>
              </w:rPr>
              <w:t>Cookie</w:t>
            </w:r>
            <w:r w:rsidR="00546F51">
              <w:rPr>
                <w:i/>
                <w:iCs/>
              </w:rPr>
              <w:t>CAD</w:t>
            </w:r>
            <w:proofErr w:type="spellEnd"/>
            <w:r w:rsidR="00546F51">
              <w:rPr>
                <w:i/>
                <w:iCs/>
              </w:rPr>
              <w:t xml:space="preserve"> </w:t>
            </w:r>
            <w:r>
              <w:t>erstellt und anschließend gedruckt</w:t>
            </w:r>
          </w:p>
          <w:p w14:paraId="24174C75" w14:textId="5D017C58" w:rsidR="00646629" w:rsidRDefault="00D567DA" w:rsidP="00AA0F63">
            <w:pPr>
              <w:jc w:val="both"/>
              <w:cnfStyle w:val="000000100000" w:firstRow="0" w:lastRow="0" w:firstColumn="0" w:lastColumn="0" w:oddVBand="0" w:evenVBand="0" w:oddHBand="1" w:evenHBand="0" w:firstRowFirstColumn="0" w:firstRowLastColumn="0" w:lastRowFirstColumn="0" w:lastRowLastColumn="0"/>
            </w:pPr>
            <w:hyperlink r:id="rId33" w:history="1">
              <w:r w:rsidR="00646629" w:rsidRPr="00CD1833">
                <w:rPr>
                  <w:rStyle w:val="Hyperlink"/>
                </w:rPr>
                <w:t>https://cookiecad.com/</w:t>
              </w:r>
            </w:hyperlink>
            <w:r w:rsidR="00646629">
              <w:t xml:space="preserve"> </w:t>
            </w:r>
          </w:p>
          <w:p w14:paraId="4E183637" w14:textId="6DA9BF2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Alternativ können die Formen auch direkt im </w:t>
            </w:r>
            <w:r w:rsidRPr="002C0E4F">
              <w:rPr>
                <w:i/>
                <w:iCs/>
              </w:rPr>
              <w:t>Cookie Caster</w:t>
            </w:r>
            <w:r>
              <w:t xml:space="preserve"> designt werden. </w:t>
            </w:r>
          </w:p>
        </w:tc>
        <w:tc>
          <w:tcPr>
            <w:tcW w:w="2268" w:type="dxa"/>
          </w:tcPr>
          <w:p w14:paraId="11E4CB4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3D-Drucker, Internet</w:t>
            </w:r>
          </w:p>
        </w:tc>
      </w:tr>
      <w:tr w:rsidR="001148D8" w14:paraId="4C5215A4"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0FBA57D" w14:textId="77777777" w:rsidR="001148D8" w:rsidRDefault="001148D8" w:rsidP="00A65AE1">
            <w:r>
              <w:lastRenderedPageBreak/>
              <w:t>120 min</w:t>
            </w:r>
          </w:p>
        </w:tc>
        <w:tc>
          <w:tcPr>
            <w:tcW w:w="1701" w:type="dxa"/>
          </w:tcPr>
          <w:p w14:paraId="410872B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7C24D8AC"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C993FA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Gemeinschaftliches Plätzchen backen mit den selbst designten Keksausstechern; während des Backens kann das additive Verfahren des 3D-Druckers mit Hilfe von Zuckerguss nachempfunden werden.</w:t>
            </w:r>
          </w:p>
        </w:tc>
        <w:tc>
          <w:tcPr>
            <w:tcW w:w="2268" w:type="dxa"/>
          </w:tcPr>
          <w:p w14:paraId="0E2C15E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Rezept für Plätzchen, Backzutaten, Keksausstecher</w:t>
            </w:r>
          </w:p>
        </w:tc>
      </w:tr>
    </w:tbl>
    <w:p w14:paraId="041507AD" w14:textId="77777777" w:rsidR="001148D8" w:rsidRDefault="001148D8" w:rsidP="001148D8">
      <w:pPr>
        <w:spacing w:before="240"/>
        <w:rPr>
          <w:b/>
        </w:rPr>
      </w:pPr>
    </w:p>
    <w:p w14:paraId="35D43C2F" w14:textId="77777777" w:rsidR="001148D8" w:rsidRDefault="001148D8" w:rsidP="001148D8">
      <w:pPr>
        <w:rPr>
          <w:b/>
        </w:rPr>
      </w:pPr>
      <w:r>
        <w:rPr>
          <w:b/>
        </w:rPr>
        <w:t>Vertiefung ab der 4. Klasse</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AFD53E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15A3BA" w14:textId="77777777" w:rsidR="001148D8" w:rsidRDefault="001148D8" w:rsidP="00A65AE1">
            <w:r>
              <w:t>Zeit</w:t>
            </w:r>
          </w:p>
        </w:tc>
        <w:tc>
          <w:tcPr>
            <w:tcW w:w="1701" w:type="dxa"/>
          </w:tcPr>
          <w:p w14:paraId="1B36E972"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24A669D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F375C7C"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29E3D2CC"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41A961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05FBFE4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890422" w14:textId="77777777" w:rsidR="001148D8" w:rsidRDefault="001148D8" w:rsidP="00A65AE1">
            <w:r>
              <w:t>30 min</w:t>
            </w:r>
          </w:p>
        </w:tc>
        <w:tc>
          <w:tcPr>
            <w:tcW w:w="1701" w:type="dxa"/>
          </w:tcPr>
          <w:p w14:paraId="4A707B2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 Ideenphase</w:t>
            </w:r>
          </w:p>
        </w:tc>
        <w:tc>
          <w:tcPr>
            <w:tcW w:w="2268" w:type="dxa"/>
          </w:tcPr>
          <w:p w14:paraId="58321343" w14:textId="2435B202" w:rsidR="001148D8" w:rsidRDefault="001148D8" w:rsidP="00A65AE1">
            <w:pPr>
              <w:cnfStyle w:val="000000100000" w:firstRow="0" w:lastRow="0" w:firstColumn="0" w:lastColumn="0" w:oddVBand="0" w:evenVBand="0" w:oddHBand="1" w:evenHBand="0" w:firstRowFirstColumn="0" w:firstRowLastColumn="0" w:lastRowFirstColumn="0" w:lastRowLastColumn="0"/>
            </w:pPr>
            <w:del w:id="31" w:author="Rina Ferdinand" w:date="2023-01-04T10:05:00Z">
              <w:r w:rsidDel="00776C84">
                <w:delText>Partnerarbeit</w:delText>
              </w:r>
            </w:del>
            <w:ins w:id="32" w:author="Rina Ferdinand" w:date="2023-01-04T10:05:00Z">
              <w:r w:rsidR="00776C84">
                <w:t>Tandemarbeit</w:t>
              </w:r>
            </w:ins>
          </w:p>
        </w:tc>
        <w:tc>
          <w:tcPr>
            <w:tcW w:w="7228" w:type="dxa"/>
          </w:tcPr>
          <w:p w14:paraId="1419C7BC" w14:textId="216B42CA"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Nach dem ersten Einstieg mit dem </w:t>
            </w:r>
            <w:r w:rsidRPr="001E23EE">
              <w:rPr>
                <w:i/>
                <w:iCs/>
              </w:rPr>
              <w:t>Cookie Caster</w:t>
            </w:r>
            <w:r w:rsidR="00646629">
              <w:rPr>
                <w:i/>
                <w:iCs/>
              </w:rPr>
              <w:t xml:space="preserve"> 2.0 </w:t>
            </w:r>
            <w:r w:rsidR="00646629" w:rsidRPr="00646629">
              <w:t>oder</w:t>
            </w:r>
            <w:r w:rsidR="00646629">
              <w:rPr>
                <w:i/>
                <w:iCs/>
              </w:rPr>
              <w:t xml:space="preserve"> </w:t>
            </w:r>
            <w:proofErr w:type="spellStart"/>
            <w:r w:rsidR="00646629">
              <w:rPr>
                <w:i/>
                <w:iCs/>
              </w:rPr>
              <w:t>CookieCAD</w:t>
            </w:r>
            <w:proofErr w:type="spellEnd"/>
            <w:r>
              <w:t xml:space="preserve">, besteht die Möglichkeit ab der 4. Klasse mit dem Online-Tool </w:t>
            </w:r>
            <w:proofErr w:type="spellStart"/>
            <w:r w:rsidRPr="001E23EE">
              <w:rPr>
                <w:i/>
                <w:iCs/>
              </w:rPr>
              <w:t>Tinkercad</w:t>
            </w:r>
            <w:proofErr w:type="spellEnd"/>
            <w:r>
              <w:t xml:space="preserve"> eigene einfache 3D-Modelle zu konstruieren.</w:t>
            </w:r>
          </w:p>
          <w:p w14:paraId="3C103B55" w14:textId="2997DD2F"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In der ersten Ideenphase können Modelle mit Knete oder Bausteinen konstruiert werden. Die Kinder überlegen sich, was sie gerne modellieren möchten. Es besteht auch die Möglichkeit ein Thema vorzugeben, z.B. „Mein Traumhaus“</w:t>
            </w:r>
            <w:r w:rsidR="00546F51">
              <w:t>, „Ein moderner Stuhl“, o.ä.</w:t>
            </w:r>
          </w:p>
          <w:p w14:paraId="55C1030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689DBA2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Knete oder Bausteine, Lego</w:t>
            </w:r>
          </w:p>
        </w:tc>
      </w:tr>
      <w:tr w:rsidR="001148D8" w14:paraId="112D2C4C"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2F56D0E5" w14:textId="77777777" w:rsidR="001148D8" w:rsidRDefault="001148D8" w:rsidP="00A65AE1">
            <w:r>
              <w:t>30 min</w:t>
            </w:r>
          </w:p>
        </w:tc>
        <w:tc>
          <w:tcPr>
            <w:tcW w:w="1701" w:type="dxa"/>
          </w:tcPr>
          <w:p w14:paraId="3098B8A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w:t>
            </w:r>
          </w:p>
        </w:tc>
        <w:tc>
          <w:tcPr>
            <w:tcW w:w="2268" w:type="dxa"/>
          </w:tcPr>
          <w:p w14:paraId="6DEFF7B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29FF11A8"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Einführung in die Software </w:t>
            </w:r>
            <w:proofErr w:type="spellStart"/>
            <w:r w:rsidRPr="001E23EE">
              <w:rPr>
                <w:i/>
                <w:iCs/>
              </w:rPr>
              <w:t>Tinkercad</w:t>
            </w:r>
            <w:proofErr w:type="spellEnd"/>
            <w:r>
              <w:t xml:space="preserve"> durch die Lehrkraft oder den Unternehmensvertreter oder die Unternehmensvertreterin</w:t>
            </w:r>
          </w:p>
        </w:tc>
        <w:tc>
          <w:tcPr>
            <w:tcW w:w="2268" w:type="dxa"/>
          </w:tcPr>
          <w:p w14:paraId="39551C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B4.3, PC, Internet, </w:t>
            </w:r>
            <w:proofErr w:type="spellStart"/>
            <w:r>
              <w:t>Tinkercad</w:t>
            </w:r>
            <w:proofErr w:type="spellEnd"/>
          </w:p>
        </w:tc>
      </w:tr>
      <w:tr w:rsidR="001148D8" w14:paraId="6E3525D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D09084D" w14:textId="77777777" w:rsidR="001148D8" w:rsidRDefault="001148D8" w:rsidP="00A65AE1">
            <w:r>
              <w:t>80 min</w:t>
            </w:r>
          </w:p>
        </w:tc>
        <w:tc>
          <w:tcPr>
            <w:tcW w:w="1701" w:type="dxa"/>
          </w:tcPr>
          <w:p w14:paraId="2E90174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8DA36E4" w14:textId="66F29954" w:rsidR="001148D8" w:rsidRDefault="00776C84" w:rsidP="00A65AE1">
            <w:pPr>
              <w:cnfStyle w:val="000000100000" w:firstRow="0" w:lastRow="0" w:firstColumn="0" w:lastColumn="0" w:oddVBand="0" w:evenVBand="0" w:oddHBand="1" w:evenHBand="0" w:firstRowFirstColumn="0" w:firstRowLastColumn="0" w:lastRowFirstColumn="0" w:lastRowLastColumn="0"/>
            </w:pPr>
            <w:r>
              <w:t>Tandemarbeit</w:t>
            </w:r>
          </w:p>
        </w:tc>
        <w:tc>
          <w:tcPr>
            <w:tcW w:w="7228" w:type="dxa"/>
          </w:tcPr>
          <w:p w14:paraId="1678ADD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Umsetzung des eigenen Projekts</w:t>
            </w:r>
          </w:p>
        </w:tc>
        <w:tc>
          <w:tcPr>
            <w:tcW w:w="2268" w:type="dxa"/>
          </w:tcPr>
          <w:p w14:paraId="2EB1988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PC, Internet, </w:t>
            </w:r>
            <w:proofErr w:type="spellStart"/>
            <w:r>
              <w:t>Tinkercad</w:t>
            </w:r>
            <w:proofErr w:type="spellEnd"/>
          </w:p>
        </w:tc>
      </w:tr>
      <w:tr w:rsidR="001148D8" w14:paraId="7F888FE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7F9AF28" w14:textId="77777777" w:rsidR="001148D8" w:rsidRDefault="001148D8" w:rsidP="00A65AE1">
            <w:r>
              <w:t>-</w:t>
            </w:r>
          </w:p>
        </w:tc>
        <w:tc>
          <w:tcPr>
            <w:tcW w:w="1701" w:type="dxa"/>
          </w:tcPr>
          <w:p w14:paraId="10C1435D"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6141F23E"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c>
          <w:tcPr>
            <w:tcW w:w="7228" w:type="dxa"/>
          </w:tcPr>
          <w:p w14:paraId="39F71BD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Sollte die Schule keinen eigenen Drucker zu Verfügung haben können die fertigen Druckvorlagen ggf. im Partnerunternehmen gedruckt werden. Des </w:t>
            </w:r>
            <w:proofErr w:type="spellStart"/>
            <w:r>
              <w:t>Weiteren</w:t>
            </w:r>
            <w:proofErr w:type="spellEnd"/>
            <w:r>
              <w:t xml:space="preserve"> besteht die Möglichkeit die Konstruktionen bei einem 3D-Druck-Service drucken zu lassen. Es gibt viele Online-Anbieter in einigen Städten aber auch schon Copy-Shops mit 3D-Druckern.</w:t>
            </w:r>
          </w:p>
          <w:p w14:paraId="57F4402D"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Drüber hinaus könnte man auch beim nächsten </w:t>
            </w:r>
            <w:proofErr w:type="spellStart"/>
            <w:r>
              <w:t>Makerspace</w:t>
            </w:r>
            <w:proofErr w:type="spellEnd"/>
            <w:r>
              <w:t xml:space="preserve"> oder FabLab nachfragen, ob die Möglichkeit besteht, vor Ort zu drucken.</w:t>
            </w:r>
          </w:p>
        </w:tc>
        <w:tc>
          <w:tcPr>
            <w:tcW w:w="2268" w:type="dxa"/>
          </w:tcPr>
          <w:p w14:paraId="504EF136"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3D-Drucker, Filament</w:t>
            </w:r>
          </w:p>
        </w:tc>
      </w:tr>
      <w:tr w:rsidR="001148D8" w14:paraId="02332D0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05E20B" w14:textId="77777777" w:rsidR="001148D8" w:rsidRDefault="001148D8" w:rsidP="00A65AE1">
            <w:r>
              <w:t>15 min</w:t>
            </w:r>
          </w:p>
        </w:tc>
        <w:tc>
          <w:tcPr>
            <w:tcW w:w="1701" w:type="dxa"/>
          </w:tcPr>
          <w:p w14:paraId="3DBD985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2D89FB0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16F0E1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w:t>
            </w:r>
          </w:p>
        </w:tc>
        <w:tc>
          <w:tcPr>
            <w:tcW w:w="2268" w:type="dxa"/>
          </w:tcPr>
          <w:p w14:paraId="3C7C28B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00534DFF" w14:textId="77777777" w:rsidR="001148D8" w:rsidRDefault="001148D8" w:rsidP="001148D8">
      <w:pPr>
        <w:spacing w:before="240"/>
        <w:rPr>
          <w:b/>
        </w:rPr>
      </w:pPr>
      <w:r>
        <w:rPr>
          <w:b/>
        </w:rPr>
        <w:lastRenderedPageBreak/>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13E4269A"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6E3EB0F" w14:textId="77777777" w:rsidR="001148D8" w:rsidRDefault="001148D8" w:rsidP="00A65AE1">
            <w:r>
              <w:t>Zeit</w:t>
            </w:r>
          </w:p>
        </w:tc>
        <w:tc>
          <w:tcPr>
            <w:tcW w:w="1701" w:type="dxa"/>
          </w:tcPr>
          <w:p w14:paraId="40BD6A7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DAB61B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72D1035F"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577B3571"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2CBE197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41A612C3"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A9AE26" w14:textId="77777777" w:rsidR="001148D8" w:rsidRDefault="001148D8" w:rsidP="00A65AE1">
            <w:r>
              <w:t>10 min</w:t>
            </w:r>
          </w:p>
        </w:tc>
        <w:tc>
          <w:tcPr>
            <w:tcW w:w="1701" w:type="dxa"/>
          </w:tcPr>
          <w:p w14:paraId="328A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EA41A9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89CE99F"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p>
          <w:p w14:paraId="46BB5FA3"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1D50D91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6439D819"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2AABE4" w14:textId="77777777" w:rsidR="001148D8" w:rsidRDefault="001148D8" w:rsidP="00A65AE1">
            <w:r>
              <w:t>50 min</w:t>
            </w:r>
          </w:p>
        </w:tc>
        <w:tc>
          <w:tcPr>
            <w:tcW w:w="1701" w:type="dxa"/>
          </w:tcPr>
          <w:p w14:paraId="4F1116A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5D9DFF4B" w14:textId="2A744FDF" w:rsidR="001148D8" w:rsidRDefault="001148D8" w:rsidP="00A65AE1">
            <w:pPr>
              <w:cnfStyle w:val="000000000000" w:firstRow="0" w:lastRow="0" w:firstColumn="0" w:lastColumn="0" w:oddVBand="0" w:evenVBand="0" w:oddHBand="0" w:evenHBand="0" w:firstRowFirstColumn="0" w:firstRowLastColumn="0" w:lastRowFirstColumn="0" w:lastRowLastColumn="0"/>
            </w:pPr>
            <w:del w:id="33" w:author="Rina Ferdinand" w:date="2023-01-04T10:05:00Z">
              <w:r w:rsidDel="00776C84">
                <w:delText>Partnerarbeit</w:delText>
              </w:r>
            </w:del>
            <w:ins w:id="34" w:author="Rina Ferdinand" w:date="2023-01-04T10:05:00Z">
              <w:r w:rsidR="00776C84">
                <w:t>Tandemarbeit</w:t>
              </w:r>
            </w:ins>
          </w:p>
        </w:tc>
        <w:tc>
          <w:tcPr>
            <w:tcW w:w="7228" w:type="dxa"/>
          </w:tcPr>
          <w:p w14:paraId="1157D42A"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717302A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4.6 </w:t>
            </w:r>
          </w:p>
        </w:tc>
      </w:tr>
      <w:tr w:rsidR="001148D8" w14:paraId="6F0E474A"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2414AC" w14:textId="77777777" w:rsidR="001148D8" w:rsidRDefault="001148D8" w:rsidP="00A65AE1">
            <w:r>
              <w:t>15 min</w:t>
            </w:r>
          </w:p>
        </w:tc>
        <w:tc>
          <w:tcPr>
            <w:tcW w:w="1701" w:type="dxa"/>
          </w:tcPr>
          <w:p w14:paraId="7539B8F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278C0B4" w14:textId="05B2FE9E" w:rsidR="001148D8" w:rsidRDefault="00776C84" w:rsidP="00A65AE1">
            <w:pPr>
              <w:cnfStyle w:val="000000100000" w:firstRow="0" w:lastRow="0" w:firstColumn="0" w:lastColumn="0" w:oddVBand="0" w:evenVBand="0" w:oddHBand="1" w:evenHBand="0" w:firstRowFirstColumn="0" w:firstRowLastColumn="0" w:lastRowFirstColumn="0" w:lastRowLastColumn="0"/>
            </w:pPr>
            <w:ins w:id="35" w:author="Rina Ferdinand" w:date="2023-01-04T10:05:00Z">
              <w:r>
                <w:t>Tandemarbeit</w:t>
              </w:r>
            </w:ins>
            <w:del w:id="36" w:author="Rina Ferdinand" w:date="2023-01-04T10:05:00Z">
              <w:r w:rsidR="001148D8" w:rsidDel="00776C84">
                <w:delText>Partnerarbeit</w:delText>
              </w:r>
            </w:del>
          </w:p>
        </w:tc>
        <w:tc>
          <w:tcPr>
            <w:tcW w:w="7228" w:type="dxa"/>
          </w:tcPr>
          <w:p w14:paraId="2D859A6D"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in </w:t>
            </w:r>
            <w:proofErr w:type="spellStart"/>
            <w:r>
              <w:t>Tinkercad</w:t>
            </w:r>
            <w:proofErr w:type="spellEnd"/>
            <w:r>
              <w:t xml:space="preserve"> in das Format </w:t>
            </w:r>
            <w:proofErr w:type="spellStart"/>
            <w:r>
              <w:t>obj</w:t>
            </w:r>
            <w:proofErr w:type="spellEnd"/>
            <w:r>
              <w:t xml:space="preserve"> (</w:t>
            </w:r>
            <w:proofErr w:type="spellStart"/>
            <w:r>
              <w:t>Wavefront</w:t>
            </w:r>
            <w:proofErr w:type="spellEnd"/>
            <w:r>
              <w:t xml:space="preserve"> </w:t>
            </w:r>
            <w:proofErr w:type="spellStart"/>
            <w:r>
              <w:t>Object</w:t>
            </w:r>
            <w:proofErr w:type="spellEnd"/>
            <w:r>
              <w:t xml:space="preserve"> Format) exportieren und speichern und im Browser in Holobuilder.com öffnen</w:t>
            </w:r>
          </w:p>
        </w:tc>
        <w:tc>
          <w:tcPr>
            <w:tcW w:w="2268" w:type="dxa"/>
          </w:tcPr>
          <w:p w14:paraId="798203B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PC, Internet</w:t>
            </w:r>
          </w:p>
          <w:p w14:paraId="0BD46AB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w:t>
            </w:r>
          </w:p>
        </w:tc>
      </w:tr>
      <w:tr w:rsidR="001148D8" w14:paraId="080CAE48"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1D1E22A" w14:textId="77777777" w:rsidR="001148D8" w:rsidRDefault="001148D8" w:rsidP="00A65AE1">
            <w:r>
              <w:t>15 min</w:t>
            </w:r>
          </w:p>
        </w:tc>
        <w:tc>
          <w:tcPr>
            <w:tcW w:w="1701" w:type="dxa"/>
          </w:tcPr>
          <w:p w14:paraId="3BDE178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5239B80A" w14:textId="71F9BA32" w:rsidR="001148D8" w:rsidRDefault="00776C84" w:rsidP="00A65AE1">
            <w:pPr>
              <w:cnfStyle w:val="000000000000" w:firstRow="0" w:lastRow="0" w:firstColumn="0" w:lastColumn="0" w:oddVBand="0" w:evenVBand="0" w:oddHBand="0" w:evenHBand="0" w:firstRowFirstColumn="0" w:firstRowLastColumn="0" w:lastRowFirstColumn="0" w:lastRowLastColumn="0"/>
            </w:pPr>
            <w:ins w:id="37" w:author="Rina Ferdinand" w:date="2023-01-04T10:06:00Z">
              <w:r>
                <w:t>Tandemarbeit</w:t>
              </w:r>
            </w:ins>
            <w:del w:id="38" w:author="Rina Ferdinand" w:date="2023-01-04T10:06:00Z">
              <w:r w:rsidR="001148D8" w:rsidDel="00776C84">
                <w:delText>Partnerarbeit</w:delText>
              </w:r>
            </w:del>
          </w:p>
        </w:tc>
        <w:tc>
          <w:tcPr>
            <w:tcW w:w="7228" w:type="dxa"/>
          </w:tcPr>
          <w:p w14:paraId="0B56263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 oder eigene 360</w:t>
            </w:r>
            <w:r>
              <w:rPr>
                <w:rFonts w:ascii="Arial" w:hAnsi="Arial"/>
              </w:rPr>
              <w:t>°</w:t>
            </w:r>
            <w:r>
              <w:t>-Filme produziert werden</w:t>
            </w:r>
          </w:p>
        </w:tc>
        <w:tc>
          <w:tcPr>
            <w:tcW w:w="2268" w:type="dxa"/>
          </w:tcPr>
          <w:p w14:paraId="0305940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bl>
    <w:p w14:paraId="6986BC8C" w14:textId="77777777" w:rsidR="001148D8" w:rsidRDefault="001148D8" w:rsidP="001148D8"/>
    <w:p w14:paraId="70FC4720" w14:textId="77777777" w:rsidR="001148D8" w:rsidRDefault="001148D8" w:rsidP="00C846D3">
      <w:pPr>
        <w:pStyle w:val="Heading3"/>
      </w:pPr>
      <w:bookmarkStart w:id="39" w:name="_Toc78754863"/>
      <w:r>
        <w:t>Verlauf für die Sek I und Sek II</w:t>
      </w:r>
      <w:bookmarkEnd w:id="39"/>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7AF0002D"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8659" w14:textId="77777777" w:rsidR="001148D8" w:rsidRDefault="001148D8" w:rsidP="00A65AE1">
            <w:r>
              <w:t>Zeit</w:t>
            </w:r>
          </w:p>
        </w:tc>
        <w:tc>
          <w:tcPr>
            <w:tcW w:w="1701" w:type="dxa"/>
          </w:tcPr>
          <w:p w14:paraId="01CBB138"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7E5A5D4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B84B06"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8230FCE" w14:textId="77777777" w:rsidR="001148D8" w:rsidRDefault="001148D8" w:rsidP="00BA4F4B">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142217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55ACE5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43B602" w14:textId="77777777" w:rsidR="001148D8" w:rsidRDefault="001148D8" w:rsidP="00A65AE1">
            <w:r>
              <w:t>30 min</w:t>
            </w:r>
          </w:p>
        </w:tc>
        <w:tc>
          <w:tcPr>
            <w:tcW w:w="1701" w:type="dxa"/>
          </w:tcPr>
          <w:p w14:paraId="14AA47B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638DFAEA" w14:textId="5D623F37" w:rsidR="001148D8" w:rsidRDefault="00776C84" w:rsidP="00A65AE1">
            <w:pPr>
              <w:cnfStyle w:val="000000100000" w:firstRow="0" w:lastRow="0" w:firstColumn="0" w:lastColumn="0" w:oddVBand="0" w:evenVBand="0" w:oddHBand="1" w:evenHBand="0" w:firstRowFirstColumn="0" w:firstRowLastColumn="0" w:lastRowFirstColumn="0" w:lastRowLastColumn="0"/>
            </w:pPr>
            <w:ins w:id="40" w:author="Rina Ferdinand" w:date="2023-01-04T10:06:00Z">
              <w:r>
                <w:t>Tandemarbeit</w:t>
              </w:r>
            </w:ins>
            <w:del w:id="41" w:author="Rina Ferdinand" w:date="2023-01-04T10:06:00Z">
              <w:r w:rsidR="001148D8" w:rsidDel="00776C84">
                <w:delText>Partnerarbeit</w:delText>
              </w:r>
            </w:del>
          </w:p>
        </w:tc>
        <w:tc>
          <w:tcPr>
            <w:tcW w:w="7228" w:type="dxa"/>
          </w:tcPr>
          <w:p w14:paraId="58DFCF21" w14:textId="38AAF758"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Mit dem </w:t>
            </w:r>
            <w:proofErr w:type="spellStart"/>
            <w:r>
              <w:t>CookieCaster</w:t>
            </w:r>
            <w:proofErr w:type="spellEnd"/>
            <w:r w:rsidR="00646629">
              <w:t xml:space="preserve"> 2.0 oder </w:t>
            </w:r>
            <w:proofErr w:type="spellStart"/>
            <w:r w:rsidR="00646629">
              <w:t>CookieCAD</w:t>
            </w:r>
            <w:proofErr w:type="spellEnd"/>
            <w:r>
              <w:t xml:space="preserve"> können direkt kleine Keksausstecher designt und produziert werden. Die Keksausstecher können am PC mit Hilfe des </w:t>
            </w:r>
            <w:proofErr w:type="spellStart"/>
            <w:r>
              <w:t>CookieCasters</w:t>
            </w:r>
            <w:proofErr w:type="spellEnd"/>
            <w:r>
              <w:t xml:space="preserve"> gezeichnet und ausgedruckt werden </w:t>
            </w:r>
            <w:hyperlink r:id="rId34" w:history="1">
              <w:r w:rsidR="00646629" w:rsidRPr="00CD1833">
                <w:rPr>
                  <w:rStyle w:val="Hyperlink"/>
                </w:rPr>
                <w:t>https://cookiecad.com/</w:t>
              </w:r>
            </w:hyperlink>
          </w:p>
          <w:p w14:paraId="1D1A02F3" w14:textId="49D87CDD" w:rsidR="001148D8" w:rsidRDefault="00E328EB" w:rsidP="00AA0F63">
            <w:pPr>
              <w:jc w:val="both"/>
              <w:cnfStyle w:val="000000100000" w:firstRow="0" w:lastRow="0" w:firstColumn="0" w:lastColumn="0" w:oddVBand="0" w:evenVBand="0" w:oddHBand="1" w:evenHBand="0" w:firstRowFirstColumn="0" w:firstRowLastColumn="0" w:lastRowFirstColumn="0" w:lastRowLastColumn="0"/>
            </w:pPr>
            <w:r w:rsidRPr="00E328EB">
              <w:t>https://www.cs.technik.fhnw.ch/cookiecaster/</w:t>
            </w:r>
          </w:p>
        </w:tc>
        <w:tc>
          <w:tcPr>
            <w:tcW w:w="2268" w:type="dxa"/>
          </w:tcPr>
          <w:p w14:paraId="09EFF59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3D-Drucker</w:t>
            </w:r>
          </w:p>
        </w:tc>
      </w:tr>
      <w:tr w:rsidR="001148D8" w14:paraId="2A1046A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4E610E4" w14:textId="77777777" w:rsidR="001148D8" w:rsidRDefault="001148D8" w:rsidP="00A65AE1">
            <w:r>
              <w:t>30 min</w:t>
            </w:r>
          </w:p>
        </w:tc>
        <w:tc>
          <w:tcPr>
            <w:tcW w:w="1701" w:type="dxa"/>
          </w:tcPr>
          <w:p w14:paraId="6922EB1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BA0EF1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6802737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Einführung in SketchUp durch die Lehrkraft (ggf. auch eine andere Modellierungssoftware), erste Übungen mit der Software</w:t>
            </w:r>
          </w:p>
        </w:tc>
        <w:tc>
          <w:tcPr>
            <w:tcW w:w="2268" w:type="dxa"/>
          </w:tcPr>
          <w:p w14:paraId="4113A79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AB 4.4, </w:t>
            </w:r>
            <w:proofErr w:type="spellStart"/>
            <w:r>
              <w:t>Beamer</w:t>
            </w:r>
            <w:proofErr w:type="spellEnd"/>
            <w:r>
              <w:t>, Laptop, Internet, Video B4.5</w:t>
            </w:r>
          </w:p>
        </w:tc>
      </w:tr>
      <w:tr w:rsidR="001148D8" w14:paraId="11B04AEF"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729057" w14:textId="77777777" w:rsidR="001148D8" w:rsidRDefault="001148D8" w:rsidP="00A65AE1">
            <w:r>
              <w:t>15 min</w:t>
            </w:r>
          </w:p>
        </w:tc>
        <w:tc>
          <w:tcPr>
            <w:tcW w:w="1701" w:type="dxa"/>
          </w:tcPr>
          <w:p w14:paraId="3F182B2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Ideenphase</w:t>
            </w:r>
          </w:p>
        </w:tc>
        <w:tc>
          <w:tcPr>
            <w:tcW w:w="2268" w:type="dxa"/>
          </w:tcPr>
          <w:p w14:paraId="1D3B5C72" w14:textId="73B63185" w:rsidR="001148D8" w:rsidRDefault="00776C84" w:rsidP="00A65AE1">
            <w:pPr>
              <w:cnfStyle w:val="000000100000" w:firstRow="0" w:lastRow="0" w:firstColumn="0" w:lastColumn="0" w:oddVBand="0" w:evenVBand="0" w:oddHBand="1" w:evenHBand="0" w:firstRowFirstColumn="0" w:firstRowLastColumn="0" w:lastRowFirstColumn="0" w:lastRowLastColumn="0"/>
            </w:pPr>
            <w:ins w:id="42" w:author="Rina Ferdinand" w:date="2023-01-04T10:06:00Z">
              <w:r>
                <w:t>Tandemarbeit</w:t>
              </w:r>
            </w:ins>
            <w:del w:id="43" w:author="Rina Ferdinand" w:date="2023-01-04T10:06:00Z">
              <w:r w:rsidR="001148D8" w:rsidDel="00776C84">
                <w:delText>Partnerarbeit</w:delText>
              </w:r>
            </w:del>
          </w:p>
        </w:tc>
        <w:tc>
          <w:tcPr>
            <w:tcW w:w="7228" w:type="dxa"/>
          </w:tcPr>
          <w:p w14:paraId="0956318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Ideen für die eigene 3D-Modellierung entwickeln</w:t>
            </w:r>
          </w:p>
          <w:p w14:paraId="4AB68652"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lastRenderedPageBreak/>
              <w:t>Ggf. kann auch ein Thema vorgegeben werden (z.B. Modell der Schule, des Klassenraums, etc.</w:t>
            </w:r>
          </w:p>
        </w:tc>
        <w:tc>
          <w:tcPr>
            <w:tcW w:w="2268" w:type="dxa"/>
          </w:tcPr>
          <w:p w14:paraId="574BCA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3C696C2"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3375D3C" w14:textId="77777777" w:rsidR="001148D8" w:rsidRDefault="001148D8" w:rsidP="00A65AE1">
            <w:r>
              <w:t>15 min</w:t>
            </w:r>
          </w:p>
        </w:tc>
        <w:tc>
          <w:tcPr>
            <w:tcW w:w="1701" w:type="dxa"/>
          </w:tcPr>
          <w:p w14:paraId="6E00994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Präsentation</w:t>
            </w:r>
          </w:p>
        </w:tc>
        <w:tc>
          <w:tcPr>
            <w:tcW w:w="2268" w:type="dxa"/>
          </w:tcPr>
          <w:p w14:paraId="2805AB9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7C937A91"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Vorstellung der Ideen, ggf. Feedbackrunde</w:t>
            </w:r>
          </w:p>
        </w:tc>
        <w:tc>
          <w:tcPr>
            <w:tcW w:w="2268" w:type="dxa"/>
          </w:tcPr>
          <w:p w14:paraId="40D202E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6DA9548C"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282D2" w14:textId="77777777" w:rsidR="001148D8" w:rsidRDefault="001148D8" w:rsidP="00A65AE1">
            <w:r>
              <w:t>120-240 min</w:t>
            </w:r>
          </w:p>
        </w:tc>
        <w:tc>
          <w:tcPr>
            <w:tcW w:w="1701" w:type="dxa"/>
          </w:tcPr>
          <w:p w14:paraId="03B16CD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48A815B8" w14:textId="1E3F62A7" w:rsidR="001148D8" w:rsidRDefault="00776C84" w:rsidP="00A65AE1">
            <w:pPr>
              <w:cnfStyle w:val="000000100000" w:firstRow="0" w:lastRow="0" w:firstColumn="0" w:lastColumn="0" w:oddVBand="0" w:evenVBand="0" w:oddHBand="1" w:evenHBand="0" w:firstRowFirstColumn="0" w:firstRowLastColumn="0" w:lastRowFirstColumn="0" w:lastRowLastColumn="0"/>
            </w:pPr>
            <w:ins w:id="44" w:author="Rina Ferdinand" w:date="2023-01-04T10:06:00Z">
              <w:r>
                <w:t>Tandemarbeit</w:t>
              </w:r>
            </w:ins>
            <w:del w:id="45" w:author="Rina Ferdinand" w:date="2023-01-04T10:06:00Z">
              <w:r w:rsidR="001148D8" w:rsidDel="00776C84">
                <w:delText>Partnerarbeit</w:delText>
              </w:r>
            </w:del>
          </w:p>
        </w:tc>
        <w:tc>
          <w:tcPr>
            <w:tcW w:w="7228" w:type="dxa"/>
          </w:tcPr>
          <w:p w14:paraId="7356097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Modellierung eines eigenen Objekts mit der ausgewählten Software</w:t>
            </w:r>
          </w:p>
        </w:tc>
        <w:tc>
          <w:tcPr>
            <w:tcW w:w="2268" w:type="dxa"/>
          </w:tcPr>
          <w:p w14:paraId="46B6CB7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34A4F1D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41D6C68" w14:textId="77777777" w:rsidR="001148D8" w:rsidRDefault="001148D8" w:rsidP="00A65AE1">
            <w:r>
              <w:t>-</w:t>
            </w:r>
          </w:p>
        </w:tc>
        <w:tc>
          <w:tcPr>
            <w:tcW w:w="1701" w:type="dxa"/>
          </w:tcPr>
          <w:p w14:paraId="6BD5F9D0" w14:textId="1991CF71" w:rsidR="00171C7A" w:rsidRDefault="00171C7A" w:rsidP="00A65AE1">
            <w:pPr>
              <w:cnfStyle w:val="000000000000" w:firstRow="0" w:lastRow="0" w:firstColumn="0" w:lastColumn="0" w:oddVBand="0" w:evenVBand="0" w:oddHBand="0" w:evenHBand="0" w:firstRowFirstColumn="0" w:firstRowLastColumn="0" w:lastRowFirstColumn="0" w:lastRowLastColumn="0"/>
            </w:pPr>
            <w:r>
              <w:t>Vorbereitung und</w:t>
            </w:r>
          </w:p>
          <w:p w14:paraId="47D49AD6" w14:textId="15EE2389" w:rsidR="001148D8" w:rsidRDefault="001148D8" w:rsidP="00A65AE1">
            <w:pPr>
              <w:cnfStyle w:val="000000000000" w:firstRow="0" w:lastRow="0" w:firstColumn="0" w:lastColumn="0" w:oddVBand="0" w:evenVBand="0" w:oddHBand="0" w:evenHBand="0" w:firstRowFirstColumn="0" w:firstRowLastColumn="0" w:lastRowFirstColumn="0" w:lastRowLastColumn="0"/>
            </w:pPr>
            <w:r>
              <w:t>Druckphase</w:t>
            </w:r>
          </w:p>
        </w:tc>
        <w:tc>
          <w:tcPr>
            <w:tcW w:w="2268" w:type="dxa"/>
          </w:tcPr>
          <w:p w14:paraId="4244E16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w:t>
            </w:r>
          </w:p>
        </w:tc>
        <w:tc>
          <w:tcPr>
            <w:tcW w:w="7228" w:type="dxa"/>
          </w:tcPr>
          <w:p w14:paraId="14A9CC93" w14:textId="65BD96BF" w:rsidR="00171C7A"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Falls ein 3D-Drucker in der Schule vorhanden ist, kann </w:t>
            </w:r>
            <w:r w:rsidR="00171C7A">
              <w:t xml:space="preserve">zuvor die Funktionsweise </w:t>
            </w:r>
            <w:r w:rsidR="00355FBC">
              <w:t xml:space="preserve">in einer Doppelstunde </w:t>
            </w:r>
            <w:r w:rsidR="00171C7A">
              <w:t xml:space="preserve">mit dem Arbeitsmaterial B4.9 erschlossen werden. Im Anschluss können die Modelle </w:t>
            </w:r>
            <w:r>
              <w:t>ausgedruckt werden</w:t>
            </w:r>
            <w:r w:rsidR="00171C7A">
              <w:t>.</w:t>
            </w:r>
          </w:p>
          <w:p w14:paraId="1B62F1C6" w14:textId="16F57FC0" w:rsidR="00171C7A" w:rsidRDefault="00171C7A" w:rsidP="00AA0F63">
            <w:pPr>
              <w:jc w:val="both"/>
              <w:cnfStyle w:val="000000000000" w:firstRow="0" w:lastRow="0" w:firstColumn="0" w:lastColumn="0" w:oddVBand="0" w:evenVBand="0" w:oddHBand="0" w:evenHBand="0" w:firstRowFirstColumn="0" w:firstRowLastColumn="0" w:lastRowFirstColumn="0" w:lastRowLastColumn="0"/>
            </w:pPr>
            <w:r>
              <w:t>Falls kein 3D-Drucker zur Verfügung steht,</w:t>
            </w:r>
            <w:r w:rsidR="001148D8">
              <w:t xml:space="preserve"> besteht die Möglichkeit im Partnerunternehmen die Objekte drucken zu lassen. </w:t>
            </w:r>
          </w:p>
          <w:p w14:paraId="67880834" w14:textId="0AD7FF1F"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In einigen Städten gibt es auch schon </w:t>
            </w:r>
            <w:proofErr w:type="spellStart"/>
            <w:r>
              <w:t>CopyShops</w:t>
            </w:r>
            <w:proofErr w:type="spellEnd"/>
            <w:r>
              <w:t xml:space="preserve"> zum Ausdrucken. Im Internet gibt es mittlerweile zahlreiche Online-Shops, die sich auf das 3D-Drucken spezialisiert haben.</w:t>
            </w:r>
          </w:p>
        </w:tc>
        <w:tc>
          <w:tcPr>
            <w:tcW w:w="2268" w:type="dxa"/>
          </w:tcPr>
          <w:p w14:paraId="68AFA049" w14:textId="5911618B" w:rsidR="001148D8" w:rsidRDefault="00171C7A" w:rsidP="00A65AE1">
            <w:pPr>
              <w:cnfStyle w:val="000000000000" w:firstRow="0" w:lastRow="0" w:firstColumn="0" w:lastColumn="0" w:oddVBand="0" w:evenVBand="0" w:oddHBand="0" w:evenHBand="0" w:firstRowFirstColumn="0" w:firstRowLastColumn="0" w:lastRowFirstColumn="0" w:lastRowLastColumn="0"/>
            </w:pPr>
            <w:r>
              <w:t xml:space="preserve">ggf. Material B4.9 </w:t>
            </w:r>
          </w:p>
        </w:tc>
      </w:tr>
      <w:tr w:rsidR="001148D8" w14:paraId="74429A8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DF1029" w14:textId="77777777" w:rsidR="001148D8" w:rsidRDefault="001148D8" w:rsidP="00A65AE1">
            <w:r>
              <w:t>20 min</w:t>
            </w:r>
          </w:p>
        </w:tc>
        <w:tc>
          <w:tcPr>
            <w:tcW w:w="1701" w:type="dxa"/>
          </w:tcPr>
          <w:p w14:paraId="267BD82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Präsentation</w:t>
            </w:r>
          </w:p>
        </w:tc>
        <w:tc>
          <w:tcPr>
            <w:tcW w:w="2268" w:type="dxa"/>
          </w:tcPr>
          <w:p w14:paraId="782103A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596C8B5"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Präsentation der Ergebnisse, Reflexion und Auswertung</w:t>
            </w:r>
          </w:p>
        </w:tc>
        <w:tc>
          <w:tcPr>
            <w:tcW w:w="2268" w:type="dxa"/>
          </w:tcPr>
          <w:p w14:paraId="249E9EE6"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5511DC58" w14:textId="77777777" w:rsidR="001148D8" w:rsidRDefault="001148D8" w:rsidP="001148D8">
      <w:pPr>
        <w:spacing w:before="240"/>
        <w:rPr>
          <w:b/>
        </w:rPr>
      </w:pPr>
      <w:r>
        <w:rPr>
          <w:b/>
        </w:rPr>
        <w:t>Virtual Reality</w:t>
      </w:r>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4C0FED0C"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EFA61" w14:textId="77777777" w:rsidR="001148D8" w:rsidRDefault="001148D8" w:rsidP="00A65AE1">
            <w:r>
              <w:t>Zeit</w:t>
            </w:r>
          </w:p>
        </w:tc>
        <w:tc>
          <w:tcPr>
            <w:tcW w:w="1701" w:type="dxa"/>
          </w:tcPr>
          <w:p w14:paraId="70182FF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6AF59ABB"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6B3DDD2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3F5A5705"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7C92EA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24AF2276"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05D588" w14:textId="77777777" w:rsidR="001148D8" w:rsidRDefault="001148D8" w:rsidP="00A65AE1">
            <w:r>
              <w:t>10 min</w:t>
            </w:r>
          </w:p>
        </w:tc>
        <w:tc>
          <w:tcPr>
            <w:tcW w:w="1701" w:type="dxa"/>
          </w:tcPr>
          <w:p w14:paraId="6CDD72A8"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06849657"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27882C1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Klärung der Frage: Was ist Virtual Reality und </w:t>
            </w:r>
            <w:proofErr w:type="spellStart"/>
            <w:r>
              <w:t>Augmented</w:t>
            </w:r>
            <w:proofErr w:type="spellEnd"/>
            <w:r>
              <w:t xml:space="preserve"> Reality</w:t>
            </w:r>
          </w:p>
          <w:p w14:paraId="2E10802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4A11B73B"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r w:rsidR="001148D8" w14:paraId="5688D103"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6DC9BC0A" w14:textId="77777777" w:rsidR="001148D8" w:rsidRDefault="001148D8" w:rsidP="00A65AE1">
            <w:r>
              <w:t>50 min</w:t>
            </w:r>
          </w:p>
        </w:tc>
        <w:tc>
          <w:tcPr>
            <w:tcW w:w="1701" w:type="dxa"/>
          </w:tcPr>
          <w:p w14:paraId="6F3FCE2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DD4BE8D" w14:textId="7A001DF3" w:rsidR="001148D8" w:rsidRDefault="00776C84" w:rsidP="00A65AE1">
            <w:pPr>
              <w:cnfStyle w:val="000000000000" w:firstRow="0" w:lastRow="0" w:firstColumn="0" w:lastColumn="0" w:oddVBand="0" w:evenVBand="0" w:oddHBand="0" w:evenHBand="0" w:firstRowFirstColumn="0" w:firstRowLastColumn="0" w:lastRowFirstColumn="0" w:lastRowLastColumn="0"/>
            </w:pPr>
            <w:ins w:id="46" w:author="Rina Ferdinand" w:date="2023-01-04T10:06:00Z">
              <w:r>
                <w:t>Tandemarbeit</w:t>
              </w:r>
            </w:ins>
            <w:del w:id="47" w:author="Rina Ferdinand" w:date="2023-01-04T10:06:00Z">
              <w:r w:rsidR="001148D8" w:rsidDel="00776C84">
                <w:delText>Partnerarbeit</w:delText>
              </w:r>
            </w:del>
          </w:p>
        </w:tc>
        <w:tc>
          <w:tcPr>
            <w:tcW w:w="7228" w:type="dxa"/>
          </w:tcPr>
          <w:p w14:paraId="659F2852"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rPr>
                <w:szCs w:val="21"/>
              </w:rPr>
              <w:t>3D-Datenbrille für das Smartphone nach Anleitung basteln und ggf. anmalen oder verzieren</w:t>
            </w:r>
          </w:p>
        </w:tc>
        <w:tc>
          <w:tcPr>
            <w:tcW w:w="2268" w:type="dxa"/>
          </w:tcPr>
          <w:p w14:paraId="25DAD0C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 4.6</w:t>
            </w:r>
          </w:p>
        </w:tc>
      </w:tr>
      <w:tr w:rsidR="001148D8" w14:paraId="77B5FA78"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C7550D" w14:textId="77777777" w:rsidR="001148D8" w:rsidRDefault="001148D8" w:rsidP="00A65AE1">
            <w:r>
              <w:t>15 min</w:t>
            </w:r>
          </w:p>
        </w:tc>
        <w:tc>
          <w:tcPr>
            <w:tcW w:w="1701" w:type="dxa"/>
          </w:tcPr>
          <w:p w14:paraId="4F16C2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37297B29" w14:textId="1D50CE2E" w:rsidR="001148D8" w:rsidRDefault="00776C84" w:rsidP="00A65AE1">
            <w:pPr>
              <w:cnfStyle w:val="000000100000" w:firstRow="0" w:lastRow="0" w:firstColumn="0" w:lastColumn="0" w:oddVBand="0" w:evenVBand="0" w:oddHBand="1" w:evenHBand="0" w:firstRowFirstColumn="0" w:firstRowLastColumn="0" w:lastRowFirstColumn="0" w:lastRowLastColumn="0"/>
            </w:pPr>
            <w:ins w:id="48" w:author="Rina Ferdinand" w:date="2023-01-04T10:06:00Z">
              <w:r>
                <w:t>Tandemarbeit</w:t>
              </w:r>
            </w:ins>
            <w:del w:id="49" w:author="Rina Ferdinand" w:date="2023-01-04T10:06:00Z">
              <w:r w:rsidR="001148D8" w:rsidDel="00776C84">
                <w:delText>Partnerarbeit</w:delText>
              </w:r>
            </w:del>
          </w:p>
        </w:tc>
        <w:tc>
          <w:tcPr>
            <w:tcW w:w="7228" w:type="dxa"/>
          </w:tcPr>
          <w:p w14:paraId="4D66B6A6"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Modelle mit Hilfe der App </w:t>
            </w:r>
            <w:proofErr w:type="spellStart"/>
            <w:r>
              <w:t>ViewER</w:t>
            </w:r>
            <w:proofErr w:type="spellEnd"/>
            <w:r>
              <w:t>/VR auf dem Smartphone öffnen</w:t>
            </w:r>
          </w:p>
        </w:tc>
        <w:tc>
          <w:tcPr>
            <w:tcW w:w="2268" w:type="dxa"/>
          </w:tcPr>
          <w:p w14:paraId="7879E79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4.6, PC, Internet, Smartphone</w:t>
            </w:r>
          </w:p>
        </w:tc>
      </w:tr>
      <w:tr w:rsidR="001148D8" w14:paraId="1EED24C1"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1B56C867" w14:textId="77777777" w:rsidR="001148D8" w:rsidRDefault="001148D8" w:rsidP="00A65AE1">
            <w:r>
              <w:t>15 min</w:t>
            </w:r>
          </w:p>
        </w:tc>
        <w:tc>
          <w:tcPr>
            <w:tcW w:w="1701" w:type="dxa"/>
          </w:tcPr>
          <w:p w14:paraId="6B52E62A"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6654D5C9" w14:textId="3B72ACCA" w:rsidR="001148D8" w:rsidRDefault="00776C84" w:rsidP="00A65AE1">
            <w:pPr>
              <w:cnfStyle w:val="000000000000" w:firstRow="0" w:lastRow="0" w:firstColumn="0" w:lastColumn="0" w:oddVBand="0" w:evenVBand="0" w:oddHBand="0" w:evenHBand="0" w:firstRowFirstColumn="0" w:firstRowLastColumn="0" w:lastRowFirstColumn="0" w:lastRowLastColumn="0"/>
            </w:pPr>
            <w:ins w:id="50" w:author="Rina Ferdinand" w:date="2023-01-04T10:06:00Z">
              <w:r>
                <w:t>Tandemarbeit</w:t>
              </w:r>
            </w:ins>
            <w:del w:id="51" w:author="Rina Ferdinand" w:date="2023-01-04T10:06:00Z">
              <w:r w:rsidR="001148D8" w:rsidDel="00776C84">
                <w:delText>Partnerarbeit</w:delText>
              </w:r>
            </w:del>
          </w:p>
        </w:tc>
        <w:tc>
          <w:tcPr>
            <w:tcW w:w="7228" w:type="dxa"/>
          </w:tcPr>
          <w:p w14:paraId="5F9A7C0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Die Modelle können mit Hilfe der 3D-Brille angesehen werden, ggf. können im Anschluss daran auch noch andere Videos mit der Brille angesehen werden (z.B. Google Expedition oder ZDF 360</w:t>
            </w:r>
            <w:r>
              <w:rPr>
                <w:rFonts w:ascii="Arial" w:hAnsi="Arial"/>
              </w:rPr>
              <w:t>°</w:t>
            </w:r>
            <w:r>
              <w:t>-App)</w:t>
            </w:r>
          </w:p>
        </w:tc>
        <w:tc>
          <w:tcPr>
            <w:tcW w:w="2268" w:type="dxa"/>
          </w:tcPr>
          <w:p w14:paraId="4494E39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bl>
    <w:p w14:paraId="5F7ECF91" w14:textId="77777777" w:rsidR="001148D8" w:rsidRDefault="001148D8" w:rsidP="001148D8">
      <w:pPr>
        <w:spacing w:before="240"/>
        <w:rPr>
          <w:b/>
        </w:rPr>
      </w:pPr>
      <w:r>
        <w:rPr>
          <w:b/>
        </w:rPr>
        <w:lastRenderedPageBreak/>
        <w:t xml:space="preserve">Parametrisches Design mit </w:t>
      </w:r>
      <w:proofErr w:type="spellStart"/>
      <w:r>
        <w:rPr>
          <w:b/>
        </w:rPr>
        <w:t>BlocksCAD</w:t>
      </w:r>
      <w:proofErr w:type="spellEnd"/>
    </w:p>
    <w:tbl>
      <w:tblPr>
        <w:tblStyle w:val="Stundenverlaufsskizzen"/>
        <w:tblW w:w="14599" w:type="dxa"/>
        <w:tblLook w:val="04A0" w:firstRow="1" w:lastRow="0" w:firstColumn="1" w:lastColumn="0" w:noHBand="0" w:noVBand="1"/>
      </w:tblPr>
      <w:tblGrid>
        <w:gridCol w:w="1134"/>
        <w:gridCol w:w="1701"/>
        <w:gridCol w:w="2268"/>
        <w:gridCol w:w="7228"/>
        <w:gridCol w:w="2268"/>
      </w:tblGrid>
      <w:tr w:rsidR="001148D8" w14:paraId="2D7A3CD3"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EDE304" w14:textId="77777777" w:rsidR="001148D8" w:rsidRDefault="001148D8" w:rsidP="00A65AE1">
            <w:r>
              <w:t>Zeit</w:t>
            </w:r>
          </w:p>
        </w:tc>
        <w:tc>
          <w:tcPr>
            <w:tcW w:w="1701" w:type="dxa"/>
          </w:tcPr>
          <w:p w14:paraId="272AD52A"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Phase</w:t>
            </w:r>
          </w:p>
        </w:tc>
        <w:tc>
          <w:tcPr>
            <w:tcW w:w="2268" w:type="dxa"/>
          </w:tcPr>
          <w:p w14:paraId="31407564"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Sozialform/</w:t>
            </w:r>
          </w:p>
          <w:p w14:paraId="10E43B99"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Lehrerimpuls</w:t>
            </w:r>
          </w:p>
        </w:tc>
        <w:tc>
          <w:tcPr>
            <w:tcW w:w="7228" w:type="dxa"/>
          </w:tcPr>
          <w:p w14:paraId="1ECF0DE3"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Inhalt/Unterrichtsgeschehen</w:t>
            </w:r>
          </w:p>
        </w:tc>
        <w:tc>
          <w:tcPr>
            <w:tcW w:w="2268" w:type="dxa"/>
          </w:tcPr>
          <w:p w14:paraId="085484E0" w14:textId="77777777" w:rsidR="001148D8" w:rsidRDefault="001148D8" w:rsidP="00A65AE1">
            <w:pPr>
              <w:cnfStyle w:val="100000000000" w:firstRow="1" w:lastRow="0" w:firstColumn="0" w:lastColumn="0" w:oddVBand="0" w:evenVBand="0" w:oddHBand="0" w:evenHBand="0" w:firstRowFirstColumn="0" w:firstRowLastColumn="0" w:lastRowFirstColumn="0" w:lastRowLastColumn="0"/>
            </w:pPr>
            <w:r>
              <w:t>Material</w:t>
            </w:r>
          </w:p>
        </w:tc>
      </w:tr>
      <w:tr w:rsidR="001148D8" w14:paraId="7FECDC50"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7C2E03" w14:textId="77777777" w:rsidR="001148D8" w:rsidRDefault="001148D8" w:rsidP="00A65AE1">
            <w:r>
              <w:t>15 min</w:t>
            </w:r>
          </w:p>
        </w:tc>
        <w:tc>
          <w:tcPr>
            <w:tcW w:w="1701" w:type="dxa"/>
          </w:tcPr>
          <w:p w14:paraId="47FE0E3E"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Einstieg</w:t>
            </w:r>
          </w:p>
        </w:tc>
        <w:tc>
          <w:tcPr>
            <w:tcW w:w="2268" w:type="dxa"/>
          </w:tcPr>
          <w:p w14:paraId="7875429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Plenum</w:t>
            </w:r>
          </w:p>
        </w:tc>
        <w:tc>
          <w:tcPr>
            <w:tcW w:w="7228" w:type="dxa"/>
          </w:tcPr>
          <w:p w14:paraId="4589053B"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Klärung der Frage, was Parametrisches Design ist und wo dort Parameter auftreten. Dazu eignet sich bspw. ein abschnittsweises Durchgehen der ersten Seite des AB 4.7</w:t>
            </w:r>
          </w:p>
          <w:p w14:paraId="349A88DE"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p w14:paraId="27817DB9"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Optionale Ergänzung: Die </w:t>
            </w:r>
            <w:proofErr w:type="spellStart"/>
            <w:r>
              <w:t>SuS</w:t>
            </w:r>
            <w:proofErr w:type="spellEnd"/>
            <w:r>
              <w:t xml:space="preserve"> recherchieren online weitere Parametrische Designs</w:t>
            </w:r>
          </w:p>
          <w:p w14:paraId="2DC0EA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p>
        </w:tc>
        <w:tc>
          <w:tcPr>
            <w:tcW w:w="2268" w:type="dxa"/>
          </w:tcPr>
          <w:p w14:paraId="5CE608C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S.1 von AB 4.7</w:t>
            </w:r>
          </w:p>
        </w:tc>
      </w:tr>
      <w:tr w:rsidR="001148D8" w14:paraId="65C8D1CF"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3CCCF794" w14:textId="77777777" w:rsidR="001148D8" w:rsidRDefault="001148D8" w:rsidP="00A65AE1">
            <w:r>
              <w:t>15 min</w:t>
            </w:r>
          </w:p>
        </w:tc>
        <w:tc>
          <w:tcPr>
            <w:tcW w:w="1701" w:type="dxa"/>
          </w:tcPr>
          <w:p w14:paraId="1E42AED3"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Einstieg</w:t>
            </w:r>
          </w:p>
        </w:tc>
        <w:tc>
          <w:tcPr>
            <w:tcW w:w="2268" w:type="dxa"/>
          </w:tcPr>
          <w:p w14:paraId="7F39A81E" w14:textId="339CE850" w:rsidR="001148D8" w:rsidRDefault="001148D8" w:rsidP="00A65AE1">
            <w:pPr>
              <w:cnfStyle w:val="000000000000" w:firstRow="0" w:lastRow="0" w:firstColumn="0" w:lastColumn="0" w:oddVBand="0" w:evenVBand="0" w:oddHBand="0" w:evenHBand="0" w:firstRowFirstColumn="0" w:firstRowLastColumn="0" w:lastRowFirstColumn="0" w:lastRowLastColumn="0"/>
            </w:pPr>
            <w:del w:id="52" w:author="Rina Ferdinand" w:date="2023-01-04T10:06:00Z">
              <w:r w:rsidDel="00776C84">
                <w:delText>LehrerInnen</w:delText>
              </w:r>
            </w:del>
            <w:ins w:id="53" w:author="Rina Ferdinand" w:date="2023-01-04T10:06:00Z">
              <w:r w:rsidR="00776C84">
                <w:t>Lehrer*</w:t>
              </w:r>
              <w:proofErr w:type="spellStart"/>
              <w:r w:rsidR="00776C84">
                <w:t>innenp</w:t>
              </w:r>
            </w:ins>
            <w:del w:id="54" w:author="Rina Ferdinand" w:date="2023-01-04T10:06:00Z">
              <w:r w:rsidDel="00776C84">
                <w:delText>-P</w:delText>
              </w:r>
            </w:del>
            <w:r>
              <w:t>räsentation</w:t>
            </w:r>
            <w:proofErr w:type="spellEnd"/>
          </w:p>
        </w:tc>
        <w:tc>
          <w:tcPr>
            <w:tcW w:w="7228" w:type="dxa"/>
          </w:tcPr>
          <w:p w14:paraId="61F39470"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rPr>
                <w:szCs w:val="21"/>
              </w:rPr>
            </w:pPr>
            <w:r>
              <w:rPr>
                <w:szCs w:val="21"/>
              </w:rPr>
              <w:t xml:space="preserve">Die Lehrkraft präsentiert den </w:t>
            </w:r>
            <w:proofErr w:type="spellStart"/>
            <w:r>
              <w:rPr>
                <w:szCs w:val="21"/>
              </w:rPr>
              <w:t>SuS</w:t>
            </w:r>
            <w:proofErr w:type="spellEnd"/>
            <w:r>
              <w:rPr>
                <w:szCs w:val="21"/>
              </w:rPr>
              <w:t xml:space="preserve"> die </w:t>
            </w:r>
            <w:proofErr w:type="spellStart"/>
            <w:r>
              <w:rPr>
                <w:szCs w:val="21"/>
              </w:rPr>
              <w:t>BlocksCAD</w:t>
            </w:r>
            <w:proofErr w:type="spellEnd"/>
            <w:r>
              <w:rPr>
                <w:szCs w:val="21"/>
              </w:rPr>
              <w:t xml:space="preserve"> (www.blockscad3d.com) Oberfläche.</w:t>
            </w:r>
          </w:p>
          <w:p w14:paraId="58926B2C"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Dabei sollte auf folgende Punkte eingegangen werden:</w:t>
            </w:r>
          </w:p>
          <w:p w14:paraId="042652B3"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Optional: Über das Anlegen eines Nutzerkontos lassen sich die Zwischenstände von den </w:t>
            </w:r>
            <w:proofErr w:type="spellStart"/>
            <w:r>
              <w:t>SuS</w:t>
            </w:r>
            <w:proofErr w:type="spellEnd"/>
            <w:r>
              <w:t xml:space="preserve"> online speichern. Dazu müssen die </w:t>
            </w:r>
            <w:proofErr w:type="spellStart"/>
            <w:r>
              <w:t>SuS</w:t>
            </w:r>
            <w:proofErr w:type="spellEnd"/>
            <w:r>
              <w:t xml:space="preserve"> einen freien Benutzernamen wählen und Geburtsmonat und -jahr, Geschlecht sowie Land angeben.</w:t>
            </w:r>
          </w:p>
          <w:p w14:paraId="4D3F5D17"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„Create </w:t>
            </w:r>
            <w:proofErr w:type="spellStart"/>
            <w:r>
              <w:t>Now</w:t>
            </w:r>
            <w:proofErr w:type="spellEnd"/>
            <w:r>
              <w:t>“ gelangt man zur eigentlichen Programmierumgebung.</w:t>
            </w:r>
          </w:p>
          <w:p w14:paraId="12E320D0"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Über einen Klick auf den Globus (oben links neben dem </w:t>
            </w:r>
            <w:proofErr w:type="spellStart"/>
            <w:r>
              <w:t>BlocksCAD</w:t>
            </w:r>
            <w:proofErr w:type="spellEnd"/>
            <w:r>
              <w:t>-Logo) lässt sich die Sprache anpassen</w:t>
            </w:r>
          </w:p>
          <w:p w14:paraId="2E6E7CCB"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Links sind verschiedene Kategorien gelistet, auf die im Arbeitsblatt bzw. auf den Hilfekarten verwiesen wird. Zum Einstieg eignet es sich vielleicht, aus den 3D-Formen einen Würfel in die Arbeitsfläche (weißer Bereich in der Mitte des Fensters) zu ziehen. Die Parameter lassen sich nun auf gewünschte Werte einstellen.</w:t>
            </w:r>
          </w:p>
          <w:p w14:paraId="5FB6382F"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lastRenderedPageBreak/>
              <w:t>Aus dem Programmcode lässt sich durch einen Klick auf „Rendern“ ein dreidimensionales Modell erstellen, dass sich dann anschließend aus verschiedenen Perspektiven betrachten lässt.</w:t>
            </w:r>
          </w:p>
          <w:p w14:paraId="6C964501" w14:textId="77777777"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Später werden die </w:t>
            </w:r>
            <w:proofErr w:type="spellStart"/>
            <w:r>
              <w:t>SuS</w:t>
            </w:r>
            <w:proofErr w:type="spellEnd"/>
            <w:r>
              <w:t xml:space="preserve"> deutlich aufwändigere Modelle gestalten, bei denen der </w:t>
            </w:r>
            <w:proofErr w:type="spellStart"/>
            <w:r>
              <w:t>Renderprozess</w:t>
            </w:r>
            <w:proofErr w:type="spellEnd"/>
            <w:r>
              <w:t xml:space="preserve"> länger dauern kann. Hierzu empfiehlt es sich, zum schnellen Testen die Glätte des Modells auf „niedrige“ zu stellen. Hinweis: Bevor Modelle heruntergeladen werden, um sie bspw. zu drucken, sollte jedoch eine „hohe“ Qualität gewählt werden</w:t>
            </w:r>
          </w:p>
          <w:p w14:paraId="5BE220B6" w14:textId="7D67CB7F" w:rsidR="001148D8" w:rsidRDefault="001148D8" w:rsidP="00AA0F63">
            <w:pPr>
              <w:pStyle w:val="ListParagraph"/>
              <w:numPr>
                <w:ilvl w:val="0"/>
                <w:numId w:val="7"/>
              </w:numPr>
              <w:spacing w:after="0"/>
              <w:jc w:val="both"/>
              <w:cnfStyle w:val="000000000000" w:firstRow="0" w:lastRow="0" w:firstColumn="0" w:lastColumn="0" w:oddVBand="0" w:evenVBand="0" w:oddHBand="0" w:evenHBand="0" w:firstRowFirstColumn="0" w:firstRowLastColumn="0" w:lastRowFirstColumn="0" w:lastRowLastColumn="0"/>
            </w:pPr>
            <w:r>
              <w:t xml:space="preserve">Um den </w:t>
            </w:r>
            <w:proofErr w:type="spellStart"/>
            <w:r>
              <w:t>BlocksCAD</w:t>
            </w:r>
            <w:proofErr w:type="spellEnd"/>
            <w:r>
              <w:t xml:space="preserve"> Code lokal zu speichern (wenn also keine </w:t>
            </w:r>
            <w:proofErr w:type="spellStart"/>
            <w:r>
              <w:t>BlocksCAD</w:t>
            </w:r>
            <w:proofErr w:type="spellEnd"/>
            <w:r>
              <w:t xml:space="preserve">-Accounts angelegt wurden), muss „Projekte – Lade Blöcke auf deinen PC herunter“ ausgewählt werden. Um diese Projekte später wieder zu </w:t>
            </w:r>
            <w:r w:rsidR="00D567DA">
              <w:t>importieren,</w:t>
            </w:r>
            <w:r>
              <w:t xml:space="preserve"> wird analog mit „Projekte – Lade Blöcke von deinem PC hoch“ verfahren.</w:t>
            </w:r>
          </w:p>
        </w:tc>
        <w:tc>
          <w:tcPr>
            <w:tcW w:w="2268" w:type="dxa"/>
          </w:tcPr>
          <w:p w14:paraId="0D0DCEF2"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lastRenderedPageBreak/>
              <w:t xml:space="preserve">LehrerInnen-Computer, </w:t>
            </w:r>
            <w:proofErr w:type="spellStart"/>
            <w:r>
              <w:t>Beamer</w:t>
            </w:r>
            <w:proofErr w:type="spellEnd"/>
            <w:r>
              <w:t xml:space="preserve"> und Projektionsfläche</w:t>
            </w:r>
          </w:p>
        </w:tc>
      </w:tr>
      <w:tr w:rsidR="001148D8" w14:paraId="09F490DB"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25DF5E" w14:textId="77777777" w:rsidR="001148D8" w:rsidRDefault="001148D8" w:rsidP="00A65AE1">
            <w:r>
              <w:t>60-90 min</w:t>
            </w:r>
          </w:p>
        </w:tc>
        <w:tc>
          <w:tcPr>
            <w:tcW w:w="1701" w:type="dxa"/>
          </w:tcPr>
          <w:p w14:paraId="1BF70BF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Vertiefung</w:t>
            </w:r>
          </w:p>
        </w:tc>
        <w:tc>
          <w:tcPr>
            <w:tcW w:w="2268" w:type="dxa"/>
          </w:tcPr>
          <w:p w14:paraId="6F91DA84" w14:textId="1D623352" w:rsidR="001148D8" w:rsidRDefault="00776C84" w:rsidP="00A65AE1">
            <w:pPr>
              <w:cnfStyle w:val="000000100000" w:firstRow="0" w:lastRow="0" w:firstColumn="0" w:lastColumn="0" w:oddVBand="0" w:evenVBand="0" w:oddHBand="1" w:evenHBand="0" w:firstRowFirstColumn="0" w:firstRowLastColumn="0" w:lastRowFirstColumn="0" w:lastRowLastColumn="0"/>
            </w:pPr>
            <w:ins w:id="55" w:author="Rina Ferdinand" w:date="2023-01-04T10:07:00Z">
              <w:r>
                <w:t>Tandemarbeit</w:t>
              </w:r>
            </w:ins>
            <w:del w:id="56" w:author="Rina Ferdinand" w:date="2023-01-04T10:07:00Z">
              <w:r w:rsidR="001148D8" w:rsidDel="00776C84">
                <w:delText>Partnerarbeit</w:delText>
              </w:r>
            </w:del>
          </w:p>
        </w:tc>
        <w:tc>
          <w:tcPr>
            <w:tcW w:w="7228" w:type="dxa"/>
          </w:tcPr>
          <w:p w14:paraId="4978DC1C"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Die </w:t>
            </w:r>
            <w:proofErr w:type="spellStart"/>
            <w:r>
              <w:t>SuS</w:t>
            </w:r>
            <w:proofErr w:type="spellEnd"/>
            <w:r>
              <w:t xml:space="preserve"> erarbeiten das AB 4.7 in Partnerarbeit. Je nach Lernstand der Gruppe bietet es sich an, dies abschnittsweise (bspw. nach Aufgabe 1, 2 etc.) im Plenum zu sichern.</w:t>
            </w:r>
          </w:p>
          <w:p w14:paraId="3CA0F637"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An den entsprechenden Stellen sollten die Begriffe Parameter, Schleife, Variable und Verzweigung (letztere optional) erklärt werden.</w:t>
            </w:r>
          </w:p>
        </w:tc>
        <w:tc>
          <w:tcPr>
            <w:tcW w:w="2268" w:type="dxa"/>
          </w:tcPr>
          <w:p w14:paraId="06125FDF"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AB 4.7 für jede/n S, Hilfekarten 4.8 einzeln ausdrucken und vorne (optimalerweise) laminiert auslegen</w:t>
            </w:r>
          </w:p>
        </w:tc>
      </w:tr>
      <w:tr w:rsidR="001148D8" w14:paraId="2DDEBB2A" w14:textId="77777777" w:rsidTr="00A65AE1">
        <w:tc>
          <w:tcPr>
            <w:cnfStyle w:val="001000000000" w:firstRow="0" w:lastRow="0" w:firstColumn="1" w:lastColumn="0" w:oddVBand="0" w:evenVBand="0" w:oddHBand="0" w:evenHBand="0" w:firstRowFirstColumn="0" w:firstRowLastColumn="0" w:lastRowFirstColumn="0" w:lastRowLastColumn="0"/>
            <w:tcW w:w="1134" w:type="dxa"/>
          </w:tcPr>
          <w:p w14:paraId="0665E6CC" w14:textId="77777777" w:rsidR="001148D8" w:rsidRDefault="001148D8" w:rsidP="00A65AE1">
            <w:r>
              <w:t>20 min</w:t>
            </w:r>
          </w:p>
        </w:tc>
        <w:tc>
          <w:tcPr>
            <w:tcW w:w="1701" w:type="dxa"/>
          </w:tcPr>
          <w:p w14:paraId="0E53CD4B"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Abschluss</w:t>
            </w:r>
          </w:p>
        </w:tc>
        <w:tc>
          <w:tcPr>
            <w:tcW w:w="2268" w:type="dxa"/>
          </w:tcPr>
          <w:p w14:paraId="3FF77E0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Plenum</w:t>
            </w:r>
          </w:p>
        </w:tc>
        <w:tc>
          <w:tcPr>
            <w:tcW w:w="7228" w:type="dxa"/>
          </w:tcPr>
          <w:p w14:paraId="14AAACD6"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 xml:space="preserve">Die </w:t>
            </w:r>
            <w:proofErr w:type="spellStart"/>
            <w:r>
              <w:t>SuS</w:t>
            </w:r>
            <w:proofErr w:type="spellEnd"/>
            <w:r>
              <w:t xml:space="preserve"> präsentieren sich gegenseitig ihre Modelle.</w:t>
            </w:r>
          </w:p>
        </w:tc>
        <w:tc>
          <w:tcPr>
            <w:tcW w:w="2268" w:type="dxa"/>
          </w:tcPr>
          <w:p w14:paraId="72B53C7F"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p>
        </w:tc>
      </w:tr>
      <w:tr w:rsidR="001148D8" w14:paraId="15799AC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BF0ACE" w14:textId="77777777" w:rsidR="001148D8" w:rsidRDefault="001148D8" w:rsidP="00A65AE1">
            <w:r>
              <w:t>–</w:t>
            </w:r>
          </w:p>
        </w:tc>
        <w:tc>
          <w:tcPr>
            <w:tcW w:w="1701" w:type="dxa"/>
          </w:tcPr>
          <w:p w14:paraId="400E64C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Projektarbeit (optionale Ergänzung)</w:t>
            </w:r>
          </w:p>
        </w:tc>
        <w:tc>
          <w:tcPr>
            <w:tcW w:w="2268" w:type="dxa"/>
          </w:tcPr>
          <w:p w14:paraId="033D7F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c>
          <w:tcPr>
            <w:tcW w:w="7228" w:type="dxa"/>
          </w:tcPr>
          <w:p w14:paraId="69404EF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Optional können die </w:t>
            </w:r>
            <w:proofErr w:type="spellStart"/>
            <w:r>
              <w:t>SuS</w:t>
            </w:r>
            <w:proofErr w:type="spellEnd"/>
            <w:r>
              <w:t xml:space="preserve"> nun eigene dreidimensionale, parametrisch gestaltete Formen (die nicht zwingend Blumen-förmig sein müssen) entwerfen, die im Anschluss daran bei Verfügbarkeit eines 3D-Druckers auch gedruckt werden können.</w:t>
            </w:r>
          </w:p>
        </w:tc>
        <w:tc>
          <w:tcPr>
            <w:tcW w:w="2268" w:type="dxa"/>
          </w:tcPr>
          <w:p w14:paraId="6321745A"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p>
        </w:tc>
      </w:tr>
    </w:tbl>
    <w:p w14:paraId="3529C46D" w14:textId="77777777" w:rsidR="001148D8" w:rsidRDefault="001148D8" w:rsidP="001148D8">
      <w:pPr>
        <w:spacing w:before="240"/>
        <w:sectPr w:rsidR="001148D8">
          <w:headerReference w:type="default" r:id="rId35"/>
          <w:footerReference w:type="default" r:id="rId36"/>
          <w:headerReference w:type="first" r:id="rId37"/>
          <w:footerReference w:type="first" r:id="rId38"/>
          <w:pgSz w:w="16838" w:h="11906" w:orient="landscape"/>
          <w:pgMar w:top="1134" w:right="1134" w:bottom="1134" w:left="1134" w:header="709" w:footer="357" w:gutter="0"/>
          <w:cols w:space="708"/>
          <w:docGrid w:linePitch="360"/>
        </w:sectPr>
      </w:pPr>
    </w:p>
    <w:p w14:paraId="1E615F8B" w14:textId="77777777" w:rsidR="001148D8" w:rsidRDefault="001148D8" w:rsidP="00C846D3">
      <w:pPr>
        <w:pStyle w:val="Heading1"/>
      </w:pPr>
      <w:bookmarkStart w:id="59" w:name="_Toc78754864"/>
      <w:r>
        <w:lastRenderedPageBreak/>
        <w:t>Einbettung in verschiedene Fächer und Themen</w:t>
      </w:r>
      <w:bookmarkEnd w:id="59"/>
    </w:p>
    <w:p w14:paraId="189B1816" w14:textId="77777777" w:rsidR="001148D8" w:rsidRDefault="001148D8" w:rsidP="00AA0F63">
      <w:pPr>
        <w:jc w:val="both"/>
      </w:pPr>
      <w:r>
        <w:t>Die folgenden Kompetenzen finden sich entweder in den Bildungsstandards der Kultusministerkonferenz oder in den einzelnen Rahmenlehrplänen der Länder wieder:</w:t>
      </w:r>
    </w:p>
    <w:p w14:paraId="10F7CD80" w14:textId="77777777" w:rsidR="001148D8" w:rsidRDefault="001148D8" w:rsidP="00AA0F63">
      <w:pPr>
        <w:jc w:val="both"/>
      </w:pPr>
    </w:p>
    <w:p w14:paraId="0D93623F" w14:textId="77777777" w:rsidR="001148D8" w:rsidRDefault="001148D8" w:rsidP="00AA0F63">
      <w:pPr>
        <w:jc w:val="both"/>
        <w:rPr>
          <w:b/>
        </w:rPr>
      </w:pPr>
      <w:r>
        <w:rPr>
          <w:b/>
        </w:rPr>
        <w:t>Informatik</w:t>
      </w:r>
    </w:p>
    <w:p w14:paraId="6A2CCDF2" w14:textId="77777777" w:rsidR="001148D8" w:rsidRDefault="001148D8" w:rsidP="00AA0F63">
      <w:pPr>
        <w:jc w:val="both"/>
      </w:pPr>
      <w:r>
        <w:t>Die Schülerinnen und Schüler …</w:t>
      </w:r>
    </w:p>
    <w:p w14:paraId="53E5AC8E" w14:textId="77777777" w:rsidR="001148D8" w:rsidRDefault="001148D8" w:rsidP="00AA0F63">
      <w:pPr>
        <w:pStyle w:val="WF-Listenabsatz-1-facherZeilenabstand"/>
        <w:jc w:val="both"/>
      </w:pPr>
      <w:r>
        <w:t>bewerten die Bedeutung eines Informatiksystems für das Individuum und die Gesellschaft</w:t>
      </w:r>
    </w:p>
    <w:p w14:paraId="2D19B627" w14:textId="77777777" w:rsidR="001148D8" w:rsidRDefault="001148D8" w:rsidP="00AA0F63">
      <w:pPr>
        <w:pStyle w:val="WF-Listenabsatz-1-facherZeilenabstand"/>
        <w:jc w:val="both"/>
      </w:pPr>
      <w:r>
        <w:t>beschreiben Modelle als vereinfachtes Abbild der realen Welt</w:t>
      </w:r>
    </w:p>
    <w:p w14:paraId="4E6DC597" w14:textId="77777777" w:rsidR="001148D8" w:rsidRDefault="001148D8" w:rsidP="00AA0F63">
      <w:pPr>
        <w:pStyle w:val="WF-Listenabsatz-1-facherZeilenabstand"/>
        <w:jc w:val="both"/>
      </w:pPr>
      <w:r>
        <w:t>reflektieren und beurteilen die eigene Modellierung</w:t>
      </w:r>
    </w:p>
    <w:p w14:paraId="6442205F" w14:textId="77777777" w:rsidR="001148D8" w:rsidRDefault="001148D8" w:rsidP="00AA0F63">
      <w:pPr>
        <w:pStyle w:val="WF-Listenabsatz-1-facherZeilenabstand"/>
        <w:jc w:val="both"/>
      </w:pPr>
      <w:r>
        <w:t xml:space="preserve">wählen zur Lösung eines Problems geeignete Standardsoftware (Textverarbeitung, Tabellenkalkulation, Erfassen und Verwaltung von Daten, Bildbearbeitung) aus, </w:t>
      </w:r>
    </w:p>
    <w:p w14:paraId="57E0D9A4" w14:textId="77777777" w:rsidR="001148D8" w:rsidRDefault="001148D8" w:rsidP="00AA0F63">
      <w:pPr>
        <w:pStyle w:val="WF-Listenabsatz-1-facherZeilenabstand"/>
        <w:jc w:val="both"/>
      </w:pPr>
      <w:r>
        <w:t>dokumentieren und präsentieren ihre Arbeitsergebnisse</w:t>
      </w:r>
    </w:p>
    <w:p w14:paraId="680A4F74" w14:textId="77777777" w:rsidR="001148D8" w:rsidRDefault="001148D8" w:rsidP="00AA0F63">
      <w:pPr>
        <w:pStyle w:val="WF-Listenabsatz-1-facherZeilenabstand"/>
        <w:numPr>
          <w:ilvl w:val="0"/>
          <w:numId w:val="0"/>
        </w:numPr>
        <w:jc w:val="both"/>
      </w:pPr>
    </w:p>
    <w:p w14:paraId="6E96FE0A" w14:textId="77777777" w:rsidR="001148D8" w:rsidRDefault="001148D8" w:rsidP="00AA0F63">
      <w:pPr>
        <w:pStyle w:val="WF-Listenabsatz-1-facherZeilenabstand"/>
        <w:numPr>
          <w:ilvl w:val="0"/>
          <w:numId w:val="0"/>
        </w:numPr>
        <w:ind w:left="358"/>
        <w:jc w:val="both"/>
      </w:pPr>
      <w:r>
        <w:t>Bei Behandlung des Parametrischen Designs außerdem:</w:t>
      </w:r>
    </w:p>
    <w:p w14:paraId="319CAADD" w14:textId="77777777" w:rsidR="001148D8" w:rsidRDefault="001148D8" w:rsidP="00AA0F63">
      <w:pPr>
        <w:pStyle w:val="WF-Listenabsatz-1-facherZeilenabstand"/>
        <w:numPr>
          <w:ilvl w:val="0"/>
          <w:numId w:val="8"/>
        </w:numPr>
        <w:jc w:val="both"/>
      </w:pPr>
      <w:r>
        <w:t>strukturieren Handlungsabläufe in Teileinheiten</w:t>
      </w:r>
    </w:p>
    <w:p w14:paraId="6253A30B" w14:textId="77777777" w:rsidR="001148D8" w:rsidRDefault="001148D8" w:rsidP="00AA0F63">
      <w:pPr>
        <w:pStyle w:val="WF-Listenabsatz-1-facherZeilenabstand"/>
        <w:numPr>
          <w:ilvl w:val="0"/>
          <w:numId w:val="8"/>
        </w:numPr>
        <w:jc w:val="both"/>
      </w:pPr>
      <w:r>
        <w:t>benennen typische Bestandteile von algorithmischen Abläufen wie Schleifen, Verzweigungen, Variablen</w:t>
      </w:r>
    </w:p>
    <w:p w14:paraId="3DA2D721" w14:textId="77777777" w:rsidR="001148D8" w:rsidRDefault="001148D8" w:rsidP="00AA0F63">
      <w:pPr>
        <w:pStyle w:val="WF-Listenabsatz-1-facherZeilenabstand"/>
        <w:numPr>
          <w:ilvl w:val="0"/>
          <w:numId w:val="8"/>
        </w:numPr>
        <w:jc w:val="both"/>
      </w:pPr>
      <w:r>
        <w:t>entwickeln einen Algorithmus auf experimentelle Weise</w:t>
      </w:r>
    </w:p>
    <w:p w14:paraId="2B23E9AD" w14:textId="77777777" w:rsidR="001148D8" w:rsidRDefault="001148D8" w:rsidP="00AA0F63">
      <w:pPr>
        <w:jc w:val="both"/>
      </w:pPr>
    </w:p>
    <w:p w14:paraId="1BC85FC7" w14:textId="77777777" w:rsidR="001148D8" w:rsidRDefault="001148D8" w:rsidP="00AA0F63">
      <w:pPr>
        <w:jc w:val="both"/>
        <w:rPr>
          <w:b/>
        </w:rPr>
      </w:pPr>
      <w:r>
        <w:rPr>
          <w:b/>
        </w:rPr>
        <w:t>Mathematik</w:t>
      </w:r>
    </w:p>
    <w:p w14:paraId="710F052B" w14:textId="77777777" w:rsidR="001148D8" w:rsidRDefault="001148D8" w:rsidP="00AA0F63">
      <w:pPr>
        <w:jc w:val="both"/>
      </w:pPr>
      <w:r>
        <w:t>Die Schülerinnen und Schüler …</w:t>
      </w:r>
    </w:p>
    <w:p w14:paraId="68464572" w14:textId="77777777" w:rsidR="001148D8" w:rsidRDefault="001148D8" w:rsidP="00AA0F63">
      <w:pPr>
        <w:pStyle w:val="WF-Listenabsatz-1-facherZeilenabstand"/>
        <w:jc w:val="both"/>
      </w:pPr>
      <w:r>
        <w:t>können zwei- und dreidimensionale Darstellungen von Bauwerken zueinander in Beziehung setzten und nach Vorlage bauen, zu Bauten Baupläne erstellen, Kantenmodelle und Netze untersuchen. (GS)</w:t>
      </w:r>
    </w:p>
    <w:p w14:paraId="6AE305F2" w14:textId="77777777" w:rsidR="001148D8" w:rsidRDefault="001148D8" w:rsidP="00AA0F63">
      <w:pPr>
        <w:pStyle w:val="WF-Listenabsatz-1-facherZeilenabstand"/>
        <w:jc w:val="both"/>
      </w:pPr>
      <w:r>
        <w:t>erkennen und beschreiben geometrische Strukturen in der Umwelt</w:t>
      </w:r>
    </w:p>
    <w:p w14:paraId="22680575" w14:textId="77777777" w:rsidR="001148D8" w:rsidRDefault="001148D8" w:rsidP="00AA0F63">
      <w:pPr>
        <w:pStyle w:val="WF-Listenabsatz-1-facherZeilenabstand"/>
        <w:jc w:val="both"/>
      </w:pPr>
      <w:r>
        <w:t>stellen Körper (z.B. Modell) dar und erkennen Körper aus ihren entsprechenden Darstellungen</w:t>
      </w:r>
    </w:p>
    <w:p w14:paraId="0BA62CC1" w14:textId="77777777" w:rsidR="001148D8" w:rsidRDefault="001148D8" w:rsidP="00AA0F63">
      <w:pPr>
        <w:pStyle w:val="WF-Listenabsatz-1-facherZeilenabstand"/>
        <w:jc w:val="both"/>
      </w:pPr>
      <w:r>
        <w:t>zeichnen und konstruieren geometrische Figuren unter Verwendung angemessener Hilfsmittel wie Lineal, Zirkel oder Geometriesoftware.</w:t>
      </w:r>
    </w:p>
    <w:p w14:paraId="010F9407" w14:textId="77777777" w:rsidR="001148D8" w:rsidRDefault="001148D8" w:rsidP="00AA0F63">
      <w:pPr>
        <w:jc w:val="both"/>
        <w:rPr>
          <w:b/>
        </w:rPr>
      </w:pPr>
      <w:r>
        <w:rPr>
          <w:b/>
        </w:rPr>
        <w:br/>
        <w:t>Kunst</w:t>
      </w:r>
    </w:p>
    <w:p w14:paraId="4DAE6E97" w14:textId="77777777" w:rsidR="001148D8" w:rsidRDefault="001148D8" w:rsidP="00AA0F63">
      <w:pPr>
        <w:jc w:val="both"/>
      </w:pPr>
      <w:r>
        <w:t>Die Schülerinnen und Schüler …</w:t>
      </w:r>
    </w:p>
    <w:p w14:paraId="37D56A7A" w14:textId="77777777" w:rsidR="001148D8" w:rsidRDefault="001148D8" w:rsidP="00AA0F63">
      <w:pPr>
        <w:pStyle w:val="WF-Listenabsatz-1-facherZeilenabstand"/>
        <w:jc w:val="both"/>
      </w:pPr>
      <w:r>
        <w:t>können Architekturmodelle mit adäquaten Werkzeugen und Materialien erstellen</w:t>
      </w:r>
    </w:p>
    <w:p w14:paraId="1162A48A" w14:textId="77777777" w:rsidR="001148D8" w:rsidRDefault="001148D8" w:rsidP="00AA0F63">
      <w:pPr>
        <w:pStyle w:val="WF-Listenabsatz-1-facherZeilenabstand"/>
        <w:jc w:val="both"/>
      </w:pPr>
      <w:r>
        <w:t>verfügen über Erfahrungen im Umgang mit technischen Medien und Verfahren der Bildbearbeitung und können sie zur Lösung von gestalterischen Aufgaben einsetzen</w:t>
      </w:r>
    </w:p>
    <w:p w14:paraId="104EE9EC" w14:textId="77777777" w:rsidR="001148D8" w:rsidRDefault="001148D8" w:rsidP="00AA0F63">
      <w:pPr>
        <w:pStyle w:val="WF-Listenabsatz-1-facherZeilenabstand"/>
        <w:jc w:val="both"/>
      </w:pPr>
      <w:r>
        <w:t>können raumhafte Konstruktionen erfinden und bauen</w:t>
      </w:r>
    </w:p>
    <w:p w14:paraId="3E70C785" w14:textId="77777777" w:rsidR="001148D8" w:rsidRDefault="001148D8" w:rsidP="00AA0F63">
      <w:pPr>
        <w:pStyle w:val="WF-Listenabsatz-1-facherZeilenabstand"/>
        <w:jc w:val="both"/>
      </w:pPr>
      <w:r>
        <w:t>können proportional, stofflich und plastisch Dinge darstellen und produzieren</w:t>
      </w:r>
    </w:p>
    <w:p w14:paraId="07A3096B" w14:textId="77777777" w:rsidR="001148D8" w:rsidRDefault="001148D8" w:rsidP="00AA0F63">
      <w:pPr>
        <w:pStyle w:val="WF-Listenabsatz-1-facherZeilenabstand"/>
        <w:spacing w:line="259" w:lineRule="auto"/>
        <w:jc w:val="both"/>
      </w:pPr>
      <w:r>
        <w:t>entwickeln und skizzieren zielgruppenbezogen und auf Basis von Designkriterien Ideen zu einem Produkt</w:t>
      </w:r>
      <w:r>
        <w:br w:type="page"/>
      </w:r>
    </w:p>
    <w:p w14:paraId="14AD0805" w14:textId="77777777" w:rsidR="001148D8" w:rsidRDefault="001148D8" w:rsidP="001148D8">
      <w:pPr>
        <w:rPr>
          <w:b/>
        </w:rPr>
      </w:pPr>
      <w:r>
        <w:rPr>
          <w:b/>
        </w:rPr>
        <w:lastRenderedPageBreak/>
        <w:t>Sozialkunde</w:t>
      </w:r>
    </w:p>
    <w:p w14:paraId="4D19597E" w14:textId="77777777" w:rsidR="001148D8" w:rsidRDefault="001148D8" w:rsidP="00AA0F63">
      <w:pPr>
        <w:jc w:val="both"/>
      </w:pPr>
      <w:r>
        <w:t>Die Schülerinnen und Schüler…</w:t>
      </w:r>
    </w:p>
    <w:p w14:paraId="608B2105" w14:textId="77777777" w:rsidR="001148D8" w:rsidRDefault="001148D8" w:rsidP="00AA0F63">
      <w:pPr>
        <w:pStyle w:val="WF-Listenabsatz-1-facherZeilenabstand"/>
        <w:jc w:val="both"/>
        <w:rPr>
          <w:lang w:eastAsia="en-US"/>
        </w:rPr>
      </w:pPr>
      <w:r>
        <w:rPr>
          <w:lang w:eastAsia="en-US"/>
        </w:rPr>
        <w:t>erkennen, wie technisch-industrieller Fortschritt die Berufs- und Lebenswelt des Einzelnen und die Gesellschaft verändert</w:t>
      </w:r>
    </w:p>
    <w:p w14:paraId="547EAC62" w14:textId="77777777" w:rsidR="001148D8" w:rsidRDefault="001148D8" w:rsidP="00AA0F63">
      <w:pPr>
        <w:pStyle w:val="WF-Listenabsatz-1-facherZeilenabstand"/>
        <w:jc w:val="both"/>
        <w:rPr>
          <w:lang w:eastAsia="en-US"/>
        </w:rPr>
      </w:pPr>
      <w:r>
        <w:rPr>
          <w:lang w:eastAsia="en-US"/>
        </w:rPr>
        <w:t>Dimensionen und Ausmaß der derzeitigen Veränderungen erfassen und individuelle und politische Bewältigungsmöglichkeiten erörtern</w:t>
      </w:r>
    </w:p>
    <w:p w14:paraId="1AA81734" w14:textId="77777777" w:rsidR="001148D8" w:rsidRDefault="001148D8" w:rsidP="00AA0F63">
      <w:pPr>
        <w:pStyle w:val="WF-Listenabsatz-1-facherZeilenabstand"/>
        <w:jc w:val="both"/>
      </w:pPr>
      <w:r>
        <w:rPr>
          <w:lang w:eastAsia="en-US"/>
        </w:rPr>
        <w:t>den Betrieb als Stätte der Produktion und Kooperation kennen lernen und Problemfelder, insbesondere Umweltfragen, erörtern</w:t>
      </w:r>
    </w:p>
    <w:p w14:paraId="3D8ED313" w14:textId="77777777" w:rsidR="001148D8" w:rsidRDefault="001148D8" w:rsidP="00AA0F63">
      <w:pPr>
        <w:pStyle w:val="Heading1"/>
        <w:jc w:val="both"/>
      </w:pPr>
      <w:bookmarkStart w:id="60" w:name="_Toc78754865"/>
      <w:r>
        <w:t>Anschlussthemen</w:t>
      </w:r>
      <w:bookmarkEnd w:id="60"/>
    </w:p>
    <w:p w14:paraId="2B4447AF" w14:textId="77777777" w:rsidR="001148D8" w:rsidRDefault="001148D8" w:rsidP="00AA0F63">
      <w:pPr>
        <w:jc w:val="both"/>
      </w:pPr>
      <w:r>
        <w:t>Als Anschlussthemen im Zusammenhang mit IT2School bieten sich folgende Module an:</w:t>
      </w:r>
    </w:p>
    <w:p w14:paraId="757EDEDC" w14:textId="77777777" w:rsidR="001148D8" w:rsidRDefault="001148D8" w:rsidP="00AA0F63">
      <w:pPr>
        <w:pStyle w:val="WF-Listenabsatz-1-facherZeilenabstand"/>
        <w:numPr>
          <w:ilvl w:val="0"/>
          <w:numId w:val="0"/>
        </w:numPr>
        <w:jc w:val="both"/>
      </w:pPr>
    </w:p>
    <w:p w14:paraId="1F389968" w14:textId="77777777" w:rsidR="001148D8" w:rsidRDefault="001148D8" w:rsidP="00AA0F63">
      <w:pPr>
        <w:pStyle w:val="WF-Listenabsatz-1-facherZeilenabstand"/>
        <w:numPr>
          <w:ilvl w:val="0"/>
          <w:numId w:val="0"/>
        </w:numPr>
        <w:jc w:val="both"/>
        <w:rPr>
          <w:b/>
        </w:rPr>
      </w:pPr>
      <w:r>
        <w:rPr>
          <w:b/>
        </w:rPr>
        <w:t>IT spielend entdecken</w:t>
      </w:r>
    </w:p>
    <w:p w14:paraId="5961EB71" w14:textId="77777777" w:rsidR="001148D8" w:rsidRDefault="001148D8" w:rsidP="00AA0F63">
      <w:pPr>
        <w:pStyle w:val="WF-Listenabsatz-1-facherZeilenabstand"/>
        <w:numPr>
          <w:ilvl w:val="0"/>
          <w:numId w:val="0"/>
        </w:numPr>
        <w:jc w:val="both"/>
      </w:pPr>
      <w:r>
        <w:t>Wenn in ihrem Unterricht weiterhin das spielerische Entdecken und das kreative Gestalten im Mittelpunkt stehen soll, dann können Sie folgende Module auswählen:</w:t>
      </w:r>
    </w:p>
    <w:p w14:paraId="1C9244E4" w14:textId="77777777" w:rsidR="001148D8" w:rsidRDefault="001148D8" w:rsidP="001148D8">
      <w:pPr>
        <w:pStyle w:val="WF-Listenabsatz-1-facherZeilenabstand"/>
        <w:numPr>
          <w:ilvl w:val="0"/>
          <w:numId w:val="0"/>
        </w:numPr>
        <w:spacing w:line="259" w:lineRule="auto"/>
        <w:ind w:left="714"/>
      </w:pPr>
    </w:p>
    <w:p w14:paraId="32699574" w14:textId="77777777" w:rsidR="001148D8" w:rsidRDefault="001148D8" w:rsidP="001148D8">
      <w:pPr>
        <w:pStyle w:val="WF-Listenabsatz-1-facherZeilenabstand"/>
        <w:numPr>
          <w:ilvl w:val="0"/>
          <w:numId w:val="0"/>
        </w:numPr>
        <w:spacing w:line="259" w:lineRule="auto"/>
        <w:ind w:left="714" w:hanging="356"/>
      </w:pPr>
    </w:p>
    <w:tbl>
      <w:tblPr>
        <w:tblStyle w:val="TableGrid"/>
        <w:tblW w:w="8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8"/>
        <w:gridCol w:w="456"/>
        <w:gridCol w:w="2140"/>
        <w:gridCol w:w="315"/>
        <w:gridCol w:w="1597"/>
        <w:gridCol w:w="456"/>
        <w:gridCol w:w="2282"/>
      </w:tblGrid>
      <w:tr w:rsidR="001148D8" w14:paraId="043D4AFE" w14:textId="77777777" w:rsidTr="00A65AE1">
        <w:tc>
          <w:tcPr>
            <w:tcW w:w="1786" w:type="dxa"/>
            <w:vAlign w:val="center"/>
          </w:tcPr>
          <w:p w14:paraId="17974694" w14:textId="3A071855" w:rsidR="001148D8" w:rsidRDefault="00C846D3" w:rsidP="00A65AE1">
            <w:pPr>
              <w:jc w:val="center"/>
            </w:pPr>
            <w:r>
              <w:rPr>
                <w:noProof/>
              </w:rPr>
              <w:drawing>
                <wp:inline distT="0" distB="0" distL="0" distR="0" wp14:anchorId="3D3D4CEC" wp14:editId="73BCBD9E">
                  <wp:extent cx="986596" cy="695325"/>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95653" cy="701708"/>
                          </a:xfrm>
                          <a:prstGeom prst="rect">
                            <a:avLst/>
                          </a:prstGeom>
                        </pic:spPr>
                      </pic:pic>
                    </a:graphicData>
                  </a:graphic>
                </wp:inline>
              </w:drawing>
            </w:r>
          </w:p>
        </w:tc>
        <w:tc>
          <w:tcPr>
            <w:tcW w:w="551" w:type="dxa"/>
            <w:vAlign w:val="center"/>
          </w:tcPr>
          <w:p w14:paraId="217B6187" w14:textId="77777777" w:rsidR="001148D8" w:rsidRDefault="001148D8" w:rsidP="00A65AE1">
            <w:pPr>
              <w:jc w:val="center"/>
              <w:rPr>
                <w:sz w:val="36"/>
                <w:szCs w:val="36"/>
              </w:rPr>
            </w:pPr>
            <w:r>
              <w:rPr>
                <w:sz w:val="36"/>
                <w:szCs w:val="36"/>
              </w:rPr>
              <w:t>→</w:t>
            </w:r>
          </w:p>
        </w:tc>
        <w:tc>
          <w:tcPr>
            <w:tcW w:w="1786" w:type="dxa"/>
            <w:vAlign w:val="center"/>
          </w:tcPr>
          <w:p w14:paraId="15592FA5" w14:textId="029ACE4F" w:rsidR="001148D8" w:rsidRDefault="00C846D3" w:rsidP="00A65AE1">
            <w:pPr>
              <w:jc w:val="center"/>
            </w:pPr>
            <w:r>
              <w:rPr>
                <w:noProof/>
              </w:rPr>
              <w:drawing>
                <wp:inline distT="0" distB="0" distL="0" distR="0" wp14:anchorId="07E9698B" wp14:editId="2082BFDC">
                  <wp:extent cx="1000125" cy="7048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30107" cy="725990"/>
                          </a:xfrm>
                          <a:prstGeom prst="rect">
                            <a:avLst/>
                          </a:prstGeom>
                        </pic:spPr>
                      </pic:pic>
                    </a:graphicData>
                  </a:graphic>
                </wp:inline>
              </w:drawing>
            </w:r>
          </w:p>
        </w:tc>
        <w:tc>
          <w:tcPr>
            <w:tcW w:w="551" w:type="dxa"/>
            <w:vAlign w:val="center"/>
          </w:tcPr>
          <w:p w14:paraId="198577E1" w14:textId="77777777" w:rsidR="001148D8" w:rsidRDefault="001148D8" w:rsidP="00A65AE1">
            <w:pPr>
              <w:jc w:val="center"/>
              <w:rPr>
                <w:sz w:val="36"/>
                <w:szCs w:val="36"/>
              </w:rPr>
            </w:pPr>
            <w:r>
              <w:rPr>
                <w:sz w:val="36"/>
                <w:szCs w:val="36"/>
              </w:rPr>
              <w:t>+</w:t>
            </w:r>
          </w:p>
        </w:tc>
        <w:tc>
          <w:tcPr>
            <w:tcW w:w="1786" w:type="dxa"/>
            <w:vAlign w:val="center"/>
          </w:tcPr>
          <w:p w14:paraId="3054A94A" w14:textId="7856453B" w:rsidR="001148D8" w:rsidRDefault="00C846D3" w:rsidP="00A65AE1">
            <w:pPr>
              <w:jc w:val="center"/>
            </w:pPr>
            <w:r>
              <w:rPr>
                <w:noProof/>
              </w:rPr>
              <w:drawing>
                <wp:inline distT="0" distB="0" distL="0" distR="0" wp14:anchorId="20AAD2C2" wp14:editId="54642CB9">
                  <wp:extent cx="986155" cy="628650"/>
                  <wp:effectExtent l="0" t="0" r="444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rotWithShape="1">
                          <a:blip r:embed="rId41" cstate="print">
                            <a:extLst>
                              <a:ext uri="{28A0092B-C50C-407E-A947-70E740481C1C}">
                                <a14:useLocalDpi xmlns:a14="http://schemas.microsoft.com/office/drawing/2010/main" val="0"/>
                              </a:ext>
                            </a:extLst>
                          </a:blip>
                          <a:srcRect t="1" b="9548"/>
                          <a:stretch/>
                        </pic:blipFill>
                        <pic:spPr bwMode="auto">
                          <a:xfrm>
                            <a:off x="0" y="0"/>
                            <a:ext cx="1010868" cy="644404"/>
                          </a:xfrm>
                          <a:prstGeom prst="rect">
                            <a:avLst/>
                          </a:prstGeom>
                          <a:ln>
                            <a:noFill/>
                          </a:ln>
                          <a:extLst>
                            <a:ext uri="{53640926-AAD7-44D8-BBD7-CCE9431645EC}">
                              <a14:shadowObscured xmlns:a14="http://schemas.microsoft.com/office/drawing/2010/main"/>
                            </a:ext>
                          </a:extLst>
                        </pic:spPr>
                      </pic:pic>
                    </a:graphicData>
                  </a:graphic>
                </wp:inline>
              </w:drawing>
            </w:r>
          </w:p>
        </w:tc>
        <w:tc>
          <w:tcPr>
            <w:tcW w:w="551" w:type="dxa"/>
            <w:vAlign w:val="center"/>
          </w:tcPr>
          <w:p w14:paraId="3AEF385A" w14:textId="77777777" w:rsidR="001148D8" w:rsidRDefault="001148D8" w:rsidP="00A65AE1">
            <w:pPr>
              <w:jc w:val="center"/>
            </w:pPr>
            <w:r>
              <w:rPr>
                <w:sz w:val="36"/>
                <w:szCs w:val="36"/>
              </w:rPr>
              <w:t>→</w:t>
            </w:r>
          </w:p>
        </w:tc>
        <w:tc>
          <w:tcPr>
            <w:tcW w:w="1786" w:type="dxa"/>
            <w:vAlign w:val="center"/>
          </w:tcPr>
          <w:p w14:paraId="06519E94" w14:textId="77777777" w:rsidR="001148D8" w:rsidRDefault="001148D8" w:rsidP="00A65AE1">
            <w:r>
              <w:rPr>
                <w:noProof/>
              </w:rPr>
              <w:drawing>
                <wp:inline distT="0" distB="0" distL="0" distR="0" wp14:anchorId="229DE819" wp14:editId="1EDDD35D">
                  <wp:extent cx="1439441" cy="689609"/>
                  <wp:effectExtent l="0" t="0" r="8889" b="0"/>
                  <wp:docPr id="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ik.jpg"/>
                          <pic:cNvPicPr>
                            <a:picLocks noChangeAspect="1"/>
                          </pic:cNvPicPr>
                        </pic:nvPicPr>
                        <pic:blipFill>
                          <a:blip r:embed="rId42"/>
                          <a:stretch/>
                        </pic:blipFill>
                        <pic:spPr bwMode="auto">
                          <a:xfrm>
                            <a:off x="0" y="0"/>
                            <a:ext cx="1446183" cy="692840"/>
                          </a:xfrm>
                          <a:prstGeom prst="rect">
                            <a:avLst/>
                          </a:prstGeom>
                        </pic:spPr>
                      </pic:pic>
                    </a:graphicData>
                  </a:graphic>
                </wp:inline>
              </w:drawing>
            </w:r>
          </w:p>
        </w:tc>
      </w:tr>
      <w:tr w:rsidR="001148D8" w14:paraId="5563C44F" w14:textId="77777777" w:rsidTr="00A65AE1">
        <w:tc>
          <w:tcPr>
            <w:tcW w:w="1786" w:type="dxa"/>
            <w:vAlign w:val="center"/>
          </w:tcPr>
          <w:p w14:paraId="3E72A0BB" w14:textId="77777777" w:rsidR="001148D8" w:rsidRDefault="001148D8" w:rsidP="00A65AE1">
            <w:pPr>
              <w:jc w:val="center"/>
            </w:pPr>
            <w:r>
              <w:t>oder</w:t>
            </w:r>
          </w:p>
        </w:tc>
        <w:tc>
          <w:tcPr>
            <w:tcW w:w="551" w:type="dxa"/>
            <w:vAlign w:val="center"/>
          </w:tcPr>
          <w:p w14:paraId="4E8CF116" w14:textId="77777777" w:rsidR="001148D8" w:rsidRDefault="001148D8" w:rsidP="00A65AE1">
            <w:pPr>
              <w:jc w:val="center"/>
              <w:rPr>
                <w:sz w:val="36"/>
                <w:szCs w:val="36"/>
              </w:rPr>
            </w:pPr>
          </w:p>
        </w:tc>
        <w:tc>
          <w:tcPr>
            <w:tcW w:w="1786" w:type="dxa"/>
            <w:vAlign w:val="center"/>
          </w:tcPr>
          <w:p w14:paraId="1009B9F4" w14:textId="77777777" w:rsidR="001148D8" w:rsidRDefault="001148D8" w:rsidP="00A65AE1">
            <w:pPr>
              <w:jc w:val="center"/>
            </w:pPr>
          </w:p>
        </w:tc>
        <w:tc>
          <w:tcPr>
            <w:tcW w:w="551" w:type="dxa"/>
            <w:vAlign w:val="center"/>
          </w:tcPr>
          <w:p w14:paraId="602F7AC3" w14:textId="77777777" w:rsidR="001148D8" w:rsidRDefault="001148D8" w:rsidP="00A65AE1">
            <w:pPr>
              <w:jc w:val="center"/>
              <w:rPr>
                <w:sz w:val="36"/>
                <w:szCs w:val="36"/>
              </w:rPr>
            </w:pPr>
          </w:p>
        </w:tc>
        <w:tc>
          <w:tcPr>
            <w:tcW w:w="1786" w:type="dxa"/>
            <w:vAlign w:val="center"/>
          </w:tcPr>
          <w:p w14:paraId="188582BA" w14:textId="77777777" w:rsidR="001148D8" w:rsidRDefault="001148D8" w:rsidP="00A65AE1">
            <w:pPr>
              <w:jc w:val="center"/>
            </w:pPr>
          </w:p>
        </w:tc>
        <w:tc>
          <w:tcPr>
            <w:tcW w:w="551" w:type="dxa"/>
            <w:vAlign w:val="center"/>
          </w:tcPr>
          <w:p w14:paraId="54F4E506" w14:textId="77777777" w:rsidR="001148D8" w:rsidRDefault="001148D8" w:rsidP="00A65AE1">
            <w:pPr>
              <w:jc w:val="center"/>
              <w:rPr>
                <w:sz w:val="36"/>
                <w:szCs w:val="36"/>
              </w:rPr>
            </w:pPr>
          </w:p>
        </w:tc>
        <w:tc>
          <w:tcPr>
            <w:tcW w:w="1786" w:type="dxa"/>
            <w:vAlign w:val="center"/>
          </w:tcPr>
          <w:p w14:paraId="5202EDA5" w14:textId="77777777" w:rsidR="001148D8" w:rsidRDefault="001148D8" w:rsidP="00A65AE1">
            <w:pPr>
              <w:jc w:val="center"/>
            </w:pPr>
          </w:p>
        </w:tc>
      </w:tr>
      <w:tr w:rsidR="001148D8" w14:paraId="2F634DA2" w14:textId="77777777" w:rsidTr="00A65AE1">
        <w:tc>
          <w:tcPr>
            <w:tcW w:w="1786" w:type="dxa"/>
            <w:vAlign w:val="center"/>
          </w:tcPr>
          <w:p w14:paraId="6F6EDDB8" w14:textId="3C7CEEDE" w:rsidR="001148D8" w:rsidRDefault="00C846D3" w:rsidP="00A65AE1">
            <w:pPr>
              <w:jc w:val="center"/>
            </w:pPr>
            <w:r>
              <w:rPr>
                <w:noProof/>
              </w:rPr>
              <w:drawing>
                <wp:inline distT="0" distB="0" distL="0" distR="0" wp14:anchorId="1FE49012" wp14:editId="1E77B8B7">
                  <wp:extent cx="959566" cy="6762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9570" cy="690373"/>
                          </a:xfrm>
                          <a:prstGeom prst="rect">
                            <a:avLst/>
                          </a:prstGeom>
                        </pic:spPr>
                      </pic:pic>
                    </a:graphicData>
                  </a:graphic>
                </wp:inline>
              </w:drawing>
            </w:r>
          </w:p>
        </w:tc>
        <w:tc>
          <w:tcPr>
            <w:tcW w:w="551" w:type="dxa"/>
            <w:vAlign w:val="center"/>
          </w:tcPr>
          <w:p w14:paraId="0B3CBF94" w14:textId="77777777" w:rsidR="001148D8" w:rsidRDefault="001148D8" w:rsidP="00A65AE1">
            <w:pPr>
              <w:jc w:val="center"/>
              <w:rPr>
                <w:sz w:val="36"/>
                <w:szCs w:val="36"/>
              </w:rPr>
            </w:pPr>
            <w:r>
              <w:rPr>
                <w:sz w:val="36"/>
                <w:szCs w:val="36"/>
              </w:rPr>
              <w:t>→</w:t>
            </w:r>
          </w:p>
        </w:tc>
        <w:tc>
          <w:tcPr>
            <w:tcW w:w="1786" w:type="dxa"/>
            <w:vAlign w:val="center"/>
          </w:tcPr>
          <w:p w14:paraId="348E3B40" w14:textId="77777777" w:rsidR="001148D8" w:rsidRDefault="001148D8" w:rsidP="00A65AE1">
            <w:r>
              <w:rPr>
                <w:noProof/>
              </w:rPr>
              <w:drawing>
                <wp:inline distT="0" distB="0" distL="0" distR="0" wp14:anchorId="0502C9B1" wp14:editId="570044C5">
                  <wp:extent cx="1351962" cy="647699"/>
                  <wp:effectExtent l="0" t="0" r="634" b="0"/>
                  <wp:docPr id="2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otik.jpg"/>
                          <pic:cNvPicPr>
                            <a:picLocks noChangeAspect="1"/>
                          </pic:cNvPicPr>
                        </pic:nvPicPr>
                        <pic:blipFill>
                          <a:blip r:embed="rId42"/>
                          <a:stretch/>
                        </pic:blipFill>
                        <pic:spPr bwMode="auto">
                          <a:xfrm>
                            <a:off x="0" y="0"/>
                            <a:ext cx="1356613" cy="649928"/>
                          </a:xfrm>
                          <a:prstGeom prst="rect">
                            <a:avLst/>
                          </a:prstGeom>
                        </pic:spPr>
                      </pic:pic>
                    </a:graphicData>
                  </a:graphic>
                </wp:inline>
              </w:drawing>
            </w:r>
          </w:p>
        </w:tc>
        <w:tc>
          <w:tcPr>
            <w:tcW w:w="551" w:type="dxa"/>
            <w:vAlign w:val="center"/>
          </w:tcPr>
          <w:p w14:paraId="4F83DFB7" w14:textId="77777777" w:rsidR="001148D8" w:rsidRDefault="001148D8" w:rsidP="00A65AE1">
            <w:pPr>
              <w:jc w:val="center"/>
              <w:rPr>
                <w:sz w:val="36"/>
                <w:szCs w:val="36"/>
              </w:rPr>
            </w:pPr>
          </w:p>
        </w:tc>
        <w:tc>
          <w:tcPr>
            <w:tcW w:w="1786" w:type="dxa"/>
            <w:vAlign w:val="center"/>
          </w:tcPr>
          <w:p w14:paraId="112A44AD" w14:textId="77777777" w:rsidR="001148D8" w:rsidRDefault="001148D8" w:rsidP="00A65AE1">
            <w:pPr>
              <w:jc w:val="center"/>
            </w:pPr>
          </w:p>
        </w:tc>
        <w:tc>
          <w:tcPr>
            <w:tcW w:w="551" w:type="dxa"/>
            <w:vAlign w:val="center"/>
          </w:tcPr>
          <w:p w14:paraId="1D99687B" w14:textId="77777777" w:rsidR="001148D8" w:rsidRDefault="001148D8" w:rsidP="00A65AE1">
            <w:pPr>
              <w:jc w:val="center"/>
              <w:rPr>
                <w:sz w:val="36"/>
                <w:szCs w:val="36"/>
              </w:rPr>
            </w:pPr>
          </w:p>
        </w:tc>
        <w:tc>
          <w:tcPr>
            <w:tcW w:w="1786" w:type="dxa"/>
            <w:vAlign w:val="center"/>
          </w:tcPr>
          <w:p w14:paraId="214A030A" w14:textId="77777777" w:rsidR="001148D8" w:rsidRDefault="001148D8" w:rsidP="00A65AE1">
            <w:pPr>
              <w:jc w:val="center"/>
            </w:pPr>
          </w:p>
        </w:tc>
      </w:tr>
    </w:tbl>
    <w:p w14:paraId="0FA5FFC5" w14:textId="77777777" w:rsidR="001148D8" w:rsidRDefault="001148D8" w:rsidP="001148D8">
      <w:pPr>
        <w:pStyle w:val="WF-Listenabsatz-1-facherZeilenabstand"/>
        <w:numPr>
          <w:ilvl w:val="0"/>
          <w:numId w:val="0"/>
        </w:numPr>
        <w:spacing w:line="259" w:lineRule="auto"/>
        <w:ind w:left="714" w:hanging="356"/>
      </w:pPr>
    </w:p>
    <w:p w14:paraId="6E51D9B8" w14:textId="77777777" w:rsidR="001148D8" w:rsidRDefault="001148D8" w:rsidP="00C846D3">
      <w:pPr>
        <w:pStyle w:val="Heading1"/>
      </w:pPr>
      <w:bookmarkStart w:id="61" w:name="_Toc78754866"/>
      <w:r>
        <w:t>Literatur und Links</w:t>
      </w:r>
      <w:bookmarkEnd w:id="61"/>
    </w:p>
    <w:p w14:paraId="551A47AD" w14:textId="77777777" w:rsidR="001148D8" w:rsidRDefault="001148D8" w:rsidP="00AA0F63">
      <w:pPr>
        <w:pStyle w:val="ListParagraph"/>
        <w:numPr>
          <w:ilvl w:val="0"/>
          <w:numId w:val="2"/>
        </w:numPr>
        <w:jc w:val="both"/>
      </w:pPr>
      <w:r>
        <w:rPr>
          <w:b/>
        </w:rPr>
        <w:t>3D-Drucken – Unsere Erlebnisse mit dem 3D-Drucker</w:t>
      </w:r>
      <w:r>
        <w:t xml:space="preserve">: </w:t>
      </w:r>
      <w:hyperlink r:id="rId44" w:history="1">
        <w:r>
          <w:rPr>
            <w:rStyle w:val="Hyperlink"/>
          </w:rPr>
          <w:t>https://3drucken.ch/</w:t>
        </w:r>
      </w:hyperlink>
      <w:r>
        <w:t xml:space="preserve"> - Ideen für die Schule, Tipps für Hard- und Software</w:t>
      </w:r>
    </w:p>
    <w:p w14:paraId="6C3C9DF9" w14:textId="77777777" w:rsidR="001148D8" w:rsidRDefault="001148D8" w:rsidP="00AA0F63">
      <w:pPr>
        <w:pStyle w:val="ListParagraph"/>
        <w:numPr>
          <w:ilvl w:val="0"/>
          <w:numId w:val="2"/>
        </w:numPr>
        <w:jc w:val="both"/>
        <w:rPr>
          <w:lang w:val="en-US"/>
        </w:rPr>
      </w:pPr>
      <w:proofErr w:type="spellStart"/>
      <w:r>
        <w:rPr>
          <w:lang w:val="en-US"/>
        </w:rPr>
        <w:t>Horsch</w:t>
      </w:r>
      <w:proofErr w:type="spellEnd"/>
      <w:r>
        <w:rPr>
          <w:lang w:val="en-US"/>
        </w:rPr>
        <w:t xml:space="preserve">, Florian (2013): </w:t>
      </w:r>
      <w:r>
        <w:rPr>
          <w:b/>
          <w:lang w:val="en-US"/>
        </w:rPr>
        <w:t>3D-Druck für alle – Der Do-It-Yourself-Guide</w:t>
      </w:r>
      <w:r>
        <w:rPr>
          <w:lang w:val="en-US"/>
        </w:rPr>
        <w:t xml:space="preserve">. </w:t>
      </w:r>
      <w:r>
        <w:t>Carl Hanser Verlag München</w:t>
      </w:r>
    </w:p>
    <w:p w14:paraId="6C854966" w14:textId="77777777" w:rsidR="001148D8" w:rsidRDefault="001148D8" w:rsidP="00AA0F63">
      <w:pPr>
        <w:pStyle w:val="ListParagraph"/>
        <w:numPr>
          <w:ilvl w:val="0"/>
          <w:numId w:val="2"/>
        </w:numPr>
        <w:jc w:val="both"/>
      </w:pPr>
      <w:r>
        <w:rPr>
          <w:b/>
        </w:rPr>
        <w:t>Thingiverse.com</w:t>
      </w:r>
      <w:r>
        <w:t xml:space="preserve">: Eine Plattform, um 3D-Modelle, Designs und Ideen zu teilen. </w:t>
      </w:r>
    </w:p>
    <w:p w14:paraId="505DB647" w14:textId="77777777" w:rsidR="001148D8" w:rsidRDefault="001148D8" w:rsidP="00AA0F63">
      <w:pPr>
        <w:pStyle w:val="ListParagraph"/>
        <w:numPr>
          <w:ilvl w:val="0"/>
          <w:numId w:val="2"/>
        </w:numPr>
        <w:jc w:val="both"/>
        <w:rPr>
          <w:lang w:val="en-US"/>
        </w:rPr>
      </w:pPr>
      <w:r>
        <w:rPr>
          <w:b/>
          <w:lang w:val="en-US"/>
        </w:rPr>
        <w:t>Software Sketchup Make</w:t>
      </w:r>
      <w:r>
        <w:rPr>
          <w:lang w:val="en-US"/>
        </w:rPr>
        <w:t xml:space="preserve">: </w:t>
      </w:r>
      <w:r w:rsidRPr="00B370EB">
        <w:rPr>
          <w:rStyle w:val="Hyperlink"/>
          <w:lang w:val="en-US"/>
        </w:rPr>
        <w:t>https://www.sketchup.com/de/download/all</w:t>
      </w:r>
    </w:p>
    <w:p w14:paraId="3626B51C" w14:textId="77777777" w:rsidR="001148D8" w:rsidRDefault="001148D8" w:rsidP="00AA0F63">
      <w:pPr>
        <w:pStyle w:val="ListParagraph"/>
        <w:numPr>
          <w:ilvl w:val="0"/>
          <w:numId w:val="2"/>
        </w:numPr>
        <w:jc w:val="both"/>
      </w:pPr>
      <w:r>
        <w:rPr>
          <w:b/>
        </w:rPr>
        <w:t>Minecraft Print</w:t>
      </w:r>
      <w:r>
        <w:t xml:space="preserve">: </w:t>
      </w:r>
      <w:hyperlink r:id="rId45" w:history="1">
        <w:r>
          <w:rPr>
            <w:rStyle w:val="Hyperlink"/>
          </w:rPr>
          <w:t>http://www.printcraft.org/</w:t>
        </w:r>
      </w:hyperlink>
      <w:r>
        <w:t xml:space="preserve">  Mit Hilfe von </w:t>
      </w:r>
      <w:proofErr w:type="spellStart"/>
      <w:r>
        <w:t>printcraft</w:t>
      </w:r>
      <w:proofErr w:type="spellEnd"/>
      <w:r>
        <w:t xml:space="preserve"> können Objekte in dem Spiel Minecraft erstellt und anschließen als Druckdatei heruntergeladen werden.</w:t>
      </w:r>
    </w:p>
    <w:p w14:paraId="05FEBB8E" w14:textId="77777777" w:rsidR="001148D8" w:rsidRDefault="001148D8" w:rsidP="00AA0F63">
      <w:pPr>
        <w:pStyle w:val="ListParagraph"/>
        <w:numPr>
          <w:ilvl w:val="0"/>
          <w:numId w:val="2"/>
        </w:numPr>
        <w:jc w:val="both"/>
      </w:pPr>
      <w:proofErr w:type="spellStart"/>
      <w:r>
        <w:rPr>
          <w:b/>
        </w:rPr>
        <w:lastRenderedPageBreak/>
        <w:t>BeetleBlocks</w:t>
      </w:r>
      <w:proofErr w:type="spellEnd"/>
      <w:r>
        <w:t xml:space="preserve"> ist eine grafische Entwicklungsumgebung (ähnlich zu Scratch) um 3D-Modelle zu erstellen. </w:t>
      </w:r>
      <w:hyperlink r:id="rId46" w:history="1">
        <w:r>
          <w:rPr>
            <w:rStyle w:val="Hyperlink"/>
          </w:rPr>
          <w:t>http://beetleblocks.com/</w:t>
        </w:r>
      </w:hyperlink>
      <w:r>
        <w:t xml:space="preserve">   </w:t>
      </w:r>
    </w:p>
    <w:p w14:paraId="186DFBE6" w14:textId="77777777" w:rsidR="001148D8" w:rsidRDefault="001148D8" w:rsidP="00AA0F63">
      <w:pPr>
        <w:pStyle w:val="ListParagraph"/>
        <w:numPr>
          <w:ilvl w:val="0"/>
          <w:numId w:val="2"/>
        </w:numPr>
        <w:jc w:val="both"/>
      </w:pPr>
      <w:proofErr w:type="spellStart"/>
      <w:r>
        <w:rPr>
          <w:b/>
        </w:rPr>
        <w:t>BlocksCAD</w:t>
      </w:r>
      <w:proofErr w:type="spellEnd"/>
      <w:r>
        <w:rPr>
          <w:b/>
        </w:rPr>
        <w:t xml:space="preserve"> </w:t>
      </w:r>
      <w:r>
        <w:t xml:space="preserve">ist auch eine grafische Entwicklungsumgebung </w:t>
      </w:r>
      <w:r w:rsidRPr="00B370EB">
        <w:rPr>
          <w:rStyle w:val="Hyperlink"/>
        </w:rPr>
        <w:t>https://www.blockscad3d.com/</w:t>
      </w:r>
    </w:p>
    <w:p w14:paraId="4E655AB4" w14:textId="77777777" w:rsidR="001148D8" w:rsidRDefault="001148D8" w:rsidP="00AA0F63">
      <w:pPr>
        <w:pStyle w:val="ListParagraph"/>
        <w:numPr>
          <w:ilvl w:val="0"/>
          <w:numId w:val="2"/>
        </w:numPr>
        <w:jc w:val="both"/>
      </w:pPr>
      <w:proofErr w:type="spellStart"/>
      <w:r w:rsidRPr="00B370EB">
        <w:rPr>
          <w:b/>
          <w:lang w:val="en-US"/>
        </w:rPr>
        <w:t>Makerbot</w:t>
      </w:r>
      <w:proofErr w:type="spellEnd"/>
      <w:r w:rsidRPr="00B370EB">
        <w:rPr>
          <w:b/>
          <w:lang w:val="en-US"/>
        </w:rPr>
        <w:t xml:space="preserve"> Education (2015):</w:t>
      </w:r>
      <w:r w:rsidRPr="00B370EB">
        <w:rPr>
          <w:lang w:val="en-US"/>
        </w:rPr>
        <w:t xml:space="preserve"> </w:t>
      </w:r>
      <w:proofErr w:type="spellStart"/>
      <w:r w:rsidRPr="00B370EB">
        <w:rPr>
          <w:lang w:val="en-US"/>
        </w:rPr>
        <w:t>Makerbot</w:t>
      </w:r>
      <w:proofErr w:type="spellEnd"/>
      <w:r w:rsidRPr="00B370EB">
        <w:rPr>
          <w:lang w:val="en-US"/>
        </w:rPr>
        <w:t xml:space="preserve"> in the Classroom. </w:t>
      </w:r>
      <w:r>
        <w:t xml:space="preserve">Eine Einführung in 3D-Druck und Design. Online: </w:t>
      </w:r>
      <w:r w:rsidRPr="00B370EB">
        <w:rPr>
          <w:rStyle w:val="Hyperlink"/>
        </w:rPr>
        <w:t>https://www.makerbot.com/stories/education/makerbot-in-the-classroom-a-resource-for-educators/</w:t>
      </w:r>
    </w:p>
    <w:p w14:paraId="2155956B" w14:textId="77777777" w:rsidR="001148D8" w:rsidRDefault="001148D8" w:rsidP="00AA0F63">
      <w:pPr>
        <w:pStyle w:val="ListParagraph"/>
        <w:numPr>
          <w:ilvl w:val="0"/>
          <w:numId w:val="2"/>
        </w:numPr>
        <w:jc w:val="both"/>
      </w:pPr>
      <w:r>
        <w:rPr>
          <w:b/>
        </w:rPr>
        <w:t>3Doodler Start:</w:t>
      </w:r>
      <w:r>
        <w:t xml:space="preserve"> 3D-Stift zum Malen für Kinder: </w:t>
      </w:r>
      <w:hyperlink r:id="rId47" w:history="1">
        <w:r>
          <w:rPr>
            <w:rStyle w:val="Hyperlink"/>
          </w:rPr>
          <w:t>http://3doodlerstart.com/</w:t>
        </w:r>
      </w:hyperlink>
      <w:r>
        <w:t xml:space="preserve"> </w:t>
      </w:r>
    </w:p>
    <w:p w14:paraId="6B51DE2B" w14:textId="77777777" w:rsidR="001148D8" w:rsidRPr="00B370EB" w:rsidRDefault="001148D8" w:rsidP="00AA0F63">
      <w:pPr>
        <w:pStyle w:val="ListParagraph"/>
        <w:numPr>
          <w:ilvl w:val="0"/>
          <w:numId w:val="2"/>
        </w:numPr>
        <w:jc w:val="both"/>
      </w:pPr>
      <w:r>
        <w:rPr>
          <w:b/>
        </w:rPr>
        <w:t xml:space="preserve">Google </w:t>
      </w:r>
      <w:proofErr w:type="spellStart"/>
      <w:r>
        <w:rPr>
          <w:b/>
        </w:rPr>
        <w:t>Expeditions</w:t>
      </w:r>
      <w:proofErr w:type="spellEnd"/>
      <w:r>
        <w:rPr>
          <w:b/>
        </w:rPr>
        <w:t>:</w:t>
      </w:r>
      <w:r>
        <w:t xml:space="preserve"> App für virtuelle Schulausflüge. Ziel von </w:t>
      </w:r>
      <w:proofErr w:type="spellStart"/>
      <w:r>
        <w:rPr>
          <w:i/>
        </w:rPr>
        <w:t>Expeditions</w:t>
      </w:r>
      <w:proofErr w:type="spellEnd"/>
      <w:r>
        <w:t xml:space="preserve"> ist es, Orte oder historische Ereignisse mit Hilfe einer VR-Brille und dem Smartphone erlebbar zu machen. </w:t>
      </w:r>
      <w:r w:rsidRPr="00B370EB">
        <w:rPr>
          <w:rStyle w:val="Hyperlink"/>
        </w:rPr>
        <w:t>https://edu.google.com/products/vr-ar/expeditions/?modal_active=none#about</w:t>
      </w:r>
      <w:r w:rsidRPr="00B370EB">
        <w:t xml:space="preserve"> (im Google Play Store)</w:t>
      </w:r>
    </w:p>
    <w:p w14:paraId="3EC50F95" w14:textId="77777777" w:rsidR="001148D8" w:rsidRDefault="001148D8" w:rsidP="00AA0F63">
      <w:pPr>
        <w:pStyle w:val="ListParagraph"/>
        <w:numPr>
          <w:ilvl w:val="0"/>
          <w:numId w:val="2"/>
        </w:numPr>
        <w:jc w:val="both"/>
      </w:pPr>
      <w:r>
        <w:rPr>
          <w:b/>
        </w:rPr>
        <w:t>ZDF 360</w:t>
      </w:r>
      <w:r>
        <w:rPr>
          <w:rFonts w:ascii="Arial" w:hAnsi="Arial"/>
          <w:b/>
        </w:rPr>
        <w:t>°-App</w:t>
      </w:r>
      <w:r>
        <w:rPr>
          <w:b/>
        </w:rPr>
        <w:t xml:space="preserve">: </w:t>
      </w:r>
      <w:r>
        <w:t>ZDF-Produktionen in 360</w:t>
      </w:r>
      <w:r>
        <w:rPr>
          <w:rFonts w:ascii="Arial" w:hAnsi="Arial"/>
        </w:rPr>
        <w:t>° für das Smartphone und VR-Brille</w:t>
      </w:r>
      <w:r>
        <w:t xml:space="preserve"> </w:t>
      </w:r>
      <w:hyperlink r:id="rId48" w:history="1">
        <w:r>
          <w:rPr>
            <w:rStyle w:val="Hyperlink"/>
          </w:rPr>
          <w:t>http://vr.zdf.de/</w:t>
        </w:r>
      </w:hyperlink>
      <w:r>
        <w:t xml:space="preserve"> (im Google Play Store)</w:t>
      </w:r>
    </w:p>
    <w:p w14:paraId="28F399A0" w14:textId="77777777" w:rsidR="001148D8" w:rsidRDefault="001148D8" w:rsidP="00AA0F63">
      <w:pPr>
        <w:pStyle w:val="ListParagraph"/>
        <w:numPr>
          <w:ilvl w:val="0"/>
          <w:numId w:val="2"/>
        </w:numPr>
        <w:jc w:val="both"/>
      </w:pPr>
      <w:r>
        <w:rPr>
          <w:b/>
        </w:rPr>
        <w:t xml:space="preserve">Arte 360 App: </w:t>
      </w:r>
      <w:r>
        <w:t>Arte-Produktionen in 360</w:t>
      </w:r>
      <w:r>
        <w:rPr>
          <w:rFonts w:ascii="Arial" w:hAnsi="Arial"/>
        </w:rPr>
        <w:t xml:space="preserve">° für das Smartphone und VR-Brille </w:t>
      </w:r>
      <w:hyperlink r:id="rId49" w:history="1">
        <w:r>
          <w:rPr>
            <w:rStyle w:val="Hyperlink"/>
            <w:rFonts w:ascii="Arial" w:hAnsi="Arial"/>
          </w:rPr>
          <w:t>http://sites.arte.tv/360/de</w:t>
        </w:r>
      </w:hyperlink>
      <w:r>
        <w:rPr>
          <w:rFonts w:ascii="Arial" w:hAnsi="Arial"/>
        </w:rPr>
        <w:t xml:space="preserve"> </w:t>
      </w:r>
      <w:r>
        <w:t>(im Google Play Store)</w:t>
      </w:r>
    </w:p>
    <w:p w14:paraId="24596871" w14:textId="77777777" w:rsidR="001148D8" w:rsidRDefault="001148D8" w:rsidP="00AA0F63">
      <w:pPr>
        <w:pStyle w:val="ListParagraph"/>
        <w:numPr>
          <w:ilvl w:val="0"/>
          <w:numId w:val="2"/>
        </w:numPr>
        <w:jc w:val="both"/>
      </w:pPr>
      <w:proofErr w:type="spellStart"/>
      <w:r>
        <w:rPr>
          <w:b/>
        </w:rPr>
        <w:t>Holobuilder</w:t>
      </w:r>
      <w:proofErr w:type="spellEnd"/>
      <w:r>
        <w:rPr>
          <w:b/>
        </w:rPr>
        <w:t>:</w:t>
      </w:r>
      <w:r>
        <w:t xml:space="preserve"> </w:t>
      </w:r>
      <w:proofErr w:type="gramStart"/>
      <w:r>
        <w:t>Online-Tool</w:t>
      </w:r>
      <w:proofErr w:type="gramEnd"/>
      <w:r>
        <w:t xml:space="preserve"> um Virtual Reality-Rundgänge o.ä. zu erstellen </w:t>
      </w:r>
      <w:hyperlink r:id="rId50" w:history="1">
        <w:r>
          <w:rPr>
            <w:rStyle w:val="Hyperlink"/>
          </w:rPr>
          <w:t>www.holobuilder.com</w:t>
        </w:r>
      </w:hyperlink>
      <w:r>
        <w:t xml:space="preserve"> </w:t>
      </w:r>
    </w:p>
    <w:p w14:paraId="15087E4F" w14:textId="77777777" w:rsidR="001148D8" w:rsidRDefault="001148D8" w:rsidP="001148D8">
      <w:pPr>
        <w:spacing w:line="259" w:lineRule="auto"/>
      </w:pPr>
      <w:r>
        <w:br w:type="page"/>
      </w:r>
    </w:p>
    <w:p w14:paraId="01E26C94" w14:textId="77777777" w:rsidR="001148D8" w:rsidRDefault="001148D8" w:rsidP="00C846D3">
      <w:pPr>
        <w:pStyle w:val="Heading1"/>
      </w:pPr>
      <w:bookmarkStart w:id="62" w:name="_Toc78754867"/>
      <w:r>
        <w:lastRenderedPageBreak/>
        <w:t>Arbeitsmaterialien</w:t>
      </w:r>
      <w:bookmarkEnd w:id="62"/>
    </w:p>
    <w:tbl>
      <w:tblPr>
        <w:tblStyle w:val="Arbeitsmaterialien"/>
        <w:tblW w:w="9071" w:type="dxa"/>
        <w:tblLook w:val="04A0" w:firstRow="1" w:lastRow="0" w:firstColumn="1" w:lastColumn="0" w:noHBand="0" w:noVBand="1"/>
      </w:tblPr>
      <w:tblGrid>
        <w:gridCol w:w="1555"/>
        <w:gridCol w:w="2551"/>
        <w:gridCol w:w="4965"/>
      </w:tblGrid>
      <w:tr w:rsidR="001148D8" w14:paraId="600B2F95" w14:textId="77777777" w:rsidTr="00171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6C0F01" w14:textId="77777777" w:rsidR="001148D8" w:rsidRDefault="001148D8" w:rsidP="00A65AE1">
            <w:r>
              <w:t>Nr.</w:t>
            </w:r>
          </w:p>
        </w:tc>
        <w:tc>
          <w:tcPr>
            <w:tcW w:w="2551" w:type="dxa"/>
          </w:tcPr>
          <w:p w14:paraId="5A887DC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Titel</w:t>
            </w:r>
          </w:p>
        </w:tc>
        <w:tc>
          <w:tcPr>
            <w:tcW w:w="4965" w:type="dxa"/>
          </w:tcPr>
          <w:p w14:paraId="414DC855" w14:textId="77777777" w:rsidR="001148D8" w:rsidRDefault="001148D8" w:rsidP="00A65AE1">
            <w:pPr>
              <w:jc w:val="left"/>
              <w:cnfStyle w:val="100000000000" w:firstRow="1" w:lastRow="0" w:firstColumn="0" w:lastColumn="0" w:oddVBand="0" w:evenVBand="0" w:oddHBand="0" w:evenHBand="0" w:firstRowFirstColumn="0" w:firstRowLastColumn="0" w:lastRowFirstColumn="0" w:lastRowLastColumn="0"/>
            </w:pPr>
            <w:r>
              <w:t>Beschreibung</w:t>
            </w:r>
          </w:p>
        </w:tc>
      </w:tr>
      <w:tr w:rsidR="001148D8" w14:paraId="47D49A8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82D44A4" w14:textId="2530681F" w:rsidR="001148D8" w:rsidRDefault="00171C7A" w:rsidP="00A65AE1">
            <w:pPr>
              <w:jc w:val="both"/>
            </w:pPr>
            <w:r>
              <w:rPr>
                <w:rFonts w:ascii="Segoe UI Symbol" w:hAnsi="Segoe UI Symbol" w:cs="Segoe UI Symbol"/>
                <w:color w:val="00B050"/>
                <w:sz w:val="32"/>
              </w:rPr>
              <w:t xml:space="preserve">☻ </w:t>
            </w:r>
            <w:r w:rsidR="001148D8">
              <w:t xml:space="preserve">B4.1 </w:t>
            </w:r>
          </w:p>
        </w:tc>
        <w:tc>
          <w:tcPr>
            <w:tcW w:w="2551" w:type="dxa"/>
            <w:vAlign w:val="center"/>
          </w:tcPr>
          <w:p w14:paraId="6BAF156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Keksausstecher</w:t>
            </w:r>
          </w:p>
        </w:tc>
        <w:tc>
          <w:tcPr>
            <w:tcW w:w="4965" w:type="dxa"/>
            <w:vAlign w:val="center"/>
          </w:tcPr>
          <w:p w14:paraId="36D5EC3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in die Modellierung eigener Keksausstecher (für die Lehrkraft)</w:t>
            </w:r>
          </w:p>
        </w:tc>
      </w:tr>
      <w:tr w:rsidR="001148D8" w14:paraId="3BF4D1B8"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423919FD" w14:textId="777120B4" w:rsidR="001148D8" w:rsidRDefault="00171C7A" w:rsidP="00A65AE1">
            <w:pPr>
              <w:jc w:val="both"/>
            </w:pPr>
            <w:r>
              <w:rPr>
                <w:rFonts w:ascii="Segoe UI Symbol" w:hAnsi="Segoe UI Symbol" w:cs="Segoe UI Symbol"/>
                <w:color w:val="FFC000"/>
                <w:sz w:val="32"/>
              </w:rPr>
              <w:t xml:space="preserve">☻ </w:t>
            </w:r>
            <w:r w:rsidR="001148D8">
              <w:t xml:space="preserve">B4.2 </w:t>
            </w:r>
          </w:p>
        </w:tc>
        <w:tc>
          <w:tcPr>
            <w:tcW w:w="2551" w:type="dxa"/>
            <w:vAlign w:val="center"/>
          </w:tcPr>
          <w:p w14:paraId="23A6DCCC" w14:textId="0D67754F"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Keksausstecher mit </w:t>
            </w:r>
            <w:proofErr w:type="spellStart"/>
            <w:r w:rsidR="007B359A">
              <w:t>CookieCAD</w:t>
            </w:r>
            <w:proofErr w:type="spellEnd"/>
          </w:p>
        </w:tc>
        <w:tc>
          <w:tcPr>
            <w:tcW w:w="4965" w:type="dxa"/>
            <w:vAlign w:val="center"/>
          </w:tcPr>
          <w:p w14:paraId="5371487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Arbeitsauftrag für Schülerinnen und Schüler</w:t>
            </w:r>
          </w:p>
        </w:tc>
      </w:tr>
      <w:tr w:rsidR="001148D8" w14:paraId="495ABB5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1E624D" w14:textId="3D17F1EE" w:rsidR="001148D8" w:rsidRDefault="00171C7A" w:rsidP="00A65AE1">
            <w:pPr>
              <w:jc w:val="both"/>
            </w:pPr>
            <w:r>
              <w:rPr>
                <w:rFonts w:ascii="Segoe UI Symbol" w:hAnsi="Segoe UI Symbol" w:cs="Segoe UI Symbol"/>
                <w:color w:val="00B050"/>
                <w:sz w:val="32"/>
              </w:rPr>
              <w:t xml:space="preserve">☻ </w:t>
            </w:r>
            <w:r w:rsidR="001148D8">
              <w:t>B4.3</w:t>
            </w:r>
            <w:r w:rsidR="001148D8">
              <w:rPr>
                <w:rFonts w:ascii="Segoe UI Symbol" w:hAnsi="Segoe UI Symbol" w:cs="Segoe UI Symbol"/>
                <w:color w:val="00B050"/>
                <w:sz w:val="32"/>
              </w:rPr>
              <w:t xml:space="preserve"> </w:t>
            </w:r>
          </w:p>
        </w:tc>
        <w:tc>
          <w:tcPr>
            <w:tcW w:w="2551" w:type="dxa"/>
            <w:vAlign w:val="center"/>
          </w:tcPr>
          <w:p w14:paraId="3AADF160"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w:t>
            </w:r>
            <w:proofErr w:type="spellStart"/>
            <w:r>
              <w:t>Tinkercad</w:t>
            </w:r>
            <w:proofErr w:type="spellEnd"/>
          </w:p>
        </w:tc>
        <w:tc>
          <w:tcPr>
            <w:tcW w:w="4965" w:type="dxa"/>
            <w:vAlign w:val="center"/>
          </w:tcPr>
          <w:p w14:paraId="3E11BBB4"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Einführung für die Lehrkraft</w:t>
            </w:r>
          </w:p>
        </w:tc>
      </w:tr>
      <w:tr w:rsidR="001148D8" w14:paraId="12A537EC"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D1AF01" w14:textId="5AA91F16" w:rsidR="001148D8" w:rsidRDefault="00171C7A" w:rsidP="00A65AE1">
            <w:pPr>
              <w:jc w:val="both"/>
              <w:rPr>
                <w:rFonts w:ascii="Segoe UI Symbol" w:hAnsi="Segoe UI Symbol" w:cs="Segoe UI Symbol"/>
                <w:color w:val="FFC000"/>
                <w:sz w:val="32"/>
                <w:szCs w:val="20"/>
              </w:rPr>
            </w:pPr>
            <w:r>
              <w:rPr>
                <w:rFonts w:ascii="Segoe UI Symbol" w:hAnsi="Segoe UI Symbol" w:cs="Segoe UI Symbol"/>
                <w:color w:val="FFC000"/>
                <w:sz w:val="32"/>
              </w:rPr>
              <w:t xml:space="preserve">☻ </w:t>
            </w:r>
            <w:r w:rsidR="001148D8">
              <w:t xml:space="preserve">B4.4 </w:t>
            </w:r>
          </w:p>
        </w:tc>
        <w:tc>
          <w:tcPr>
            <w:tcW w:w="2551" w:type="dxa"/>
            <w:vAlign w:val="center"/>
          </w:tcPr>
          <w:p w14:paraId="5F338E41"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Einführung in Sketch Up</w:t>
            </w:r>
          </w:p>
        </w:tc>
        <w:tc>
          <w:tcPr>
            <w:tcW w:w="4965" w:type="dxa"/>
            <w:vAlign w:val="center"/>
          </w:tcPr>
          <w:p w14:paraId="57E54C19"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Tutorial für Schülerinnen und Schüler</w:t>
            </w:r>
          </w:p>
        </w:tc>
      </w:tr>
      <w:tr w:rsidR="001148D8" w14:paraId="0E211E22"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5F0E3B" w14:textId="08A1AA89" w:rsidR="001148D8" w:rsidRDefault="00171C7A" w:rsidP="00A65AE1">
            <w:pPr>
              <w:jc w:val="both"/>
            </w:pPr>
            <w:r>
              <w:rPr>
                <w:rFonts w:ascii="Segoe UI Symbol" w:hAnsi="Segoe UI Symbol" w:cs="Segoe UI Symbol"/>
                <w:color w:val="FFC000"/>
                <w:sz w:val="32"/>
              </w:rPr>
              <w:t xml:space="preserve">☻ </w:t>
            </w:r>
            <w:r w:rsidR="001148D8">
              <w:t xml:space="preserve">B4.5 </w:t>
            </w:r>
          </w:p>
        </w:tc>
        <w:tc>
          <w:tcPr>
            <w:tcW w:w="2551" w:type="dxa"/>
            <w:vAlign w:val="center"/>
          </w:tcPr>
          <w:p w14:paraId="44B1E1CC"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Video-Tutorial</w:t>
            </w:r>
          </w:p>
        </w:tc>
        <w:tc>
          <w:tcPr>
            <w:tcW w:w="4965" w:type="dxa"/>
            <w:vAlign w:val="center"/>
          </w:tcPr>
          <w:p w14:paraId="77302C5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Tutorial für Lehrkraft, Schülerinnen und Schüler</w:t>
            </w:r>
          </w:p>
        </w:tc>
      </w:tr>
      <w:tr w:rsidR="001148D8" w14:paraId="587464F7"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278DB7D3" w14:textId="4D6BB314" w:rsidR="001148D8" w:rsidRDefault="00171C7A" w:rsidP="00A65AE1">
            <w:pPr>
              <w:jc w:val="both"/>
            </w:pPr>
            <w:r>
              <w:rPr>
                <w:rFonts w:ascii="Segoe UI Symbol" w:hAnsi="Segoe UI Symbol" w:cs="Segoe UI Symbol"/>
                <w:color w:val="00B0F0"/>
                <w:sz w:val="32"/>
              </w:rPr>
              <w:t xml:space="preserve">☻ </w:t>
            </w:r>
            <w:r w:rsidR="001148D8">
              <w:t>B4.6</w:t>
            </w:r>
            <w:r w:rsidR="001148D8">
              <w:rPr>
                <w:rFonts w:ascii="Segoe UI Symbol" w:hAnsi="Segoe UI Symbol" w:cs="Segoe UI Symbol"/>
                <w:color w:val="00B050"/>
                <w:sz w:val="32"/>
              </w:rPr>
              <w:t xml:space="preserve"> </w:t>
            </w:r>
          </w:p>
        </w:tc>
        <w:tc>
          <w:tcPr>
            <w:tcW w:w="2551" w:type="dxa"/>
            <w:vAlign w:val="center"/>
          </w:tcPr>
          <w:p w14:paraId="02D1D958"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Virtual Reality</w:t>
            </w:r>
          </w:p>
        </w:tc>
        <w:tc>
          <w:tcPr>
            <w:tcW w:w="4965" w:type="dxa"/>
            <w:vAlign w:val="center"/>
          </w:tcPr>
          <w:p w14:paraId="478BC794"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 xml:space="preserve">Anregung zur Einbettung von Inhalten zu </w:t>
            </w:r>
            <w:proofErr w:type="spellStart"/>
            <w:r>
              <w:t>Augmented</w:t>
            </w:r>
            <w:proofErr w:type="spellEnd"/>
            <w:r>
              <w:t xml:space="preserve"> und Virtual Reality im Unterricht</w:t>
            </w:r>
          </w:p>
        </w:tc>
      </w:tr>
      <w:tr w:rsidR="001148D8" w14:paraId="19DA67E6"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522D4D" w14:textId="5E4A8732" w:rsidR="001148D8" w:rsidRDefault="00171C7A" w:rsidP="00A65AE1">
            <w:pPr>
              <w:jc w:val="both"/>
            </w:pPr>
            <w:r>
              <w:rPr>
                <w:rFonts w:ascii="Segoe UI Symbol" w:hAnsi="Segoe UI Symbol" w:cs="Segoe UI Symbol"/>
                <w:color w:val="FFC000"/>
                <w:sz w:val="32"/>
              </w:rPr>
              <w:t xml:space="preserve">☻ </w:t>
            </w:r>
            <w:r w:rsidR="001148D8">
              <w:t>B4.7</w:t>
            </w:r>
            <w:r w:rsidR="001148D8">
              <w:rPr>
                <w:rFonts w:ascii="Segoe UI Symbol" w:hAnsi="Segoe UI Symbol" w:cs="Segoe UI Symbol"/>
                <w:color w:val="00B050"/>
                <w:sz w:val="32"/>
              </w:rPr>
              <w:t xml:space="preserve"> </w:t>
            </w:r>
          </w:p>
        </w:tc>
        <w:tc>
          <w:tcPr>
            <w:tcW w:w="2551" w:type="dxa"/>
            <w:vAlign w:val="center"/>
          </w:tcPr>
          <w:p w14:paraId="5FA0A715"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Parametrisches Design mit </w:t>
            </w:r>
            <w:proofErr w:type="spellStart"/>
            <w:r>
              <w:t>BlocksCAD</w:t>
            </w:r>
            <w:proofErr w:type="spellEnd"/>
          </w:p>
        </w:tc>
        <w:tc>
          <w:tcPr>
            <w:tcW w:w="4965" w:type="dxa"/>
            <w:vAlign w:val="center"/>
          </w:tcPr>
          <w:p w14:paraId="3136AEBD"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 xml:space="preserve">Einführung in Parametrisches Design und Arbeitsaufträge zum Kennenlernen von </w:t>
            </w:r>
            <w:proofErr w:type="spellStart"/>
            <w:r>
              <w:t>BlocksCAD</w:t>
            </w:r>
            <w:proofErr w:type="spellEnd"/>
          </w:p>
        </w:tc>
      </w:tr>
      <w:tr w:rsidR="001148D8" w14:paraId="067FABA4"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6AD090DC" w14:textId="00B17912" w:rsidR="001148D8" w:rsidRDefault="00171C7A" w:rsidP="00A65AE1">
            <w:pPr>
              <w:jc w:val="both"/>
            </w:pPr>
            <w:r>
              <w:rPr>
                <w:rFonts w:ascii="Segoe UI Symbol" w:hAnsi="Segoe UI Symbol" w:cs="Segoe UI Symbol"/>
                <w:color w:val="FFC000"/>
                <w:sz w:val="32"/>
              </w:rPr>
              <w:t xml:space="preserve">☻ </w:t>
            </w:r>
            <w:r w:rsidR="001148D8">
              <w:t>B4.8</w:t>
            </w:r>
            <w:r w:rsidR="001148D8">
              <w:rPr>
                <w:rFonts w:ascii="Segoe UI Symbol" w:hAnsi="Segoe UI Symbol" w:cs="Segoe UI Symbol"/>
                <w:color w:val="00B050"/>
                <w:sz w:val="32"/>
              </w:rPr>
              <w:t xml:space="preserve"> </w:t>
            </w:r>
          </w:p>
        </w:tc>
        <w:tc>
          <w:tcPr>
            <w:tcW w:w="2551" w:type="dxa"/>
            <w:vAlign w:val="center"/>
          </w:tcPr>
          <w:p w14:paraId="5E522B80"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w:t>
            </w:r>
          </w:p>
        </w:tc>
        <w:tc>
          <w:tcPr>
            <w:tcW w:w="4965" w:type="dxa"/>
            <w:vAlign w:val="center"/>
          </w:tcPr>
          <w:p w14:paraId="115BB6C7" w14:textId="77777777" w:rsidR="001148D8" w:rsidRDefault="001148D8" w:rsidP="00A65AE1">
            <w:pPr>
              <w:cnfStyle w:val="000000000000" w:firstRow="0" w:lastRow="0" w:firstColumn="0" w:lastColumn="0" w:oddVBand="0" w:evenVBand="0" w:oddHBand="0" w:evenHBand="0" w:firstRowFirstColumn="0" w:firstRowLastColumn="0" w:lastRowFirstColumn="0" w:lastRowLastColumn="0"/>
            </w:pPr>
            <w:r>
              <w:t>Hilfekarten zu Material B4.7</w:t>
            </w:r>
          </w:p>
        </w:tc>
      </w:tr>
      <w:tr w:rsidR="001148D8" w14:paraId="548B5B17" w14:textId="77777777" w:rsidTr="00171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AE860A8" w14:textId="2E19D2B9" w:rsidR="001148D8" w:rsidRDefault="00171C7A" w:rsidP="00A65AE1">
            <w:pPr>
              <w:jc w:val="both"/>
            </w:pPr>
            <w:r>
              <w:rPr>
                <w:rFonts w:ascii="Segoe UI Symbol" w:hAnsi="Segoe UI Symbol" w:cs="Segoe UI Symbol"/>
                <w:color w:val="FFC000"/>
                <w:sz w:val="32"/>
              </w:rPr>
              <w:t xml:space="preserve">☻ </w:t>
            </w:r>
            <w:r w:rsidR="001148D8">
              <w:t>B4.9</w:t>
            </w:r>
            <w:r w:rsidR="001148D8">
              <w:rPr>
                <w:rFonts w:ascii="Segoe UI Symbol" w:hAnsi="Segoe UI Symbol" w:cs="Segoe UI Symbol"/>
                <w:color w:val="00B050"/>
                <w:sz w:val="32"/>
              </w:rPr>
              <w:t xml:space="preserve"> </w:t>
            </w:r>
          </w:p>
        </w:tc>
        <w:tc>
          <w:tcPr>
            <w:tcW w:w="2551" w:type="dxa"/>
            <w:vAlign w:val="center"/>
          </w:tcPr>
          <w:p w14:paraId="6FD10211"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Aufbau und Funktionsweise von 3D-Druckern</w:t>
            </w:r>
          </w:p>
        </w:tc>
        <w:tc>
          <w:tcPr>
            <w:tcW w:w="4965" w:type="dxa"/>
            <w:vAlign w:val="center"/>
          </w:tcPr>
          <w:p w14:paraId="40493BE3" w14:textId="77777777" w:rsidR="001148D8" w:rsidRDefault="001148D8" w:rsidP="00A65AE1">
            <w:pPr>
              <w:cnfStyle w:val="000000100000" w:firstRow="0" w:lastRow="0" w:firstColumn="0" w:lastColumn="0" w:oddVBand="0" w:evenVBand="0" w:oddHBand="1" w:evenHBand="0" w:firstRowFirstColumn="0" w:firstRowLastColumn="0" w:lastRowFirstColumn="0" w:lastRowLastColumn="0"/>
            </w:pPr>
            <w:r>
              <w:t>Arbeitsmaterial zum Aufbau und zur Funktionsweise von 3D-Druckern</w:t>
            </w:r>
          </w:p>
        </w:tc>
      </w:tr>
      <w:tr w:rsidR="00171C7A" w14:paraId="60E9D739" w14:textId="77777777" w:rsidTr="00171C7A">
        <w:tc>
          <w:tcPr>
            <w:cnfStyle w:val="001000000000" w:firstRow="0" w:lastRow="0" w:firstColumn="1" w:lastColumn="0" w:oddVBand="0" w:evenVBand="0" w:oddHBand="0" w:evenHBand="0" w:firstRowFirstColumn="0" w:firstRowLastColumn="0" w:lastRowFirstColumn="0" w:lastRowLastColumn="0"/>
            <w:tcW w:w="1555" w:type="dxa"/>
            <w:vAlign w:val="center"/>
          </w:tcPr>
          <w:p w14:paraId="3835FB5A" w14:textId="178D6C8E" w:rsidR="00171C7A" w:rsidRDefault="00171C7A" w:rsidP="00A65AE1">
            <w:pPr>
              <w:jc w:val="both"/>
            </w:pPr>
            <w:r>
              <w:rPr>
                <w:rFonts w:ascii="Segoe UI Symbol" w:hAnsi="Segoe UI Symbol" w:cs="Segoe UI Symbol"/>
                <w:color w:val="00B050"/>
                <w:sz w:val="32"/>
              </w:rPr>
              <w:t xml:space="preserve">☻ </w:t>
            </w:r>
            <w:r>
              <w:t>B4 Muster</w:t>
            </w:r>
          </w:p>
        </w:tc>
        <w:tc>
          <w:tcPr>
            <w:tcW w:w="2551" w:type="dxa"/>
            <w:vAlign w:val="center"/>
          </w:tcPr>
          <w:p w14:paraId="09F88A7C" w14:textId="629B909B"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w:t>
            </w:r>
          </w:p>
        </w:tc>
        <w:tc>
          <w:tcPr>
            <w:tcW w:w="4965" w:type="dxa"/>
            <w:vAlign w:val="center"/>
          </w:tcPr>
          <w:p w14:paraId="1EE561E9" w14:textId="231821AA" w:rsidR="00171C7A" w:rsidRDefault="00171C7A" w:rsidP="00A65AE1">
            <w:pPr>
              <w:cnfStyle w:val="000000000000" w:firstRow="0" w:lastRow="0" w:firstColumn="0" w:lastColumn="0" w:oddVBand="0" w:evenVBand="0" w:oddHBand="0" w:evenHBand="0" w:firstRowFirstColumn="0" w:firstRowLastColumn="0" w:lastRowFirstColumn="0" w:lastRowLastColumn="0"/>
            </w:pPr>
            <w:r>
              <w:t>Musterlösung für das Arbeitsmaterial B4.9</w:t>
            </w:r>
          </w:p>
        </w:tc>
      </w:tr>
    </w:tbl>
    <w:p w14:paraId="01326337" w14:textId="77777777" w:rsidR="001148D8" w:rsidRDefault="001148D8" w:rsidP="001148D8">
      <w:pPr>
        <w:spacing w:before="240" w:after="0"/>
        <w:rPr>
          <w:b/>
        </w:rPr>
      </w:pPr>
      <w:r>
        <w:rPr>
          <w:b/>
        </w:rPr>
        <w:t>Legende</w:t>
      </w:r>
    </w:p>
    <w:p w14:paraId="0514F101" w14:textId="77777777" w:rsidR="001148D8" w:rsidRDefault="001148D8" w:rsidP="001148D8">
      <w:pPr>
        <w:spacing w:after="0"/>
      </w:pPr>
      <w:r>
        <w:rPr>
          <w:rFonts w:ascii="Segoe UI Symbol" w:hAnsi="Segoe UI Symbol" w:cs="Segoe UI Symbol"/>
          <w:color w:val="FFC000"/>
          <w:sz w:val="32"/>
        </w:rPr>
        <w:t xml:space="preserve">☻ </w:t>
      </w:r>
      <w:r>
        <w:t xml:space="preserve">Material für Schülerinnen und Schüler </w:t>
      </w:r>
    </w:p>
    <w:p w14:paraId="0F6E5370" w14:textId="77777777" w:rsidR="001148D8" w:rsidRDefault="001148D8" w:rsidP="001148D8">
      <w:pPr>
        <w:spacing w:after="0"/>
      </w:pPr>
      <w:r>
        <w:rPr>
          <w:rFonts w:ascii="Segoe UI Symbol" w:hAnsi="Segoe UI Symbol" w:cs="Segoe UI Symbol"/>
          <w:color w:val="00B050"/>
          <w:sz w:val="32"/>
        </w:rPr>
        <w:t xml:space="preserve">☻ </w:t>
      </w:r>
      <w:r>
        <w:t>Material für Lehrkräfte sowie Unternehmensvertreterinnen und Unternehmensvertreter</w:t>
      </w:r>
    </w:p>
    <w:p w14:paraId="1683A4C6" w14:textId="77777777" w:rsidR="001148D8" w:rsidRDefault="001148D8" w:rsidP="001148D8">
      <w:r>
        <w:rPr>
          <w:rFonts w:ascii="Segoe UI Symbol" w:hAnsi="Segoe UI Symbol" w:cs="Segoe UI Symbol"/>
          <w:color w:val="00B0F0"/>
          <w:sz w:val="32"/>
        </w:rPr>
        <w:t xml:space="preserve">☻ </w:t>
      </w:r>
      <w:r>
        <w:t>Zusatzmaterial</w:t>
      </w:r>
    </w:p>
    <w:p w14:paraId="5354F329" w14:textId="77777777" w:rsidR="001148D8" w:rsidRDefault="001148D8" w:rsidP="00C846D3">
      <w:pPr>
        <w:pStyle w:val="Heading1"/>
      </w:pPr>
      <w:bookmarkStart w:id="63" w:name="_Toc78754868"/>
      <w:r>
        <w:t>Glossar</w:t>
      </w:r>
      <w:bookmarkEnd w:id="63"/>
    </w:p>
    <w:tbl>
      <w:tblPr>
        <w:tblStyle w:val="Glossar"/>
        <w:tblW w:w="9071" w:type="dxa"/>
        <w:tblLook w:val="04A0" w:firstRow="1" w:lastRow="0" w:firstColumn="1" w:lastColumn="0" w:noHBand="0" w:noVBand="1"/>
      </w:tblPr>
      <w:tblGrid>
        <w:gridCol w:w="2835"/>
        <w:gridCol w:w="6236"/>
      </w:tblGrid>
      <w:tr w:rsidR="001148D8" w14:paraId="28FFEFF1" w14:textId="77777777" w:rsidTr="00A65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7D0156DF" w14:textId="77777777" w:rsidR="001148D8" w:rsidRDefault="001148D8" w:rsidP="00A65AE1">
            <w:r>
              <w:t>Begriff</w:t>
            </w:r>
          </w:p>
        </w:tc>
        <w:tc>
          <w:tcPr>
            <w:tcW w:w="6236" w:type="dxa"/>
            <w:vAlign w:val="center"/>
          </w:tcPr>
          <w:p w14:paraId="376E9968" w14:textId="77777777" w:rsidR="001148D8" w:rsidRDefault="001148D8" w:rsidP="00D567DA">
            <w:pPr>
              <w:cnfStyle w:val="100000000000" w:firstRow="1" w:lastRow="0" w:firstColumn="0" w:lastColumn="0" w:oddVBand="0" w:evenVBand="0" w:oddHBand="0" w:evenHBand="0" w:firstRowFirstColumn="0" w:firstRowLastColumn="0" w:lastRowFirstColumn="0" w:lastRowLastColumn="0"/>
            </w:pPr>
            <w:r>
              <w:t>Erläuterung</w:t>
            </w:r>
          </w:p>
        </w:tc>
      </w:tr>
      <w:tr w:rsidR="001148D8" w14:paraId="5B9012D1"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A4BD20" w14:textId="32FC95FC" w:rsidR="00C20C82" w:rsidRDefault="001148D8" w:rsidP="00A65AE1">
            <w:r>
              <w:rPr>
                <w:b w:val="0"/>
              </w:rPr>
              <w:t xml:space="preserve">FDM – </w:t>
            </w:r>
            <w:proofErr w:type="spellStart"/>
            <w:r>
              <w:rPr>
                <w:b w:val="0"/>
              </w:rPr>
              <w:t>Fused</w:t>
            </w:r>
            <w:proofErr w:type="spellEnd"/>
            <w:r>
              <w:rPr>
                <w:b w:val="0"/>
              </w:rPr>
              <w:t xml:space="preserve"> Deposition Modeling</w:t>
            </w:r>
            <w:r w:rsidR="00C20C82">
              <w:rPr>
                <w:b w:val="0"/>
              </w:rPr>
              <w:t xml:space="preserve"> (ehemals patentierter Begriff)</w:t>
            </w:r>
          </w:p>
        </w:tc>
        <w:tc>
          <w:tcPr>
            <w:tcW w:w="6236" w:type="dxa"/>
          </w:tcPr>
          <w:p w14:paraId="33F866E4" w14:textId="43FBE5A9"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 xml:space="preserve">Fertigungsverfahren im Bereich des 3D-Druckens, eine alternative Bezeichnung dieses Verfahrens lautet </w:t>
            </w:r>
            <w:proofErr w:type="spellStart"/>
            <w:r>
              <w:t>Fused</w:t>
            </w:r>
            <w:proofErr w:type="spellEnd"/>
            <w:r>
              <w:t xml:space="preserve"> Filament </w:t>
            </w:r>
            <w:proofErr w:type="spellStart"/>
            <w:r>
              <w:t>Fabrication</w:t>
            </w:r>
            <w:proofErr w:type="spellEnd"/>
            <w:r w:rsidR="00C20C82">
              <w:t xml:space="preserve"> (FFF)</w:t>
            </w:r>
            <w:r>
              <w:t>, das gedruckte Objekt wird Schicht für Schicht ausgedruckt</w:t>
            </w:r>
          </w:p>
        </w:tc>
      </w:tr>
      <w:tr w:rsidR="001148D8" w14:paraId="1C1CD159" w14:textId="77777777" w:rsidTr="00A65AE1">
        <w:tc>
          <w:tcPr>
            <w:cnfStyle w:val="001000000000" w:firstRow="0" w:lastRow="0" w:firstColumn="1" w:lastColumn="0" w:oddVBand="0" w:evenVBand="0" w:oddHBand="0" w:evenHBand="0" w:firstRowFirstColumn="0" w:firstRowLastColumn="0" w:lastRowFirstColumn="0" w:lastRowLastColumn="0"/>
            <w:tcW w:w="2835" w:type="dxa"/>
          </w:tcPr>
          <w:p w14:paraId="412EBB89" w14:textId="77777777" w:rsidR="001148D8" w:rsidRDefault="001148D8" w:rsidP="00A65AE1">
            <w:r>
              <w:rPr>
                <w:b w:val="0"/>
              </w:rPr>
              <w:t>STL - Standard Transformation Language</w:t>
            </w:r>
          </w:p>
        </w:tc>
        <w:tc>
          <w:tcPr>
            <w:tcW w:w="6236" w:type="dxa"/>
          </w:tcPr>
          <w:p w14:paraId="38DD47EB" w14:textId="77777777" w:rsidR="001148D8" w:rsidRDefault="001148D8" w:rsidP="00AA0F63">
            <w:pPr>
              <w:jc w:val="both"/>
              <w:cnfStyle w:val="000000000000" w:firstRow="0" w:lastRow="0" w:firstColumn="0" w:lastColumn="0" w:oddVBand="0" w:evenVBand="0" w:oddHBand="0" w:evenHBand="0" w:firstRowFirstColumn="0" w:firstRowLastColumn="0" w:lastRowFirstColumn="0" w:lastRowLastColumn="0"/>
            </w:pPr>
            <w:r>
              <w:t>Datei-Format für 3D-Modelle, wie sie in CAD-Programmen erstellt werden</w:t>
            </w:r>
          </w:p>
        </w:tc>
      </w:tr>
      <w:tr w:rsidR="001148D8" w14:paraId="19104B42" w14:textId="77777777" w:rsidTr="00A6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898080B" w14:textId="77777777" w:rsidR="001148D8" w:rsidRDefault="001148D8" w:rsidP="00A65AE1">
            <w:r>
              <w:rPr>
                <w:b w:val="0"/>
              </w:rPr>
              <w:lastRenderedPageBreak/>
              <w:t>Upcycling</w:t>
            </w:r>
          </w:p>
        </w:tc>
        <w:tc>
          <w:tcPr>
            <w:tcW w:w="6236" w:type="dxa"/>
          </w:tcPr>
          <w:p w14:paraId="1B795721" w14:textId="77777777" w:rsidR="001148D8" w:rsidRDefault="001148D8" w:rsidP="00AA0F63">
            <w:pPr>
              <w:jc w:val="both"/>
              <w:cnfStyle w:val="000000100000" w:firstRow="0" w:lastRow="0" w:firstColumn="0" w:lastColumn="0" w:oddVBand="0" w:evenVBand="0" w:oddHBand="1" w:evenHBand="0" w:firstRowFirstColumn="0" w:firstRowLastColumn="0" w:lastRowFirstColumn="0" w:lastRowLastColumn="0"/>
            </w:pPr>
            <w:r>
              <w:t>Abfallprodukte oder nicht mehr verwendete Produkte werden in „neue“ nützliche Produkte umgewandelt, 3D-Druck kann hier weiterhelfen. Ersatzteile oder zusätzliche Bauteile können passgenau modelliert und ausgedruckt werden.</w:t>
            </w:r>
          </w:p>
        </w:tc>
      </w:tr>
    </w:tbl>
    <w:p w14:paraId="2123D448" w14:textId="6E32A409" w:rsidR="001148D8" w:rsidRDefault="001148D8" w:rsidP="001148D8">
      <w:pPr>
        <w:spacing w:line="259" w:lineRule="auto"/>
      </w:pPr>
    </w:p>
    <w:p w14:paraId="7693958F" w14:textId="77777777" w:rsidR="001148D8" w:rsidRPr="00907C4C" w:rsidRDefault="001148D8" w:rsidP="00AA0F63">
      <w:pPr>
        <w:pStyle w:val="Heading1"/>
        <w:spacing w:before="120"/>
      </w:pPr>
      <w:bookmarkStart w:id="64" w:name="_Toc24112811"/>
      <w:bookmarkStart w:id="65" w:name="_Toc78754869"/>
      <w:r w:rsidRPr="00907C4C">
        <w:t>FAQs</w:t>
      </w:r>
      <w:bookmarkEnd w:id="64"/>
      <w:bookmarkEnd w:id="65"/>
    </w:p>
    <w:p w14:paraId="16DD9320" w14:textId="77777777" w:rsidR="001148D8" w:rsidRDefault="001148D8" w:rsidP="001148D8">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4D61F5FC" w14:textId="77777777" w:rsidR="001148D8" w:rsidRDefault="001148D8" w:rsidP="001148D8">
      <w:pPr>
        <w:jc w:val="center"/>
      </w:pPr>
      <w:r>
        <w:rPr>
          <w:noProof/>
        </w:rPr>
        <w:drawing>
          <wp:inline distT="0" distB="0" distL="0" distR="0" wp14:anchorId="405B1F9E" wp14:editId="02D8D961">
            <wp:extent cx="2383277" cy="2383277"/>
            <wp:effectExtent l="0" t="0" r="4445" b="4445"/>
            <wp:docPr id="30" name="Grafik 30"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51"/>
                    <a:stretch>
                      <a:fillRect/>
                    </a:stretch>
                  </pic:blipFill>
                  <pic:spPr>
                    <a:xfrm>
                      <a:off x="0" y="0"/>
                      <a:ext cx="2383277" cy="2383277"/>
                    </a:xfrm>
                    <a:prstGeom prst="rect">
                      <a:avLst/>
                    </a:prstGeom>
                  </pic:spPr>
                </pic:pic>
              </a:graphicData>
            </a:graphic>
          </wp:inline>
        </w:drawing>
      </w:r>
    </w:p>
    <w:p w14:paraId="4226A9B3" w14:textId="77777777" w:rsidR="001148D8" w:rsidRPr="00630052" w:rsidRDefault="001148D8" w:rsidP="001148D8">
      <w:pPr>
        <w:pStyle w:val="NormalWeb"/>
        <w:jc w:val="center"/>
      </w:pPr>
      <w:r>
        <w:rPr>
          <w:rFonts w:ascii="Verdana" w:hAnsi="Verdana"/>
          <w:b/>
          <w:bCs/>
          <w:sz w:val="20"/>
          <w:szCs w:val="20"/>
          <w:shd w:val="clear" w:color="auto" w:fill="FFFFFF"/>
        </w:rPr>
        <w:t>https://tinyurl.com/IT2S-FAQ</w:t>
      </w:r>
    </w:p>
    <w:p w14:paraId="7F6E057E" w14:textId="77777777" w:rsidR="00235095" w:rsidRDefault="00235095" w:rsidP="001148D8">
      <w:pPr>
        <w:pStyle w:val="WF-Inhaltsverzeichnis"/>
      </w:pPr>
    </w:p>
    <w:sectPr w:rsidR="00235095" w:rsidSect="001148D8">
      <w:headerReference w:type="default" r:id="rId52"/>
      <w:footerReference w:type="default" r:id="rId53"/>
      <w:pgSz w:w="11906" w:h="16838"/>
      <w:pgMar w:top="1134" w:right="1531" w:bottom="1276" w:left="1531" w:header="284" w:footer="4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96CFA" w14:textId="77777777" w:rsidR="00116270" w:rsidRDefault="00116270">
      <w:pPr>
        <w:spacing w:after="0" w:line="240" w:lineRule="auto"/>
      </w:pPr>
      <w:r>
        <w:separator/>
      </w:r>
    </w:p>
  </w:endnote>
  <w:endnote w:type="continuationSeparator" w:id="0">
    <w:p w14:paraId="2F6F4789" w14:textId="77777777" w:rsidR="00116270" w:rsidRDefault="00116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5E56" w14:textId="77777777" w:rsidR="001148D8" w:rsidRDefault="001148D8">
    <w:pPr>
      <w:pStyle w:val="Header"/>
      <w:tabs>
        <w:tab w:val="clear" w:pos="4536"/>
        <w:tab w:val="clear" w:pos="9072"/>
        <w:tab w:val="right" w:pos="8789"/>
      </w:tabs>
      <w:ind w:right="-2636"/>
      <w:rPr>
        <w:sz w:val="6"/>
      </w:rPr>
    </w:pPr>
    <w:r>
      <w:rPr>
        <w:noProof/>
        <w:sz w:val="8"/>
      </w:rPr>
      <mc:AlternateContent>
        <mc:Choice Requires="wpg">
          <w:drawing>
            <wp:anchor distT="0" distB="0" distL="114300" distR="114300" simplePos="0" relativeHeight="251686400" behindDoc="0" locked="0" layoutInCell="1" allowOverlap="1" wp14:anchorId="44118AE1" wp14:editId="7009BF0A">
              <wp:simplePos x="0" y="0"/>
              <wp:positionH relativeFrom="column">
                <wp:posOffset>5989954</wp:posOffset>
              </wp:positionH>
              <wp:positionV relativeFrom="paragraph">
                <wp:posOffset>-4281169</wp:posOffset>
              </wp:positionV>
              <wp:extent cx="328929" cy="4096067"/>
              <wp:effectExtent l="0" t="0" r="0" b="0"/>
              <wp:wrapNone/>
              <wp:docPr id="5" name="Gruppieren 3"/>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4" name="Rechteck 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 name="Grafik 5"/>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44118AE1" id="Gruppieren 3" o:spid="_x0000_s1035" style="position:absolute;margin-left:471.65pt;margin-top:-337.1pt;width:25.9pt;height:322.5pt;z-index:251686400"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">
              <v:rect id="Rechteck 4" o:spid="_x0000_s1036" style="position:absolute;left:-15798;top:15798;width:34886;height:3289;rotation:-589824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" stroked="f">
                <v:textbox>
                  <w:txbxContent>
                    <w:p w14:paraId="376CEDAF"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37" type="#_x0000_t75" style="position:absolute;left:-1655;top:36992;width:6477;height:1460;rotation:-589824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">
                <v:imagedata r:id="rId2" o:title=""/>
              </v:shape>
            </v:group>
          </w:pict>
        </mc:Fallback>
      </mc:AlternateContent>
    </w:r>
    <w:r>
      <w:rPr>
        <w:noProof/>
        <w:sz w:val="8"/>
      </w:rPr>
      <mc:AlternateContent>
        <mc:Choice Requires="wps">
          <w:drawing>
            <wp:anchor distT="0" distB="0" distL="114300" distR="114300" simplePos="0" relativeHeight="251682304" behindDoc="0" locked="0" layoutInCell="1" allowOverlap="1" wp14:anchorId="40F2D2A7" wp14:editId="3E88196C">
              <wp:simplePos x="0" y="0"/>
              <wp:positionH relativeFrom="column">
                <wp:posOffset>6984</wp:posOffset>
              </wp:positionH>
              <wp:positionV relativeFrom="paragraph">
                <wp:posOffset>-24129</wp:posOffset>
              </wp:positionV>
              <wp:extent cx="5603874" cy="0"/>
              <wp:effectExtent l="0" t="19049" r="15874" b="19049"/>
              <wp:wrapNone/>
              <wp:docPr id="3" name="Gerade Verbindung 7"/>
              <wp:cNvGraphicFramePr/>
              <a:graphic xmlns:a="http://schemas.openxmlformats.org/drawingml/2006/main">
                <a:graphicData uri="http://schemas.microsoft.com/office/word/2010/wordprocessingShape">
                  <wps:wsp>
                    <wps:cNvCnPr/>
                    <wps:spPr bwMode="auto">
                      <a:xfrm>
                        <a:off x="0" y="0"/>
                        <a:ext cx="5603875"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0A7913" id="Gerade Verbindung 7"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9pt" to="441.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" strokecolor="#ffc000 [3207]" strokeweight="3pt">
              <v:stroke joinstyle="miter"/>
            </v:line>
          </w:pict>
        </mc:Fallback>
      </mc:AlternateContent>
    </w:r>
  </w:p>
  <w:p w14:paraId="062BC304" w14:textId="77777777" w:rsidR="001148D8" w:rsidRDefault="001148D8">
    <w:pPr>
      <w:pStyle w:val="Header"/>
      <w:tabs>
        <w:tab w:val="clear" w:pos="4536"/>
        <w:tab w:val="clear" w:pos="9072"/>
        <w:tab w:val="right" w:pos="8789"/>
      </w:tabs>
      <w:ind w:right="-2636"/>
      <w:rPr>
        <w:sz w:val="6"/>
      </w:rPr>
    </w:pPr>
  </w:p>
  <w:p w14:paraId="57E525A7" w14:textId="19AA058C" w:rsidR="001148D8" w:rsidRDefault="001148D8" w:rsidP="00755DA2">
    <w:pPr>
      <w:pStyle w:val="Header"/>
      <w:tabs>
        <w:tab w:val="clear" w:pos="4536"/>
        <w:tab w:val="clear" w:pos="9072"/>
        <w:tab w:val="center" w:pos="4395"/>
        <w:tab w:val="right" w:pos="8789"/>
      </w:tabs>
      <w:ind w:right="-2636"/>
      <w:rPr>
        <w:i/>
        <w:sz w:val="18"/>
      </w:rPr>
    </w:pPr>
    <w:r>
      <w:rPr>
        <w:sz w:val="6"/>
      </w:rPr>
      <w:t xml:space="preserve"> </w:t>
    </w:r>
    <w:r>
      <w:rPr>
        <w:sz w:val="18"/>
      </w:rPr>
      <w:t>Modul B4 – 3D-Druck</w:t>
    </w:r>
    <w:r>
      <w:rPr>
        <w:sz w:val="18"/>
      </w:rPr>
      <w:tab/>
      <w:t>zuletzt aktualisiert am</w:t>
    </w:r>
    <w:r w:rsidR="003D3B46">
      <w:rPr>
        <w:sz w:val="18"/>
      </w:rPr>
      <w:t xml:space="preserve"> </w:t>
    </w:r>
    <w:del w:id="19" w:author="Rina Ferdinand" w:date="2023-01-04T09:54:00Z">
      <w:r w:rsidR="003D3B46" w:rsidDel="00644064">
        <w:rPr>
          <w:sz w:val="18"/>
        </w:rPr>
        <w:delText>10.10.2022</w:delText>
      </w:r>
    </w:del>
    <w:ins w:id="20" w:author="Rina Ferdinand" w:date="2023-01-04T09:54:00Z">
      <w:r w:rsidR="00644064">
        <w:rPr>
          <w:sz w:val="18"/>
        </w:rPr>
        <w:t>04.01.23</w:t>
      </w:r>
    </w:ins>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BF7D" w14:textId="77777777" w:rsidR="001148D8" w:rsidRDefault="001148D8">
    <w:pPr>
      <w:pStyle w:val="Header"/>
    </w:pPr>
  </w:p>
  <w:p w14:paraId="5DD50330" w14:textId="77777777" w:rsidR="001148D8" w:rsidRDefault="001148D8"/>
  <w:p w14:paraId="4FE82E1D" w14:textId="77777777" w:rsidR="001148D8" w:rsidRDefault="001148D8">
    <w:pPr>
      <w:pStyle w:val="Footer"/>
      <w:tabs>
        <w:tab w:val="clear" w:pos="4536"/>
        <w:tab w:val="clear" w:pos="9072"/>
        <w:tab w:val="left" w:pos="5103"/>
      </w:tabs>
      <w:rPr>
        <w:sz w:val="18"/>
        <w:szCs w:val="18"/>
      </w:rPr>
    </w:pPr>
    <w:r>
      <w:rPr>
        <w:sz w:val="18"/>
        <w:szCs w:val="18"/>
      </w:rPr>
      <w:t>Eine Entwicklung von           In Kooperation mit</w:t>
    </w:r>
    <w:r>
      <w:rPr>
        <w:sz w:val="18"/>
        <w:szCs w:val="18"/>
      </w:rPr>
      <w:tab/>
      <w:t xml:space="preserve">           Im Auftrag der</w:t>
    </w:r>
  </w:p>
  <w:p w14:paraId="193DFB09" w14:textId="77777777" w:rsidR="001148D8" w:rsidRDefault="001148D8">
    <w:pPr>
      <w:pStyle w:val="Footer"/>
      <w:tabs>
        <w:tab w:val="clear" w:pos="4536"/>
        <w:tab w:val="clear" w:pos="9072"/>
        <w:tab w:val="left" w:pos="5387"/>
      </w:tabs>
      <w:rPr>
        <w:sz w:val="20"/>
        <w:szCs w:val="20"/>
      </w:rPr>
    </w:pPr>
    <w:r w:rsidRPr="006D791D">
      <w:rPr>
        <w:noProof/>
        <w:vertAlign w:val="subscript"/>
      </w:rPr>
      <w:drawing>
        <wp:anchor distT="0" distB="0" distL="114300" distR="114300" simplePos="0" relativeHeight="251691520" behindDoc="0" locked="0" layoutInCell="1" allowOverlap="1" wp14:anchorId="6E13309B" wp14:editId="713CAD35">
          <wp:simplePos x="0" y="0"/>
          <wp:positionH relativeFrom="margin">
            <wp:posOffset>3389746</wp:posOffset>
          </wp:positionH>
          <wp:positionV relativeFrom="page">
            <wp:posOffset>9321165</wp:posOffset>
          </wp:positionV>
          <wp:extent cx="2167890" cy="628650"/>
          <wp:effectExtent l="0" t="0" r="0" b="0"/>
          <wp:wrapThrough wrapText="bothSides">
            <wp:wrapPolygon edited="0">
              <wp:start x="18032" y="3927"/>
              <wp:lineTo x="1898" y="5236"/>
              <wp:lineTo x="1139" y="5891"/>
              <wp:lineTo x="1518" y="17018"/>
              <wp:lineTo x="19930" y="17018"/>
              <wp:lineTo x="20309" y="11127"/>
              <wp:lineTo x="19930" y="5891"/>
              <wp:lineTo x="19170" y="3927"/>
              <wp:lineTo x="18032" y="3927"/>
            </wp:wrapPolygon>
          </wp:wrapThrough>
          <wp:docPr id="39"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ssensfabrik_Kopf"/>
                  <pic:cNvPicPr>
                    <a:picLocks noChangeAspect="1" noChangeArrowheads="1"/>
                  </pic:cNvPicPr>
                </pic:nvPicPr>
                <pic:blipFill>
                  <a:blip r:embed="rId1" cstate="screen">
                    <a:extLst>
                      <a:ext uri="{28A0092B-C50C-407E-A947-70E740481C1C}">
                        <a14:useLocalDpi xmlns:a14="http://schemas.microsoft.com/office/drawing/2010/main" val="0"/>
                      </a:ext>
                    </a:extLst>
                  </a:blip>
                  <a:stretch>
                    <a:fillRect/>
                  </a:stretch>
                </pic:blipFill>
                <pic:spPr bwMode="auto">
                  <a:xfrm>
                    <a:off x="0" y="0"/>
                    <a:ext cx="2167890" cy="628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0496" behindDoc="1" locked="0" layoutInCell="1" allowOverlap="1" wp14:anchorId="3FCDB0AE" wp14:editId="50FFE8BD">
          <wp:simplePos x="0" y="0"/>
          <wp:positionH relativeFrom="column">
            <wp:posOffset>1438275</wp:posOffset>
          </wp:positionH>
          <wp:positionV relativeFrom="paragraph">
            <wp:posOffset>96116</wp:posOffset>
          </wp:positionV>
          <wp:extent cx="785495" cy="508000"/>
          <wp:effectExtent l="0" t="0" r="0" b="6350"/>
          <wp:wrapTight wrapText="bothSides">
            <wp:wrapPolygon edited="0">
              <wp:start x="0" y="0"/>
              <wp:lineTo x="0" y="21060"/>
              <wp:lineTo x="20954" y="21060"/>
              <wp:lineTo x="20954"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785495" cy="508000"/>
                  </a:xfrm>
                  <a:prstGeom prst="rect">
                    <a:avLst/>
                  </a:prstGeom>
                </pic:spPr>
              </pic:pic>
            </a:graphicData>
          </a:graphic>
        </wp:anchor>
      </w:drawing>
    </w:r>
  </w:p>
  <w:p w14:paraId="79D43C57" w14:textId="77777777" w:rsidR="001148D8" w:rsidRDefault="001148D8">
    <w:pPr>
      <w:pStyle w:val="Footer"/>
      <w:tabs>
        <w:tab w:val="clear" w:pos="4536"/>
        <w:tab w:val="clear" w:pos="9072"/>
        <w:tab w:val="right" w:pos="4395"/>
        <w:tab w:val="left" w:pos="5103"/>
      </w:tabs>
    </w:pPr>
    <w:r>
      <w:rPr>
        <w:noProof/>
      </w:rPr>
      <w:drawing>
        <wp:inline distT="0" distB="0" distL="0" distR="0" wp14:anchorId="04907939" wp14:editId="35873C06">
          <wp:extent cx="676275" cy="46457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689274" cy="473500"/>
                  </a:xfrm>
                  <a:prstGeom prst="rect">
                    <a:avLst/>
                  </a:prstGeom>
                </pic:spPr>
              </pic:pic>
            </a:graphicData>
          </a:graphic>
        </wp:inline>
      </w:drawing>
    </w:r>
    <w:r>
      <w:t xml:space="preserve">                  </w:t>
    </w:r>
    <w:r>
      <w:tab/>
    </w:r>
    <w:r>
      <w:tab/>
      <w:t xml:space="preserve">         </w:t>
    </w:r>
  </w:p>
  <w:p w14:paraId="5E1BDF06" w14:textId="77777777" w:rsidR="001148D8" w:rsidRDefault="001148D8">
    <w:pPr>
      <w:pStyle w:val="Footer"/>
      <w:tabs>
        <w:tab w:val="clear" w:pos="4536"/>
        <w:tab w:val="clear" w:pos="9072"/>
        <w:tab w:val="right" w:pos="3261"/>
        <w:tab w:val="left" w:pos="5387"/>
      </w:tabs>
    </w:pPr>
  </w:p>
  <w:p w14:paraId="6E47C81D" w14:textId="77777777" w:rsidR="001148D8" w:rsidRDefault="001148D8">
    <w:pPr>
      <w:pStyle w:val="Footer"/>
      <w:tabs>
        <w:tab w:val="clear" w:pos="4536"/>
        <w:tab w:val="clear" w:pos="9072"/>
        <w:tab w:val="left" w:pos="2525"/>
        <w:tab w:val="center" w:pos="4422"/>
      </w:tabs>
    </w:pPr>
    <w:r>
      <w:rPr>
        <w:noProof/>
      </w:rPr>
      <mc:AlternateContent>
        <mc:Choice Requires="wps">
          <w:drawing>
            <wp:anchor distT="0" distB="0" distL="114300" distR="114300" simplePos="0" relativeHeight="251684352" behindDoc="0" locked="0" layoutInCell="1" allowOverlap="1" wp14:anchorId="2016947D" wp14:editId="1D4B3EE0">
              <wp:simplePos x="0" y="0"/>
              <wp:positionH relativeFrom="page">
                <wp:posOffset>965530</wp:posOffset>
              </wp:positionH>
              <wp:positionV relativeFrom="paragraph">
                <wp:posOffset>22224</wp:posOffset>
              </wp:positionV>
              <wp:extent cx="5667374" cy="0"/>
              <wp:effectExtent l="0" t="19049" r="9524" b="19049"/>
              <wp:wrapNone/>
              <wp:docPr id="10" name="Gerader Verbinder 80"/>
              <wp:cNvGraphicFramePr/>
              <a:graphic xmlns:a="http://schemas.openxmlformats.org/drawingml/2006/main">
                <a:graphicData uri="http://schemas.microsoft.com/office/word/2010/wordprocessingShape">
                  <wps:wsp>
                    <wps:cNvCnPr/>
                    <wps:spPr bwMode="auto">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8E77249" id="Gerader Verbinder 80" o:spid="_x0000_s1026" style="position:absolute;z-index:251684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" strokecolor="#ffc000" strokeweight="3pt">
              <v:stroke joinstyle="miter"/>
              <w10:wrap anchorx="page"/>
            </v:line>
          </w:pict>
        </mc:Fallback>
      </mc:AlternateContent>
    </w:r>
  </w:p>
  <w:p w14:paraId="52D4DFB1" w14:textId="3588A29D" w:rsidR="001148D8" w:rsidRDefault="001148D8" w:rsidP="004650E6">
    <w:pPr>
      <w:pStyle w:val="Header"/>
      <w:tabs>
        <w:tab w:val="clear" w:pos="4536"/>
        <w:tab w:val="clear" w:pos="9072"/>
        <w:tab w:val="center" w:pos="4395"/>
        <w:tab w:val="right" w:pos="8789"/>
      </w:tabs>
      <w:ind w:right="-2636"/>
      <w:rPr>
        <w:i/>
        <w:sz w:val="18"/>
      </w:rPr>
    </w:pPr>
    <w:r>
      <w:rPr>
        <w:sz w:val="18"/>
      </w:rPr>
      <w:t>Modul B4 – 3D-Druck</w:t>
    </w:r>
    <w:r>
      <w:rPr>
        <w:sz w:val="18"/>
      </w:rPr>
      <w:tab/>
      <w:t>zuletzt aktualisiert am</w:t>
    </w:r>
    <w:r w:rsidR="00C846D3">
      <w:rPr>
        <w:sz w:val="18"/>
      </w:rPr>
      <w:t xml:space="preserve"> </w:t>
    </w:r>
    <w:del w:id="21" w:author="Rina Ferdinand" w:date="2023-01-04T09:54:00Z">
      <w:r w:rsidR="00C846D3" w:rsidDel="00644064">
        <w:rPr>
          <w:sz w:val="18"/>
        </w:rPr>
        <w:delText>10.10.2022</w:delText>
      </w:r>
    </w:del>
    <w:ins w:id="22" w:author="Rina Ferdinand" w:date="2023-01-04T09:54:00Z">
      <w:r w:rsidR="00644064">
        <w:rPr>
          <w:sz w:val="18"/>
        </w:rPr>
        <w:t>04.01.23</w:t>
      </w:r>
    </w:ins>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bCs w:val="0"/>
      </w:rPr>
      <w:t>2</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t>19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92AD" w14:textId="0F564007" w:rsidR="001148D8" w:rsidRDefault="001148D8" w:rsidP="00DF4622">
    <w:pPr>
      <w:pStyle w:val="Header"/>
      <w:tabs>
        <w:tab w:val="clear" w:pos="4536"/>
        <w:tab w:val="clear" w:pos="9072"/>
        <w:tab w:val="center" w:pos="7088"/>
        <w:tab w:val="right" w:pos="14570"/>
      </w:tabs>
      <w:ind w:right="-2636"/>
      <w:rPr>
        <w:i/>
        <w:sz w:val="18"/>
      </w:rPr>
    </w:pPr>
    <w:r>
      <w:rPr>
        <w:noProof/>
        <w:sz w:val="8"/>
      </w:rPr>
      <mc:AlternateContent>
        <mc:Choice Requires="wps">
          <w:drawing>
            <wp:anchor distT="0" distB="0" distL="114300" distR="114300" simplePos="0" relativeHeight="251683328" behindDoc="0" locked="0" layoutInCell="1" allowOverlap="1" wp14:anchorId="4D31B27A" wp14:editId="0698CA11">
              <wp:simplePos x="0" y="0"/>
              <wp:positionH relativeFrom="column">
                <wp:posOffset>2539</wp:posOffset>
              </wp:positionH>
              <wp:positionV relativeFrom="paragraph">
                <wp:posOffset>-138760</wp:posOffset>
              </wp:positionV>
              <wp:extent cx="9242424" cy="0"/>
              <wp:effectExtent l="0" t="19049" r="15874" b="19049"/>
              <wp:wrapNone/>
              <wp:docPr id="23" name="Gerade Verbindung 10"/>
              <wp:cNvGraphicFramePr/>
              <a:graphic xmlns:a="http://schemas.openxmlformats.org/drawingml/2006/main">
                <a:graphicData uri="http://schemas.microsoft.com/office/word/2010/wordprocessingShape">
                  <wps:wsp>
                    <wps:cNvCnPr/>
                    <wps:spPr bwMode="auto">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D5E923" id="Gerade Verbindung 10"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" strokecolor="#ffc000" strokeweight="3pt">
              <v:stroke joinstyle="miter"/>
            </v:line>
          </w:pict>
        </mc:Fallback>
      </mc:AlternateContent>
    </w:r>
    <w:r>
      <w:rPr>
        <w:sz w:val="6"/>
      </w:rPr>
      <w:t xml:space="preserve"> </w:t>
    </w:r>
    <w:r>
      <w:rPr>
        <w:sz w:val="18"/>
      </w:rPr>
      <w:t>Modul B4 – 3D-Druck</w:t>
    </w:r>
    <w:r>
      <w:rPr>
        <w:i/>
        <w:sz w:val="18"/>
      </w:rPr>
      <w:tab/>
    </w:r>
    <w:r>
      <w:rPr>
        <w:sz w:val="18"/>
      </w:rPr>
      <w:t>zuletzt aktualisiert am</w:t>
    </w:r>
    <w:r w:rsidR="003D3B46">
      <w:rPr>
        <w:sz w:val="18"/>
      </w:rPr>
      <w:t xml:space="preserve"> </w:t>
    </w:r>
    <w:ins w:id="57" w:author="Rina Ferdinand" w:date="2023-01-04T10:08:00Z">
      <w:r w:rsidR="00776C84">
        <w:rPr>
          <w:sz w:val="18"/>
        </w:rPr>
        <w:t>04.01.23</w:t>
      </w:r>
    </w:ins>
    <w:del w:id="58" w:author="Rina Ferdinand" w:date="2023-01-04T10:08:00Z">
      <w:r w:rsidR="003D3B46" w:rsidDel="00776C84">
        <w:rPr>
          <w:sz w:val="18"/>
        </w:rPr>
        <w:delText>10.10.2022</w:delText>
      </w:r>
    </w:del>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11</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2CBA" w14:textId="77777777" w:rsidR="001148D8" w:rsidRDefault="001148D8">
    <w:pPr>
      <w:pStyle w:val="Footer"/>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4F02" w14:textId="6541BF4B" w:rsidR="008D77CC" w:rsidRPr="003D3B46" w:rsidRDefault="00D776A3" w:rsidP="000D3C9B">
    <w:pPr>
      <w:pStyle w:val="Header"/>
      <w:tabs>
        <w:tab w:val="clear" w:pos="4536"/>
        <w:tab w:val="clear" w:pos="9072"/>
        <w:tab w:val="center" w:pos="4395"/>
        <w:tab w:val="right" w:pos="8789"/>
      </w:tabs>
      <w:ind w:right="-2636"/>
      <w:rPr>
        <w:sz w:val="18"/>
      </w:rPr>
    </w:pPr>
    <w:r>
      <w:rPr>
        <w:noProof/>
        <w:sz w:val="8"/>
      </w:rPr>
      <mc:AlternateContent>
        <mc:Choice Requires="wpg">
          <w:drawing>
            <wp:anchor distT="0" distB="0" distL="114300" distR="114300" simplePos="0" relativeHeight="251680256" behindDoc="0" locked="0" layoutInCell="1" allowOverlap="1" wp14:anchorId="71F3517B" wp14:editId="1E89C8B5">
              <wp:simplePos x="0" y="0"/>
              <wp:positionH relativeFrom="column">
                <wp:posOffset>6009640</wp:posOffset>
              </wp:positionH>
              <wp:positionV relativeFrom="paragraph">
                <wp:posOffset>-4621530</wp:posOffset>
              </wp:positionV>
              <wp:extent cx="328929" cy="4282439"/>
              <wp:effectExtent l="0" t="0" r="0" b="3809"/>
              <wp:wrapNone/>
              <wp:docPr id="12" name="Gruppieren 27"/>
              <wp:cNvGraphicFramePr/>
              <a:graphic xmlns:a="http://schemas.openxmlformats.org/drawingml/2006/main">
                <a:graphicData uri="http://schemas.microsoft.com/office/word/2010/wordprocessingGroup">
                  <wpg:wgp>
                    <wpg:cNvGrpSpPr/>
                    <wpg:grpSpPr bwMode="auto">
                      <a:xfrm>
                        <a:off x="0" y="0"/>
                        <a:ext cx="328930" cy="4282440"/>
                        <a:chOff x="0" y="0"/>
                        <a:chExt cx="328930" cy="4282440"/>
                      </a:xfrm>
                    </wpg:grpSpPr>
                    <wps:wsp>
                      <wps:cNvPr id="25" name="Rechteck 24"/>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7" name="Grafik 30"/>
                        <pic:cNvPicPr>
                          <a:picLocks noChangeAspect="1"/>
                        </pic:cNvPicPr>
                      </pic:nvPicPr>
                      <pic:blipFill>
                        <a:blip r:embed="rId1" cstate="print">
                          <a:extLst>
                            <a:ext uri="{28A0092B-C50C-407E-A947-70E740481C1C}">
                              <a14:useLocalDpi xmlns:a14="http://schemas.microsoft.com/office/drawing/2010/main" val="0"/>
                            </a:ext>
                          </a:extLst>
                        </a:blip>
                        <a:stretch/>
                      </pic:blipFill>
                      <pic:spPr bwMode="auto">
                        <a:xfrm rot="16199999">
                          <a:off x="-165418" y="3885565"/>
                          <a:ext cx="647700" cy="146050"/>
                        </a:xfrm>
                        <a:prstGeom prst="rect">
                          <a:avLst/>
                        </a:prstGeom>
                        <a:noFill/>
                      </pic:spPr>
                    </pic:pic>
                  </wpg:wgp>
                </a:graphicData>
              </a:graphic>
              <wp14:sizeRelV relativeFrom="margin">
                <wp14:pctHeight>0</wp14:pctHeight>
              </wp14:sizeRelV>
            </wp:anchor>
          </w:drawing>
        </mc:Choice>
        <mc:Fallback>
          <w:pict>
            <v:group w14:anchorId="71F3517B" id="Gruppieren 27" o:spid="_x0000_s1041" style="position:absolute;margin-left:473.2pt;margin-top:-363.9pt;width:25.9pt;height:337.2pt;z-index:251680256;mso-height-relative:margin" coordsize="3289,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">
              <v:rect id="Rechteck 24" o:spid="_x0000_s1042"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" stroked="f">
                <v:textbox>
                  <w:txbxContent>
                    <w:p w14:paraId="43DD60AE" w14:textId="77777777" w:rsidR="00D776A3" w:rsidRDefault="00D776A3">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43" type="#_x0000_t75" style="position:absolute;left:-1655;top:38856;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">
                <v:imagedata r:id="rId2" o:title=""/>
              </v:shape>
            </v:group>
          </w:pict>
        </mc:Fallback>
      </mc:AlternateContent>
    </w:r>
    <w:r>
      <w:rPr>
        <w:noProof/>
        <w:sz w:val="8"/>
      </w:rPr>
      <mc:AlternateContent>
        <mc:Choice Requires="wps">
          <w:drawing>
            <wp:anchor distT="0" distB="0" distL="114300" distR="114300" simplePos="0" relativeHeight="251642368" behindDoc="0" locked="0" layoutInCell="1" allowOverlap="1" wp14:anchorId="26E58652" wp14:editId="4E5EC4F7">
              <wp:simplePos x="0" y="0"/>
              <wp:positionH relativeFrom="column">
                <wp:posOffset>6984</wp:posOffset>
              </wp:positionH>
              <wp:positionV relativeFrom="paragraph">
                <wp:posOffset>-114243</wp:posOffset>
              </wp:positionV>
              <wp:extent cx="5604175" cy="0"/>
              <wp:effectExtent l="0" t="19049" r="15874" b="19049"/>
              <wp:wrapNone/>
              <wp:docPr id="13" name="Gerade Verbindung 26"/>
              <wp:cNvGraphicFramePr/>
              <a:graphic xmlns:a="http://schemas.openxmlformats.org/drawingml/2006/main">
                <a:graphicData uri="http://schemas.microsoft.com/office/word/2010/wordprocessingShape">
                  <wps:wsp>
                    <wps:cNvCnPr/>
                    <wps:spPr bwMode="auto">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3" o:spid="_x0000_s0000" o:spt="20" style="position:absolute;mso-wrap-distance-left:9.0pt;mso-wrap-distance-top:0.0pt;mso-wrap-distance-right:9.0pt;mso-wrap-distance-bottom:0.0pt;z-index:251642368;o:allowoverlap:true;o:allowincell:true;mso-position-horizontal-relative:text;margin-left:0.5pt;mso-position-horizontal:absolute;mso-position-vertical-relative:text;margin-top:-9.0pt;mso-position-vertical:absolute;width:441.3pt;height:0.0pt;" coordsize="100000,100000" path="" filled="f" strokecolor="#000000" strokeweight="3.00pt">
              <v:path textboxrect="0,0,0,0"/>
            </v:shape>
          </w:pict>
        </mc:Fallback>
      </mc:AlternateContent>
    </w:r>
    <w:r>
      <w:rPr>
        <w:sz w:val="6"/>
      </w:rPr>
      <w:t xml:space="preserve"> </w:t>
    </w:r>
    <w:r>
      <w:rPr>
        <w:sz w:val="18"/>
      </w:rPr>
      <w:t>Modul B4 – 3D-Druck</w:t>
    </w:r>
    <w:r w:rsidR="00DF4622">
      <w:rPr>
        <w:sz w:val="18"/>
      </w:rPr>
      <w:tab/>
      <w:t>zuletzt aktualisiert am</w:t>
    </w:r>
    <w:r w:rsidR="003D3B46">
      <w:rPr>
        <w:sz w:val="18"/>
      </w:rPr>
      <w:t xml:space="preserve"> 10.10.2022</w:t>
    </w:r>
    <w:r>
      <w:rPr>
        <w:i/>
        <w:sz w:val="18"/>
      </w:rPr>
      <w:tab/>
    </w:r>
    <w:r>
      <w:rPr>
        <w:sz w:val="18"/>
      </w:rPr>
      <w:t xml:space="preserve">Seite </w:t>
    </w:r>
    <w:r>
      <w:rPr>
        <w:bCs w:val="0"/>
        <w:sz w:val="18"/>
      </w:rPr>
      <w:fldChar w:fldCharType="begin"/>
    </w:r>
    <w:r>
      <w:rPr>
        <w:sz w:val="18"/>
      </w:rPr>
      <w:instrText>PAGE  \* Arabic  \* MERGEFORMAT</w:instrText>
    </w:r>
    <w:r>
      <w:rPr>
        <w:bCs w:val="0"/>
        <w:sz w:val="18"/>
      </w:rPr>
      <w:fldChar w:fldCharType="separate"/>
    </w:r>
    <w:r>
      <w:rPr>
        <w:sz w:val="18"/>
      </w:rPr>
      <w:t>15</w:t>
    </w:r>
    <w:r>
      <w:rPr>
        <w:bCs w:val="0"/>
        <w:sz w:val="18"/>
      </w:rPr>
      <w:fldChar w:fldCharType="end"/>
    </w:r>
    <w:r>
      <w:rPr>
        <w:sz w:val="18"/>
      </w:rPr>
      <w:t xml:space="preserve"> von </w:t>
    </w:r>
    <w:r>
      <w:rPr>
        <w:sz w:val="18"/>
      </w:rPr>
      <w:fldChar w:fldCharType="begin"/>
    </w:r>
    <w:r>
      <w:rPr>
        <w:sz w:val="18"/>
      </w:rPr>
      <w:instrText>NUMPAGES  \* Arabic  \* MERGEFORMAT</w:instrText>
    </w:r>
    <w:r>
      <w:rPr>
        <w:sz w:val="18"/>
      </w:rPr>
      <w:fldChar w:fldCharType="separate"/>
    </w:r>
    <w:r>
      <w:rPr>
        <w:sz w:val="18"/>
      </w:rPr>
      <w:t>15</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8A27F" w14:textId="77777777" w:rsidR="00116270" w:rsidRDefault="00116270">
      <w:r>
        <w:separator/>
      </w:r>
    </w:p>
  </w:footnote>
  <w:footnote w:type="continuationSeparator" w:id="0">
    <w:p w14:paraId="119EE9C9" w14:textId="77777777" w:rsidR="00116270" w:rsidRDefault="00116270">
      <w:r>
        <w:continuationSeparator/>
      </w:r>
    </w:p>
  </w:footnote>
  <w:footnote w:id="1">
    <w:p w14:paraId="5417FDB5" w14:textId="77777777" w:rsidR="001148D8" w:rsidRDefault="001148D8" w:rsidP="001148D8">
      <w:pPr>
        <w:pStyle w:val="FootnoteText"/>
      </w:pPr>
      <w:r>
        <w:rPr>
          <w:rStyle w:val="FootnoteReference"/>
        </w:rPr>
        <w:footnoteRef/>
      </w:r>
      <w:r>
        <w:t xml:space="preserve"> Bewegung des Selbermachens (Do-It-Yourself – DIY), auch mit digitalen Mitteln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C39" w14:textId="085ADE75" w:rsidR="001148D8" w:rsidRDefault="00C846D3">
    <w:pPr>
      <w:pStyle w:val="Header"/>
      <w:tabs>
        <w:tab w:val="clear" w:pos="4536"/>
        <w:tab w:val="clear" w:pos="9072"/>
        <w:tab w:val="left" w:pos="720"/>
        <w:tab w:val="right" w:pos="8844"/>
      </w:tabs>
      <w:spacing w:line="360" w:lineRule="auto"/>
    </w:pPr>
    <w:r>
      <w:rPr>
        <w:noProof/>
      </w:rPr>
      <w:drawing>
        <wp:anchor distT="0" distB="0" distL="114300" distR="114300" simplePos="0" relativeHeight="251693568" behindDoc="1" locked="0" layoutInCell="1" allowOverlap="1" wp14:anchorId="2114D086" wp14:editId="7FDFD06E">
          <wp:simplePos x="0" y="0"/>
          <wp:positionH relativeFrom="column">
            <wp:posOffset>200025</wp:posOffset>
          </wp:positionH>
          <wp:positionV relativeFrom="paragraph">
            <wp:posOffset>27940</wp:posOffset>
          </wp:positionV>
          <wp:extent cx="1108074" cy="419099"/>
          <wp:effectExtent l="0" t="0" r="0" b="0"/>
          <wp:wrapTight wrapText="bothSides">
            <wp:wrapPolygon edited="1">
              <wp:start x="0" y="0"/>
              <wp:lineTo x="0" y="20616"/>
              <wp:lineTo x="21165" y="20616"/>
              <wp:lineTo x="21165" y="0"/>
              <wp:lineTo x="0" y="0"/>
            </wp:wrapPolygon>
          </wp:wrapTight>
          <wp:docPr id="2"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Bildergebnis für cc lizenz urheberrecht"/>
                  <pic:cNvPicPr>
                    <a:picLocks noChangeAspect="1"/>
                  </pic:cNvPicPr>
                </pic:nvPicPr>
                <pic:blipFill>
                  <a:blip r:embed="rId1"/>
                  <a:stretch/>
                </pic:blipFill>
                <pic:spPr bwMode="auto">
                  <a:xfrm>
                    <a:off x="0" y="0"/>
                    <a:ext cx="1108074" cy="419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rPr>
        <w:noProof/>
      </w:rPr>
      <w:drawing>
        <wp:anchor distT="0" distB="0" distL="114300" distR="114300" simplePos="0" relativeHeight="251689472" behindDoc="1" locked="0" layoutInCell="1" allowOverlap="1" wp14:anchorId="213A31E9" wp14:editId="46C2F599">
          <wp:simplePos x="0" y="0"/>
          <wp:positionH relativeFrom="margin">
            <wp:posOffset>3465830</wp:posOffset>
          </wp:positionH>
          <wp:positionV relativeFrom="paragraph">
            <wp:posOffset>-85090</wp:posOffset>
          </wp:positionV>
          <wp:extent cx="2296795" cy="666750"/>
          <wp:effectExtent l="0" t="0" r="0" b="0"/>
          <wp:wrapTight wrapText="bothSides">
            <wp:wrapPolygon edited="1">
              <wp:start x="0" y="0"/>
              <wp:lineTo x="0" y="20710"/>
              <wp:lineTo x="21339" y="20710"/>
              <wp:lineTo x="21339" y="0"/>
              <wp:lineTo x="0" y="0"/>
            </wp:wrapPolygon>
          </wp:wrapTight>
          <wp:docPr id="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0" y="0"/>
                    <a:ext cx="229679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8D8">
      <w:tab/>
    </w:r>
    <w:r w:rsidR="001148D8">
      <w:tab/>
    </w:r>
    <w:r w:rsidR="001148D8">
      <w:rPr>
        <w:noProof/>
      </w:rPr>
      <mc:AlternateContent>
        <mc:Choice Requires="wps">
          <w:drawing>
            <wp:anchor distT="0" distB="0" distL="114300" distR="114300" simplePos="0" relativeHeight="251685376" behindDoc="0" locked="0" layoutInCell="1" allowOverlap="1" wp14:anchorId="2BEB3F13" wp14:editId="7ADF92E4">
              <wp:simplePos x="0" y="0"/>
              <wp:positionH relativeFrom="page">
                <wp:posOffset>967739</wp:posOffset>
              </wp:positionH>
              <wp:positionV relativeFrom="paragraph">
                <wp:posOffset>503884</wp:posOffset>
              </wp:positionV>
              <wp:extent cx="5610224" cy="0"/>
              <wp:effectExtent l="0" t="19049" r="9524" b="38099"/>
              <wp:wrapNone/>
              <wp:docPr id="64" name="Gerader Verbinder 15"/>
              <wp:cNvGraphicFramePr/>
              <a:graphic xmlns:a="http://schemas.openxmlformats.org/drawingml/2006/main">
                <a:graphicData uri="http://schemas.microsoft.com/office/word/2010/wordprocessingShape">
                  <wps:wsp>
                    <wps:cNvCnPr/>
                    <wps:spPr bwMode="auto">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DB83420" id="Gerader Verbinder 15" o:spid="_x0000_s1026" style="position:absolute;z-index:251685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" strokecolor="#ffc000" strokeweight="4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003A" w14:textId="77777777" w:rsidR="001148D8" w:rsidRDefault="001148D8">
    <w:pPr>
      <w:pStyle w:val="Header"/>
    </w:pPr>
    <w:r>
      <w:rPr>
        <w:noProof/>
        <w:sz w:val="8"/>
      </w:rPr>
      <mc:AlternateContent>
        <mc:Choice Requires="wpg">
          <w:drawing>
            <wp:anchor distT="0" distB="0" distL="114300" distR="114300" simplePos="0" relativeHeight="251687424" behindDoc="0" locked="0" layoutInCell="1" allowOverlap="1" wp14:anchorId="6AB7EB71" wp14:editId="2CD0469D">
              <wp:simplePos x="0" y="0"/>
              <wp:positionH relativeFrom="column">
                <wp:posOffset>9429114</wp:posOffset>
              </wp:positionH>
              <wp:positionV relativeFrom="paragraph">
                <wp:posOffset>2273934</wp:posOffset>
              </wp:positionV>
              <wp:extent cx="328929" cy="4096067"/>
              <wp:effectExtent l="0" t="0" r="0" b="0"/>
              <wp:wrapNone/>
              <wp:docPr id="66" name="Gruppieren 6"/>
              <wp:cNvGraphicFramePr/>
              <a:graphic xmlns:a="http://schemas.openxmlformats.org/drawingml/2006/main">
                <a:graphicData uri="http://schemas.microsoft.com/office/word/2010/wordprocessingGroup">
                  <wpg:wgp>
                    <wpg:cNvGrpSpPr/>
                    <wpg:grpSpPr bwMode="auto">
                      <a:xfrm>
                        <a:off x="0" y="0"/>
                        <a:ext cx="328930" cy="4096068"/>
                        <a:chOff x="0" y="0"/>
                        <a:chExt cx="328930" cy="4096068"/>
                      </a:xfrm>
                    </wpg:grpSpPr>
                    <wps:wsp>
                      <wps:cNvPr id="67" name="Rechteck 67"/>
                      <wps:cNvSpPr>
                        <a:spLocks/>
                      </wps:cNvSpPr>
                      <wps:spPr bwMode="auto">
                        <a:xfrm rot="16199999">
                          <a:off x="-1579880" y="1579880"/>
                          <a:ext cx="3488690" cy="328930"/>
                        </a:xfrm>
                        <a:prstGeom prst="rect">
                          <a:avLst/>
                        </a:prstGeom>
                        <a:solidFill>
                          <a:srgbClr val="FFFFFF"/>
                        </a:solidFill>
                        <a:ln w="9525">
                          <a:noFill/>
                          <a:miter lim="800000"/>
                          <a:headEnd/>
                          <a:tailEnd/>
                        </a:ln>
                      </wps:spPr>
                      <wps:txb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68" name="Grafik 12"/>
                        <pic:cNvPicPr>
                          <a:picLocks noChangeAspect="1"/>
                        </pic:cNvPicPr>
                      </pic:nvPicPr>
                      <pic:blipFill>
                        <a:blip r:embed="rId1"/>
                        <a:stretch/>
                      </pic:blipFill>
                      <pic:spPr bwMode="auto">
                        <a:xfrm rot="16199999">
                          <a:off x="-165418" y="3699193"/>
                          <a:ext cx="647700" cy="146050"/>
                        </a:xfrm>
                        <a:prstGeom prst="rect">
                          <a:avLst/>
                        </a:prstGeom>
                        <a:noFill/>
                      </pic:spPr>
                    </pic:pic>
                  </wpg:wgp>
                </a:graphicData>
              </a:graphic>
            </wp:anchor>
          </w:drawing>
        </mc:Choice>
        <mc:Fallback>
          <w:pict>
            <v:group w14:anchorId="6AB7EB71" id="Gruppieren 6" o:spid="_x0000_s1038" style="position:absolute;margin-left:742.45pt;margin-top:179.05pt;width:25.9pt;height:322.5pt;z-index:2516874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9tZnQxAAAAAAMBIA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&#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zk6P6qa7r6zQGthir0+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03KDRriP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W96+svO5UNQaPr6zFrnWc0Nevr&#10;NDWjjjMY6+tESaVO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y+OvrMviewDFV6+tBjp0B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uuqQHkqrr6y7XszKTM+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DuYD5nN6+swX6QXmnfr6zCPtBybW+vrMCfA45lw6+svsdEHlz/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h5+vrIedVvS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">
              <v:rect id="Rechteck 67" o:spid="_x0000_s1039" style="position:absolute;left:-15798;top:15798;width:34886;height:3289;rotation:-58982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" stroked="f">
                <v:textbox>
                  <w:txbxContent>
                    <w:p w14:paraId="68E736C0" w14:textId="77777777" w:rsidR="001148D8" w:rsidRDefault="001148D8">
                      <w:pPr>
                        <w:spacing w:line="160" w:lineRule="exact"/>
                        <w:rPr>
                          <w:rFonts w:ascii="Helvetica 55" w:hAnsi="Helvetica 55"/>
                          <w:color w:val="A6A6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40" type="#_x0000_t75" style="position:absolute;left:-1655;top:36992;width:6477;height:1460;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">
                <v:imagedata r:id="rId2"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4367" w14:textId="77777777" w:rsidR="001148D8" w:rsidRDefault="001148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075E" w14:textId="77777777" w:rsidR="00D776A3" w:rsidRDefault="00D776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5C7"/>
    <w:multiLevelType w:val="hybridMultilevel"/>
    <w:tmpl w:val="C1A8C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6051F"/>
    <w:multiLevelType w:val="hybridMultilevel"/>
    <w:tmpl w:val="428C595E"/>
    <w:lvl w:ilvl="0" w:tplc="C9AE8B00">
      <w:start w:val="1"/>
      <w:numFmt w:val="bullet"/>
      <w:lvlText w:val=""/>
      <w:lvlJc w:val="left"/>
      <w:pPr>
        <w:ind w:left="720" w:hanging="359"/>
      </w:pPr>
      <w:rPr>
        <w:rFonts w:ascii="Symbol" w:hAnsi="Symbol" w:hint="default"/>
      </w:rPr>
    </w:lvl>
    <w:lvl w:ilvl="1" w:tplc="1C6CDE94">
      <w:start w:val="1"/>
      <w:numFmt w:val="bullet"/>
      <w:lvlText w:val="o"/>
      <w:lvlJc w:val="left"/>
      <w:pPr>
        <w:ind w:left="1440" w:hanging="359"/>
      </w:pPr>
      <w:rPr>
        <w:rFonts w:ascii="Courier New" w:hAnsi="Courier New" w:cs="Courier New" w:hint="default"/>
      </w:rPr>
    </w:lvl>
    <w:lvl w:ilvl="2" w:tplc="7A081512">
      <w:start w:val="1"/>
      <w:numFmt w:val="bullet"/>
      <w:lvlText w:val=""/>
      <w:lvlJc w:val="left"/>
      <w:pPr>
        <w:ind w:left="2160" w:hanging="359"/>
      </w:pPr>
      <w:rPr>
        <w:rFonts w:ascii="Wingdings" w:hAnsi="Wingdings" w:hint="default"/>
      </w:rPr>
    </w:lvl>
    <w:lvl w:ilvl="3" w:tplc="91222EE0">
      <w:start w:val="1"/>
      <w:numFmt w:val="bullet"/>
      <w:lvlText w:val=""/>
      <w:lvlJc w:val="left"/>
      <w:pPr>
        <w:ind w:left="2880" w:hanging="359"/>
      </w:pPr>
      <w:rPr>
        <w:rFonts w:ascii="Symbol" w:hAnsi="Symbol" w:hint="default"/>
      </w:rPr>
    </w:lvl>
    <w:lvl w:ilvl="4" w:tplc="9872BD6E">
      <w:start w:val="1"/>
      <w:numFmt w:val="bullet"/>
      <w:lvlText w:val="o"/>
      <w:lvlJc w:val="left"/>
      <w:pPr>
        <w:ind w:left="3600" w:hanging="359"/>
      </w:pPr>
      <w:rPr>
        <w:rFonts w:ascii="Courier New" w:hAnsi="Courier New" w:cs="Courier New" w:hint="default"/>
      </w:rPr>
    </w:lvl>
    <w:lvl w:ilvl="5" w:tplc="AB8C9C98">
      <w:start w:val="1"/>
      <w:numFmt w:val="bullet"/>
      <w:lvlText w:val=""/>
      <w:lvlJc w:val="left"/>
      <w:pPr>
        <w:ind w:left="4320" w:hanging="359"/>
      </w:pPr>
      <w:rPr>
        <w:rFonts w:ascii="Wingdings" w:hAnsi="Wingdings" w:hint="default"/>
      </w:rPr>
    </w:lvl>
    <w:lvl w:ilvl="6" w:tplc="0DD4F28A">
      <w:start w:val="1"/>
      <w:numFmt w:val="bullet"/>
      <w:lvlText w:val=""/>
      <w:lvlJc w:val="left"/>
      <w:pPr>
        <w:ind w:left="5040" w:hanging="359"/>
      </w:pPr>
      <w:rPr>
        <w:rFonts w:ascii="Symbol" w:hAnsi="Symbol" w:hint="default"/>
      </w:rPr>
    </w:lvl>
    <w:lvl w:ilvl="7" w:tplc="4D1C8BF0">
      <w:start w:val="1"/>
      <w:numFmt w:val="bullet"/>
      <w:lvlText w:val="o"/>
      <w:lvlJc w:val="left"/>
      <w:pPr>
        <w:ind w:left="5760" w:hanging="359"/>
      </w:pPr>
      <w:rPr>
        <w:rFonts w:ascii="Courier New" w:hAnsi="Courier New" w:cs="Courier New" w:hint="default"/>
      </w:rPr>
    </w:lvl>
    <w:lvl w:ilvl="8" w:tplc="DB721EEA">
      <w:start w:val="1"/>
      <w:numFmt w:val="bullet"/>
      <w:lvlText w:val=""/>
      <w:lvlJc w:val="left"/>
      <w:pPr>
        <w:ind w:left="6480" w:hanging="359"/>
      </w:pPr>
      <w:rPr>
        <w:rFonts w:ascii="Wingdings" w:hAnsi="Wingdings" w:hint="default"/>
      </w:rPr>
    </w:lvl>
  </w:abstractNum>
  <w:abstractNum w:abstractNumId="2" w15:restartNumberingAfterBreak="0">
    <w:nsid w:val="11E24C5E"/>
    <w:multiLevelType w:val="hybridMultilevel"/>
    <w:tmpl w:val="E06058FC"/>
    <w:lvl w:ilvl="0" w:tplc="0407000F">
      <w:start w:val="1"/>
      <w:numFmt w:val="decimal"/>
      <w:lvlText w:val="%1."/>
      <w:lvlJc w:val="left"/>
      <w:pPr>
        <w:ind w:left="777" w:hanging="360"/>
      </w:pPr>
    </w:lvl>
    <w:lvl w:ilvl="1" w:tplc="04070019">
      <w:start w:val="1"/>
      <w:numFmt w:val="lowerLetter"/>
      <w:lvlText w:val="%2."/>
      <w:lvlJc w:val="left"/>
      <w:pPr>
        <w:ind w:left="1497" w:hanging="360"/>
      </w:pPr>
    </w:lvl>
    <w:lvl w:ilvl="2" w:tplc="0407001B" w:tentative="1">
      <w:start w:val="1"/>
      <w:numFmt w:val="lowerRoman"/>
      <w:lvlText w:val="%3."/>
      <w:lvlJc w:val="right"/>
      <w:pPr>
        <w:ind w:left="2217" w:hanging="180"/>
      </w:pPr>
    </w:lvl>
    <w:lvl w:ilvl="3" w:tplc="0407000F" w:tentative="1">
      <w:start w:val="1"/>
      <w:numFmt w:val="decimal"/>
      <w:lvlText w:val="%4."/>
      <w:lvlJc w:val="left"/>
      <w:pPr>
        <w:ind w:left="2937" w:hanging="360"/>
      </w:pPr>
    </w:lvl>
    <w:lvl w:ilvl="4" w:tplc="04070019" w:tentative="1">
      <w:start w:val="1"/>
      <w:numFmt w:val="lowerLetter"/>
      <w:lvlText w:val="%5."/>
      <w:lvlJc w:val="left"/>
      <w:pPr>
        <w:ind w:left="3657" w:hanging="360"/>
      </w:pPr>
    </w:lvl>
    <w:lvl w:ilvl="5" w:tplc="0407001B" w:tentative="1">
      <w:start w:val="1"/>
      <w:numFmt w:val="lowerRoman"/>
      <w:lvlText w:val="%6."/>
      <w:lvlJc w:val="right"/>
      <w:pPr>
        <w:ind w:left="4377" w:hanging="180"/>
      </w:pPr>
    </w:lvl>
    <w:lvl w:ilvl="6" w:tplc="0407000F" w:tentative="1">
      <w:start w:val="1"/>
      <w:numFmt w:val="decimal"/>
      <w:lvlText w:val="%7."/>
      <w:lvlJc w:val="left"/>
      <w:pPr>
        <w:ind w:left="5097" w:hanging="360"/>
      </w:pPr>
    </w:lvl>
    <w:lvl w:ilvl="7" w:tplc="04070019" w:tentative="1">
      <w:start w:val="1"/>
      <w:numFmt w:val="lowerLetter"/>
      <w:lvlText w:val="%8."/>
      <w:lvlJc w:val="left"/>
      <w:pPr>
        <w:ind w:left="5817" w:hanging="360"/>
      </w:pPr>
    </w:lvl>
    <w:lvl w:ilvl="8" w:tplc="0407001B" w:tentative="1">
      <w:start w:val="1"/>
      <w:numFmt w:val="lowerRoman"/>
      <w:lvlText w:val="%9."/>
      <w:lvlJc w:val="right"/>
      <w:pPr>
        <w:ind w:left="6537" w:hanging="180"/>
      </w:pPr>
    </w:lvl>
  </w:abstractNum>
  <w:abstractNum w:abstractNumId="3" w15:restartNumberingAfterBreak="0">
    <w:nsid w:val="1E1C3C6F"/>
    <w:multiLevelType w:val="hybridMultilevel"/>
    <w:tmpl w:val="530A17C8"/>
    <w:lvl w:ilvl="0" w:tplc="98A47154">
      <w:start w:val="1"/>
      <w:numFmt w:val="bullet"/>
      <w:pStyle w:val="WF-Listenabsatz-1-facherZeilenabstand"/>
      <w:lvlText w:val=""/>
      <w:lvlJc w:val="left"/>
      <w:pPr>
        <w:ind w:left="720" w:hanging="359"/>
      </w:pPr>
      <w:rPr>
        <w:rFonts w:ascii="Symbol" w:hAnsi="Symbol" w:hint="default"/>
      </w:rPr>
    </w:lvl>
    <w:lvl w:ilvl="1" w:tplc="22E4F5A4">
      <w:start w:val="1"/>
      <w:numFmt w:val="bullet"/>
      <w:lvlText w:val="o"/>
      <w:lvlJc w:val="left"/>
      <w:pPr>
        <w:ind w:left="1440" w:hanging="359"/>
      </w:pPr>
      <w:rPr>
        <w:rFonts w:ascii="Courier New" w:hAnsi="Courier New" w:cs="Courier New" w:hint="default"/>
      </w:rPr>
    </w:lvl>
    <w:lvl w:ilvl="2" w:tplc="554EE552">
      <w:start w:val="1"/>
      <w:numFmt w:val="bullet"/>
      <w:lvlText w:val=""/>
      <w:lvlJc w:val="left"/>
      <w:pPr>
        <w:ind w:left="2160" w:hanging="359"/>
      </w:pPr>
      <w:rPr>
        <w:rFonts w:ascii="Wingdings" w:hAnsi="Wingdings" w:hint="default"/>
      </w:rPr>
    </w:lvl>
    <w:lvl w:ilvl="3" w:tplc="11241616">
      <w:start w:val="1"/>
      <w:numFmt w:val="bullet"/>
      <w:lvlText w:val=""/>
      <w:lvlJc w:val="left"/>
      <w:pPr>
        <w:ind w:left="2880" w:hanging="359"/>
      </w:pPr>
      <w:rPr>
        <w:rFonts w:ascii="Symbol" w:hAnsi="Symbol" w:hint="default"/>
      </w:rPr>
    </w:lvl>
    <w:lvl w:ilvl="4" w:tplc="B79AFDB8">
      <w:start w:val="1"/>
      <w:numFmt w:val="bullet"/>
      <w:lvlText w:val="o"/>
      <w:lvlJc w:val="left"/>
      <w:pPr>
        <w:ind w:left="3600" w:hanging="359"/>
      </w:pPr>
      <w:rPr>
        <w:rFonts w:ascii="Courier New" w:hAnsi="Courier New" w:cs="Courier New" w:hint="default"/>
      </w:rPr>
    </w:lvl>
    <w:lvl w:ilvl="5" w:tplc="3970FC44">
      <w:start w:val="1"/>
      <w:numFmt w:val="bullet"/>
      <w:lvlText w:val=""/>
      <w:lvlJc w:val="left"/>
      <w:pPr>
        <w:ind w:left="4320" w:hanging="359"/>
      </w:pPr>
      <w:rPr>
        <w:rFonts w:ascii="Wingdings" w:hAnsi="Wingdings" w:hint="default"/>
      </w:rPr>
    </w:lvl>
    <w:lvl w:ilvl="6" w:tplc="5FCA2CB6">
      <w:start w:val="1"/>
      <w:numFmt w:val="bullet"/>
      <w:lvlText w:val=""/>
      <w:lvlJc w:val="left"/>
      <w:pPr>
        <w:ind w:left="5040" w:hanging="359"/>
      </w:pPr>
      <w:rPr>
        <w:rFonts w:ascii="Symbol" w:hAnsi="Symbol" w:hint="default"/>
      </w:rPr>
    </w:lvl>
    <w:lvl w:ilvl="7" w:tplc="C9D451A4">
      <w:start w:val="1"/>
      <w:numFmt w:val="bullet"/>
      <w:lvlText w:val="o"/>
      <w:lvlJc w:val="left"/>
      <w:pPr>
        <w:ind w:left="5760" w:hanging="359"/>
      </w:pPr>
      <w:rPr>
        <w:rFonts w:ascii="Courier New" w:hAnsi="Courier New" w:cs="Courier New" w:hint="default"/>
      </w:rPr>
    </w:lvl>
    <w:lvl w:ilvl="8" w:tplc="6912318E">
      <w:start w:val="1"/>
      <w:numFmt w:val="bullet"/>
      <w:lvlText w:val=""/>
      <w:lvlJc w:val="left"/>
      <w:pPr>
        <w:ind w:left="6480" w:hanging="359"/>
      </w:pPr>
      <w:rPr>
        <w:rFonts w:ascii="Wingdings" w:hAnsi="Wingdings" w:hint="default"/>
      </w:rPr>
    </w:lvl>
  </w:abstractNum>
  <w:abstractNum w:abstractNumId="4" w15:restartNumberingAfterBreak="0">
    <w:nsid w:val="2A536E08"/>
    <w:multiLevelType w:val="hybridMultilevel"/>
    <w:tmpl w:val="15828C14"/>
    <w:lvl w:ilvl="0" w:tplc="67A836CC">
      <w:start w:val="1"/>
      <w:numFmt w:val="bullet"/>
      <w:lvlText w:val=""/>
      <w:lvlJc w:val="left"/>
      <w:pPr>
        <w:ind w:left="360" w:hanging="359"/>
      </w:pPr>
      <w:rPr>
        <w:rFonts w:ascii="Symbol" w:hAnsi="Symbol" w:hint="default"/>
      </w:rPr>
    </w:lvl>
    <w:lvl w:ilvl="1" w:tplc="8DBA79FC">
      <w:start w:val="1"/>
      <w:numFmt w:val="bullet"/>
      <w:lvlText w:val="o"/>
      <w:lvlJc w:val="left"/>
      <w:pPr>
        <w:ind w:left="1080" w:hanging="359"/>
      </w:pPr>
      <w:rPr>
        <w:rFonts w:ascii="Courier New" w:hAnsi="Courier New" w:cs="Courier New" w:hint="default"/>
      </w:rPr>
    </w:lvl>
    <w:lvl w:ilvl="2" w:tplc="491C0CB6">
      <w:start w:val="1"/>
      <w:numFmt w:val="bullet"/>
      <w:lvlText w:val=""/>
      <w:lvlJc w:val="left"/>
      <w:pPr>
        <w:ind w:left="1800" w:hanging="359"/>
      </w:pPr>
      <w:rPr>
        <w:rFonts w:ascii="Wingdings" w:hAnsi="Wingdings" w:hint="default"/>
      </w:rPr>
    </w:lvl>
    <w:lvl w:ilvl="3" w:tplc="2376E9D6">
      <w:start w:val="1"/>
      <w:numFmt w:val="bullet"/>
      <w:lvlText w:val=""/>
      <w:lvlJc w:val="left"/>
      <w:pPr>
        <w:ind w:left="2520" w:hanging="359"/>
      </w:pPr>
      <w:rPr>
        <w:rFonts w:ascii="Symbol" w:hAnsi="Symbol" w:hint="default"/>
      </w:rPr>
    </w:lvl>
    <w:lvl w:ilvl="4" w:tplc="33D496E2">
      <w:start w:val="1"/>
      <w:numFmt w:val="bullet"/>
      <w:lvlText w:val="o"/>
      <w:lvlJc w:val="left"/>
      <w:pPr>
        <w:ind w:left="3240" w:hanging="359"/>
      </w:pPr>
      <w:rPr>
        <w:rFonts w:ascii="Courier New" w:hAnsi="Courier New" w:cs="Courier New" w:hint="default"/>
      </w:rPr>
    </w:lvl>
    <w:lvl w:ilvl="5" w:tplc="C25239F0">
      <w:start w:val="1"/>
      <w:numFmt w:val="bullet"/>
      <w:lvlText w:val=""/>
      <w:lvlJc w:val="left"/>
      <w:pPr>
        <w:ind w:left="3960" w:hanging="359"/>
      </w:pPr>
      <w:rPr>
        <w:rFonts w:ascii="Wingdings" w:hAnsi="Wingdings" w:hint="default"/>
      </w:rPr>
    </w:lvl>
    <w:lvl w:ilvl="6" w:tplc="005AFDBC">
      <w:start w:val="1"/>
      <w:numFmt w:val="bullet"/>
      <w:lvlText w:val=""/>
      <w:lvlJc w:val="left"/>
      <w:pPr>
        <w:ind w:left="4680" w:hanging="359"/>
      </w:pPr>
      <w:rPr>
        <w:rFonts w:ascii="Symbol" w:hAnsi="Symbol" w:hint="default"/>
      </w:rPr>
    </w:lvl>
    <w:lvl w:ilvl="7" w:tplc="CBAAE06A">
      <w:start w:val="1"/>
      <w:numFmt w:val="bullet"/>
      <w:lvlText w:val="o"/>
      <w:lvlJc w:val="left"/>
      <w:pPr>
        <w:ind w:left="5400" w:hanging="359"/>
      </w:pPr>
      <w:rPr>
        <w:rFonts w:ascii="Courier New" w:hAnsi="Courier New" w:cs="Courier New" w:hint="default"/>
      </w:rPr>
    </w:lvl>
    <w:lvl w:ilvl="8" w:tplc="066A6000">
      <w:start w:val="1"/>
      <w:numFmt w:val="bullet"/>
      <w:lvlText w:val=""/>
      <w:lvlJc w:val="left"/>
      <w:pPr>
        <w:ind w:left="6120" w:hanging="359"/>
      </w:pPr>
      <w:rPr>
        <w:rFonts w:ascii="Wingdings" w:hAnsi="Wingdings" w:hint="default"/>
      </w:rPr>
    </w:lvl>
  </w:abstractNum>
  <w:abstractNum w:abstractNumId="5" w15:restartNumberingAfterBreak="0">
    <w:nsid w:val="2E0A7F4B"/>
    <w:multiLevelType w:val="hybridMultilevel"/>
    <w:tmpl w:val="76F03D1E"/>
    <w:lvl w:ilvl="0" w:tplc="28244D22">
      <w:start w:val="1"/>
      <w:numFmt w:val="decimal"/>
      <w:lvlText w:val="%1."/>
      <w:lvlJc w:val="left"/>
      <w:pPr>
        <w:ind w:left="720" w:hanging="359"/>
      </w:pPr>
    </w:lvl>
    <w:lvl w:ilvl="1" w:tplc="755E05A6">
      <w:start w:val="1"/>
      <w:numFmt w:val="lowerLetter"/>
      <w:lvlText w:val="%2."/>
      <w:lvlJc w:val="left"/>
      <w:pPr>
        <w:ind w:left="1440" w:hanging="359"/>
      </w:pPr>
    </w:lvl>
    <w:lvl w:ilvl="2" w:tplc="EAD44FA2">
      <w:start w:val="1"/>
      <w:numFmt w:val="lowerRoman"/>
      <w:lvlText w:val="%3."/>
      <w:lvlJc w:val="right"/>
      <w:pPr>
        <w:ind w:left="2160" w:hanging="179"/>
      </w:pPr>
    </w:lvl>
    <w:lvl w:ilvl="3" w:tplc="74A8F5F4">
      <w:start w:val="1"/>
      <w:numFmt w:val="decimal"/>
      <w:lvlText w:val="%4."/>
      <w:lvlJc w:val="left"/>
      <w:pPr>
        <w:ind w:left="2880" w:hanging="359"/>
      </w:pPr>
    </w:lvl>
    <w:lvl w:ilvl="4" w:tplc="251CF77C">
      <w:start w:val="1"/>
      <w:numFmt w:val="lowerLetter"/>
      <w:lvlText w:val="%5."/>
      <w:lvlJc w:val="left"/>
      <w:pPr>
        <w:ind w:left="3600" w:hanging="359"/>
      </w:pPr>
    </w:lvl>
    <w:lvl w:ilvl="5" w:tplc="1144D1E4">
      <w:start w:val="1"/>
      <w:numFmt w:val="lowerRoman"/>
      <w:lvlText w:val="%6."/>
      <w:lvlJc w:val="right"/>
      <w:pPr>
        <w:ind w:left="4320" w:hanging="179"/>
      </w:pPr>
    </w:lvl>
    <w:lvl w:ilvl="6" w:tplc="D7708F86">
      <w:start w:val="1"/>
      <w:numFmt w:val="decimal"/>
      <w:lvlText w:val="%7."/>
      <w:lvlJc w:val="left"/>
      <w:pPr>
        <w:ind w:left="5040" w:hanging="359"/>
      </w:pPr>
    </w:lvl>
    <w:lvl w:ilvl="7" w:tplc="7EAAA80A">
      <w:start w:val="1"/>
      <w:numFmt w:val="lowerLetter"/>
      <w:lvlText w:val="%8."/>
      <w:lvlJc w:val="left"/>
      <w:pPr>
        <w:ind w:left="5760" w:hanging="359"/>
      </w:pPr>
    </w:lvl>
    <w:lvl w:ilvl="8" w:tplc="FE64E8D8">
      <w:start w:val="1"/>
      <w:numFmt w:val="lowerRoman"/>
      <w:lvlText w:val="%9."/>
      <w:lvlJc w:val="right"/>
      <w:pPr>
        <w:ind w:left="6480" w:hanging="179"/>
      </w:pPr>
    </w:lvl>
  </w:abstractNum>
  <w:abstractNum w:abstractNumId="6" w15:restartNumberingAfterBreak="0">
    <w:nsid w:val="4F635D1F"/>
    <w:multiLevelType w:val="hybridMultilevel"/>
    <w:tmpl w:val="9D8A4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991B3F"/>
    <w:multiLevelType w:val="multilevel"/>
    <w:tmpl w:val="ABAEC1D8"/>
    <w:lvl w:ilvl="0">
      <w:start w:val="1"/>
      <w:numFmt w:val="decimal"/>
      <w:pStyle w:val="Heading1"/>
      <w:lvlText w:val="%1"/>
      <w:lvlJc w:val="left"/>
      <w:pPr>
        <w:ind w:left="432" w:hanging="431"/>
      </w:pPr>
    </w:lvl>
    <w:lvl w:ilvl="1">
      <w:start w:val="1"/>
      <w:numFmt w:val="decimal"/>
      <w:pStyle w:val="Heading2"/>
      <w:lvlText w:val="%1.%2"/>
      <w:lvlJc w:val="left"/>
      <w:pPr>
        <w:ind w:left="576" w:hanging="575"/>
      </w:pPr>
    </w:lvl>
    <w:lvl w:ilvl="2">
      <w:start w:val="1"/>
      <w:numFmt w:val="decimal"/>
      <w:pStyle w:val="Heading3"/>
      <w:lvlText w:val="%1.%2.%3"/>
      <w:lvlJc w:val="left"/>
      <w:pPr>
        <w:ind w:left="720" w:hanging="719"/>
      </w:pPr>
    </w:lvl>
    <w:lvl w:ilvl="3">
      <w:start w:val="1"/>
      <w:numFmt w:val="decimal"/>
      <w:pStyle w:val="Heading4"/>
      <w:lvlText w:val="%1.%2.%3.%4"/>
      <w:lvlJc w:val="left"/>
      <w:pPr>
        <w:ind w:left="864" w:hanging="863"/>
      </w:pPr>
    </w:lvl>
    <w:lvl w:ilvl="4">
      <w:start w:val="1"/>
      <w:numFmt w:val="decimal"/>
      <w:pStyle w:val="Heading5"/>
      <w:lvlText w:val="%1.%2.%3.%4.%5"/>
      <w:lvlJc w:val="left"/>
      <w:pPr>
        <w:ind w:left="1008" w:hanging="1007"/>
      </w:pPr>
    </w:lvl>
    <w:lvl w:ilvl="5">
      <w:start w:val="1"/>
      <w:numFmt w:val="decimal"/>
      <w:pStyle w:val="Heading6"/>
      <w:lvlText w:val="%1.%2.%3.%4.%5.%6"/>
      <w:lvlJc w:val="left"/>
      <w:pPr>
        <w:ind w:left="1152" w:hanging="1151"/>
      </w:pPr>
    </w:lvl>
    <w:lvl w:ilvl="6">
      <w:start w:val="1"/>
      <w:numFmt w:val="decimal"/>
      <w:pStyle w:val="Heading7"/>
      <w:lvlText w:val="%1.%2.%3.%4.%5.%6.%7"/>
      <w:lvlJc w:val="left"/>
      <w:pPr>
        <w:ind w:left="1296" w:hanging="1295"/>
      </w:pPr>
    </w:lvl>
    <w:lvl w:ilvl="7">
      <w:start w:val="1"/>
      <w:numFmt w:val="decimal"/>
      <w:pStyle w:val="Heading8"/>
      <w:lvlText w:val="%1.%2.%3.%4.%5.%6.%7.%8"/>
      <w:lvlJc w:val="left"/>
      <w:pPr>
        <w:ind w:left="1440" w:hanging="1439"/>
      </w:pPr>
    </w:lvl>
    <w:lvl w:ilvl="8">
      <w:start w:val="1"/>
      <w:numFmt w:val="decimal"/>
      <w:pStyle w:val="Heading9"/>
      <w:lvlText w:val="%1.%2.%3.%4.%5.%6.%7.%8.%9"/>
      <w:lvlJc w:val="left"/>
      <w:pPr>
        <w:ind w:left="1584" w:hanging="1583"/>
      </w:pPr>
    </w:lvl>
  </w:abstractNum>
  <w:abstractNum w:abstractNumId="8" w15:restartNumberingAfterBreak="0">
    <w:nsid w:val="76EC1AA8"/>
    <w:multiLevelType w:val="hybridMultilevel"/>
    <w:tmpl w:val="C0028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2C61F5"/>
    <w:multiLevelType w:val="hybridMultilevel"/>
    <w:tmpl w:val="6F4C1A6C"/>
    <w:lvl w:ilvl="0" w:tplc="2736AA00">
      <w:start w:val="1"/>
      <w:numFmt w:val="bullet"/>
      <w:lvlText w:val=""/>
      <w:lvlJc w:val="left"/>
      <w:pPr>
        <w:ind w:left="720" w:hanging="359"/>
      </w:pPr>
      <w:rPr>
        <w:rFonts w:ascii="Symbol" w:hAnsi="Symbol" w:hint="default"/>
      </w:rPr>
    </w:lvl>
    <w:lvl w:ilvl="1" w:tplc="2C201012">
      <w:start w:val="1"/>
      <w:numFmt w:val="bullet"/>
      <w:lvlText w:val="o"/>
      <w:lvlJc w:val="left"/>
      <w:pPr>
        <w:ind w:left="1440" w:hanging="359"/>
      </w:pPr>
      <w:rPr>
        <w:rFonts w:ascii="Courier New" w:hAnsi="Courier New" w:cs="Courier New" w:hint="default"/>
      </w:rPr>
    </w:lvl>
    <w:lvl w:ilvl="2" w:tplc="CF72F850">
      <w:start w:val="1"/>
      <w:numFmt w:val="bullet"/>
      <w:lvlText w:val=""/>
      <w:lvlJc w:val="left"/>
      <w:pPr>
        <w:ind w:left="2160" w:hanging="359"/>
      </w:pPr>
      <w:rPr>
        <w:rFonts w:ascii="Wingdings" w:hAnsi="Wingdings" w:hint="default"/>
      </w:rPr>
    </w:lvl>
    <w:lvl w:ilvl="3" w:tplc="E02E0A2A">
      <w:start w:val="1"/>
      <w:numFmt w:val="bullet"/>
      <w:lvlText w:val=""/>
      <w:lvlJc w:val="left"/>
      <w:pPr>
        <w:ind w:left="2880" w:hanging="359"/>
      </w:pPr>
      <w:rPr>
        <w:rFonts w:ascii="Symbol" w:hAnsi="Symbol" w:hint="default"/>
      </w:rPr>
    </w:lvl>
    <w:lvl w:ilvl="4" w:tplc="5D2E0C0A">
      <w:start w:val="1"/>
      <w:numFmt w:val="bullet"/>
      <w:lvlText w:val="o"/>
      <w:lvlJc w:val="left"/>
      <w:pPr>
        <w:ind w:left="3600" w:hanging="359"/>
      </w:pPr>
      <w:rPr>
        <w:rFonts w:ascii="Courier New" w:hAnsi="Courier New" w:cs="Courier New" w:hint="default"/>
      </w:rPr>
    </w:lvl>
    <w:lvl w:ilvl="5" w:tplc="41085490">
      <w:start w:val="1"/>
      <w:numFmt w:val="bullet"/>
      <w:lvlText w:val=""/>
      <w:lvlJc w:val="left"/>
      <w:pPr>
        <w:ind w:left="4320" w:hanging="359"/>
      </w:pPr>
      <w:rPr>
        <w:rFonts w:ascii="Wingdings" w:hAnsi="Wingdings" w:hint="default"/>
      </w:rPr>
    </w:lvl>
    <w:lvl w:ilvl="6" w:tplc="6EA2DCD2">
      <w:start w:val="1"/>
      <w:numFmt w:val="bullet"/>
      <w:lvlText w:val=""/>
      <w:lvlJc w:val="left"/>
      <w:pPr>
        <w:ind w:left="5040" w:hanging="359"/>
      </w:pPr>
      <w:rPr>
        <w:rFonts w:ascii="Symbol" w:hAnsi="Symbol" w:hint="default"/>
      </w:rPr>
    </w:lvl>
    <w:lvl w:ilvl="7" w:tplc="1ED8B79C">
      <w:start w:val="1"/>
      <w:numFmt w:val="bullet"/>
      <w:lvlText w:val="o"/>
      <w:lvlJc w:val="left"/>
      <w:pPr>
        <w:ind w:left="5760" w:hanging="359"/>
      </w:pPr>
      <w:rPr>
        <w:rFonts w:ascii="Courier New" w:hAnsi="Courier New" w:cs="Courier New" w:hint="default"/>
      </w:rPr>
    </w:lvl>
    <w:lvl w:ilvl="8" w:tplc="5BD67CD8">
      <w:start w:val="1"/>
      <w:numFmt w:val="bullet"/>
      <w:lvlText w:val=""/>
      <w:lvlJc w:val="left"/>
      <w:pPr>
        <w:ind w:left="6480" w:hanging="359"/>
      </w:pPr>
      <w:rPr>
        <w:rFonts w:ascii="Wingdings" w:hAnsi="Wingdings" w:hint="default"/>
      </w:rPr>
    </w:lvl>
  </w:abstractNum>
  <w:num w:numId="1" w16cid:durableId="330111006">
    <w:abstractNumId w:val="4"/>
  </w:num>
  <w:num w:numId="2" w16cid:durableId="351536019">
    <w:abstractNumId w:val="9"/>
  </w:num>
  <w:num w:numId="3" w16cid:durableId="1398239828">
    <w:abstractNumId w:val="3"/>
  </w:num>
  <w:num w:numId="4" w16cid:durableId="517013573">
    <w:abstractNumId w:val="7"/>
  </w:num>
  <w:num w:numId="5" w16cid:durableId="588974805">
    <w:abstractNumId w:val="1"/>
  </w:num>
  <w:num w:numId="6" w16cid:durableId="668798430">
    <w:abstractNumId w:val="5"/>
  </w:num>
  <w:num w:numId="7" w16cid:durableId="1027491401">
    <w:abstractNumId w:val="8"/>
  </w:num>
  <w:num w:numId="8" w16cid:durableId="1732575975">
    <w:abstractNumId w:val="0"/>
  </w:num>
  <w:num w:numId="9" w16cid:durableId="764233958">
    <w:abstractNumId w:val="2"/>
  </w:num>
  <w:num w:numId="10" w16cid:durableId="57674367">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95"/>
    <w:rsid w:val="0003334A"/>
    <w:rsid w:val="00037C8B"/>
    <w:rsid w:val="000427B7"/>
    <w:rsid w:val="000D3C9B"/>
    <w:rsid w:val="000D44DE"/>
    <w:rsid w:val="000E5774"/>
    <w:rsid w:val="00111AF4"/>
    <w:rsid w:val="001148D8"/>
    <w:rsid w:val="00116270"/>
    <w:rsid w:val="00133B36"/>
    <w:rsid w:val="00157A85"/>
    <w:rsid w:val="00161BC4"/>
    <w:rsid w:val="00171C7A"/>
    <w:rsid w:val="001A38C1"/>
    <w:rsid w:val="001E23EE"/>
    <w:rsid w:val="001F37EF"/>
    <w:rsid w:val="002160A9"/>
    <w:rsid w:val="00235095"/>
    <w:rsid w:val="002377C6"/>
    <w:rsid w:val="00245FB4"/>
    <w:rsid w:val="00247940"/>
    <w:rsid w:val="00267B3F"/>
    <w:rsid w:val="00285A07"/>
    <w:rsid w:val="0029224D"/>
    <w:rsid w:val="002C0E4F"/>
    <w:rsid w:val="002D2321"/>
    <w:rsid w:val="002D3805"/>
    <w:rsid w:val="002D5D44"/>
    <w:rsid w:val="003231F2"/>
    <w:rsid w:val="00355FBC"/>
    <w:rsid w:val="003C6B2E"/>
    <w:rsid w:val="003D3B46"/>
    <w:rsid w:val="00401B96"/>
    <w:rsid w:val="00436D59"/>
    <w:rsid w:val="004650E6"/>
    <w:rsid w:val="00473EAB"/>
    <w:rsid w:val="004F6A8E"/>
    <w:rsid w:val="00514057"/>
    <w:rsid w:val="00535DB3"/>
    <w:rsid w:val="00546F51"/>
    <w:rsid w:val="0055162C"/>
    <w:rsid w:val="00577488"/>
    <w:rsid w:val="005A3834"/>
    <w:rsid w:val="005A7F0B"/>
    <w:rsid w:val="005B2590"/>
    <w:rsid w:val="005B5665"/>
    <w:rsid w:val="005D6BFC"/>
    <w:rsid w:val="005F5AB9"/>
    <w:rsid w:val="00601472"/>
    <w:rsid w:val="006222A1"/>
    <w:rsid w:val="00626AAE"/>
    <w:rsid w:val="00636719"/>
    <w:rsid w:val="00644064"/>
    <w:rsid w:val="00646629"/>
    <w:rsid w:val="00755DA2"/>
    <w:rsid w:val="00776C84"/>
    <w:rsid w:val="00792E83"/>
    <w:rsid w:val="007B359A"/>
    <w:rsid w:val="007C571F"/>
    <w:rsid w:val="007C7A97"/>
    <w:rsid w:val="00811AC4"/>
    <w:rsid w:val="00836779"/>
    <w:rsid w:val="008B2096"/>
    <w:rsid w:val="008C52E7"/>
    <w:rsid w:val="008D77CC"/>
    <w:rsid w:val="00907C4C"/>
    <w:rsid w:val="009455FD"/>
    <w:rsid w:val="0096190B"/>
    <w:rsid w:val="0097341D"/>
    <w:rsid w:val="00991DD4"/>
    <w:rsid w:val="009928D7"/>
    <w:rsid w:val="009F4216"/>
    <w:rsid w:val="00A46291"/>
    <w:rsid w:val="00A73C3D"/>
    <w:rsid w:val="00A825D4"/>
    <w:rsid w:val="00A85DFB"/>
    <w:rsid w:val="00AA0F63"/>
    <w:rsid w:val="00AE1AD3"/>
    <w:rsid w:val="00B101C9"/>
    <w:rsid w:val="00B133C8"/>
    <w:rsid w:val="00B133DD"/>
    <w:rsid w:val="00B16D8D"/>
    <w:rsid w:val="00B370EB"/>
    <w:rsid w:val="00B74F94"/>
    <w:rsid w:val="00BA12FD"/>
    <w:rsid w:val="00BA4F4B"/>
    <w:rsid w:val="00BB2A79"/>
    <w:rsid w:val="00C0201B"/>
    <w:rsid w:val="00C20C82"/>
    <w:rsid w:val="00C41F84"/>
    <w:rsid w:val="00C71792"/>
    <w:rsid w:val="00C846D3"/>
    <w:rsid w:val="00C9050B"/>
    <w:rsid w:val="00CA33C4"/>
    <w:rsid w:val="00D452B2"/>
    <w:rsid w:val="00D567DA"/>
    <w:rsid w:val="00D73704"/>
    <w:rsid w:val="00D776A3"/>
    <w:rsid w:val="00DB7511"/>
    <w:rsid w:val="00DF4622"/>
    <w:rsid w:val="00E03A69"/>
    <w:rsid w:val="00E328EB"/>
    <w:rsid w:val="00E560EF"/>
    <w:rsid w:val="00EB71D2"/>
    <w:rsid w:val="00EE4CA2"/>
    <w:rsid w:val="00F91C72"/>
    <w:rsid w:val="00FA04B4"/>
    <w:rsid w:val="00FE5948"/>
    <w:rsid w:val="00FF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6944B"/>
  <w15:docId w15:val="{234B52DF-B5CB-4F70-A977-E150900E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1"/>
    <w:uiPriority w:val="9"/>
    <w:qFormat/>
    <w:pPr>
      <w:keepNext/>
      <w:keepLines/>
      <w:numPr>
        <w:numId w:val="4"/>
      </w:numPr>
      <w:spacing w:before="760" w:line="240" w:lineRule="auto"/>
      <w:outlineLvl w:val="0"/>
    </w:pPr>
    <w:rPr>
      <w:rFonts w:ascii="Helvetica 65" w:hAnsi="Helvetica 65"/>
      <w:bCs w:val="0"/>
      <w:color w:val="000000" w:themeColor="text1"/>
      <w:sz w:val="28"/>
      <w:szCs w:val="36"/>
    </w:rPr>
  </w:style>
  <w:style w:type="paragraph" w:styleId="Heading2">
    <w:name w:val="heading 2"/>
    <w:aliases w:val="WF-Überschrift 2"/>
    <w:basedOn w:val="Normal"/>
    <w:next w:val="Normal"/>
    <w:link w:val="Heading2Char1"/>
    <w:uiPriority w:val="9"/>
    <w:unhideWhenUsed/>
    <w:qFormat/>
    <w:pPr>
      <w:keepNext/>
      <w:keepLines/>
      <w:numPr>
        <w:ilvl w:val="1"/>
        <w:numId w:val="4"/>
      </w:numPr>
      <w:spacing w:before="520" w:after="120"/>
      <w:outlineLvl w:val="1"/>
    </w:pPr>
    <w:rPr>
      <w:rFonts w:ascii="Helvetica 65" w:hAnsi="Helvetica 65"/>
      <w:bCs w:val="0"/>
      <w:color w:val="000000" w:themeColor="text1"/>
      <w:sz w:val="24"/>
      <w:szCs w:val="28"/>
    </w:rPr>
  </w:style>
  <w:style w:type="paragraph" w:styleId="Heading3">
    <w:name w:val="heading 3"/>
    <w:aliases w:val="WF-Überschrift 3"/>
    <w:basedOn w:val="Normal"/>
    <w:next w:val="Normal"/>
    <w:link w:val="Heading3Char1"/>
    <w:uiPriority w:val="9"/>
    <w:unhideWhenUsed/>
    <w:qFormat/>
    <w:pPr>
      <w:keepNext/>
      <w:keepLines/>
      <w:numPr>
        <w:ilvl w:val="2"/>
        <w:numId w:val="4"/>
      </w:numPr>
      <w:spacing w:before="120" w:after="120"/>
      <w:outlineLvl w:val="2"/>
    </w:pPr>
    <w:rPr>
      <w:rFonts w:ascii="Helvetica 65" w:hAnsi="Helvetica 65"/>
      <w:bCs w:val="0"/>
      <w:color w:val="000000" w:themeColor="text1"/>
      <w:sz w:val="22"/>
    </w:rPr>
  </w:style>
  <w:style w:type="paragraph" w:styleId="Heading4">
    <w:name w:val="heading 4"/>
    <w:basedOn w:val="Normal"/>
    <w:next w:val="Normal"/>
    <w:link w:val="Heading4Char1"/>
    <w:uiPriority w:val="9"/>
    <w:unhideWhenUsed/>
    <w:qFormat/>
    <w:pPr>
      <w:keepNext/>
      <w:keepLines/>
      <w:numPr>
        <w:ilvl w:val="3"/>
        <w:numId w:val="4"/>
      </w:numPr>
      <w:spacing w:before="200" w:after="0"/>
      <w:outlineLvl w:val="3"/>
    </w:pPr>
    <w:rPr>
      <w:rFonts w:ascii="Arial" w:hAnsi="Arial"/>
      <w:b/>
      <w:bCs w:val="0"/>
      <w:i/>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4"/>
      </w:numPr>
      <w:spacing w:before="200" w:after="0"/>
      <w:outlineLvl w:val="4"/>
    </w:pPr>
    <w:rPr>
      <w:rFonts w:ascii="Arial" w:hAnsi="Arial"/>
      <w:color w:val="323E4F" w:themeColor="text2" w:themeShade="BF"/>
    </w:rPr>
  </w:style>
  <w:style w:type="paragraph" w:styleId="Heading6">
    <w:name w:val="heading 6"/>
    <w:basedOn w:val="Normal"/>
    <w:next w:val="Normal"/>
    <w:link w:val="Heading6Char1"/>
    <w:uiPriority w:val="9"/>
    <w:semiHidden/>
    <w:unhideWhenUsed/>
    <w:qFormat/>
    <w:pPr>
      <w:keepNext/>
      <w:keepLines/>
      <w:numPr>
        <w:ilvl w:val="5"/>
        <w:numId w:val="4"/>
      </w:numPr>
      <w:spacing w:before="200" w:after="0"/>
      <w:outlineLvl w:val="5"/>
    </w:pPr>
    <w:rPr>
      <w:rFonts w:ascii="Arial" w:hAnsi="Arial"/>
      <w:i/>
      <w:iCs/>
      <w:color w:val="323E4F" w:themeColor="text2" w:themeShade="BF"/>
    </w:rPr>
  </w:style>
  <w:style w:type="paragraph" w:styleId="Heading7">
    <w:name w:val="heading 7"/>
    <w:basedOn w:val="Normal"/>
    <w:next w:val="Normal"/>
    <w:link w:val="Heading7Char1"/>
    <w:uiPriority w:val="9"/>
    <w:semiHidden/>
    <w:unhideWhenUsed/>
    <w:qFormat/>
    <w:pPr>
      <w:keepNext/>
      <w:keepLines/>
      <w:numPr>
        <w:ilvl w:val="6"/>
        <w:numId w:val="4"/>
      </w:numPr>
      <w:spacing w:before="200" w:after="0"/>
      <w:outlineLvl w:val="6"/>
    </w:pPr>
    <w:rPr>
      <w:rFonts w:ascii="Arial" w:hAnsi="Arial"/>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4"/>
      </w:numPr>
      <w:spacing w:before="200" w:after="0"/>
      <w:outlineLvl w:val="7"/>
    </w:pPr>
    <w:rPr>
      <w:rFonts w:ascii="Arial" w:hAnsi="Arial"/>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4"/>
      </w:numPr>
      <w:spacing w:before="200" w:after="0"/>
      <w:outlineLvl w:val="8"/>
    </w:pPr>
    <w:rPr>
      <w:rFonts w:ascii="Arial" w:hAnsi="Arial"/>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table" w:customStyle="1" w:styleId="Lined">
    <w:name w:val="Lined"/>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pPr>
      <w:spacing w:after="0" w:line="240" w:lineRule="auto"/>
    </w:pPr>
    <w:rPr>
      <w:color w:val="404040"/>
      <w:sz w:val="20"/>
      <w:szCs w:val="20"/>
      <w:lang w:eastAsia="de-DE"/>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pPr>
      <w:spacing w:after="0" w:line="240" w:lineRule="auto"/>
    </w:pPr>
    <w:rPr>
      <w:color w:val="404040"/>
      <w:sz w:val="20"/>
      <w:szCs w:val="20"/>
      <w:lang w:eastAsia="de-DE"/>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de-DE"/>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de-DE"/>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de-DE"/>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de-DE"/>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de-DE"/>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de-DE"/>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customStyle="1" w:styleId="FootnoteTextChar">
    <w:name w:val="Footnote Text Char"/>
    <w:uiPriority w:val="99"/>
    <w:rPr>
      <w:sz w:val="18"/>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paragraph" w:styleId="Title">
    <w:name w:val="Title"/>
    <w:basedOn w:val="Normal"/>
    <w:next w:val="Normal"/>
    <w:link w:val="TitleChar1"/>
    <w:uiPriority w:val="10"/>
    <w:qFormat/>
    <w:pPr>
      <w:spacing w:after="240" w:line="240" w:lineRule="auto"/>
      <w:contextualSpacing/>
      <w:jc w:val="center"/>
    </w:pPr>
    <w:rPr>
      <w:rFonts w:ascii="Arial" w:hAnsi="Arial"/>
      <w:color w:val="000000" w:themeColor="text1"/>
      <w:sz w:val="56"/>
      <w:szCs w:val="56"/>
    </w:rPr>
  </w:style>
  <w:style w:type="character" w:customStyle="1" w:styleId="TitleChar1">
    <w:name w:val="Title Char1"/>
    <w:basedOn w:val="DefaultParagraphFont"/>
    <w:link w:val="Title"/>
    <w:uiPriority w:val="10"/>
    <w:rPr>
      <w:rFonts w:ascii="Arial" w:eastAsia="Arial" w:hAnsi="Arial" w:cs="Arial"/>
      <w:color w:val="000000" w:themeColor="text1"/>
      <w:sz w:val="56"/>
      <w:szCs w:val="56"/>
    </w:rPr>
  </w:style>
  <w:style w:type="paragraph" w:styleId="Subtitle">
    <w:name w:val="Subtitle"/>
    <w:basedOn w:val="Normal"/>
    <w:next w:val="Normal"/>
    <w:link w:val="SubtitleChar1"/>
    <w:uiPriority w:val="11"/>
    <w:qFormat/>
    <w:pPr>
      <w:numPr>
        <w:ilvl w:val="1"/>
      </w:numPr>
      <w:jc w:val="center"/>
    </w:pPr>
    <w:rPr>
      <w:i/>
      <w:spacing w:val="10"/>
      <w:sz w:val="40"/>
    </w:rPr>
  </w:style>
  <w:style w:type="character" w:customStyle="1" w:styleId="SubtitleChar1">
    <w:name w:val="Subtitle Char1"/>
    <w:basedOn w:val="DefaultParagraphFont"/>
    <w:link w:val="Subtitle"/>
    <w:uiPriority w:val="11"/>
    <w:rPr>
      <w:i/>
      <w:spacing w:val="10"/>
      <w:sz w:val="40"/>
    </w:rPr>
  </w:style>
  <w:style w:type="character" w:customStyle="1" w:styleId="Heading1Char1">
    <w:name w:val="Heading 1 Char1"/>
    <w:aliases w:val="WF-Überschrift 1 Char"/>
    <w:basedOn w:val="DefaultParagraphFont"/>
    <w:link w:val="Heading1"/>
    <w:uiPriority w:val="9"/>
    <w:rPr>
      <w:rFonts w:ascii="Helvetica 65" w:hAnsi="Helvetica 65"/>
      <w:color w:val="000000" w:themeColor="text1"/>
      <w:sz w:val="28"/>
      <w:szCs w:val="36"/>
      <w:lang w:eastAsia="de-DE"/>
    </w:rPr>
  </w:style>
  <w:style w:type="paragraph" w:styleId="TOCHeading">
    <w:name w:val="TOC Heading"/>
    <w:basedOn w:val="Heading1"/>
    <w:next w:val="Normal"/>
    <w:uiPriority w:val="39"/>
    <w:unhideWhenUsed/>
    <w:qFormat/>
    <w:pPr>
      <w:numPr>
        <w:numId w:val="0"/>
      </w:numPr>
      <w:outlineLvl w:val="9"/>
    </w:pPr>
    <w:rPr>
      <w:b/>
      <w:bCs/>
      <w:smallCaps/>
    </w:rPr>
  </w:style>
  <w:style w:type="character" w:customStyle="1" w:styleId="Heading2Char1">
    <w:name w:val="Heading 2 Char1"/>
    <w:aliases w:val="WF-Überschrift 2 Char"/>
    <w:basedOn w:val="DefaultParagraphFont"/>
    <w:link w:val="Heading2"/>
    <w:uiPriority w:val="9"/>
    <w:rPr>
      <w:rFonts w:ascii="Helvetica 65" w:hAnsi="Helvetica 65"/>
      <w:color w:val="000000" w:themeColor="text1"/>
      <w:sz w:val="24"/>
      <w:szCs w:val="28"/>
      <w:lang w:eastAsia="de-DE"/>
    </w:rPr>
  </w:style>
  <w:style w:type="character" w:styleId="IntenseEmphasis">
    <w:name w:val="Intense Emphasis"/>
    <w:basedOn w:val="DefaultParagraphFont"/>
    <w:uiPriority w:val="21"/>
    <w:qFormat/>
    <w:rPr>
      <w:b/>
      <w:bCs/>
      <w:i/>
      <w:iCs/>
      <w:caps/>
    </w:rPr>
  </w:style>
  <w:style w:type="table" w:styleId="TableGrid">
    <w:name w:val="Table Grid"/>
    <w:basedOn w:val="TableNormal"/>
    <w:uiPriority w:val="5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auto" w:fill="FFE599" w:themeFill="accent4" w:themeFillTint="66"/>
      </w:tcPr>
    </w:tblStylePr>
  </w:style>
  <w:style w:type="paragraph" w:styleId="ListParagraph">
    <w:name w:val="List Paragraph"/>
    <w:basedOn w:val="Normal"/>
    <w:link w:val="ListParagraphChar"/>
    <w:uiPriority w:val="34"/>
    <w:qFormat/>
    <w:pPr>
      <w:spacing w:after="120" w:line="360" w:lineRule="auto"/>
      <w:ind w:left="720"/>
      <w:contextualSpacing/>
    </w:pPr>
  </w:style>
  <w:style w:type="character" w:customStyle="1" w:styleId="Heading3Char1">
    <w:name w:val="Heading 3 Char1"/>
    <w:aliases w:val="WF-Überschrift 3 Char"/>
    <w:basedOn w:val="DefaultParagraphFont"/>
    <w:link w:val="Heading3"/>
    <w:uiPriority w:val="9"/>
    <w:rPr>
      <w:rFonts w:ascii="Helvetica 65" w:hAnsi="Helvetica 65"/>
      <w:color w:val="000000" w:themeColor="text1"/>
      <w:lang w:eastAsia="de-DE"/>
    </w:rPr>
  </w:style>
  <w:style w:type="character" w:customStyle="1" w:styleId="Heading4Char1">
    <w:name w:val="Heading 4 Char1"/>
    <w:basedOn w:val="DefaultParagraphFont"/>
    <w:link w:val="Heading4"/>
    <w:uiPriority w:val="9"/>
    <w:rPr>
      <w:b/>
      <w:i/>
      <w:iCs/>
      <w:color w:val="000000" w:themeColor="text1"/>
      <w:sz w:val="21"/>
      <w:lang w:eastAsia="de-DE"/>
    </w:rPr>
  </w:style>
  <w:style w:type="character" w:customStyle="1" w:styleId="Heading5Char1">
    <w:name w:val="Heading 5 Char1"/>
    <w:basedOn w:val="DefaultParagraphFont"/>
    <w:link w:val="Heading5"/>
    <w:uiPriority w:val="9"/>
    <w:semiHidden/>
    <w:rPr>
      <w:bCs/>
      <w:color w:val="323E4F" w:themeColor="text2" w:themeShade="BF"/>
      <w:sz w:val="21"/>
      <w:lang w:eastAsia="de-DE"/>
    </w:rPr>
  </w:style>
  <w:style w:type="character" w:customStyle="1" w:styleId="Heading6Char1">
    <w:name w:val="Heading 6 Char1"/>
    <w:basedOn w:val="DefaultParagraphFont"/>
    <w:link w:val="Heading6"/>
    <w:uiPriority w:val="9"/>
    <w:semiHidden/>
    <w:rPr>
      <w:bCs/>
      <w:i/>
      <w:iCs/>
      <w:color w:val="323E4F" w:themeColor="text2" w:themeShade="BF"/>
      <w:sz w:val="21"/>
      <w:lang w:eastAsia="de-DE"/>
    </w:rPr>
  </w:style>
  <w:style w:type="character" w:customStyle="1" w:styleId="Heading7Char1">
    <w:name w:val="Heading 7 Char1"/>
    <w:basedOn w:val="DefaultParagraphFont"/>
    <w:link w:val="Heading7"/>
    <w:uiPriority w:val="9"/>
    <w:semiHidden/>
    <w:rPr>
      <w:bCs/>
      <w:i/>
      <w:iCs/>
      <w:color w:val="404040" w:themeColor="text1" w:themeTint="BF"/>
      <w:sz w:val="21"/>
      <w:lang w:eastAsia="de-DE"/>
    </w:rPr>
  </w:style>
  <w:style w:type="character" w:customStyle="1" w:styleId="Heading8Char1">
    <w:name w:val="Heading 8 Char1"/>
    <w:basedOn w:val="DefaultParagraphFont"/>
    <w:link w:val="Heading8"/>
    <w:uiPriority w:val="9"/>
    <w:semiHidden/>
    <w:rPr>
      <w:bCs/>
      <w:color w:val="404040" w:themeColor="text1" w:themeTint="BF"/>
      <w:sz w:val="20"/>
      <w:szCs w:val="20"/>
      <w:lang w:eastAsia="de-DE"/>
    </w:rPr>
  </w:style>
  <w:style w:type="character" w:customStyle="1" w:styleId="Heading9Char1">
    <w:name w:val="Heading 9 Char1"/>
    <w:basedOn w:val="DefaultParagraphFont"/>
    <w:link w:val="Heading9"/>
    <w:uiPriority w:val="9"/>
    <w:semiHidden/>
    <w:rPr>
      <w:bCs/>
      <w:i/>
      <w:iCs/>
      <w:color w:val="404040" w:themeColor="text1" w:themeTint="BF"/>
      <w:sz w:val="20"/>
      <w:szCs w:val="20"/>
      <w:lang w:eastAsia="de-DE"/>
    </w:rPr>
  </w:style>
  <w:style w:type="paragraph" w:styleId="Caption">
    <w:name w:val="caption"/>
    <w:basedOn w:val="Normal"/>
    <w:next w:val="Normal"/>
    <w:uiPriority w:val="35"/>
    <w:semiHidden/>
    <w:unhideWhenUsed/>
    <w:qFormat/>
    <w:pPr>
      <w:spacing w:after="200" w:line="240" w:lineRule="auto"/>
    </w:pPr>
    <w:rPr>
      <w:i/>
      <w:iCs/>
      <w:color w:val="44546A" w:themeColor="text2"/>
      <w:sz w:val="18"/>
      <w:szCs w:val="18"/>
    </w:rPr>
  </w:style>
  <w:style w:type="character" w:styleId="Strong">
    <w:name w:val="Strong"/>
    <w:basedOn w:val="DefaultParagraphFont"/>
    <w:uiPriority w:val="22"/>
    <w:qFormat/>
    <w:rPr>
      <w:b/>
      <w:bCs/>
      <w:color w:val="000000" w:themeColor="text1"/>
    </w:rPr>
  </w:style>
  <w:style w:type="character" w:styleId="Emphasis">
    <w:name w:val="Emphasis"/>
    <w:basedOn w:val="DefaultParagraphFont"/>
    <w:uiPriority w:val="20"/>
    <w:qFormat/>
    <w:rPr>
      <w:i/>
      <w:iCs/>
      <w:color w:val="auto"/>
    </w:rPr>
  </w:style>
  <w:style w:type="paragraph" w:styleId="NoSpacing">
    <w:name w:val="No Spacing"/>
    <w:uiPriority w:val="1"/>
    <w:qFormat/>
    <w:pPr>
      <w:spacing w:after="0" w:line="240" w:lineRule="auto"/>
    </w:pPr>
  </w:style>
  <w:style w:type="paragraph" w:styleId="Quote">
    <w:name w:val="Quote"/>
    <w:basedOn w:val="Normal"/>
    <w:next w:val="Normal"/>
    <w:link w:val="QuoteChar1"/>
    <w:uiPriority w:val="29"/>
    <w:qFormat/>
    <w:pPr>
      <w:spacing w:before="160"/>
      <w:ind w:left="720" w:right="720"/>
    </w:pPr>
    <w:rPr>
      <w:i/>
      <w:iCs/>
      <w:color w:val="000000" w:themeColor="text1"/>
    </w:rPr>
  </w:style>
  <w:style w:type="character" w:customStyle="1" w:styleId="QuoteChar1">
    <w:name w:val="Quote Char1"/>
    <w:basedOn w:val="DefaultParagraphFont"/>
    <w:link w:val="Quote"/>
    <w:uiPriority w:val="29"/>
    <w:rPr>
      <w:i/>
      <w:iCs/>
      <w:color w:val="000000" w:themeColor="text1"/>
    </w:rPr>
  </w:style>
  <w:style w:type="paragraph" w:styleId="IntenseQuote">
    <w:name w:val="Intense Quote"/>
    <w:basedOn w:val="Normal"/>
    <w:next w:val="Normal"/>
    <w:link w:val="IntenseQuoteChar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1">
    <w:name w:val="Intense Quote Char1"/>
    <w:basedOn w:val="DefaultParagraphFont"/>
    <w:link w:val="IntenseQuote"/>
    <w:uiPriority w:val="30"/>
    <w:rPr>
      <w:color w:val="000000" w:themeColor="text1"/>
      <w:shd w:val="clear" w:color="auto" w:fill="F2F2F2" w:themeFill="background1" w:themeFillShade="F2"/>
    </w:r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404040" w:themeColor="text1" w:themeTint="BF"/>
      <w:u w:val="single"/>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character" w:styleId="Hyperlink">
    <w:name w:val="Hyperlink"/>
    <w:basedOn w:val="DefaultParagraphFont"/>
    <w:uiPriority w:val="99"/>
    <w:unhideWhenUsed/>
    <w:rPr>
      <w:color w:val="0070C0"/>
      <w:u w:val="none"/>
    </w:rPr>
  </w:style>
  <w:style w:type="table" w:customStyle="1" w:styleId="Stundenverlaufsskizzen">
    <w:name w:val="Stundenverlaufsskizzen"/>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WF-Inhaltsverzeichnis">
    <w:name w:val="WF-Inhaltsverzeichnis"/>
    <w:basedOn w:val="Normal"/>
    <w:link w:val="WF-InhaltsverzeichnisZchn"/>
    <w:qFormat/>
    <w:rPr>
      <w:rFonts w:ascii="Helvetica 65" w:hAnsi="Helvetica 65"/>
      <w:sz w:val="28"/>
    </w:rPr>
  </w:style>
  <w:style w:type="character" w:customStyle="1" w:styleId="WF-InhaltsverzeichnisZchn">
    <w:name w:val="WF-Inhaltsverzeichnis Zchn"/>
    <w:basedOn w:val="Heading1Char1"/>
    <w:link w:val="WF-Inhaltsverzeichnis"/>
    <w:rPr>
      <w:rFonts w:ascii="Helvetica 65" w:eastAsia="Arial" w:hAnsi="Helvetica 65" w:cs="Arial"/>
      <w:bCs/>
      <w:color w:val="000000" w:themeColor="text1"/>
      <w:sz w:val="28"/>
      <w:szCs w:val="36"/>
      <w:lang w:eastAsia="de-DE"/>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val="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WF-Listenabsatz-1-facherZeilenabstand">
    <w:name w:val="WF-Listenabsatz - 1-facher Zeilenabstand"/>
    <w:basedOn w:val="ListParagraph"/>
    <w:link w:val="WF-Listenabsatz-1-facherZeilenabstandZchn"/>
    <w:qFormat/>
    <w:pPr>
      <w:numPr>
        <w:numId w:val="3"/>
      </w:numPr>
      <w:spacing w:line="276" w:lineRule="auto"/>
      <w:ind w:left="714" w:hanging="356"/>
    </w:pPr>
  </w:style>
  <w:style w:type="character" w:customStyle="1" w:styleId="ListParagraphChar">
    <w:name w:val="List Paragraph Char"/>
    <w:basedOn w:val="DefaultParagraphFont"/>
    <w:link w:val="ListParagraph"/>
    <w:uiPriority w:val="34"/>
  </w:style>
  <w:style w:type="character" w:customStyle="1" w:styleId="WF-Listenabsatz-1-facherZeilenabstandZchn">
    <w:name w:val="WF-Listenabsatz - 1-facher Zeilenabstand Zchn"/>
    <w:basedOn w:val="ListParagraphChar"/>
    <w:link w:val="WF-Listenabsatz-1-facherZeilenabstand"/>
    <w:rPr>
      <w:rFonts w:ascii="Helvetica 45" w:hAnsi="Helvetica 45"/>
      <w:bCs/>
      <w:sz w:val="21"/>
      <w:lang w:eastAsia="de-DE"/>
    </w:rPr>
  </w:style>
  <w:style w:type="paragraph" w:styleId="FootnoteText">
    <w:name w:val="footnote text"/>
    <w:basedOn w:val="Normal"/>
    <w:link w:val="FootnoteTextChar1"/>
    <w:uiPriority w:val="99"/>
    <w:semiHidden/>
    <w:unhideWhenUsed/>
    <w:pPr>
      <w:spacing w:after="0" w:line="240" w:lineRule="auto"/>
    </w:pPr>
    <w:rPr>
      <w:sz w:val="20"/>
      <w:szCs w:val="20"/>
    </w:rPr>
  </w:style>
  <w:style w:type="character" w:customStyle="1" w:styleId="FootnoteTextChar1">
    <w:name w:val="Footnote Text Char1"/>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Revision">
    <w:name w:val="Revision"/>
    <w:hidden/>
    <w:uiPriority w:val="99"/>
    <w:semiHidden/>
    <w:pPr>
      <w:spacing w:after="0" w:line="240" w:lineRule="auto"/>
    </w:pPr>
    <w:rPr>
      <w:rFonts w:ascii="Helvetica 45" w:hAnsi="Helvetica 45"/>
      <w:bCs/>
      <w:sz w:val="21"/>
      <w:lang w:eastAsia="de-DE"/>
    </w:rPr>
  </w:style>
  <w:style w:type="character" w:customStyle="1" w:styleId="st">
    <w:name w:val="st"/>
    <w:basedOn w:val="DefaultParagraphFont"/>
  </w:style>
  <w:style w:type="character" w:styleId="HTMLCite">
    <w:name w:val="HTML Cite"/>
    <w:basedOn w:val="DefaultParagraphFont"/>
    <w:uiPriority w:val="99"/>
    <w:semiHidden/>
    <w:unhideWhenUsed/>
    <w:rPr>
      <w:i/>
      <w:iCs/>
    </w:rPr>
  </w:style>
  <w:style w:type="character" w:styleId="UnresolvedMention">
    <w:name w:val="Unresolved Mention"/>
    <w:basedOn w:val="DefaultParagraphFont"/>
    <w:uiPriority w:val="99"/>
    <w:semiHidden/>
    <w:unhideWhenUsed/>
    <w:rsid w:val="00626AAE"/>
    <w:rPr>
      <w:color w:val="605E5C"/>
      <w:shd w:val="clear" w:color="auto" w:fill="E1DFDD"/>
    </w:rPr>
  </w:style>
  <w:style w:type="paragraph" w:styleId="NormalWeb">
    <w:name w:val="Normal (Web)"/>
    <w:basedOn w:val="Normal"/>
    <w:uiPriority w:val="99"/>
    <w:unhideWhenUsed/>
    <w:rsid w:val="00907C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kercad.com/teach"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hyperlink" Target="https://cookiecad.com/" TargetMode="External"/><Relationship Id="rId42" Type="http://schemas.openxmlformats.org/officeDocument/2006/relationships/image" Target="media/image27.jpg"/><Relationship Id="rId47" Type="http://schemas.openxmlformats.org/officeDocument/2006/relationships/hyperlink" Target="http://3doodlerstart.com/" TargetMode="External"/><Relationship Id="rId50" Type="http://schemas.openxmlformats.org/officeDocument/2006/relationships/hyperlink" Target="http://www.holobuilder.com" TargetMode="External"/><Relationship Id="rId55" Type="http://schemas.microsoft.com/office/2011/relationships/people" Target="peop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footer" Target="footer2.xml"/><Relationship Id="rId37" Type="http://schemas.openxmlformats.org/officeDocument/2006/relationships/header" Target="header3.xml"/><Relationship Id="rId40" Type="http://schemas.openxmlformats.org/officeDocument/2006/relationships/image" Target="media/image25.jpeg"/><Relationship Id="rId45" Type="http://schemas.openxmlformats.org/officeDocument/2006/relationships/hyperlink" Target="http://www.printcraft.org/" TargetMode="External"/><Relationship Id="rId53" Type="http://schemas.openxmlformats.org/officeDocument/2006/relationships/footer" Target="footer5.xml"/><Relationship Id="rId5" Type="http://schemas.openxmlformats.org/officeDocument/2006/relationships/footnotes" Target="footnotes.xml"/><Relationship Id="rId10" Type="http://schemas.openxmlformats.org/officeDocument/2006/relationships/hyperlink" Target="https://www.tinkercad.com/join" TargetMode="External"/><Relationship Id="rId19" Type="http://schemas.openxmlformats.org/officeDocument/2006/relationships/hyperlink" Target="https://apps.apple.com/us/app/tinkercad/id1469440830" TargetMode="External"/><Relationship Id="rId31" Type="http://schemas.openxmlformats.org/officeDocument/2006/relationships/header" Target="header1.xml"/><Relationship Id="rId44" Type="http://schemas.openxmlformats.org/officeDocument/2006/relationships/hyperlink" Target="https://3drucken.ch/" TargetMode="External"/><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hyperlink" Target="https://all3dp.com/2/spaghetti-detective-octoprint-guide/" TargetMode="External"/><Relationship Id="rId27" Type="http://schemas.openxmlformats.org/officeDocument/2006/relationships/image" Target="media/image14.jpeg"/><Relationship Id="rId30" Type="http://schemas.openxmlformats.org/officeDocument/2006/relationships/footer" Target="footer1.xml"/><Relationship Id="rId35" Type="http://schemas.openxmlformats.org/officeDocument/2006/relationships/header" Target="header2.xml"/><Relationship Id="rId43" Type="http://schemas.openxmlformats.org/officeDocument/2006/relationships/image" Target="media/image28.jpeg"/><Relationship Id="rId48" Type="http://schemas.openxmlformats.org/officeDocument/2006/relationships/hyperlink" Target="http://vr.zdf.de/" TargetMode="Externa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cookiecad.com/" TargetMode="External"/><Relationship Id="rId38" Type="http://schemas.openxmlformats.org/officeDocument/2006/relationships/footer" Target="footer4.xml"/><Relationship Id="rId46" Type="http://schemas.openxmlformats.org/officeDocument/2006/relationships/hyperlink" Target="http://beetleblocks.com/" TargetMode="External"/><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inkercad.com/classrooms" TargetMode="External"/><Relationship Id="rId23" Type="http://schemas.openxmlformats.org/officeDocument/2006/relationships/hyperlink" Target="https://www.duden.de/rechtschreibung/verschlimmbessern" TargetMode="External"/><Relationship Id="rId28" Type="http://schemas.openxmlformats.org/officeDocument/2006/relationships/image" Target="media/image15.jpeg"/><Relationship Id="rId36" Type="http://schemas.openxmlformats.org/officeDocument/2006/relationships/footer" Target="footer3.xml"/><Relationship Id="rId49" Type="http://schemas.openxmlformats.org/officeDocument/2006/relationships/hyperlink" Target="http://sites.arte.tv/360/d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_rels/footer5.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6.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27</Pages>
  <Words>7149</Words>
  <Characters>38896</Characters>
  <Application>Microsoft Office Word</Application>
  <DocSecurity>0</DocSecurity>
  <Lines>1080</Lines>
  <Paragraphs>687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Wibke Duwe</dc:creator>
  <cp:lastModifiedBy>Rina Ferdinand</cp:lastModifiedBy>
  <cp:revision>12</cp:revision>
  <cp:lastPrinted>2021-08-02T14:00:00Z</cp:lastPrinted>
  <dcterms:created xsi:type="dcterms:W3CDTF">2021-08-02T14:00:00Z</dcterms:created>
  <dcterms:modified xsi:type="dcterms:W3CDTF">2023-01-04T09:16:00Z</dcterms:modified>
</cp:coreProperties>
</file>