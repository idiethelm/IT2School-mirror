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EAAE6" w14:textId="77777777" w:rsidR="00344E68" w:rsidRPr="00344E68" w:rsidRDefault="00344E68" w:rsidP="00591CE4">
      <w:pPr>
        <w:pStyle w:val="WF-Arbeitsblatt"/>
      </w:pPr>
      <w:r w:rsidRPr="00344E68">
        <w:t>Die Cäsar-Verschlüsselung</w:t>
      </w:r>
    </w:p>
    <w:p w14:paraId="65BF2CCB" w14:textId="77777777" w:rsidR="00344E68" w:rsidRPr="00344E68" w:rsidRDefault="00344E68" w:rsidP="000713AD">
      <w:pPr>
        <w:jc w:val="both"/>
        <w:rPr>
          <w:sz w:val="28"/>
        </w:rPr>
        <w:pPrChange w:id="0" w:author="Schmidberger, Alessa | Wissensfabrik" w:date="2022-10-11T11:32:00Z">
          <w:pPr/>
        </w:pPrChange>
      </w:pPr>
      <w:r w:rsidRPr="00344E68">
        <w:rPr>
          <w:sz w:val="56"/>
        </w:rPr>
        <w:drawing>
          <wp:anchor distT="0" distB="0" distL="114300" distR="114300" simplePos="0" relativeHeight="251659264" behindDoc="1" locked="0" layoutInCell="1" allowOverlap="1" wp14:anchorId="583EA855" wp14:editId="76CC9EDD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402715" cy="2647950"/>
            <wp:effectExtent l="0" t="0" r="6985" b="0"/>
            <wp:wrapSquare wrapText="bothSides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ulius_Caesar_Coustou_Louv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71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4E68">
        <w:rPr>
          <w:sz w:val="28"/>
        </w:rPr>
        <w:t>Julius Cäsar war ein bekannter römischer Feldherr und Politiker. Er hat seine Briefe an Freunde oder Verbündete oft verschlüsselt, damit kein anderer die Nachrichten lesen konnte.</w:t>
      </w:r>
    </w:p>
    <w:p w14:paraId="72264FAB" w14:textId="42C31122" w:rsidR="00344E68" w:rsidRPr="00344E68" w:rsidRDefault="00344E68" w:rsidP="000713AD">
      <w:pPr>
        <w:jc w:val="both"/>
        <w:rPr>
          <w:sz w:val="28"/>
        </w:rPr>
        <w:pPrChange w:id="1" w:author="Schmidberger, Alessa | Wissensfabrik" w:date="2022-10-11T11:32:00Z">
          <w:pPr/>
        </w:pPrChange>
      </w:pPr>
      <w:r w:rsidRPr="00344E68">
        <w:rPr>
          <w:sz w:val="28"/>
        </w:rPr>
        <w:t xml:space="preserve">In seiner Verschlüsslung hat er jeden Buchstaben seiner Nachricht durch einen Buchstaben ersetzt, der drei Stellen </w:t>
      </w:r>
      <w:r w:rsidR="00207843">
        <w:rPr>
          <w:sz w:val="28"/>
        </w:rPr>
        <w:t>später</w:t>
      </w:r>
      <w:r w:rsidRPr="00344E68">
        <w:rPr>
          <w:sz w:val="28"/>
        </w:rPr>
        <w:t xml:space="preserve"> im Alphabet </w:t>
      </w:r>
      <w:r w:rsidR="00207843">
        <w:rPr>
          <w:sz w:val="28"/>
        </w:rPr>
        <w:t>kommt</w:t>
      </w:r>
      <w:r w:rsidRPr="00344E68">
        <w:rPr>
          <w:sz w:val="28"/>
        </w:rPr>
        <w:t>. Aus dem Buchstaben A wurde D und aus dem Buchstaben B wurde E u</w:t>
      </w:r>
      <w:r w:rsidR="00047164">
        <w:rPr>
          <w:sz w:val="28"/>
        </w:rPr>
        <w:t>nd so weiter</w:t>
      </w:r>
      <w:r w:rsidRPr="00344E68">
        <w:rPr>
          <w:sz w:val="28"/>
        </w:rPr>
        <w:t>.</w:t>
      </w:r>
    </w:p>
    <w:p w14:paraId="42CB50DA" w14:textId="6C181524" w:rsidR="00344E68" w:rsidRPr="00344E68" w:rsidRDefault="00344E68" w:rsidP="000713AD">
      <w:pPr>
        <w:jc w:val="both"/>
        <w:rPr>
          <w:sz w:val="28"/>
        </w:rPr>
        <w:pPrChange w:id="2" w:author="Schmidberger, Alessa | Wissensfabrik" w:date="2022-10-11T11:32:00Z">
          <w:pPr/>
        </w:pPrChange>
      </w:pPr>
      <w:r w:rsidRPr="00344E68">
        <w:rPr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F78A42" wp14:editId="0D7FD721">
                <wp:simplePos x="0" y="0"/>
                <wp:positionH relativeFrom="column">
                  <wp:posOffset>4349115</wp:posOffset>
                </wp:positionH>
                <wp:positionV relativeFrom="paragraph">
                  <wp:posOffset>379730</wp:posOffset>
                </wp:positionV>
                <wp:extent cx="1333500" cy="247650"/>
                <wp:effectExtent l="0" t="0" r="0" b="0"/>
                <wp:wrapSquare wrapText="bothSides"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82E37A5" w14:textId="77777777" w:rsidR="00344E68" w:rsidRDefault="00344E68" w:rsidP="00344E68">
                            <w:pPr>
                              <w:pStyle w:val="Beschriftung"/>
                              <w:jc w:val="center"/>
                            </w:pPr>
                            <w:r>
                              <w:t xml:space="preserve">Nicolas </w:t>
                            </w:r>
                            <w:proofErr w:type="spellStart"/>
                            <w:r>
                              <w:t>Coustou</w:t>
                            </w:r>
                            <w:proofErr w:type="spellEnd"/>
                            <w:r>
                              <w:t xml:space="preserve"> - Julius Caesar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F78A42" id="_x0000_t202" coordsize="21600,21600" o:spt="202" path="m,l,21600r21600,l21600,xe">
                <v:stroke joinstyle="miter"/>
                <v:path gradientshapeok="t" o:connecttype="rect"/>
              </v:shapetype>
              <v:shape id="Textfeld 4" o:spid="_x0000_s1026" type="#_x0000_t202" style="position:absolute;left:0;text-align:left;margin-left:342.45pt;margin-top:29.9pt;width:105pt;height:19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" stroked="f">
                <v:textbox inset="0,0,0,0">
                  <w:txbxContent>
                    <w:p w14:paraId="182E37A5" w14:textId="77777777" w:rsidR="00344E68" w:rsidRDefault="00344E68" w:rsidP="00344E68">
                      <w:pPr>
                        <w:pStyle w:val="Beschriftung"/>
                        <w:jc w:val="center"/>
                      </w:pPr>
                      <w:r>
                        <w:t xml:space="preserve">Nicolas </w:t>
                      </w:r>
                      <w:proofErr w:type="spellStart"/>
                      <w:r>
                        <w:t>Coustou</w:t>
                      </w:r>
                      <w:proofErr w:type="spellEnd"/>
                      <w:r>
                        <w:t xml:space="preserve"> - Julius Caesar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44E68">
        <w:rPr>
          <w:sz w:val="28"/>
        </w:rPr>
        <w:t xml:space="preserve">Der Schlüssel sah so aus: </w:t>
      </w:r>
      <w:r w:rsidR="00047164">
        <w:rPr>
          <w:sz w:val="28"/>
        </w:rPr>
        <w:t>O</w:t>
      </w:r>
      <w:r w:rsidRPr="00344E68">
        <w:rPr>
          <w:sz w:val="28"/>
        </w:rPr>
        <w:t>ben ist das Alphabet, man nennt es Klaralphabet. In der unteren Reihe ist das Geheimalphabet.</w:t>
      </w:r>
    </w:p>
    <w:tbl>
      <w:tblPr>
        <w:tblStyle w:val="Tabellenraster"/>
        <w:tblW w:w="9067" w:type="dxa"/>
        <w:jc w:val="center"/>
        <w:tblLayout w:type="fixed"/>
        <w:tblLook w:val="04A0" w:firstRow="1" w:lastRow="0" w:firstColumn="1" w:lastColumn="0" w:noHBand="0" w:noVBand="1"/>
      </w:tblPr>
      <w:tblGrid>
        <w:gridCol w:w="348"/>
        <w:gridCol w:w="349"/>
        <w:gridCol w:w="349"/>
        <w:gridCol w:w="348"/>
        <w:gridCol w:w="349"/>
        <w:gridCol w:w="349"/>
        <w:gridCol w:w="349"/>
        <w:gridCol w:w="348"/>
        <w:gridCol w:w="349"/>
        <w:gridCol w:w="349"/>
        <w:gridCol w:w="349"/>
        <w:gridCol w:w="348"/>
        <w:gridCol w:w="349"/>
        <w:gridCol w:w="349"/>
        <w:gridCol w:w="348"/>
        <w:gridCol w:w="349"/>
        <w:gridCol w:w="349"/>
        <w:gridCol w:w="349"/>
        <w:gridCol w:w="348"/>
        <w:gridCol w:w="349"/>
        <w:gridCol w:w="349"/>
        <w:gridCol w:w="349"/>
        <w:gridCol w:w="348"/>
        <w:gridCol w:w="349"/>
        <w:gridCol w:w="349"/>
        <w:gridCol w:w="349"/>
      </w:tblGrid>
      <w:tr w:rsidR="00344E68" w:rsidRPr="00344E68" w14:paraId="76DC5963" w14:textId="77777777" w:rsidTr="00344E68">
        <w:trPr>
          <w:trHeight w:val="418"/>
          <w:jc w:val="center"/>
        </w:trPr>
        <w:tc>
          <w:tcPr>
            <w:tcW w:w="9067" w:type="dxa"/>
            <w:gridSpan w:val="26"/>
            <w:shd w:val="clear" w:color="auto" w:fill="DEEAF6" w:themeFill="accent1" w:themeFillTint="33"/>
            <w:vAlign w:val="center"/>
          </w:tcPr>
          <w:p w14:paraId="0CE98D3F" w14:textId="77777777" w:rsidR="00344E68" w:rsidRPr="00344E68" w:rsidRDefault="00344E68" w:rsidP="00344E68">
            <w:pPr>
              <w:rPr>
                <w:b/>
                <w:sz w:val="24"/>
              </w:rPr>
            </w:pPr>
            <w:r w:rsidRPr="00344E68">
              <w:rPr>
                <w:b/>
                <w:sz w:val="24"/>
              </w:rPr>
              <w:t>Klaralphabet</w:t>
            </w:r>
          </w:p>
        </w:tc>
      </w:tr>
      <w:tr w:rsidR="00344E68" w:rsidRPr="00344E68" w14:paraId="3E6A85F9" w14:textId="77777777" w:rsidTr="00344E68">
        <w:trPr>
          <w:trHeight w:val="418"/>
          <w:jc w:val="center"/>
        </w:trPr>
        <w:tc>
          <w:tcPr>
            <w:tcW w:w="348" w:type="dxa"/>
            <w:shd w:val="clear" w:color="auto" w:fill="DEEAF6" w:themeFill="accent1" w:themeFillTint="33"/>
            <w:vAlign w:val="center"/>
          </w:tcPr>
          <w:p w14:paraId="7E5E314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A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7E9697C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7248FB9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74E9A5E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D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28E701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6D6F5F8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F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64B1705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G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062FF52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H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78DCA57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I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3C3DCC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J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BFAB54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K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6C0A75C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L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6856656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M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557E281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63D3FEB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O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56DFE44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66459FA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Q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1809DEE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4DB8D740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S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72686D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T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2C0FE915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U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796D9195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48" w:type="dxa"/>
            <w:shd w:val="clear" w:color="auto" w:fill="DEEAF6" w:themeFill="accent1" w:themeFillTint="33"/>
            <w:vAlign w:val="center"/>
          </w:tcPr>
          <w:p w14:paraId="7B7701D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W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1F8F0AC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X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D9DFEA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Y</w:t>
            </w:r>
          </w:p>
        </w:tc>
        <w:tc>
          <w:tcPr>
            <w:tcW w:w="349" w:type="dxa"/>
            <w:shd w:val="clear" w:color="auto" w:fill="DEEAF6" w:themeFill="accent1" w:themeFillTint="33"/>
            <w:vAlign w:val="center"/>
          </w:tcPr>
          <w:p w14:paraId="413F8F55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Z</w:t>
            </w:r>
          </w:p>
        </w:tc>
      </w:tr>
      <w:tr w:rsidR="00344E68" w:rsidRPr="00344E68" w14:paraId="33DAA18B" w14:textId="77777777" w:rsidTr="00344E68">
        <w:trPr>
          <w:trHeight w:val="242"/>
          <w:jc w:val="center"/>
        </w:trPr>
        <w:tc>
          <w:tcPr>
            <w:tcW w:w="348" w:type="dxa"/>
            <w:shd w:val="clear" w:color="auto" w:fill="FFF2CC" w:themeFill="accent4" w:themeFillTint="33"/>
            <w:vAlign w:val="center"/>
          </w:tcPr>
          <w:p w14:paraId="17A26FF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D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4DAED7C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479A020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F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7A4DB57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G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1237830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H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76AA737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I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041D7B5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J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7A11BF6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K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15E8A37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L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18D4E0E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M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39C5E13B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775E54F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O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78EDB0C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51A500C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Q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421C2E8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4E3104F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S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49998753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T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21E9491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U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0DA55A83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1B8E09B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W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33168453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X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01DF206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Y</w:t>
            </w:r>
          </w:p>
        </w:tc>
        <w:tc>
          <w:tcPr>
            <w:tcW w:w="348" w:type="dxa"/>
            <w:shd w:val="clear" w:color="auto" w:fill="FFF2CC" w:themeFill="accent4" w:themeFillTint="33"/>
            <w:vAlign w:val="center"/>
          </w:tcPr>
          <w:p w14:paraId="67EA9E0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Z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2EBD5C7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A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3192387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49" w:type="dxa"/>
            <w:shd w:val="clear" w:color="auto" w:fill="FFF2CC" w:themeFill="accent4" w:themeFillTint="33"/>
            <w:vAlign w:val="center"/>
          </w:tcPr>
          <w:p w14:paraId="518D469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</w:tr>
      <w:tr w:rsidR="00344E68" w:rsidRPr="00344E68" w14:paraId="34141AE6" w14:textId="77777777" w:rsidTr="00344E68">
        <w:trPr>
          <w:trHeight w:val="242"/>
          <w:jc w:val="center"/>
        </w:trPr>
        <w:tc>
          <w:tcPr>
            <w:tcW w:w="9067" w:type="dxa"/>
            <w:gridSpan w:val="26"/>
            <w:shd w:val="clear" w:color="auto" w:fill="FFF2CC" w:themeFill="accent4" w:themeFillTint="33"/>
            <w:vAlign w:val="center"/>
          </w:tcPr>
          <w:p w14:paraId="65742749" w14:textId="77777777" w:rsidR="00344E68" w:rsidRPr="00344E68" w:rsidRDefault="00344E68" w:rsidP="00344E68">
            <w:pPr>
              <w:rPr>
                <w:b/>
                <w:sz w:val="24"/>
              </w:rPr>
            </w:pPr>
            <w:r w:rsidRPr="00344E68">
              <w:rPr>
                <w:b/>
                <w:sz w:val="24"/>
              </w:rPr>
              <w:t>Geheimalphabet</w:t>
            </w:r>
          </w:p>
        </w:tc>
      </w:tr>
    </w:tbl>
    <w:p w14:paraId="0258BB4E" w14:textId="77777777" w:rsidR="00591CE4" w:rsidRDefault="00591CE4" w:rsidP="00344E68">
      <w:pPr>
        <w:spacing w:before="240"/>
        <w:rPr>
          <w:sz w:val="28"/>
        </w:rPr>
      </w:pPr>
    </w:p>
    <w:p w14:paraId="21165955" w14:textId="72F00035" w:rsidR="00344E68" w:rsidRPr="00344E68" w:rsidRDefault="00344E68" w:rsidP="000713AD">
      <w:pPr>
        <w:spacing w:before="240"/>
        <w:jc w:val="both"/>
        <w:rPr>
          <w:sz w:val="28"/>
        </w:rPr>
        <w:pPrChange w:id="3" w:author="Schmidberger, Alessa | Wissensfabrik" w:date="2022-10-11T11:32:00Z">
          <w:pPr>
            <w:spacing w:before="240"/>
          </w:pPr>
        </w:pPrChange>
      </w:pPr>
      <w:r w:rsidRPr="00344E68">
        <w:rPr>
          <w:sz w:val="28"/>
        </w:rPr>
        <w:t xml:space="preserve">Will man nun eine Nachricht verschlüsseln, ersetzt man einfach den Buchstaben des Klaralphabets </w:t>
      </w:r>
      <w:r w:rsidR="00047164">
        <w:rPr>
          <w:sz w:val="28"/>
        </w:rPr>
        <w:t>durch den</w:t>
      </w:r>
      <w:r w:rsidRPr="00344E68">
        <w:rPr>
          <w:sz w:val="28"/>
        </w:rPr>
        <w:t xml:space="preserve"> Buchstaben des Geheimalphabets. Probiere es einmal aus:</w:t>
      </w:r>
    </w:p>
    <w:p w14:paraId="716DDBFC" w14:textId="77777777" w:rsidR="00344E68" w:rsidRPr="00344E68" w:rsidRDefault="00344E68" w:rsidP="000713AD">
      <w:pPr>
        <w:pStyle w:val="Listenabsatz"/>
        <w:numPr>
          <w:ilvl w:val="0"/>
          <w:numId w:val="20"/>
        </w:numPr>
        <w:jc w:val="both"/>
        <w:rPr>
          <w:sz w:val="28"/>
        </w:rPr>
        <w:pPrChange w:id="4" w:author="Schmidberger, Alessa | Wissensfabrik" w:date="2022-10-11T11:32:00Z">
          <w:pPr>
            <w:pStyle w:val="Listenabsatz"/>
            <w:numPr>
              <w:numId w:val="20"/>
            </w:numPr>
            <w:ind w:left="360" w:hanging="360"/>
          </w:pPr>
        </w:pPrChange>
      </w:pPr>
      <w:r w:rsidRPr="00344E68">
        <w:rPr>
          <w:sz w:val="28"/>
        </w:rPr>
        <w:t>Schreibe deinen Namen auf und verschlüssele ihn mit der Cäsar-Verschlüsselung.</w:t>
      </w:r>
    </w:p>
    <w:p w14:paraId="1E9D35AE" w14:textId="77777777" w:rsidR="00344E68" w:rsidRPr="00344E68" w:rsidRDefault="00344E68" w:rsidP="000713AD">
      <w:pPr>
        <w:pStyle w:val="Listenabsatz"/>
        <w:numPr>
          <w:ilvl w:val="0"/>
          <w:numId w:val="20"/>
        </w:numPr>
        <w:jc w:val="both"/>
        <w:rPr>
          <w:sz w:val="28"/>
        </w:rPr>
        <w:pPrChange w:id="5" w:author="Schmidberger, Alessa | Wissensfabrik" w:date="2022-10-11T11:32:00Z">
          <w:pPr>
            <w:pStyle w:val="Listenabsatz"/>
            <w:numPr>
              <w:numId w:val="20"/>
            </w:numPr>
            <w:ind w:left="360" w:hanging="360"/>
          </w:pPr>
        </w:pPrChange>
      </w:pPr>
      <w:r w:rsidRPr="00344E68">
        <w:rPr>
          <w:sz w:val="28"/>
        </w:rPr>
        <w:t>Kannst du die folgende Nachricht auch entschlüsseln?</w:t>
      </w:r>
    </w:p>
    <w:p w14:paraId="102113AE" w14:textId="77777777" w:rsidR="00344E68" w:rsidRPr="00344E68" w:rsidRDefault="00344E68" w:rsidP="000713AD">
      <w:pPr>
        <w:pStyle w:val="Listenabsatz"/>
        <w:ind w:left="360"/>
        <w:jc w:val="both"/>
        <w:rPr>
          <w:sz w:val="28"/>
        </w:rPr>
        <w:pPrChange w:id="6" w:author="Schmidberger, Alessa | Wissensfabrik" w:date="2022-10-11T11:32:00Z">
          <w:pPr>
            <w:pStyle w:val="Listenabsatz"/>
            <w:ind w:left="360"/>
            <w:jc w:val="center"/>
          </w:pPr>
        </w:pPrChange>
      </w:pPr>
      <w:proofErr w:type="gramStart"/>
      <w:r w:rsidRPr="00344E68">
        <w:rPr>
          <w:sz w:val="28"/>
        </w:rPr>
        <w:t>XP  GUHL</w:t>
      </w:r>
      <w:proofErr w:type="gramEnd"/>
      <w:r w:rsidRPr="00344E68">
        <w:rPr>
          <w:sz w:val="28"/>
        </w:rPr>
        <w:t xml:space="preserve">  LP  NLQR</w:t>
      </w:r>
    </w:p>
    <w:p w14:paraId="5FFCA7EA" w14:textId="79F2BB4F" w:rsidR="00344E68" w:rsidRDefault="00344E68" w:rsidP="000713AD">
      <w:pPr>
        <w:jc w:val="both"/>
        <w:rPr>
          <w:sz w:val="28"/>
        </w:rPr>
        <w:pPrChange w:id="7" w:author="Schmidberger, Alessa | Wissensfabrik" w:date="2022-10-11T11:32:00Z">
          <w:pPr/>
        </w:pPrChange>
      </w:pPr>
      <w:r w:rsidRPr="00344E68">
        <w:rPr>
          <w:sz w:val="28"/>
        </w:rPr>
        <w:t xml:space="preserve">In diesem Beispiel wurden die Buchstaben um drei Stellen verschoben. </w:t>
      </w:r>
      <w:ins w:id="8" w:author="Schmidberger, Alessa | Wissensfabrik" w:date="2022-10-11T11:34:00Z">
        <w:r w:rsidR="000713AD">
          <w:rPr>
            <w:sz w:val="28"/>
          </w:rPr>
          <w:t>M</w:t>
        </w:r>
      </w:ins>
      <w:del w:id="9" w:author="Schmidberger, Alessa | Wissensfabrik" w:date="2022-10-11T11:34:00Z">
        <w:r w:rsidRPr="00344E68" w:rsidDel="000713AD">
          <w:rPr>
            <w:sz w:val="28"/>
          </w:rPr>
          <w:delText>m</w:delText>
        </w:r>
      </w:del>
      <w:r w:rsidRPr="00344E68">
        <w:rPr>
          <w:sz w:val="28"/>
        </w:rPr>
        <w:t xml:space="preserve">an kann natürlich auch fünf oder </w:t>
      </w:r>
      <w:r w:rsidR="00047164">
        <w:rPr>
          <w:sz w:val="28"/>
        </w:rPr>
        <w:t>acht</w:t>
      </w:r>
      <w:r w:rsidRPr="00344E68">
        <w:rPr>
          <w:sz w:val="28"/>
        </w:rPr>
        <w:t xml:space="preserve"> Stellen wählen. Damit man nicht jedes Mal eine neue Tabelle anlegen muss, kann man eine so gen</w:t>
      </w:r>
      <w:r>
        <w:rPr>
          <w:sz w:val="28"/>
        </w:rPr>
        <w:t>annte Chiffrier-Maschine bauen.</w:t>
      </w:r>
    </w:p>
    <w:p w14:paraId="7AC2B490" w14:textId="77777777" w:rsidR="00DA477A" w:rsidRDefault="00DA477A" w:rsidP="00DA477A">
      <w:pPr>
        <w:pStyle w:val="Beschriftung"/>
      </w:pPr>
    </w:p>
    <w:p w14:paraId="1A96027C" w14:textId="77777777" w:rsidR="00DA477A" w:rsidRPr="00D534AE" w:rsidRDefault="00DA477A" w:rsidP="00591CE4">
      <w:pPr>
        <w:pStyle w:val="WF-Beschriftung"/>
      </w:pPr>
      <w:r w:rsidRPr="00207843">
        <w:rPr>
          <w:lang w:val="de-DE"/>
        </w:rPr>
        <w:t xml:space="preserve">Abbildung: </w:t>
      </w:r>
      <w:proofErr w:type="spellStart"/>
      <w:r w:rsidRPr="00207843">
        <w:rPr>
          <w:lang w:val="de-DE"/>
        </w:rPr>
        <w:t>N.Coustou</w:t>
      </w:r>
      <w:proofErr w:type="spellEnd"/>
      <w:r w:rsidRPr="00207843">
        <w:rPr>
          <w:lang w:val="de-DE"/>
        </w:rPr>
        <w:t xml:space="preserve"> - Julius Caesar. </w:t>
      </w:r>
      <w:r w:rsidRPr="00D534AE">
        <w:t>Quelle: (Public Domain) https://commons.wikimedia.org/wiki/File:Julius_Caesar_Coustou_Louvre.png [17.11.2015]</w:t>
      </w:r>
    </w:p>
    <w:p w14:paraId="07EA006E" w14:textId="77777777" w:rsidR="00344E68" w:rsidRPr="00591CE4" w:rsidRDefault="00344E68" w:rsidP="00591CE4">
      <w:pPr>
        <w:pStyle w:val="berschrift1"/>
        <w:rPr>
          <w:sz w:val="36"/>
        </w:rPr>
      </w:pPr>
      <w:r w:rsidRPr="00591CE4">
        <w:rPr>
          <w:sz w:val="36"/>
        </w:rPr>
        <w:lastRenderedPageBreak/>
        <w:t>Bauanleitung</w:t>
      </w:r>
    </w:p>
    <w:p w14:paraId="371F23F9" w14:textId="7C62E213" w:rsidR="00344E68" w:rsidRPr="00344E68" w:rsidRDefault="00344E68" w:rsidP="000713AD">
      <w:pPr>
        <w:jc w:val="both"/>
        <w:rPr>
          <w:sz w:val="28"/>
        </w:rPr>
        <w:pPrChange w:id="10" w:author="Schmidberger, Alessa | Wissensfabrik" w:date="2022-10-11T11:32:00Z">
          <w:pPr/>
        </w:pPrChange>
      </w:pPr>
      <w:r w:rsidRPr="00344E68">
        <w:rPr>
          <w:sz w:val="28"/>
        </w:rPr>
        <w:t>Um eine Verschlüsselungs</w:t>
      </w:r>
      <w:r w:rsidR="00047164">
        <w:rPr>
          <w:sz w:val="28"/>
        </w:rPr>
        <w:t>s</w:t>
      </w:r>
      <w:r w:rsidRPr="00344E68">
        <w:rPr>
          <w:sz w:val="28"/>
        </w:rPr>
        <w:t>cheibe zu basteln</w:t>
      </w:r>
      <w:r w:rsidR="003C10CF">
        <w:rPr>
          <w:sz w:val="28"/>
        </w:rPr>
        <w:t>,</w:t>
      </w:r>
      <w:r w:rsidRPr="00344E68">
        <w:rPr>
          <w:sz w:val="28"/>
        </w:rPr>
        <w:t xml:space="preserve"> benötigst du:</w:t>
      </w:r>
    </w:p>
    <w:p w14:paraId="40B3E125" w14:textId="77777777" w:rsidR="00344E68" w:rsidRPr="00344E68" w:rsidRDefault="00344E68" w:rsidP="000713AD">
      <w:pPr>
        <w:pStyle w:val="Listenabsatz"/>
        <w:numPr>
          <w:ilvl w:val="0"/>
          <w:numId w:val="21"/>
        </w:numPr>
        <w:spacing w:line="276" w:lineRule="auto"/>
        <w:jc w:val="both"/>
        <w:rPr>
          <w:sz w:val="28"/>
        </w:rPr>
        <w:pPrChange w:id="11" w:author="Schmidberger, Alessa | Wissensfabrik" w:date="2022-10-11T11:32:00Z">
          <w:pPr>
            <w:pStyle w:val="Listenabsatz"/>
            <w:numPr>
              <w:numId w:val="21"/>
            </w:numPr>
            <w:spacing w:line="276" w:lineRule="auto"/>
            <w:ind w:hanging="360"/>
          </w:pPr>
        </w:pPrChange>
      </w:pPr>
      <w:r w:rsidRPr="00344E68">
        <w:rPr>
          <w:sz w:val="28"/>
        </w:rPr>
        <w:t>Dünne Pappe</w:t>
      </w:r>
    </w:p>
    <w:p w14:paraId="4FD1328A" w14:textId="77777777" w:rsidR="00344E68" w:rsidRPr="00344E68" w:rsidRDefault="00344E68" w:rsidP="000713AD">
      <w:pPr>
        <w:pStyle w:val="Listenabsatz"/>
        <w:numPr>
          <w:ilvl w:val="0"/>
          <w:numId w:val="21"/>
        </w:numPr>
        <w:spacing w:line="276" w:lineRule="auto"/>
        <w:jc w:val="both"/>
        <w:rPr>
          <w:sz w:val="28"/>
        </w:rPr>
        <w:pPrChange w:id="12" w:author="Schmidberger, Alessa | Wissensfabrik" w:date="2022-10-11T11:32:00Z">
          <w:pPr>
            <w:pStyle w:val="Listenabsatz"/>
            <w:numPr>
              <w:numId w:val="21"/>
            </w:numPr>
            <w:spacing w:line="276" w:lineRule="auto"/>
            <w:ind w:hanging="360"/>
          </w:pPr>
        </w:pPrChange>
      </w:pPr>
      <w:r w:rsidRPr="00344E68">
        <w:rPr>
          <w:sz w:val="28"/>
        </w:rPr>
        <w:t>Schere</w:t>
      </w:r>
    </w:p>
    <w:p w14:paraId="278CB9C4" w14:textId="77777777" w:rsidR="00344E68" w:rsidRPr="00344E68" w:rsidRDefault="00344E68" w:rsidP="000713AD">
      <w:pPr>
        <w:pStyle w:val="Listenabsatz"/>
        <w:numPr>
          <w:ilvl w:val="0"/>
          <w:numId w:val="21"/>
        </w:numPr>
        <w:spacing w:line="276" w:lineRule="auto"/>
        <w:jc w:val="both"/>
        <w:rPr>
          <w:sz w:val="28"/>
        </w:rPr>
        <w:pPrChange w:id="13" w:author="Schmidberger, Alessa | Wissensfabrik" w:date="2022-10-11T11:32:00Z">
          <w:pPr>
            <w:pStyle w:val="Listenabsatz"/>
            <w:numPr>
              <w:numId w:val="21"/>
            </w:numPr>
            <w:spacing w:line="276" w:lineRule="auto"/>
            <w:ind w:hanging="360"/>
          </w:pPr>
        </w:pPrChange>
      </w:pPr>
      <w:r w:rsidRPr="00344E68">
        <w:rPr>
          <w:sz w:val="28"/>
        </w:rPr>
        <w:t>Kleber</w:t>
      </w:r>
    </w:p>
    <w:p w14:paraId="5CBF61AD" w14:textId="77777777" w:rsidR="00344E68" w:rsidRPr="00344E68" w:rsidRDefault="00344E68" w:rsidP="000713AD">
      <w:pPr>
        <w:pStyle w:val="Listenabsatz"/>
        <w:numPr>
          <w:ilvl w:val="0"/>
          <w:numId w:val="21"/>
        </w:numPr>
        <w:spacing w:line="276" w:lineRule="auto"/>
        <w:jc w:val="both"/>
        <w:rPr>
          <w:sz w:val="28"/>
        </w:rPr>
        <w:pPrChange w:id="14" w:author="Schmidberger, Alessa | Wissensfabrik" w:date="2022-10-11T11:32:00Z">
          <w:pPr>
            <w:pStyle w:val="Listenabsatz"/>
            <w:numPr>
              <w:numId w:val="21"/>
            </w:numPr>
            <w:spacing w:line="276" w:lineRule="auto"/>
            <w:ind w:hanging="360"/>
          </w:pPr>
        </w:pPrChange>
      </w:pPr>
      <w:r w:rsidRPr="00344E68">
        <w:rPr>
          <w:sz w:val="28"/>
        </w:rPr>
        <w:t>Musterklammer (benutzt man eigentlich zum Verschließen von Versandtaschen)</w:t>
      </w:r>
    </w:p>
    <w:p w14:paraId="35132302" w14:textId="77777777" w:rsidR="00344E68" w:rsidRPr="00344E68" w:rsidRDefault="00344E68" w:rsidP="000713AD">
      <w:pPr>
        <w:jc w:val="both"/>
        <w:rPr>
          <w:sz w:val="28"/>
        </w:rPr>
        <w:pPrChange w:id="15" w:author="Schmidberger, Alessa | Wissensfabrik" w:date="2022-10-11T11:32:00Z">
          <w:pPr/>
        </w:pPrChange>
      </w:pPr>
      <w:r w:rsidRPr="00344E68">
        <w:rPr>
          <w:sz w:val="28"/>
        </w:rPr>
        <w:drawing>
          <wp:anchor distT="0" distB="0" distL="114300" distR="114300" simplePos="0" relativeHeight="251657216" behindDoc="1" locked="0" layoutInCell="1" allowOverlap="1" wp14:anchorId="7C6CB599" wp14:editId="717F99A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009775" cy="2009775"/>
            <wp:effectExtent l="0" t="0" r="9525" b="9525"/>
            <wp:wrapTight wrapText="bothSides">
              <wp:wrapPolygon edited="0">
                <wp:start x="0" y="0"/>
                <wp:lineTo x="0" y="21498"/>
                <wp:lineTo x="21498" y="21498"/>
                <wp:lineTo x="21498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erschlüsselung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4E68">
        <w:rPr>
          <w:sz w:val="28"/>
        </w:rPr>
        <w:t>Klebe das Blatt mit den Kreisen auf eine dünne Pappe und schneide dann beide Kreise aus.</w:t>
      </w:r>
    </w:p>
    <w:p w14:paraId="3A32D28D" w14:textId="7887EE4E" w:rsidR="00344E68" w:rsidRPr="00344E68" w:rsidRDefault="00344E68" w:rsidP="000713AD">
      <w:pPr>
        <w:jc w:val="both"/>
        <w:rPr>
          <w:sz w:val="28"/>
        </w:rPr>
        <w:pPrChange w:id="16" w:author="Schmidberger, Alessa | Wissensfabrik" w:date="2022-10-11T11:32:00Z">
          <w:pPr/>
        </w:pPrChange>
      </w:pPr>
      <w:r w:rsidRPr="00344E68">
        <w:rPr>
          <w:sz w:val="28"/>
        </w:rPr>
        <w:t xml:space="preserve">Lege danach die kleinere Scheibe auf die Größere und verbinde </w:t>
      </w:r>
      <w:r w:rsidR="003C10CF">
        <w:rPr>
          <w:sz w:val="28"/>
        </w:rPr>
        <w:t>sie</w:t>
      </w:r>
      <w:r w:rsidR="003C10CF" w:rsidRPr="00344E68">
        <w:rPr>
          <w:sz w:val="28"/>
        </w:rPr>
        <w:t xml:space="preserve"> </w:t>
      </w:r>
      <w:r w:rsidRPr="00344E68">
        <w:rPr>
          <w:sz w:val="28"/>
        </w:rPr>
        <w:t>mit der Musterklammer. Mit</w:t>
      </w:r>
      <w:r w:rsidR="00047164">
        <w:rPr>
          <w:sz w:val="28"/>
        </w:rPr>
        <w:t>h</w:t>
      </w:r>
      <w:r w:rsidRPr="00344E68">
        <w:rPr>
          <w:sz w:val="28"/>
        </w:rPr>
        <w:t xml:space="preserve">ilfe der Scheibe kannst du </w:t>
      </w:r>
      <w:proofErr w:type="gramStart"/>
      <w:r w:rsidRPr="00344E68">
        <w:rPr>
          <w:sz w:val="28"/>
        </w:rPr>
        <w:t>ganz einfach</w:t>
      </w:r>
      <w:proofErr w:type="gramEnd"/>
      <w:r w:rsidRPr="00344E68">
        <w:rPr>
          <w:sz w:val="28"/>
        </w:rPr>
        <w:t xml:space="preserve"> Texte verschlüsseln. </w:t>
      </w:r>
    </w:p>
    <w:p w14:paraId="4AC4485C" w14:textId="77777777" w:rsidR="00344E68" w:rsidRPr="00344E68" w:rsidRDefault="00344E68" w:rsidP="000713AD">
      <w:pPr>
        <w:jc w:val="both"/>
        <w:rPr>
          <w:sz w:val="28"/>
        </w:rPr>
        <w:pPrChange w:id="17" w:author="Schmidberger, Alessa | Wissensfabrik" w:date="2022-10-11T11:32:00Z">
          <w:pPr/>
        </w:pPrChange>
      </w:pPr>
      <w:r w:rsidRPr="00344E68">
        <w:rPr>
          <w:sz w:val="28"/>
        </w:rPr>
        <w:t>Wenn du jemandem deine verschlüsselte Nachricht sendest, denke daran, dass du auch den Schlüssel weitergibst, ander</w:t>
      </w:r>
      <w:r w:rsidR="003C10CF">
        <w:rPr>
          <w:sz w:val="28"/>
        </w:rPr>
        <w:t>n</w:t>
      </w:r>
      <w:r w:rsidRPr="00344E68">
        <w:rPr>
          <w:sz w:val="28"/>
        </w:rPr>
        <w:t>falls kann der Empfänger die Nachricht nicht lesen. Der Empfänger muss wissen, um wie viele Stellen die Buchstaben auf der Scheibe verschoben wurden.</w:t>
      </w:r>
    </w:p>
    <w:p w14:paraId="6718C2CB" w14:textId="77777777" w:rsidR="00344E68" w:rsidRPr="00344E68" w:rsidRDefault="00344E68" w:rsidP="00344E68">
      <w:pPr>
        <w:jc w:val="center"/>
        <w:rPr>
          <w:sz w:val="28"/>
        </w:rPr>
      </w:pPr>
      <w:r w:rsidRPr="00344E68">
        <w:rPr>
          <w:sz w:val="28"/>
        </w:rPr>
        <w:lastRenderedPageBreak/>
        <w:drawing>
          <wp:anchor distT="0" distB="0" distL="114300" distR="114300" simplePos="0" relativeHeight="251660288" behindDoc="1" locked="0" layoutInCell="1" allowOverlap="1" wp14:anchorId="78301EC3" wp14:editId="4EC4E114">
            <wp:simplePos x="0" y="0"/>
            <wp:positionH relativeFrom="column">
              <wp:posOffset>56515</wp:posOffset>
            </wp:positionH>
            <wp:positionV relativeFrom="paragraph">
              <wp:posOffset>-45085</wp:posOffset>
            </wp:positionV>
            <wp:extent cx="5476875" cy="9563100"/>
            <wp:effectExtent l="0" t="0" r="9525" b="0"/>
            <wp:wrapTight wrapText="bothSides">
              <wp:wrapPolygon edited="0">
                <wp:start x="0" y="0"/>
                <wp:lineTo x="0" y="21557"/>
                <wp:lineTo x="21562" y="21557"/>
                <wp:lineTo x="21562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erschlüsselung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5" t="9055" r="15666" b="5824"/>
                    <a:stretch/>
                  </pic:blipFill>
                  <pic:spPr bwMode="auto">
                    <a:xfrm>
                      <a:off x="0" y="0"/>
                      <a:ext cx="5476875" cy="956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F5C9A0" w14:textId="77777777" w:rsidR="00344E68" w:rsidRPr="00591CE4" w:rsidRDefault="00344E68" w:rsidP="00591CE4">
      <w:pPr>
        <w:pStyle w:val="berschrift1"/>
        <w:rPr>
          <w:sz w:val="36"/>
        </w:rPr>
      </w:pPr>
      <w:r w:rsidRPr="00591CE4">
        <w:rPr>
          <w:sz w:val="36"/>
        </w:rPr>
        <w:lastRenderedPageBreak/>
        <w:t>Aufgaben</w:t>
      </w:r>
    </w:p>
    <w:p w14:paraId="5F44DDD5" w14:textId="11CE2CD6" w:rsidR="00344E68" w:rsidRPr="00344E68" w:rsidRDefault="00344E68" w:rsidP="00344E68">
      <w:pPr>
        <w:pStyle w:val="Listenabsatz"/>
        <w:numPr>
          <w:ilvl w:val="0"/>
          <w:numId w:val="22"/>
        </w:numPr>
        <w:rPr>
          <w:sz w:val="28"/>
        </w:rPr>
      </w:pPr>
      <w:r w:rsidRPr="00344E68">
        <w:rPr>
          <w:sz w:val="28"/>
        </w:rPr>
        <w:t>Verschlüss</w:t>
      </w:r>
      <w:r w:rsidR="004759E8">
        <w:rPr>
          <w:sz w:val="28"/>
        </w:rPr>
        <w:t>e</w:t>
      </w:r>
      <w:r w:rsidR="003C10CF">
        <w:rPr>
          <w:sz w:val="28"/>
        </w:rPr>
        <w:t>le</w:t>
      </w:r>
      <w:r w:rsidRPr="00344E68">
        <w:rPr>
          <w:sz w:val="28"/>
        </w:rPr>
        <w:t xml:space="preserve"> folgenden Satz mit einer Verschiebung um </w:t>
      </w:r>
      <w:r w:rsidR="00047164">
        <w:rPr>
          <w:sz w:val="28"/>
        </w:rPr>
        <w:t>vier</w:t>
      </w:r>
      <w:r w:rsidRPr="00344E68">
        <w:rPr>
          <w:sz w:val="28"/>
        </w:rPr>
        <w:t xml:space="preserve"> Stellen:</w:t>
      </w:r>
    </w:p>
    <w:p w14:paraId="6FFF24FE" w14:textId="77777777" w:rsidR="00344E68" w:rsidRPr="00344E68" w:rsidRDefault="00344E68" w:rsidP="00344E68">
      <w:pPr>
        <w:pStyle w:val="Listenabsatz"/>
        <w:ind w:left="360"/>
        <w:jc w:val="center"/>
        <w:rPr>
          <w:sz w:val="28"/>
        </w:rPr>
      </w:pPr>
      <w:r w:rsidRPr="00344E68">
        <w:rPr>
          <w:sz w:val="28"/>
        </w:rPr>
        <w:t>„Wir treffen uns um vier Uhr vor der Schule“</w:t>
      </w:r>
    </w:p>
    <w:tbl>
      <w:tblPr>
        <w:tblStyle w:val="Tabellenraster"/>
        <w:tblW w:w="7146" w:type="dxa"/>
        <w:jc w:val="center"/>
        <w:tblLayout w:type="fixed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344E68" w:rsidRPr="00344E68" w14:paraId="57F2CA1F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DEEAF6" w:themeFill="accent1" w:themeFillTint="33"/>
            <w:vAlign w:val="center"/>
          </w:tcPr>
          <w:p w14:paraId="2A3B24B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W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9FBCDC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I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C11401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CD4066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D0552D0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T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046C96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6A97E7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F64587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F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7A3B06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F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DB2C545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E46B2D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947ECF3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759F015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U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05C2C3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B1A45D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S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9F5A0CB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F26703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U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0AC2AC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M</w:t>
            </w:r>
          </w:p>
        </w:tc>
      </w:tr>
      <w:tr w:rsidR="00344E68" w:rsidRPr="00344E68" w14:paraId="3A7102A4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FFF2CC" w:themeFill="accent4" w:themeFillTint="33"/>
            <w:vAlign w:val="center"/>
          </w:tcPr>
          <w:p w14:paraId="1840E453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0C840E8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12F4596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D8D69D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521B7CB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994AF0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80C6A6E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F5BB63C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C6ADF15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AFD06D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7FB3FD7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CCCF29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D849D99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039EB646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AC35E0A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3FB91D5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51656F1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5124F17" w14:textId="77777777" w:rsidR="00344E68" w:rsidRPr="00344E68" w:rsidRDefault="00344E68" w:rsidP="00344E68">
            <w:pPr>
              <w:rPr>
                <w:sz w:val="24"/>
              </w:rPr>
            </w:pPr>
          </w:p>
        </w:tc>
      </w:tr>
    </w:tbl>
    <w:p w14:paraId="1C7F2CE4" w14:textId="77777777" w:rsidR="00344E68" w:rsidRPr="00344E68" w:rsidRDefault="00344E68" w:rsidP="00344E68">
      <w:pPr>
        <w:rPr>
          <w:sz w:val="28"/>
        </w:rPr>
      </w:pPr>
    </w:p>
    <w:tbl>
      <w:tblPr>
        <w:tblStyle w:val="Tabellenraster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344E68" w:rsidRPr="00344E68" w14:paraId="738E7EA2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DEEAF6" w:themeFill="accent1" w:themeFillTint="33"/>
            <w:vAlign w:val="center"/>
          </w:tcPr>
          <w:p w14:paraId="55E9DC1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7ADB0E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I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D68777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BBCF3F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AE91B3C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BC69CF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D80BD9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O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EF55DF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6226AA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161682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D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0E636F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AD7EA3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84202B3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76E4D0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S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D8D70F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63282E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H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AD497FB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U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8D75DA3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L</w:t>
            </w: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9300DC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E</w:t>
            </w:r>
          </w:p>
        </w:tc>
      </w:tr>
      <w:tr w:rsidR="00344E68" w:rsidRPr="00344E68" w14:paraId="3D756BF6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FFF2CC" w:themeFill="accent4" w:themeFillTint="33"/>
            <w:vAlign w:val="center"/>
          </w:tcPr>
          <w:p w14:paraId="3C9D1526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14115D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8F0AEE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473ACC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4B984E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C2D382A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DD06259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E59C7E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5578F88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B2A5CB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3332873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CA3B36C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F27026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695521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97BEAB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1E75F11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436F60E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B8A399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0D16DFD" w14:textId="77777777" w:rsidR="00344E68" w:rsidRPr="00344E68" w:rsidRDefault="00344E68" w:rsidP="00344E68">
            <w:pPr>
              <w:rPr>
                <w:sz w:val="24"/>
              </w:rPr>
            </w:pPr>
          </w:p>
        </w:tc>
      </w:tr>
    </w:tbl>
    <w:p w14:paraId="5CBB892B" w14:textId="77777777" w:rsidR="00344E68" w:rsidRPr="00344E68" w:rsidRDefault="00344E68" w:rsidP="00344E68">
      <w:pPr>
        <w:rPr>
          <w:sz w:val="28"/>
        </w:rPr>
      </w:pPr>
    </w:p>
    <w:p w14:paraId="218A176E" w14:textId="2D9AC305" w:rsidR="00344E68" w:rsidRPr="00344E68" w:rsidRDefault="00344E68" w:rsidP="00344E68">
      <w:pPr>
        <w:pStyle w:val="Listenabsatz"/>
        <w:numPr>
          <w:ilvl w:val="0"/>
          <w:numId w:val="22"/>
        </w:numPr>
        <w:rPr>
          <w:sz w:val="28"/>
        </w:rPr>
      </w:pPr>
      <w:r w:rsidRPr="00344E68">
        <w:rPr>
          <w:sz w:val="28"/>
        </w:rPr>
        <w:t>Entschlüss</w:t>
      </w:r>
      <w:r w:rsidR="004759E8">
        <w:rPr>
          <w:sz w:val="28"/>
        </w:rPr>
        <w:t>e</w:t>
      </w:r>
      <w:r w:rsidRPr="00344E68">
        <w:rPr>
          <w:sz w:val="28"/>
        </w:rPr>
        <w:t>l</w:t>
      </w:r>
      <w:r w:rsidR="003C10CF">
        <w:rPr>
          <w:sz w:val="28"/>
        </w:rPr>
        <w:t>e</w:t>
      </w:r>
      <w:r w:rsidRPr="00344E68">
        <w:rPr>
          <w:sz w:val="28"/>
        </w:rPr>
        <w:t xml:space="preserve"> den folgenden Satz mit einer Verschiebung um </w:t>
      </w:r>
      <w:r w:rsidR="00047164">
        <w:rPr>
          <w:sz w:val="28"/>
        </w:rPr>
        <w:t>neun</w:t>
      </w:r>
      <w:r w:rsidRPr="00344E68">
        <w:rPr>
          <w:sz w:val="28"/>
        </w:rPr>
        <w:t xml:space="preserve"> Stellen:</w:t>
      </w:r>
    </w:p>
    <w:p w14:paraId="49B1A483" w14:textId="25384FEA" w:rsidR="00344E68" w:rsidRPr="00344E68" w:rsidRDefault="00344E68" w:rsidP="00344E68">
      <w:pPr>
        <w:pStyle w:val="Listenabsatz"/>
        <w:ind w:left="360"/>
        <w:jc w:val="center"/>
        <w:rPr>
          <w:sz w:val="28"/>
        </w:rPr>
      </w:pPr>
      <w:r w:rsidRPr="00344E68">
        <w:rPr>
          <w:sz w:val="28"/>
        </w:rPr>
        <w:t>VXAPNW PRKC NB BYJP</w:t>
      </w:r>
      <w:r w:rsidR="00DE6AFD">
        <w:rPr>
          <w:sz w:val="28"/>
        </w:rPr>
        <w:t>Q</w:t>
      </w:r>
      <w:r w:rsidRPr="00344E68">
        <w:rPr>
          <w:sz w:val="28"/>
        </w:rPr>
        <w:t>NCCR IDV VRCCJPNBBNW</w:t>
      </w:r>
    </w:p>
    <w:tbl>
      <w:tblPr>
        <w:tblStyle w:val="Tabellenraster"/>
        <w:tblW w:w="4367" w:type="dxa"/>
        <w:jc w:val="center"/>
        <w:tblLayout w:type="fixed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344E68" w:rsidRPr="00344E68" w14:paraId="17DAC995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DEEAF6" w:themeFill="accent1" w:themeFillTint="33"/>
            <w:vAlign w:val="center"/>
          </w:tcPr>
          <w:p w14:paraId="3F010F5B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6B6E0C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0D9765A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19E288C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B865222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B09C2F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08829E8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2BC966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77E1CCB2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C76B11E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0758777" w14:textId="77777777" w:rsidR="00344E68" w:rsidRPr="00344E68" w:rsidRDefault="00344E68" w:rsidP="00344E68">
            <w:pPr>
              <w:rPr>
                <w:sz w:val="24"/>
              </w:rPr>
            </w:pPr>
          </w:p>
        </w:tc>
      </w:tr>
      <w:tr w:rsidR="00344E68" w:rsidRPr="00344E68" w14:paraId="4D3255D2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FFF2CC" w:themeFill="accent4" w:themeFillTint="33"/>
            <w:vAlign w:val="center"/>
          </w:tcPr>
          <w:p w14:paraId="3F741B71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44D8E5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X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0E5BC7E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A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2119AC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86B894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07F340D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W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AFCB1D5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B3F33C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2B2862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5D161C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K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CA1FB4B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</w:tr>
    </w:tbl>
    <w:p w14:paraId="1F133082" w14:textId="77777777" w:rsidR="00344E68" w:rsidRPr="00344E68" w:rsidRDefault="00344E68" w:rsidP="00344E68">
      <w:pPr>
        <w:rPr>
          <w:sz w:val="28"/>
        </w:rPr>
      </w:pPr>
    </w:p>
    <w:tbl>
      <w:tblPr>
        <w:tblStyle w:val="Tabellenraster"/>
        <w:tblW w:w="4764" w:type="dxa"/>
        <w:jc w:val="center"/>
        <w:tblLayout w:type="fixed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344E68" w:rsidRPr="00344E68" w14:paraId="0529AEDE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DEEAF6" w:themeFill="accent1" w:themeFillTint="33"/>
            <w:vAlign w:val="center"/>
          </w:tcPr>
          <w:p w14:paraId="3E38AF3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FA5949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2E430C26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D35E1B9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772160D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68C9110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9A5E9F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D0D18F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A84C2E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72370B8F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4C36AC1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7E3470E" w14:textId="77777777" w:rsidR="00344E68" w:rsidRPr="00344E68" w:rsidRDefault="00344E68" w:rsidP="00344E68">
            <w:pPr>
              <w:rPr>
                <w:sz w:val="24"/>
              </w:rPr>
            </w:pPr>
          </w:p>
        </w:tc>
      </w:tr>
      <w:tr w:rsidR="00344E68" w:rsidRPr="00344E68" w14:paraId="3644F5F7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FFF2CC" w:themeFill="accent4" w:themeFillTint="33"/>
            <w:vAlign w:val="center"/>
          </w:tcPr>
          <w:p w14:paraId="2B2638C4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45C80E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BCB207A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AA99F1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8492D1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Y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A53AF3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J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7766F8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05A0987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D0680B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D8605F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99FA1D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Q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1C103EC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</w:tr>
    </w:tbl>
    <w:p w14:paraId="0E9CDBE0" w14:textId="77777777" w:rsidR="00344E68" w:rsidRPr="00344E68" w:rsidRDefault="00344E68" w:rsidP="00344E68">
      <w:pPr>
        <w:rPr>
          <w:sz w:val="28"/>
        </w:rPr>
      </w:pPr>
    </w:p>
    <w:tbl>
      <w:tblPr>
        <w:tblStyle w:val="Tabellenraster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344E68" w:rsidRPr="00344E68" w14:paraId="065F4921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DEEAF6" w:themeFill="accent1" w:themeFillTint="33"/>
            <w:vAlign w:val="center"/>
          </w:tcPr>
          <w:p w14:paraId="32ABDD5E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6583372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0BA5D28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894789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42E3D18A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8EA6A72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14026857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B698BA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5B203CEB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7ECDF1BD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3DBFCEDB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26F7051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08349537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644D24E4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DEEAF6" w:themeFill="accent1" w:themeFillTint="33"/>
            <w:vAlign w:val="center"/>
          </w:tcPr>
          <w:p w14:paraId="7E8D1B5A" w14:textId="77777777" w:rsidR="00344E68" w:rsidRPr="00344E68" w:rsidRDefault="00344E68" w:rsidP="00344E68">
            <w:pPr>
              <w:rPr>
                <w:sz w:val="24"/>
              </w:rPr>
            </w:pPr>
          </w:p>
        </w:tc>
      </w:tr>
      <w:tr w:rsidR="00344E68" w:rsidRPr="00344E68" w14:paraId="456AA5C7" w14:textId="77777777" w:rsidTr="006D6B7B">
        <w:trPr>
          <w:trHeight w:val="454"/>
          <w:jc w:val="center"/>
        </w:trPr>
        <w:tc>
          <w:tcPr>
            <w:tcW w:w="397" w:type="dxa"/>
            <w:shd w:val="clear" w:color="auto" w:fill="FFF2CC" w:themeFill="accent4" w:themeFillTint="33"/>
            <w:vAlign w:val="center"/>
          </w:tcPr>
          <w:p w14:paraId="10852D2A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I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6022643F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D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26CA360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CC44F39" w14:textId="77777777" w:rsidR="00344E68" w:rsidRPr="00344E68" w:rsidRDefault="00344E68" w:rsidP="00344E68">
            <w:pPr>
              <w:rPr>
                <w:sz w:val="24"/>
              </w:rPr>
            </w:pP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220242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V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61711C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R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E12E36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25ABB367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C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70E31FC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J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06A079E6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P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55712EDE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721FCAF8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8BA8182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B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360723FB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N</w:t>
            </w:r>
          </w:p>
        </w:tc>
        <w:tc>
          <w:tcPr>
            <w:tcW w:w="397" w:type="dxa"/>
            <w:shd w:val="clear" w:color="auto" w:fill="FFF2CC" w:themeFill="accent4" w:themeFillTint="33"/>
            <w:vAlign w:val="center"/>
          </w:tcPr>
          <w:p w14:paraId="4AFC2029" w14:textId="77777777" w:rsidR="00344E68" w:rsidRPr="00344E68" w:rsidRDefault="00344E68" w:rsidP="00344E68">
            <w:pPr>
              <w:rPr>
                <w:sz w:val="24"/>
              </w:rPr>
            </w:pPr>
            <w:r w:rsidRPr="00344E68">
              <w:rPr>
                <w:sz w:val="24"/>
              </w:rPr>
              <w:t>W</w:t>
            </w:r>
          </w:p>
        </w:tc>
      </w:tr>
    </w:tbl>
    <w:p w14:paraId="276697D0" w14:textId="77777777" w:rsidR="00344E68" w:rsidRPr="00344E68" w:rsidRDefault="00344E68" w:rsidP="00344E68">
      <w:pPr>
        <w:rPr>
          <w:sz w:val="28"/>
        </w:rPr>
      </w:pPr>
    </w:p>
    <w:p w14:paraId="25DADC35" w14:textId="77777777" w:rsidR="00611CF4" w:rsidRPr="00344E68" w:rsidRDefault="00344E68" w:rsidP="000713AD">
      <w:pPr>
        <w:pStyle w:val="Listenabsatz"/>
        <w:numPr>
          <w:ilvl w:val="0"/>
          <w:numId w:val="22"/>
        </w:numPr>
        <w:jc w:val="both"/>
        <w:rPr>
          <w:sz w:val="28"/>
        </w:rPr>
        <w:pPrChange w:id="18" w:author="Schmidberger, Alessa | Wissensfabrik" w:date="2022-10-11T11:33:00Z">
          <w:pPr>
            <w:pStyle w:val="Listenabsatz"/>
            <w:numPr>
              <w:numId w:val="22"/>
            </w:numPr>
            <w:ind w:left="360" w:hanging="360"/>
          </w:pPr>
        </w:pPrChange>
      </w:pPr>
      <w:r w:rsidRPr="00344E68">
        <w:rPr>
          <w:sz w:val="28"/>
        </w:rPr>
        <w:t>Überlege dir nun eine eigene Botschaft, die du für deinen Nachbarn oder deine Nachbarin verschlüsselst. Denk</w:t>
      </w:r>
      <w:r w:rsidR="00047164">
        <w:rPr>
          <w:sz w:val="28"/>
        </w:rPr>
        <w:t>e</w:t>
      </w:r>
      <w:r w:rsidRPr="00344E68">
        <w:rPr>
          <w:sz w:val="28"/>
        </w:rPr>
        <w:t xml:space="preserve"> aber daran, dass du die Verschiebung deinem Nachbarn oder deiner Nachbarin auch übermitteln musst.</w:t>
      </w:r>
    </w:p>
    <w:sectPr w:rsidR="00611CF4" w:rsidRPr="00344E68" w:rsidSect="00C91A72">
      <w:headerReference w:type="default" r:id="rId11"/>
      <w:footerReference w:type="default" r:id="rId12"/>
      <w:headerReference w:type="first" r:id="rId13"/>
      <w:footerReference w:type="first" r:id="rId14"/>
      <w:pgSz w:w="11906" w:h="16838"/>
      <w:pgMar w:top="1106" w:right="1531" w:bottom="709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44292" w14:textId="77777777" w:rsidR="00D32B8A" w:rsidRDefault="00D32B8A" w:rsidP="00DD6851">
      <w:r>
        <w:separator/>
      </w:r>
    </w:p>
  </w:endnote>
  <w:endnote w:type="continuationSeparator" w:id="0">
    <w:p w14:paraId="0C17B9C2" w14:textId="77777777" w:rsidR="00D32B8A" w:rsidRDefault="00D32B8A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16272" w14:textId="35078B10" w:rsidR="000C02EB" w:rsidRPr="00591CE4" w:rsidRDefault="007409CB" w:rsidP="000713AD">
    <w:pPr>
      <w:pStyle w:val="Kopfzeile"/>
      <w:tabs>
        <w:tab w:val="clear" w:pos="4536"/>
        <w:tab w:val="clear" w:pos="9072"/>
        <w:tab w:val="right" w:pos="5812"/>
      </w:tabs>
      <w:ind w:right="-2637"/>
      <w:rPr>
        <w:i/>
        <w:sz w:val="18"/>
      </w:rPr>
      <w:pPrChange w:id="19" w:author="Schmidberger, Alessa | Wissensfabrik" w:date="2022-10-11T11:32:00Z">
        <w:pPr>
          <w:pStyle w:val="Kopfzeile"/>
          <w:tabs>
            <w:tab w:val="clear" w:pos="4536"/>
            <w:tab w:val="clear" w:pos="9072"/>
            <w:tab w:val="right" w:pos="8789"/>
          </w:tabs>
          <w:ind w:right="-2637"/>
        </w:pPr>
      </w:pPrChange>
    </w:pPr>
    <w:r>
      <w:rPr>
        <w:sz w:val="8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BB7B624" wp14:editId="0D467F33">
              <wp:simplePos x="0" y="0"/>
              <wp:positionH relativeFrom="column">
                <wp:posOffset>6000750</wp:posOffset>
              </wp:positionH>
              <wp:positionV relativeFrom="paragraph">
                <wp:posOffset>-4493895</wp:posOffset>
              </wp:positionV>
              <wp:extent cx="328930" cy="4096068"/>
              <wp:effectExtent l="0" t="0" r="0" b="0"/>
              <wp:wrapNone/>
              <wp:docPr id="8" name="Gruppieren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12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B8F376" w14:textId="77777777" w:rsidR="007409CB" w:rsidRPr="00195786" w:rsidRDefault="007409CB" w:rsidP="007409CB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" name="Grafik 1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BB7B624" id="Gruppieren 8" o:spid="_x0000_s1029" style="position:absolute;margin-left:472.5pt;margin-top:-353.85pt;width:25.9pt;height:322.55pt;z-index:25166028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9tZnQxAAAA&#10;AAMBIAAAAQAAAAAAAAAAAAAAAAAAAAEAAAAAAAAAAAAAAAAAAAABAAA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/wAAAP//////////////////////&#10;//////////////8AAAAA///////////////////////////////////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//AAAA/////////////////////////////////////wAAAAAA////////////////////////&#10;//////////8AAAAAAAD/////////////////////////////////AAAAAAA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AAAAAAD//////////////////////////////////wAAAAAAAP//////////////////////////&#10;//////8AAAAAAAAA////////////////////////////////AAAAAAAAAAD/////////////////&#10;//////////////8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//AAAAAP///////////////////////////////////wAA&#10;AAAA//////////////////////////////////8AAAAAAAAA////////////////////////////&#10;////AAAAAAAAAAD//////////////////////////////wAAAAAAAAAAAP//////////////////&#10;////////////AAAAAAAAAAAA////////////////////////////////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///////////////////////////////////AAAAAAD/////////&#10;////////////////////////AAAAAAAAAP///////////////////////////////wAAAAAAAAAA&#10;//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P//////////////////////&#10;////////////////AAAAAP//////////////////////////////////AAAAAAAA////////////&#10;////////////////////AAAAAAAAAAD//////////////////////////////wAAAAAAAAAAAAD/&#10;////////////////////////////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////w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AAD///////////////////////////////8AAAAAAAAAAAD/////////////&#10;////////////////AAAAAAAAAAAAAP///////////////////////////wAAAAAAAAAAAAAA//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///////////////////////////////////AAAAAP//////////////////////////&#10;//////8AAAAAAAAAAP//////////////////////////////AAAAAAAAAAAA////////////////&#10;/////////////wAAAAAAAAAAAAD/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AAAAAAAP//////////&#10;/////////////////////wAAAAAAAAAA/////////////////////////////////w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AAAAAAAAAAD/&#10;//////////////////////////8AAAAAAAAAAAAAAP///////////////////////////wAAAAAA&#10;AAAAAAAAAP//////////////////////////AAAAAAAAAAAAAAAA////////////////////////&#10;////AAAAAAAAAAAAAAD///////////////////////////8AAAAAAAAAAAAAAAD/////////////&#10;//////////////8AAAAAAAAAAAAAAP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/BBJQ0NfUFJPRklMRQAMH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////////////////&#10;////////////AAAAAAAAAAAAAAD//////////////////////////wAAAAAAAAAAAAAAAP//////&#10;/////////////////////wAAAAAAAAAAAAAAAP//////////////////////////AAAAAAAAAAAA&#10;AAAA//////////////////////////8A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wAAAAAAAAAAAAAAAP//////////&#10;////////////////AAAAAAAAAAAAAAAAAP//////////////////////////AAAAAAAAAAAAAAAA&#10;//////////////////////////8AAAAAAAAAAAAAAAD///////////////////////////8AAAAA&#10;AAAAAAAAAP///////////////////////////wAAAAAAAAAAAAAA////////////////////////&#10;////AAAAAAAAAAAAAAD/////////////////////////////AAAAAAAAAAD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////////////&#10;/////////////wAAAAAAAAAAAAAAAAD//////////////////////////wAAAAAAAAAAAAAAAP//&#10;////////////////////////AAAAAAAAAAAAAAAAAP//////////////////////////AAAAAAAA&#10;AAAAAAAA//////////////////////////8AAAAAAAAAAAAAAAD/////////////////////////&#10;//8AAAAAAAAAAAAA//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P//////////////&#10;////////////AAAAAAAAAAAAAAAA//////////////////////////8AAAAAAAAAAAAAAAAA////&#10;//////////////////////8AAAAAAAAAAAAAAAD//////////////////////////wAAAAAAAAAA&#10;AAAAAP///////////////////////////wAAAAAAAAAAAAAA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D//////////////////////////wAAAAAAAAAAAAAAAP//////&#10;////////////////////AAAAAAAAAAAAAAAA//////////////////////////8AAAAAAAAAAAAA&#10;AAAA//////////////////////////8AAAAAAAAAAAD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//8AAAAAAAAAAAAAAAAA////////&#10;/////////////////wAAAAAAAAAAAAAAAAD//////////////////////////wAAAAAAAAAAAAAA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P//////////&#10;////////////////AAAAAAAAAAAAAAAA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///////////////////////&#10;/////////////wAAAAAAAAAAAP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AAAAAAAAAAAAAAAAAAAAAAAAAAAAAAAAAAAAAAAAAAAAAAAAAAA&#10;AAAAAAAAAAAAAAAAAAAAAAAAAAAAAAAAAAAAAAAAAAAAAAAAAAAAAAAAAAAAAAAAAAAAAAAAAAAA&#10;AAAAAAAAAAAAAAAAAAAAAAAAAAAAAAAAAAAAAAAAAP//////////////////////////////////&#10;//////////////////////////////////////////////////////////////////9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jCuvrIwpbJi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h5+vrIedVvS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" stroked="f">
                <v:textbox>
                  <w:txbxContent>
                    <w:p w14:paraId="4EB8F376" w14:textId="77777777" w:rsidR="007409CB" w:rsidRPr="00195786" w:rsidRDefault="007409CB" w:rsidP="007409CB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3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="00591CE4" w:rsidRPr="00C140D3">
      <w:rPr>
        <w:sz w:val="8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B17A846" wp14:editId="3388E386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7" name="Gerade Verbindung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EFCF00A" id="Gerade Verbindung 7" o:spid="_x0000_s1026" style="position:absolute;z-index: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591CE4" w:rsidRPr="00C140D3">
      <w:rPr>
        <w:sz w:val="6"/>
      </w:rPr>
      <w:t xml:space="preserve"> </w:t>
    </w:r>
    <w:r w:rsidR="00591CE4" w:rsidRPr="00C140D3">
      <w:rPr>
        <w:sz w:val="18"/>
      </w:rPr>
      <w:t>Modul B</w:t>
    </w:r>
    <w:r w:rsidR="00591CE4">
      <w:rPr>
        <w:sz w:val="18"/>
      </w:rPr>
      <w:t xml:space="preserve">1 </w:t>
    </w:r>
    <w:r w:rsidR="00591CE4" w:rsidRPr="00C140D3">
      <w:rPr>
        <w:sz w:val="18"/>
      </w:rPr>
      <w:t xml:space="preserve">– </w:t>
    </w:r>
    <w:r w:rsidR="00591CE4">
      <w:rPr>
        <w:sz w:val="18"/>
      </w:rPr>
      <w:t>Blinzeln</w:t>
    </w:r>
    <w:ins w:id="20" w:author="Schmidberger, Alessa | Wissensfabrik" w:date="2022-10-11T11:32:00Z">
      <w:r w:rsidR="000713AD">
        <w:rPr>
          <w:sz w:val="18"/>
        </w:rPr>
        <w:t xml:space="preserve"> </w:t>
      </w:r>
      <w:r w:rsidR="000713AD">
        <w:rPr>
          <w:sz w:val="18"/>
        </w:rPr>
        <w:tab/>
      </w:r>
      <w:r w:rsidR="000713AD">
        <w:rPr>
          <w:sz w:val="18"/>
        </w:rPr>
        <w:t>aktualisiert am 11.10.2022</w:t>
      </w:r>
    </w:ins>
    <w:r w:rsidR="00591CE4" w:rsidRPr="00C140D3">
      <w:rPr>
        <w:i/>
        <w:sz w:val="18"/>
      </w:rPr>
      <w:tab/>
    </w:r>
    <w:ins w:id="21" w:author="Schmidberger, Alessa | Wissensfabrik" w:date="2022-10-11T11:32:00Z">
      <w:r w:rsidR="000713AD">
        <w:rPr>
          <w:i/>
          <w:sz w:val="18"/>
        </w:rPr>
        <w:tab/>
      </w:r>
      <w:r w:rsidR="000713AD">
        <w:rPr>
          <w:i/>
          <w:sz w:val="18"/>
        </w:rPr>
        <w:tab/>
      </w:r>
    </w:ins>
    <w:r w:rsidR="00591CE4" w:rsidRPr="00C140D3">
      <w:rPr>
        <w:sz w:val="18"/>
      </w:rPr>
      <w:t xml:space="preserve">Seite </w:t>
    </w:r>
    <w:r w:rsidR="00591CE4" w:rsidRPr="00C140D3">
      <w:rPr>
        <w:bCs w:val="0"/>
        <w:sz w:val="18"/>
      </w:rPr>
      <w:fldChar w:fldCharType="begin"/>
    </w:r>
    <w:r w:rsidR="00591CE4" w:rsidRPr="00C140D3">
      <w:rPr>
        <w:sz w:val="18"/>
      </w:rPr>
      <w:instrText>PAGE  \* Arabic  \* MERGEFORMAT</w:instrText>
    </w:r>
    <w:r w:rsidR="00591CE4" w:rsidRPr="00C140D3">
      <w:rPr>
        <w:bCs w:val="0"/>
        <w:sz w:val="18"/>
      </w:rPr>
      <w:fldChar w:fldCharType="separate"/>
    </w:r>
    <w:r w:rsidR="003157AA">
      <w:rPr>
        <w:sz w:val="18"/>
      </w:rPr>
      <w:t>4</w:t>
    </w:r>
    <w:r w:rsidR="00591CE4" w:rsidRPr="00C140D3">
      <w:rPr>
        <w:bCs w:val="0"/>
        <w:sz w:val="18"/>
      </w:rPr>
      <w:fldChar w:fldCharType="end"/>
    </w:r>
    <w:r w:rsidR="00591CE4" w:rsidRPr="00C140D3">
      <w:rPr>
        <w:sz w:val="18"/>
      </w:rPr>
      <w:t xml:space="preserve"> von </w:t>
    </w:r>
    <w:r w:rsidR="00591CE4" w:rsidRPr="00C140D3">
      <w:rPr>
        <w:sz w:val="18"/>
      </w:rPr>
      <w:fldChar w:fldCharType="begin"/>
    </w:r>
    <w:r w:rsidR="00591CE4" w:rsidRPr="00C140D3">
      <w:rPr>
        <w:sz w:val="18"/>
      </w:rPr>
      <w:instrText>NUMPAGES  \* Arabic  \* MERGEFORMAT</w:instrText>
    </w:r>
    <w:r w:rsidR="00591CE4" w:rsidRPr="00C140D3">
      <w:rPr>
        <w:sz w:val="18"/>
      </w:rPr>
      <w:fldChar w:fldCharType="separate"/>
    </w:r>
    <w:r w:rsidR="003157AA">
      <w:rPr>
        <w:sz w:val="18"/>
      </w:rPr>
      <w:t>4</w:t>
    </w:r>
    <w:r w:rsidR="00591CE4" w:rsidRPr="00C140D3"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CD3CA" w14:textId="356FF437" w:rsidR="0083529B" w:rsidRPr="00DA477A" w:rsidRDefault="00DA477A" w:rsidP="00DA477A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6EE79ECB" wp14:editId="5D6A3462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708EFBE" id="Gerade Verbindung 26" o:spid="_x0000_s1026" style="position:absolute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615FE8C4" wp14:editId="4205390B">
              <wp:simplePos x="0" y="0"/>
              <wp:positionH relativeFrom="column">
                <wp:posOffset>-1681812</wp:posOffset>
              </wp:positionH>
              <wp:positionV relativeFrom="paragraph">
                <wp:posOffset>-2188845</wp:posOffset>
              </wp:positionV>
              <wp:extent cx="2824765" cy="369693"/>
              <wp:effectExtent l="8255" t="0" r="3175" b="3175"/>
              <wp:wrapNone/>
              <wp:docPr id="2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2824765" cy="369693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D99AA35" w14:textId="77777777" w:rsidR="00DA477A" w:rsidRPr="002E6DB5" w:rsidRDefault="00DA477A" w:rsidP="00DA477A">
                          <w:pPr>
                            <w:spacing w:line="160" w:lineRule="exact"/>
                            <w:rPr>
                              <w:rFonts w:ascii="Helvetica 55" w:hAnsi="Helvetica 55"/>
                              <w:sz w:val="14"/>
                              <w:szCs w:val="14"/>
                            </w:rPr>
                          </w:pPr>
                          <w:r w:rsidRPr="002E6DB5">
                            <w:rPr>
                              <w:rFonts w:ascii="Helvetica 55" w:hAnsi="Helvetica 55"/>
                              <w:sz w:val="14"/>
                              <w:szCs w:val="14"/>
                            </w:rPr>
                            <w:t xml:space="preserve">Eine Entwicklung von OFFIS – Universität Oldenburg </w:t>
                          </w:r>
                          <w:r>
                            <w:rPr>
                              <w:rFonts w:ascii="Helvetica 55" w:hAnsi="Helvetica 55"/>
                              <w:sz w:val="14"/>
                              <w:szCs w:val="14"/>
                            </w:rPr>
                            <w:br/>
                          </w:r>
                          <w:r w:rsidRPr="002E6DB5">
                            <w:rPr>
                              <w:rFonts w:ascii="Helvetica 55" w:hAnsi="Helvetica 55"/>
                              <w:sz w:val="14"/>
                              <w:szCs w:val="14"/>
                            </w:rPr>
                            <w:t>im Auftrag der Wissensfabrik – Unternehmen für Deutschland e.V.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15FE8C4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132.45pt;margin-top:-172.35pt;width:222.4pt;height:29.1pt;rotation:-90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" stroked="f">
              <v:textbox>
                <w:txbxContent>
                  <w:p w14:paraId="4D99AA35" w14:textId="77777777" w:rsidR="00DA477A" w:rsidRPr="002E6DB5" w:rsidRDefault="00DA477A" w:rsidP="00DA477A">
                    <w:pPr>
                      <w:spacing w:line="160" w:lineRule="exact"/>
                      <w:rPr>
                        <w:rFonts w:ascii="Helvetica 55" w:hAnsi="Helvetica 55"/>
                        <w:sz w:val="14"/>
                        <w:szCs w:val="14"/>
                      </w:rPr>
                    </w:pPr>
                    <w:r w:rsidRPr="002E6DB5">
                      <w:rPr>
                        <w:rFonts w:ascii="Helvetica 55" w:hAnsi="Helvetica 55"/>
                        <w:sz w:val="14"/>
                        <w:szCs w:val="14"/>
                      </w:rPr>
                      <w:t xml:space="preserve">Eine Entwicklung von OFFIS – Universität Oldenburg </w:t>
                    </w:r>
                    <w:r>
                      <w:rPr>
                        <w:rFonts w:ascii="Helvetica 55" w:hAnsi="Helvetica 55"/>
                        <w:sz w:val="14"/>
                        <w:szCs w:val="14"/>
                      </w:rPr>
                      <w:br/>
                    </w:r>
                    <w:r w:rsidRPr="002E6DB5">
                      <w:rPr>
                        <w:rFonts w:ascii="Helvetica 55" w:hAnsi="Helvetica 55"/>
                        <w:sz w:val="14"/>
                        <w:szCs w:val="14"/>
                      </w:rPr>
                      <w:t>im Auftrag der Wissensfabrik – Unternehmen für Deutschland e.V.</w:t>
                    </w:r>
                  </w:p>
                </w:txbxContent>
              </v:textbox>
            </v:shap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1 </w:t>
    </w:r>
    <w:r w:rsidRPr="00C140D3">
      <w:rPr>
        <w:sz w:val="18"/>
      </w:rPr>
      <w:t xml:space="preserve">– </w:t>
    </w:r>
    <w:r>
      <w:rPr>
        <w:sz w:val="18"/>
      </w:rPr>
      <w:t>Blinzeln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C91A72">
      <w:rPr>
        <w:sz w:val="18"/>
      </w:rPr>
      <w:t>1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3157AA">
      <w:rPr>
        <w:sz w:val="18"/>
      </w:rPr>
      <w:t>4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D8F97E" w14:textId="77777777" w:rsidR="00D32B8A" w:rsidRDefault="00D32B8A" w:rsidP="00DD6851">
      <w:r>
        <w:separator/>
      </w:r>
    </w:p>
  </w:footnote>
  <w:footnote w:type="continuationSeparator" w:id="0">
    <w:p w14:paraId="5714A877" w14:textId="77777777" w:rsidR="00D32B8A" w:rsidRDefault="00D32B8A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65AE6" w14:textId="77777777" w:rsidR="00C91A72" w:rsidRPr="00F37B06" w:rsidRDefault="00C91A72" w:rsidP="00C91A72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3416295E" wp14:editId="4E688830">
              <wp:simplePos x="0" y="0"/>
              <wp:positionH relativeFrom="column">
                <wp:posOffset>2548255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9" name="Rechteck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406572D" w14:textId="77777777" w:rsidR="00C91A72" w:rsidRDefault="00C91A72" w:rsidP="00C91A72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B1.6 GS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416295E" id="Rechteck 9" o:spid="_x0000_s1027" style="position:absolute;margin-left:200.65pt;margin-top:.5pt;width:240.95pt;height:26.8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UTAF2+AA&#10;AAAIAQAADwAAAAAAAAAAAAAAAADVBAAAZHJzL2Rvd25yZXYueG1sUEsFBgAAAAAEAAQA8wAAAOIF&#10;AAAAAA==&#10;" fillcolor="#ffc000 [3207]" stroked="f" strokeweight="1pt">
              <v:textbox>
                <w:txbxContent>
                  <w:p w14:paraId="5406572D" w14:textId="77777777" w:rsidR="00C91A72" w:rsidRDefault="00C91A72" w:rsidP="00C91A72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Pr="001D2B9B">
                      <w:rPr>
                        <w:b/>
                        <w:color w:val="FFFFFF" w:themeColor="background1"/>
                        <w:sz w:val="32"/>
                      </w:rPr>
                      <w:t>B1.6 GS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B9C8588" wp14:editId="1B3D8B8E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0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24B415A" w14:textId="77777777" w:rsidR="00C91A72" w:rsidRPr="008D5655" w:rsidRDefault="00C91A72" w:rsidP="00C91A72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B9C8588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8" type="#_x0000_t202" style="position:absolute;margin-left:-150.6pt;margin-top:-174.8pt;width:251.25pt;height:19.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124B415A" w14:textId="77777777" w:rsidR="00C91A72" w:rsidRPr="008D5655" w:rsidRDefault="00C91A72" w:rsidP="00C91A72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  <w:r w:rsidRPr="00F37B06">
      <w:rPr>
        <w:color w:val="AEAAAA" w:themeColor="background2" w:themeShade="BF"/>
        <w:sz w:val="32"/>
      </w:rPr>
      <w:tab/>
    </w:r>
  </w:p>
  <w:p w14:paraId="5189F202" w14:textId="77777777" w:rsidR="00C91A72" w:rsidRPr="001E4DD6" w:rsidRDefault="00C91A72" w:rsidP="00C91A72">
    <w:pPr>
      <w:pStyle w:val="Kopfzeile"/>
    </w:pPr>
  </w:p>
  <w:p w14:paraId="7C6E1440" w14:textId="622653E8" w:rsidR="00611CF4" w:rsidRPr="00C91A72" w:rsidRDefault="00611CF4" w:rsidP="00C91A72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E2870" w14:textId="77777777" w:rsidR="001E4DD6" w:rsidRPr="00F37B06" w:rsidRDefault="001E4DD6" w:rsidP="001E4DD6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2C2732AB" wp14:editId="231F9291">
              <wp:simplePos x="0" y="0"/>
              <wp:positionH relativeFrom="column">
                <wp:posOffset>2548255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17FEFC5" w14:textId="6BD2EF7E" w:rsidR="001E4DD6" w:rsidRDefault="00E6071C" w:rsidP="001E4DD6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1E4DD6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B1.6 GS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C2732AB" id="Rechteck 22" o:spid="_x0000_s1032" style="position:absolute;margin-left:200.65pt;margin-top:.5pt;width:240.95pt;height:26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" fillcolor="#ffc000 [3207]" stroked="f" strokeweight="1pt">
              <v:textbox>
                <w:txbxContent>
                  <w:p w14:paraId="717FEFC5" w14:textId="6BD2EF7E" w:rsidR="001E4DD6" w:rsidRDefault="00E6071C" w:rsidP="001E4DD6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1E4DD6" w:rsidRPr="001D2B9B">
                      <w:rPr>
                        <w:b/>
                        <w:color w:val="FFFFFF" w:themeColor="background1"/>
                        <w:sz w:val="32"/>
                      </w:rPr>
                      <w:t>B1.6 GS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F76FDF" wp14:editId="648A75AE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41E4F40" w14:textId="77777777" w:rsidR="001E4DD6" w:rsidRPr="008D5655" w:rsidRDefault="001E4DD6" w:rsidP="001E4DD6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F76FDF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150.6pt;margin-top:-174.8pt;width:251.25pt;height:19.5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" stroked="f">
              <v:textbox>
                <w:txbxContent>
                  <w:p w14:paraId="541E4F40" w14:textId="77777777" w:rsidR="001E4DD6" w:rsidRPr="008D5655" w:rsidRDefault="001E4DD6" w:rsidP="001E4DD6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  <w:r w:rsidRPr="00F37B06">
      <w:rPr>
        <w:color w:val="AEAAAA" w:themeColor="background2" w:themeShade="BF"/>
        <w:sz w:val="32"/>
      </w:rPr>
      <w:tab/>
    </w:r>
  </w:p>
  <w:p w14:paraId="2FCD2E92" w14:textId="77777777" w:rsidR="0083529B" w:rsidRPr="001E4DD6" w:rsidRDefault="0083529B" w:rsidP="001E4DD6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166B8"/>
    <w:multiLevelType w:val="hybridMultilevel"/>
    <w:tmpl w:val="CA1074B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4817DB"/>
    <w:multiLevelType w:val="hybridMultilevel"/>
    <w:tmpl w:val="219A6E00"/>
    <w:lvl w:ilvl="0" w:tplc="C986A35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szCs w:val="22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12288E"/>
    <w:multiLevelType w:val="hybridMultilevel"/>
    <w:tmpl w:val="1494E62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5305B5"/>
    <w:multiLevelType w:val="hybridMultilevel"/>
    <w:tmpl w:val="72CA3D58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5105BE3"/>
    <w:multiLevelType w:val="hybridMultilevel"/>
    <w:tmpl w:val="3F0AD90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894283"/>
    <w:multiLevelType w:val="hybridMultilevel"/>
    <w:tmpl w:val="D8945C1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7338425">
    <w:abstractNumId w:val="14"/>
  </w:num>
  <w:num w:numId="2" w16cid:durableId="1391542461">
    <w:abstractNumId w:val="5"/>
  </w:num>
  <w:num w:numId="3" w16cid:durableId="2011323551">
    <w:abstractNumId w:val="5"/>
  </w:num>
  <w:num w:numId="4" w16cid:durableId="1599826417">
    <w:abstractNumId w:val="5"/>
  </w:num>
  <w:num w:numId="5" w16cid:durableId="1548493445">
    <w:abstractNumId w:val="5"/>
  </w:num>
  <w:num w:numId="6" w16cid:durableId="1360231073">
    <w:abstractNumId w:val="5"/>
  </w:num>
  <w:num w:numId="7" w16cid:durableId="128981639">
    <w:abstractNumId w:val="5"/>
  </w:num>
  <w:num w:numId="8" w16cid:durableId="485707053">
    <w:abstractNumId w:val="5"/>
  </w:num>
  <w:num w:numId="9" w16cid:durableId="1571230482">
    <w:abstractNumId w:val="5"/>
  </w:num>
  <w:num w:numId="10" w16cid:durableId="1193618414">
    <w:abstractNumId w:val="5"/>
  </w:num>
  <w:num w:numId="11" w16cid:durableId="1387140998">
    <w:abstractNumId w:val="5"/>
  </w:num>
  <w:num w:numId="12" w16cid:durableId="989359001">
    <w:abstractNumId w:val="6"/>
  </w:num>
  <w:num w:numId="13" w16cid:durableId="313334399">
    <w:abstractNumId w:val="2"/>
  </w:num>
  <w:num w:numId="14" w16cid:durableId="814686366">
    <w:abstractNumId w:val="11"/>
  </w:num>
  <w:num w:numId="15" w16cid:durableId="1279096193">
    <w:abstractNumId w:val="12"/>
  </w:num>
  <w:num w:numId="16" w16cid:durableId="83499444">
    <w:abstractNumId w:val="9"/>
  </w:num>
  <w:num w:numId="17" w16cid:durableId="936525175">
    <w:abstractNumId w:val="13"/>
  </w:num>
  <w:num w:numId="18" w16cid:durableId="1635913782">
    <w:abstractNumId w:val="8"/>
  </w:num>
  <w:num w:numId="19" w16cid:durableId="798108664">
    <w:abstractNumId w:val="1"/>
  </w:num>
  <w:num w:numId="20" w16cid:durableId="1437208752">
    <w:abstractNumId w:val="4"/>
  </w:num>
  <w:num w:numId="21" w16cid:durableId="815876092">
    <w:abstractNumId w:val="0"/>
  </w:num>
  <w:num w:numId="22" w16cid:durableId="2066445510">
    <w:abstractNumId w:val="7"/>
  </w:num>
  <w:num w:numId="23" w16cid:durableId="96752215">
    <w:abstractNumId w:val="5"/>
  </w:num>
  <w:num w:numId="24" w16cid:durableId="654068002">
    <w:abstractNumId w:val="5"/>
  </w:num>
  <w:num w:numId="25" w16cid:durableId="712996019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06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47164"/>
    <w:rsid w:val="00062520"/>
    <w:rsid w:val="000644BD"/>
    <w:rsid w:val="000713AD"/>
    <w:rsid w:val="00085522"/>
    <w:rsid w:val="000B6F96"/>
    <w:rsid w:val="000C02EB"/>
    <w:rsid w:val="000C295A"/>
    <w:rsid w:val="000E3900"/>
    <w:rsid w:val="00152FC3"/>
    <w:rsid w:val="001E4DD6"/>
    <w:rsid w:val="00207843"/>
    <w:rsid w:val="00283070"/>
    <w:rsid w:val="00311F98"/>
    <w:rsid w:val="003157AA"/>
    <w:rsid w:val="00342B12"/>
    <w:rsid w:val="00344E68"/>
    <w:rsid w:val="003C10CF"/>
    <w:rsid w:val="00454810"/>
    <w:rsid w:val="004670A5"/>
    <w:rsid w:val="004759E8"/>
    <w:rsid w:val="004F0644"/>
    <w:rsid w:val="0051659F"/>
    <w:rsid w:val="00556095"/>
    <w:rsid w:val="00591CE4"/>
    <w:rsid w:val="005C0A9C"/>
    <w:rsid w:val="005E273C"/>
    <w:rsid w:val="00611CF4"/>
    <w:rsid w:val="006230F4"/>
    <w:rsid w:val="006B1729"/>
    <w:rsid w:val="006B7FE8"/>
    <w:rsid w:val="00717B5D"/>
    <w:rsid w:val="00727FBF"/>
    <w:rsid w:val="007342D2"/>
    <w:rsid w:val="007409CB"/>
    <w:rsid w:val="007B091F"/>
    <w:rsid w:val="007C0631"/>
    <w:rsid w:val="00807188"/>
    <w:rsid w:val="008306C3"/>
    <w:rsid w:val="0083529B"/>
    <w:rsid w:val="008717D7"/>
    <w:rsid w:val="008D4E72"/>
    <w:rsid w:val="00902B67"/>
    <w:rsid w:val="009929BE"/>
    <w:rsid w:val="009A0C4B"/>
    <w:rsid w:val="009B2F48"/>
    <w:rsid w:val="009B3BAC"/>
    <w:rsid w:val="009E6885"/>
    <w:rsid w:val="00A24E85"/>
    <w:rsid w:val="00A55669"/>
    <w:rsid w:val="00A562B0"/>
    <w:rsid w:val="00A819CF"/>
    <w:rsid w:val="00AA2DA3"/>
    <w:rsid w:val="00AF1502"/>
    <w:rsid w:val="00AF6BE6"/>
    <w:rsid w:val="00B16FE0"/>
    <w:rsid w:val="00B32281"/>
    <w:rsid w:val="00B9342B"/>
    <w:rsid w:val="00BB53E3"/>
    <w:rsid w:val="00BF00E1"/>
    <w:rsid w:val="00C108ED"/>
    <w:rsid w:val="00C164C9"/>
    <w:rsid w:val="00C91A72"/>
    <w:rsid w:val="00CA0A3A"/>
    <w:rsid w:val="00CA60E2"/>
    <w:rsid w:val="00CC3A7A"/>
    <w:rsid w:val="00D32B8A"/>
    <w:rsid w:val="00D534AE"/>
    <w:rsid w:val="00D650AC"/>
    <w:rsid w:val="00D802F7"/>
    <w:rsid w:val="00D83C29"/>
    <w:rsid w:val="00DA477A"/>
    <w:rsid w:val="00DC0499"/>
    <w:rsid w:val="00DD6851"/>
    <w:rsid w:val="00DE6AFD"/>
    <w:rsid w:val="00E00233"/>
    <w:rsid w:val="00E24D25"/>
    <w:rsid w:val="00E46849"/>
    <w:rsid w:val="00E6071C"/>
    <w:rsid w:val="00E722EA"/>
    <w:rsid w:val="00E967E9"/>
    <w:rsid w:val="00EC2D49"/>
    <w:rsid w:val="00F11671"/>
    <w:rsid w:val="00F24DEC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7B17DBD9"/>
  <w15:docId w15:val="{4543A256-4388-45E9-8046-4E564E2EC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CC3A7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CC3A7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CC3A7A"/>
    <w:pPr>
      <w:keepNext/>
      <w:keepLines/>
      <w:numPr>
        <w:ilvl w:val="1"/>
        <w:numId w:val="24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CC3A7A"/>
    <w:pPr>
      <w:keepNext/>
      <w:keepLines/>
      <w:numPr>
        <w:ilvl w:val="2"/>
        <w:numId w:val="24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C02EB"/>
    <w:pPr>
      <w:keepNext/>
      <w:keepLines/>
      <w:numPr>
        <w:ilvl w:val="3"/>
        <w:numId w:val="24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4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CC3A7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CC3A7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CC3A7A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CC3A7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344E68"/>
    <w:pPr>
      <w:spacing w:after="0" w:line="240" w:lineRule="auto"/>
    </w:pPr>
    <w:rPr>
      <w:rFonts w:eastAsiaTheme="minorHAnsi"/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344E68"/>
    <w:rPr>
      <w:rFonts w:eastAsiaTheme="minorHAnsi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344E68"/>
    <w:rPr>
      <w:vertAlign w:val="superscript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CC3A7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CC3A7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CC3A7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CC3A7A"/>
    <w:pPr>
      <w:numPr>
        <w:numId w:val="25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CC3A7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91CE4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91CE4"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047164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047164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047164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047164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047164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0713AD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189C7-2409-418F-A533-7681438EEB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375</Words>
  <Characters>2368</Characters>
  <Application>Microsoft Office Word</Application>
  <DocSecurity>0</DocSecurity>
  <Lines>19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61</cp:revision>
  <cp:lastPrinted>2016-11-24T10:28:00Z</cp:lastPrinted>
  <dcterms:created xsi:type="dcterms:W3CDTF">2015-11-17T10:03:00Z</dcterms:created>
  <dcterms:modified xsi:type="dcterms:W3CDTF">2022-10-11T09:37:00Z</dcterms:modified>
</cp:coreProperties>
</file>