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5E0A5" w14:textId="77777777" w:rsidR="001155C5" w:rsidRDefault="00255C38" w:rsidP="000A6277">
      <w:pPr>
        <w:pStyle w:val="WF-Arbeitsblatt"/>
      </w:pPr>
      <w:r w:rsidRPr="00D62310">
        <w:drawing>
          <wp:anchor distT="0" distB="0" distL="114300" distR="114300" simplePos="0" relativeHeight="251659264" behindDoc="1" locked="0" layoutInCell="1" allowOverlap="1" wp14:anchorId="6F2ED7BB" wp14:editId="73170842">
            <wp:simplePos x="0" y="0"/>
            <wp:positionH relativeFrom="margin">
              <wp:align>right</wp:align>
            </wp:positionH>
            <wp:positionV relativeFrom="paragraph">
              <wp:posOffset>504190</wp:posOffset>
            </wp:positionV>
            <wp:extent cx="2097405" cy="18268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ag-42580_128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7405" cy="1826895"/>
                    </a:xfrm>
                    <a:prstGeom prst="rect">
                      <a:avLst/>
                    </a:prstGeom>
                  </pic:spPr>
                </pic:pic>
              </a:graphicData>
            </a:graphic>
            <wp14:sizeRelH relativeFrom="margin">
              <wp14:pctWidth>0</wp14:pctWidth>
            </wp14:sizeRelH>
            <wp14:sizeRelV relativeFrom="margin">
              <wp14:pctHeight>0</wp14:pctHeight>
            </wp14:sizeRelV>
          </wp:anchor>
        </w:drawing>
      </w:r>
      <w:r w:rsidR="001155C5">
        <w:t>QR-Rallye</w:t>
      </w:r>
    </w:p>
    <w:p w14:paraId="02B80731" w14:textId="77777777" w:rsidR="001155C5" w:rsidRPr="0078501A" w:rsidRDefault="001155C5" w:rsidP="001155C5">
      <w:pPr>
        <w:pStyle w:val="berschrift1"/>
      </w:pPr>
      <w:r w:rsidRPr="0078501A">
        <w:t>Auf die Plätze</w:t>
      </w:r>
      <w:r>
        <w:t xml:space="preserve"> </w:t>
      </w:r>
      <w:r w:rsidRPr="0078501A">
        <w:t>...</w:t>
      </w:r>
      <w:r>
        <w:t xml:space="preserve"> </w:t>
      </w:r>
      <w:r w:rsidRPr="0078501A">
        <w:t>fertig</w:t>
      </w:r>
      <w:r>
        <w:t xml:space="preserve"> </w:t>
      </w:r>
      <w:r w:rsidRPr="0078501A">
        <w:t>...</w:t>
      </w:r>
      <w:r>
        <w:t xml:space="preserve"> </w:t>
      </w:r>
      <w:r w:rsidRPr="0078501A">
        <w:t xml:space="preserve">los! </w:t>
      </w:r>
    </w:p>
    <w:p w14:paraId="68F88FD5" w14:textId="5E1E2DAF" w:rsidR="001155C5" w:rsidRDefault="001155C5" w:rsidP="008479FA">
      <w:pPr>
        <w:jc w:val="both"/>
        <w:pPrChange w:id="0" w:author="Schmidberger, Alessa | Wissensfabrik" w:date="2022-10-11T16:59:00Z">
          <w:pPr/>
        </w:pPrChange>
      </w:pPr>
      <w:r>
        <w:t>Ihr gestaltet eure eigene Rallye durch die Schule zu einem Thema, das ihr euch selbst aussuchen könnt. Voraussetzung</w:t>
      </w:r>
      <w:r w:rsidR="009F0E54">
        <w:t>: E</w:t>
      </w:r>
      <w:r>
        <w:t xml:space="preserve">s </w:t>
      </w:r>
      <w:r w:rsidR="00402C04">
        <w:t xml:space="preserve">sollte </w:t>
      </w:r>
      <w:r>
        <w:t>mit einem Schulfach zu tun ha</w:t>
      </w:r>
      <w:r w:rsidR="00402C04">
        <w:t>ben</w:t>
      </w:r>
      <w:r>
        <w:t xml:space="preserve"> oder </w:t>
      </w:r>
      <w:r w:rsidR="009F0E54">
        <w:t>mit der</w:t>
      </w:r>
      <w:r>
        <w:t xml:space="preserve"> Geschichte </w:t>
      </w:r>
      <w:r w:rsidR="009F0E54">
        <w:t xml:space="preserve">eurer </w:t>
      </w:r>
      <w:r>
        <w:t>Schule. Die Fragen s</w:t>
      </w:r>
      <w:r w:rsidR="009F0E54">
        <w:t>tellt</w:t>
      </w:r>
      <w:r>
        <w:t xml:space="preserve"> </w:t>
      </w:r>
      <w:r w:rsidR="009F0E54">
        <w:t xml:space="preserve">ihr </w:t>
      </w:r>
      <w:r>
        <w:t>in Form von ausgedruckten QR-Codes bereit</w:t>
      </w:r>
      <w:r w:rsidR="009F0E54">
        <w:t xml:space="preserve">. Sie führen </w:t>
      </w:r>
      <w:r>
        <w:t>die Teilnehmer der Rallye zu verschiedenen Orten in eurer Schule und auf eurem Schulgelände.</w:t>
      </w:r>
    </w:p>
    <w:p w14:paraId="22B2BE97" w14:textId="77777777" w:rsidR="001155C5" w:rsidRPr="00D62310" w:rsidRDefault="001155C5" w:rsidP="001155C5">
      <w:pPr>
        <w:pStyle w:val="berschrift1"/>
      </w:pPr>
      <w:r w:rsidRPr="00D62310">
        <w:t>Erkundungstour</w:t>
      </w:r>
    </w:p>
    <w:p w14:paraId="3E467A07" w14:textId="70485A96" w:rsidR="001155C5" w:rsidRDefault="001155C5" w:rsidP="008479FA">
      <w:pPr>
        <w:jc w:val="both"/>
        <w:pPrChange w:id="1" w:author="Schmidberger, Alessa | Wissensfabrik" w:date="2022-10-11T16:59:00Z">
          <w:pPr/>
        </w:pPrChange>
      </w:pPr>
      <w:r>
        <w:t xml:space="preserve">Wenn ihr euch auf ein Thema geeinigt habt und eure Lehrkraft einverstanden ist, könnt ihr direkt loslegen. Am besten schnappt ihr </w:t>
      </w:r>
      <w:r w:rsidR="009F0E54">
        <w:t>e</w:t>
      </w:r>
      <w:r>
        <w:t xml:space="preserve">uch Stift und Papier und macht erstmal eine Erkundungstour auf dem Schulgelände. Wo gibt es interessante Dinge zu sehen, die mit </w:t>
      </w:r>
      <w:r w:rsidR="009F0E54">
        <w:t xml:space="preserve">eurem </w:t>
      </w:r>
      <w:r>
        <w:t>Thema zu tun haben</w:t>
      </w:r>
      <w:r w:rsidR="009F0E54">
        <w:t>,</w:t>
      </w:r>
      <w:r>
        <w:t xml:space="preserve"> </w:t>
      </w:r>
      <w:r w:rsidR="009F0E54">
        <w:t>und an welchen</w:t>
      </w:r>
      <w:r>
        <w:t xml:space="preserve"> Stellen</w:t>
      </w:r>
      <w:r w:rsidR="009F0E54">
        <w:t xml:space="preserve"> lassen sich gut </w:t>
      </w:r>
      <w:r>
        <w:t>QR-Codes anbringen? Sammelt eure Ideen und die geeignetsten Orte. Vielleicht bekommt ihr einen Lageplan von der Schule, um die Orte einzuzeichnen</w:t>
      </w:r>
      <w:r w:rsidR="009F0E54">
        <w:t>.</w:t>
      </w:r>
    </w:p>
    <w:p w14:paraId="30C429D9" w14:textId="77777777" w:rsidR="001155C5" w:rsidRPr="00D62310" w:rsidRDefault="001155C5" w:rsidP="001155C5">
      <w:pPr>
        <w:pStyle w:val="berschrift1"/>
      </w:pPr>
      <w:r w:rsidRPr="00D62310">
        <w:t>Rätsel, Fragen, Codes generieren</w:t>
      </w:r>
    </w:p>
    <w:p w14:paraId="7086325C" w14:textId="2047F21D" w:rsidR="001155C5" w:rsidRDefault="001155C5" w:rsidP="008479FA">
      <w:pPr>
        <w:jc w:val="both"/>
        <w:pPrChange w:id="2" w:author="Schmidberger, Alessa | Wissensfabrik" w:date="2022-10-11T16:59:00Z">
          <w:pPr/>
        </w:pPrChange>
      </w:pPr>
      <w:r>
        <w:t xml:space="preserve">Denkt euch nun Fragen oder Rätsel aus, die die Rallye-Teilnehmer lösen müssen und die Hinweise darauf enthalten, wo sich die nächste Station und der nächste QR-Code befinden. Wandelt eure Rätsel oder Fragen mit Hilfe eines QR-Code-Generators (z.B. </w:t>
      </w:r>
      <w:r w:rsidR="008479FA">
        <w:fldChar w:fldCharType="begin"/>
      </w:r>
      <w:r w:rsidR="008479FA">
        <w:instrText xml:space="preserve"> HYPERLINK "http://goqr.me/de/%20" \h </w:instrText>
      </w:r>
      <w:r w:rsidR="008479FA">
        <w:fldChar w:fldCharType="separate"/>
      </w:r>
      <w:r w:rsidRPr="001155C5">
        <w:rPr>
          <w:rStyle w:val="Hyperlink"/>
        </w:rPr>
        <w:t>http://goqr.me/de/</w:t>
      </w:r>
      <w:r w:rsidR="008479FA">
        <w:rPr>
          <w:rStyle w:val="Hyperlink"/>
        </w:rPr>
        <w:fldChar w:fldCharType="end"/>
      </w:r>
      <w:r w:rsidRPr="3FC7F854">
        <w:t>)</w:t>
      </w:r>
      <w:r>
        <w:t xml:space="preserve"> um</w:t>
      </w:r>
      <w:r w:rsidR="009F0E54">
        <w:t>. Überlegt euch:</w:t>
      </w:r>
      <w:r>
        <w:t xml:space="preserve"> </w:t>
      </w:r>
      <w:r w:rsidR="009F0E54">
        <w:t>Wie lassen sich die Codes an</w:t>
      </w:r>
      <w:r>
        <w:t xml:space="preserve"> </w:t>
      </w:r>
      <w:r w:rsidR="00482541">
        <w:t>den von euch ausgewählten</w:t>
      </w:r>
      <w:r>
        <w:t xml:space="preserve"> Orten </w:t>
      </w:r>
      <w:r w:rsidR="00482541">
        <w:t xml:space="preserve">so </w:t>
      </w:r>
      <w:r>
        <w:t>befestigen,</w:t>
      </w:r>
      <w:r w:rsidR="00482541">
        <w:t xml:space="preserve"> </w:t>
      </w:r>
      <w:r>
        <w:t>dass sie sich auch leicht wieder entfernen lassen</w:t>
      </w:r>
      <w:r w:rsidR="009F0E54">
        <w:t>? Wie könnt ihr sie gut</w:t>
      </w:r>
      <w:r>
        <w:t xml:space="preserve"> vor Regen </w:t>
      </w:r>
      <w:r w:rsidR="009F0E54">
        <w:t>schützen?</w:t>
      </w:r>
      <w:r>
        <w:t xml:space="preserve"> Druckt die Codes aus und bringt sie in eine geeignete Form.</w:t>
      </w:r>
    </w:p>
    <w:p w14:paraId="6746ED07" w14:textId="77777777" w:rsidR="001155C5" w:rsidRPr="00D62310" w:rsidRDefault="001155C5" w:rsidP="001155C5">
      <w:pPr>
        <w:pStyle w:val="berschrift1"/>
      </w:pPr>
      <w:r w:rsidRPr="00D62310">
        <w:t>Letzte Vorbereitungen</w:t>
      </w:r>
    </w:p>
    <w:p w14:paraId="27001E41" w14:textId="77777777" w:rsidR="001155C5" w:rsidRDefault="001155C5" w:rsidP="008479FA">
      <w:pPr>
        <w:jc w:val="both"/>
        <w:pPrChange w:id="3" w:author="Schmidberger, Alessa | Wissensfabrik" w:date="2022-10-11T16:59:00Z">
          <w:pPr/>
        </w:pPrChange>
      </w:pPr>
      <w:r>
        <w:t>Macht einen Probedurchlauf und verteilt dabei eure QR-Codes an den richtigen Stellen. Vergewissert euch noch einmal, dass die Codes ordentlich befestigt sind und auch die Reihenfolge stimmt. Fertigt dabei ein Protokoll an, damit ihr nicht vergesst, wo die einzelnen Stationen liegen.</w:t>
      </w:r>
    </w:p>
    <w:p w14:paraId="4A956EFE" w14:textId="77777777" w:rsidR="001155C5" w:rsidRDefault="001155C5" w:rsidP="001155C5">
      <w:pPr>
        <w:pStyle w:val="berschrift1"/>
      </w:pPr>
      <w:r>
        <w:t>Zum Schluss</w:t>
      </w:r>
    </w:p>
    <w:p w14:paraId="61CFD5C5" w14:textId="712970C7" w:rsidR="001155C5" w:rsidRDefault="001155C5" w:rsidP="008479FA">
      <w:pPr>
        <w:jc w:val="both"/>
        <w:pPrChange w:id="4" w:author="Schmidberger, Alessa | Wissensfabrik" w:date="2022-10-11T16:59:00Z">
          <w:pPr/>
        </w:pPrChange>
      </w:pPr>
      <w:r>
        <w:t>Tauscht</w:t>
      </w:r>
      <w:r w:rsidR="009F0E54">
        <w:t xml:space="preserve"> eure </w:t>
      </w:r>
      <w:r>
        <w:t xml:space="preserve">Rallye mit </w:t>
      </w:r>
      <w:r w:rsidR="009F0E54">
        <w:t xml:space="preserve">der </w:t>
      </w:r>
      <w:r>
        <w:t>einer anderen Gruppe</w:t>
      </w:r>
      <w:r w:rsidR="009F0E54">
        <w:t>. Ihr führt jetzt die Rallye der anderen aus und sie eure</w:t>
      </w:r>
      <w:r>
        <w:t>. Macht euch dabei Notizen, damit ihr die Rallye später in der Klasse vorstellen und bewerten könnt. Denkt dabei an die Kriterien, die wir zu Anfang festgelegt hatten.</w:t>
      </w:r>
    </w:p>
    <w:p w14:paraId="7D48DC0D" w14:textId="31BB6BC8" w:rsidR="00451A0F" w:rsidRPr="00255C38" w:rsidRDefault="001155C5" w:rsidP="001155C5">
      <w:pPr>
        <w:rPr>
          <w:b/>
        </w:rPr>
      </w:pPr>
      <w:r w:rsidRPr="0078501A">
        <w:rPr>
          <w:b/>
        </w:rPr>
        <w:t>Viel Spaß!</w:t>
      </w:r>
    </w:p>
    <w:sectPr w:rsidR="00451A0F" w:rsidRPr="00255C38" w:rsidSect="00186E98">
      <w:headerReference w:type="default" r:id="rId9"/>
      <w:footerReference w:type="default" r:id="rId10"/>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DE38A" w14:textId="77777777" w:rsidR="00E55687" w:rsidRDefault="00E55687" w:rsidP="00DD6851">
      <w:r>
        <w:separator/>
      </w:r>
    </w:p>
  </w:endnote>
  <w:endnote w:type="continuationSeparator" w:id="0">
    <w:p w14:paraId="27B97798" w14:textId="77777777" w:rsidR="00E55687" w:rsidRDefault="00E55687"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FDE34" w14:textId="587667D9" w:rsidR="000C02EB" w:rsidRPr="000A6277" w:rsidRDefault="001E1984" w:rsidP="008479FA">
    <w:pPr>
      <w:pStyle w:val="Kopfzeile"/>
      <w:tabs>
        <w:tab w:val="clear" w:pos="4536"/>
        <w:tab w:val="clear" w:pos="9072"/>
        <w:tab w:val="left" w:pos="3402"/>
        <w:tab w:val="left" w:pos="6870"/>
        <w:tab w:val="right" w:pos="8789"/>
      </w:tabs>
      <w:ind w:right="-2637"/>
      <w:rPr>
        <w:i/>
        <w:sz w:val="18"/>
      </w:rPr>
      <w:pPrChange w:id="5" w:author="Schmidberger, Alessa | Wissensfabrik" w:date="2022-10-11T17:00:00Z">
        <w:pPr>
          <w:pStyle w:val="Kopfzeile"/>
          <w:tabs>
            <w:tab w:val="clear" w:pos="4536"/>
            <w:tab w:val="clear" w:pos="9072"/>
            <w:tab w:val="left" w:pos="4260"/>
            <w:tab w:val="left" w:pos="6870"/>
            <w:tab w:val="right" w:pos="8789"/>
          </w:tabs>
          <w:ind w:right="-2637"/>
        </w:pPr>
      </w:pPrChange>
    </w:pPr>
    <w:r>
      <w:rPr>
        <w:rFonts w:ascii="Times New Roman" w:hAnsi="Times New Roman" w:cs="Times New Roman"/>
        <w:bCs w:val="0"/>
        <w:sz w:val="24"/>
        <w:szCs w:val="24"/>
      </w:rPr>
      <mc:AlternateContent>
        <mc:Choice Requires="wpg">
          <w:drawing>
            <wp:anchor distT="0" distB="0" distL="114300" distR="114300" simplePos="0" relativeHeight="251704320" behindDoc="0" locked="0" layoutInCell="1" allowOverlap="1" wp14:anchorId="2B6A0A86" wp14:editId="510E6EBF">
              <wp:simplePos x="0" y="0"/>
              <wp:positionH relativeFrom="column">
                <wp:posOffset>6009640</wp:posOffset>
              </wp:positionH>
              <wp:positionV relativeFrom="paragraph">
                <wp:posOffset>-4474845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334E18A" w14:textId="77777777" w:rsidR="001E1984" w:rsidRDefault="001E1984" w:rsidP="001E198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B6A0A86" id="Gruppieren 27" o:spid="_x0000_s1028" style="position:absolute;margin-left:473.2pt;margin-top:-352.35pt;width:25.9pt;height:322.55pt;z-index:25170432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JrqMzYAwAA3wgAAA4AAAAAAAAA&#10;AAAAAAAAPQIAAGRycy9lMm9Eb2MueG1sUEsBAi0ACgAAAAAAAAAhAPIO7vmRvR0Akb0dABQAAAAA&#10;AAAAAAAAAAAAQQYAAGRycy9tZWRpYS9pbWFnZTEuanBnUEsBAi0AFAAGAAgAAAAhAIE5hPL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" stroked="f">
                <v:textbox>
                  <w:txbxContent>
                    <w:p w14:paraId="4334E18A" w14:textId="77777777" w:rsidR="001E1984" w:rsidRDefault="001E1984" w:rsidP="001E198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">
                <v:imagedata r:id="rId2" o:title="" chromakey="#fefefe" recolortarget="#494949 [1446]"/>
              </v:shape>
            </v:group>
          </w:pict>
        </mc:Fallback>
      </mc:AlternateContent>
    </w:r>
    <w:r w:rsidR="000A6277" w:rsidRPr="00C140D3">
      <w:rPr>
        <w:sz w:val="8"/>
      </w:rPr>
      <mc:AlternateContent>
        <mc:Choice Requires="wps">
          <w:drawing>
            <wp:anchor distT="0" distB="0" distL="114300" distR="114300" simplePos="0" relativeHeight="251657216" behindDoc="0" locked="0" layoutInCell="1" allowOverlap="1" wp14:anchorId="2BDA08C7" wp14:editId="038656D8">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76E7114" id="Gerade Verbindung 5"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0A6277" w:rsidRPr="00C140D3">
      <w:rPr>
        <w:sz w:val="6"/>
      </w:rPr>
      <w:t xml:space="preserve"> </w:t>
    </w:r>
    <w:r w:rsidR="000A6277" w:rsidRPr="009F7C25">
      <w:rPr>
        <w:sz w:val="18"/>
      </w:rPr>
      <w:t>B3 –</w:t>
    </w:r>
    <w:r w:rsidR="000A6277">
      <w:rPr>
        <w:sz w:val="18"/>
      </w:rPr>
      <w:t xml:space="preserve"> </w:t>
    </w:r>
    <w:del w:id="6" w:author="Schmidberger, Alessa | Wissensfabrik" w:date="2022-10-11T17:00:00Z">
      <w:r w:rsidR="000A6277" w:rsidRPr="009F7C25" w:rsidDel="008479FA">
        <w:rPr>
          <w:sz w:val="18"/>
        </w:rPr>
        <w:delText xml:space="preserve"> </w:delText>
      </w:r>
    </w:del>
    <w:r w:rsidR="000A6277" w:rsidRPr="009F7C25">
      <w:rPr>
        <w:sz w:val="18"/>
      </w:rPr>
      <w:t>Codes</w:t>
    </w:r>
    <w:ins w:id="7" w:author="Schmidberger, Alessa | Wissensfabrik" w:date="2022-10-11T17:00:00Z">
      <w:r w:rsidR="008479FA">
        <w:rPr>
          <w:i/>
          <w:sz w:val="18"/>
        </w:rPr>
        <w:tab/>
      </w:r>
    </w:ins>
    <w:del w:id="8" w:author="Schmidberger, Alessa | Wissensfabrik" w:date="2022-10-11T17:00:00Z">
      <w:r w:rsidR="000A6277" w:rsidRPr="00C140D3" w:rsidDel="008479FA">
        <w:rPr>
          <w:i/>
          <w:sz w:val="18"/>
        </w:rPr>
        <w:tab/>
      </w:r>
    </w:del>
    <w:ins w:id="9" w:author="Schmidberger, Alessa | Wissensfabrik" w:date="2022-10-11T17:00:00Z">
      <w:r w:rsidR="008479FA" w:rsidRPr="008479FA">
        <w:rPr>
          <w:iCs/>
          <w:sz w:val="18"/>
          <w:rPrChange w:id="10" w:author="Schmidberger, Alessa | Wissensfabrik" w:date="2022-10-11T17:00:00Z">
            <w:rPr>
              <w:i/>
              <w:sz w:val="18"/>
            </w:rPr>
          </w:rPrChange>
        </w:rPr>
        <w:t>zuletzt aktualisiert am 11.10.2022</w:t>
      </w:r>
    </w:ins>
    <w:r w:rsidR="000A6277">
      <w:rPr>
        <w:i/>
        <w:sz w:val="18"/>
      </w:rPr>
      <w:tab/>
    </w:r>
    <w:r w:rsidR="000A6277">
      <w:rPr>
        <w:i/>
        <w:sz w:val="18"/>
      </w:rPr>
      <w:tab/>
    </w:r>
    <w:r w:rsidR="000A6277" w:rsidRPr="00C140D3">
      <w:rPr>
        <w:sz w:val="18"/>
      </w:rPr>
      <w:t xml:space="preserve">Seite </w:t>
    </w:r>
    <w:r w:rsidR="000A6277" w:rsidRPr="00C140D3">
      <w:rPr>
        <w:bCs w:val="0"/>
        <w:sz w:val="18"/>
      </w:rPr>
      <w:fldChar w:fldCharType="begin"/>
    </w:r>
    <w:r w:rsidR="000A6277" w:rsidRPr="00C140D3">
      <w:rPr>
        <w:sz w:val="18"/>
      </w:rPr>
      <w:instrText>PAGE  \* Arabic  \* MERGEFORMAT</w:instrText>
    </w:r>
    <w:r w:rsidR="000A6277" w:rsidRPr="00C140D3">
      <w:rPr>
        <w:bCs w:val="0"/>
        <w:sz w:val="18"/>
      </w:rPr>
      <w:fldChar w:fldCharType="separate"/>
    </w:r>
    <w:r w:rsidR="00271195">
      <w:rPr>
        <w:sz w:val="18"/>
      </w:rPr>
      <w:t>1</w:t>
    </w:r>
    <w:r w:rsidR="000A6277" w:rsidRPr="00C140D3">
      <w:rPr>
        <w:bCs w:val="0"/>
        <w:sz w:val="18"/>
      </w:rPr>
      <w:fldChar w:fldCharType="end"/>
    </w:r>
    <w:r w:rsidR="000A6277" w:rsidRPr="00C140D3">
      <w:rPr>
        <w:sz w:val="18"/>
      </w:rPr>
      <w:t xml:space="preserve"> von </w:t>
    </w:r>
    <w:r w:rsidR="000A6277" w:rsidRPr="00C140D3">
      <w:rPr>
        <w:sz w:val="18"/>
      </w:rPr>
      <w:fldChar w:fldCharType="begin"/>
    </w:r>
    <w:r w:rsidR="000A6277" w:rsidRPr="00C140D3">
      <w:rPr>
        <w:sz w:val="18"/>
      </w:rPr>
      <w:instrText>NUMPAGES  \* Arabic  \* MERGEFORMAT</w:instrText>
    </w:r>
    <w:r w:rsidR="000A6277" w:rsidRPr="00C140D3">
      <w:rPr>
        <w:sz w:val="18"/>
      </w:rPr>
      <w:fldChar w:fldCharType="separate"/>
    </w:r>
    <w:r w:rsidR="00271195">
      <w:rPr>
        <w:sz w:val="18"/>
      </w:rPr>
      <w:t>1</w:t>
    </w:r>
    <w:r w:rsidR="000A6277"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83568" w14:textId="77777777" w:rsidR="00E55687" w:rsidRDefault="00E55687" w:rsidP="00DD6851">
      <w:r>
        <w:separator/>
      </w:r>
    </w:p>
  </w:footnote>
  <w:footnote w:type="continuationSeparator" w:id="0">
    <w:p w14:paraId="7E979780" w14:textId="77777777" w:rsidR="00E55687" w:rsidRDefault="00E55687"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FF968" w14:textId="542BBE52" w:rsidR="00611CF4" w:rsidRPr="001A0E26" w:rsidRDefault="001A0E26" w:rsidP="001A0E26">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54656" behindDoc="1" locked="0" layoutInCell="1" allowOverlap="1" wp14:anchorId="64C1A582" wp14:editId="13011C41">
              <wp:simplePos x="0" y="0"/>
              <wp:positionH relativeFrom="column">
                <wp:posOffset>2547620</wp:posOffset>
              </wp:positionH>
              <wp:positionV relativeFrom="paragraph">
                <wp:posOffset>6350</wp:posOffset>
              </wp:positionV>
              <wp:extent cx="3060000" cy="340242"/>
              <wp:effectExtent l="0" t="0" r="7620" b="3175"/>
              <wp:wrapNone/>
              <wp:docPr id="12" name="Rechteck 1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6C3957" w14:textId="5CB01588" w:rsidR="001A0E26" w:rsidRDefault="00FD221E" w:rsidP="001A0E26">
                          <w:pPr>
                            <w:jc w:val="center"/>
                          </w:pPr>
                          <w:r>
                            <w:rPr>
                              <w:b/>
                              <w:color w:val="FFFFFF" w:themeColor="background1"/>
                              <w:sz w:val="32"/>
                            </w:rPr>
                            <w:t xml:space="preserve">Arbeitsmaterial </w:t>
                          </w:r>
                          <w:r w:rsidR="001A0E26" w:rsidRPr="001D2B9B">
                            <w:rPr>
                              <w:b/>
                              <w:color w:val="FFFFFF" w:themeColor="background1"/>
                              <w:sz w:val="32"/>
                            </w:rPr>
                            <w:t>B</w:t>
                          </w:r>
                          <w:r w:rsidR="001A0E26">
                            <w:rPr>
                              <w:b/>
                              <w:color w:val="FFFFFF" w:themeColor="background1"/>
                              <w:sz w:val="32"/>
                            </w:rPr>
                            <w:t>3</w:t>
                          </w:r>
                          <w:r w:rsidR="001A0E26" w:rsidRPr="001D2B9B">
                            <w:rPr>
                              <w:b/>
                              <w:color w:val="FFFFFF" w:themeColor="background1"/>
                              <w:sz w:val="32"/>
                            </w:rPr>
                            <w:t>.</w:t>
                          </w:r>
                          <w:r w:rsidR="00C138B1">
                            <w:rPr>
                              <w:b/>
                              <w:color w:val="FFFFFF" w:themeColor="background1"/>
                              <w:sz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1A582" id="Rechteck 12" o:spid="_x0000_s1026" style="position:absolute;margin-left:200.6pt;margin-top:.5pt;width:240.95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" fillcolor="#ffc000 [3207]" stroked="f" strokeweight="1pt">
              <v:textbox>
                <w:txbxContent>
                  <w:p w14:paraId="3E6C3957" w14:textId="5CB01588" w:rsidR="001A0E26" w:rsidRDefault="00FD221E" w:rsidP="001A0E26">
                    <w:pPr>
                      <w:jc w:val="center"/>
                    </w:pPr>
                    <w:r>
                      <w:rPr>
                        <w:b/>
                        <w:color w:val="FFFFFF" w:themeColor="background1"/>
                        <w:sz w:val="32"/>
                      </w:rPr>
                      <w:t xml:space="preserve">Arbeitsmaterial </w:t>
                    </w:r>
                    <w:r w:rsidR="001A0E26" w:rsidRPr="001D2B9B">
                      <w:rPr>
                        <w:b/>
                        <w:color w:val="FFFFFF" w:themeColor="background1"/>
                        <w:sz w:val="32"/>
                      </w:rPr>
                      <w:t>B</w:t>
                    </w:r>
                    <w:r w:rsidR="001A0E26">
                      <w:rPr>
                        <w:b/>
                        <w:color w:val="FFFFFF" w:themeColor="background1"/>
                        <w:sz w:val="32"/>
                      </w:rPr>
                      <w:t>3</w:t>
                    </w:r>
                    <w:r w:rsidR="001A0E26" w:rsidRPr="001D2B9B">
                      <w:rPr>
                        <w:b/>
                        <w:color w:val="FFFFFF" w:themeColor="background1"/>
                        <w:sz w:val="32"/>
                      </w:rPr>
                      <w:t>.</w:t>
                    </w:r>
                    <w:r w:rsidR="00C138B1">
                      <w:rPr>
                        <w:b/>
                        <w:color w:val="FFFFFF" w:themeColor="background1"/>
                        <w:sz w:val="32"/>
                      </w:rPr>
                      <w:t>7</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55680" behindDoc="0" locked="0" layoutInCell="1" allowOverlap="1" wp14:anchorId="7435DE95" wp14:editId="51A8E2F4">
              <wp:simplePos x="0" y="0"/>
              <wp:positionH relativeFrom="column">
                <wp:posOffset>-1912620</wp:posOffset>
              </wp:positionH>
              <wp:positionV relativeFrom="paragraph">
                <wp:posOffset>-2219960</wp:posOffset>
              </wp:positionV>
              <wp:extent cx="3190875" cy="247650"/>
              <wp:effectExtent l="4763"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8E0924D" w14:textId="77777777" w:rsidR="001A0E26" w:rsidRPr="008D5655" w:rsidRDefault="001A0E26" w:rsidP="001A0E26">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35DE95"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58E0924D" w14:textId="77777777" w:rsidR="001A0E26" w:rsidRPr="008D5655" w:rsidRDefault="001A0E26" w:rsidP="001A0E26">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0A59BE"/>
    <w:multiLevelType w:val="hybridMultilevel"/>
    <w:tmpl w:val="244E2174"/>
    <w:lvl w:ilvl="0" w:tplc="3C308600">
      <w:start w:val="1"/>
      <w:numFmt w:val="bullet"/>
      <w:lvlText w:val=""/>
      <w:lvlJc w:val="left"/>
      <w:pPr>
        <w:ind w:left="1080" w:hanging="360"/>
      </w:pPr>
      <w:rPr>
        <w:rFonts w:ascii="Symbol" w:hAnsi="Symbol" w:hint="default"/>
        <w:color w:val="auto"/>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0763CCC"/>
    <w:multiLevelType w:val="hybridMultilevel"/>
    <w:tmpl w:val="31281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5687B2B"/>
    <w:multiLevelType w:val="hybridMultilevel"/>
    <w:tmpl w:val="D2AE032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357777852">
    <w:abstractNumId w:val="24"/>
  </w:num>
  <w:num w:numId="2" w16cid:durableId="1631083062">
    <w:abstractNumId w:val="4"/>
  </w:num>
  <w:num w:numId="3" w16cid:durableId="1995376540">
    <w:abstractNumId w:val="4"/>
  </w:num>
  <w:num w:numId="4" w16cid:durableId="1972393250">
    <w:abstractNumId w:val="4"/>
  </w:num>
  <w:num w:numId="5" w16cid:durableId="925378334">
    <w:abstractNumId w:val="4"/>
  </w:num>
  <w:num w:numId="6" w16cid:durableId="960960264">
    <w:abstractNumId w:val="4"/>
  </w:num>
  <w:num w:numId="7" w16cid:durableId="1352486926">
    <w:abstractNumId w:val="4"/>
  </w:num>
  <w:num w:numId="8" w16cid:durableId="192882948">
    <w:abstractNumId w:val="4"/>
  </w:num>
  <w:num w:numId="9" w16cid:durableId="1128278330">
    <w:abstractNumId w:val="4"/>
  </w:num>
  <w:num w:numId="10" w16cid:durableId="1491945280">
    <w:abstractNumId w:val="4"/>
  </w:num>
  <w:num w:numId="11" w16cid:durableId="951594325">
    <w:abstractNumId w:val="4"/>
  </w:num>
  <w:num w:numId="12" w16cid:durableId="781807038">
    <w:abstractNumId w:val="5"/>
  </w:num>
  <w:num w:numId="13" w16cid:durableId="856389821">
    <w:abstractNumId w:val="3"/>
  </w:num>
  <w:num w:numId="14" w16cid:durableId="1899168285">
    <w:abstractNumId w:val="14"/>
  </w:num>
  <w:num w:numId="15" w16cid:durableId="261574806">
    <w:abstractNumId w:val="18"/>
  </w:num>
  <w:num w:numId="16" w16cid:durableId="2060980923">
    <w:abstractNumId w:val="12"/>
  </w:num>
  <w:num w:numId="17" w16cid:durableId="459306100">
    <w:abstractNumId w:val="21"/>
  </w:num>
  <w:num w:numId="18" w16cid:durableId="1187794479">
    <w:abstractNumId w:val="8"/>
  </w:num>
  <w:num w:numId="19" w16cid:durableId="107550010">
    <w:abstractNumId w:val="2"/>
  </w:num>
  <w:num w:numId="20" w16cid:durableId="1259220650">
    <w:abstractNumId w:val="10"/>
  </w:num>
  <w:num w:numId="21" w16cid:durableId="294215507">
    <w:abstractNumId w:val="23"/>
  </w:num>
  <w:num w:numId="22" w16cid:durableId="715010508">
    <w:abstractNumId w:val="17"/>
  </w:num>
  <w:num w:numId="23" w16cid:durableId="883830378">
    <w:abstractNumId w:val="16"/>
  </w:num>
  <w:num w:numId="24" w16cid:durableId="72751428">
    <w:abstractNumId w:val="0"/>
  </w:num>
  <w:num w:numId="25" w16cid:durableId="352610409">
    <w:abstractNumId w:val="19"/>
  </w:num>
  <w:num w:numId="26" w16cid:durableId="411439542">
    <w:abstractNumId w:val="22"/>
  </w:num>
  <w:num w:numId="27" w16cid:durableId="1234899425">
    <w:abstractNumId w:val="1"/>
  </w:num>
  <w:num w:numId="28" w16cid:durableId="1944994208">
    <w:abstractNumId w:val="11"/>
  </w:num>
  <w:num w:numId="29" w16cid:durableId="2000961531">
    <w:abstractNumId w:val="7"/>
  </w:num>
  <w:num w:numId="30" w16cid:durableId="1415739156">
    <w:abstractNumId w:val="15"/>
  </w:num>
  <w:num w:numId="31" w16cid:durableId="1300259107">
    <w:abstractNumId w:val="20"/>
  </w:num>
  <w:num w:numId="32" w16cid:durableId="51775667">
    <w:abstractNumId w:val="9"/>
  </w:num>
  <w:num w:numId="33" w16cid:durableId="333269989">
    <w:abstractNumId w:val="6"/>
  </w:num>
  <w:num w:numId="34" w16cid:durableId="2137940710">
    <w:abstractNumId w:val="4"/>
  </w:num>
  <w:num w:numId="35" w16cid:durableId="1990867746">
    <w:abstractNumId w:val="4"/>
  </w:num>
  <w:num w:numId="36" w16cid:durableId="196654750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43DA4"/>
    <w:rsid w:val="00047122"/>
    <w:rsid w:val="000644BD"/>
    <w:rsid w:val="00085522"/>
    <w:rsid w:val="000A6277"/>
    <w:rsid w:val="000B6F96"/>
    <w:rsid w:val="000C02EB"/>
    <w:rsid w:val="000C295A"/>
    <w:rsid w:val="000F0FCD"/>
    <w:rsid w:val="001155C5"/>
    <w:rsid w:val="00147128"/>
    <w:rsid w:val="00152FC3"/>
    <w:rsid w:val="00186E98"/>
    <w:rsid w:val="001A0E26"/>
    <w:rsid w:val="001E1984"/>
    <w:rsid w:val="00255C38"/>
    <w:rsid w:val="00271195"/>
    <w:rsid w:val="00283070"/>
    <w:rsid w:val="002902EC"/>
    <w:rsid w:val="00311F98"/>
    <w:rsid w:val="00342B12"/>
    <w:rsid w:val="00394DFA"/>
    <w:rsid w:val="003A4C0F"/>
    <w:rsid w:val="00402C04"/>
    <w:rsid w:val="00451A0F"/>
    <w:rsid w:val="00454810"/>
    <w:rsid w:val="004670A5"/>
    <w:rsid w:val="00482541"/>
    <w:rsid w:val="004F0644"/>
    <w:rsid w:val="0051659F"/>
    <w:rsid w:val="00583261"/>
    <w:rsid w:val="00584170"/>
    <w:rsid w:val="005C0A9C"/>
    <w:rsid w:val="00611CF4"/>
    <w:rsid w:val="0066352D"/>
    <w:rsid w:val="00697B7B"/>
    <w:rsid w:val="006B1729"/>
    <w:rsid w:val="006E7453"/>
    <w:rsid w:val="007342D2"/>
    <w:rsid w:val="00795EBE"/>
    <w:rsid w:val="007C0631"/>
    <w:rsid w:val="008306C3"/>
    <w:rsid w:val="008479FA"/>
    <w:rsid w:val="00864BD5"/>
    <w:rsid w:val="008717D7"/>
    <w:rsid w:val="00871A47"/>
    <w:rsid w:val="008D4E72"/>
    <w:rsid w:val="00902B67"/>
    <w:rsid w:val="00985D47"/>
    <w:rsid w:val="009929BE"/>
    <w:rsid w:val="009A0C4B"/>
    <w:rsid w:val="009B3BAC"/>
    <w:rsid w:val="009E6885"/>
    <w:rsid w:val="009F0D4B"/>
    <w:rsid w:val="009F0E54"/>
    <w:rsid w:val="00A24E85"/>
    <w:rsid w:val="00A50770"/>
    <w:rsid w:val="00A55669"/>
    <w:rsid w:val="00A562B0"/>
    <w:rsid w:val="00AA2DA3"/>
    <w:rsid w:val="00AF1502"/>
    <w:rsid w:val="00AF1AD5"/>
    <w:rsid w:val="00AF6BE6"/>
    <w:rsid w:val="00B16FE0"/>
    <w:rsid w:val="00B32281"/>
    <w:rsid w:val="00B9342B"/>
    <w:rsid w:val="00BB53E3"/>
    <w:rsid w:val="00BF00E1"/>
    <w:rsid w:val="00C108ED"/>
    <w:rsid w:val="00C138B1"/>
    <w:rsid w:val="00C164C9"/>
    <w:rsid w:val="00C269D1"/>
    <w:rsid w:val="00CA0A3A"/>
    <w:rsid w:val="00CA60E2"/>
    <w:rsid w:val="00CE4376"/>
    <w:rsid w:val="00CE6B45"/>
    <w:rsid w:val="00D650AC"/>
    <w:rsid w:val="00D802F7"/>
    <w:rsid w:val="00DD6851"/>
    <w:rsid w:val="00E23833"/>
    <w:rsid w:val="00E24D25"/>
    <w:rsid w:val="00E46849"/>
    <w:rsid w:val="00E55687"/>
    <w:rsid w:val="00E722EA"/>
    <w:rsid w:val="00EC2D49"/>
    <w:rsid w:val="00F24DEC"/>
    <w:rsid w:val="00F762B7"/>
    <w:rsid w:val="00F90343"/>
    <w:rsid w:val="00FC42CE"/>
    <w:rsid w:val="00FD221E"/>
    <w:rsid w:val="00FD798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24AA421"/>
  <w15:docId w15:val="{06C9557E-C2CB-4E2F-AE28-50C6E8B76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186E98"/>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0A6277"/>
    <w:pPr>
      <w:keepNext/>
      <w:keepLines/>
      <w:spacing w:before="48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86E9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86E9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0A6277"/>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186E9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86E98"/>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186E9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table" w:customStyle="1" w:styleId="Gitternetztabelle1hellAkzent11">
    <w:name w:val="Gitternetztabelle 1 hell  – Akzent 11"/>
    <w:basedOn w:val="NormaleTabelle"/>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istenabsatzZchn">
    <w:name w:val="Listenabsatz Zchn"/>
    <w:aliases w:val="WF-Listenabsatz Zchn"/>
    <w:basedOn w:val="Absatz-Standardschriftart"/>
    <w:link w:val="Listenabsatz"/>
    <w:uiPriority w:val="34"/>
    <w:rsid w:val="00186E98"/>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186E98"/>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86E98"/>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86E98"/>
    <w:pPr>
      <w:numPr>
        <w:numId w:val="36"/>
      </w:numPr>
      <w:spacing w:line="276" w:lineRule="auto"/>
    </w:pPr>
  </w:style>
  <w:style w:type="character" w:customStyle="1" w:styleId="WF-Listenabsatz-1-facherZeilenabstandZchn">
    <w:name w:val="WF-Listenabsatz - 1-facher Zeilenabstand Zchn"/>
    <w:basedOn w:val="ListenabsatzZchn"/>
    <w:link w:val="WF-Listenabsatz-1-facherZeilenabstand"/>
    <w:rsid w:val="00186E98"/>
    <w:rPr>
      <w:rFonts w:ascii="Helvetica 45" w:eastAsiaTheme="minorHAnsi" w:hAnsi="Helvetica 45"/>
      <w:bCs/>
      <w:noProof/>
      <w:sz w:val="21"/>
      <w:lang w:eastAsia="de-DE"/>
    </w:rPr>
  </w:style>
  <w:style w:type="paragraph" w:customStyle="1" w:styleId="WF-Arbeitsblatt">
    <w:name w:val="WF-Arbeitsblatt"/>
    <w:basedOn w:val="Standard"/>
    <w:qFormat/>
    <w:rsid w:val="000A6277"/>
    <w:rPr>
      <w:rFonts w:ascii="Helvetica 65" w:hAnsi="Helvetica 65"/>
      <w:sz w:val="44"/>
      <w:szCs w:val="44"/>
    </w:rPr>
  </w:style>
  <w:style w:type="paragraph" w:customStyle="1" w:styleId="WF-Beschriftung">
    <w:name w:val="WF-Beschriftung"/>
    <w:basedOn w:val="Beschriftung"/>
    <w:qFormat/>
    <w:rsid w:val="000A6277"/>
    <w:rPr>
      <w:rFonts w:ascii="Helvetica 55" w:hAnsi="Helvetica 55"/>
      <w:lang w:val="en-US"/>
    </w:rPr>
  </w:style>
  <w:style w:type="paragraph" w:styleId="berarbeitung">
    <w:name w:val="Revision"/>
    <w:hidden/>
    <w:uiPriority w:val="99"/>
    <w:semiHidden/>
    <w:rsid w:val="008479FA"/>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5D589-7498-426E-B2DE-A39B97C6F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286</Words>
  <Characters>1808</Characters>
  <Application>Microsoft Office Word</Application>
  <DocSecurity>0</DocSecurity>
  <Lines>15</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11</cp:revision>
  <cp:lastPrinted>2016-11-24T10:41:00Z</cp:lastPrinted>
  <dcterms:created xsi:type="dcterms:W3CDTF">2016-01-12T10:24:00Z</dcterms:created>
  <dcterms:modified xsi:type="dcterms:W3CDTF">2022-10-11T15:01:00Z</dcterms:modified>
</cp:coreProperties>
</file>