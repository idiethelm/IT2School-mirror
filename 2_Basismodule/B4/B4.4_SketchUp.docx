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60FE4" w14:textId="67D4A0BA" w:rsidR="00E422F4" w:rsidRDefault="0062474D" w:rsidP="00004749">
      <w:pPr>
        <w:pStyle w:val="Titel"/>
        <w:tabs>
          <w:tab w:val="left" w:pos="5490"/>
        </w:tabs>
      </w:pPr>
      <w:r>
        <w:t>SketchUp</w:t>
      </w:r>
      <w:r w:rsidR="00004749">
        <w:t xml:space="preserve"> </w:t>
      </w:r>
      <w:r w:rsidR="002463A3">
        <w:t>–</w:t>
      </w:r>
      <w:r w:rsidR="00004749">
        <w:t xml:space="preserve"> Tutorial</w:t>
      </w:r>
      <w:r w:rsidR="002463A3">
        <w:t xml:space="preserve"> für ein Haus</w:t>
      </w:r>
    </w:p>
    <w:p w14:paraId="2E7422F9" w14:textId="60068E98" w:rsidR="00021D34" w:rsidRDefault="0062474D" w:rsidP="00B86411">
      <w:pPr>
        <w:jc w:val="both"/>
        <w:rPr>
          <w:rStyle w:val="watch-title"/>
        </w:rPr>
        <w:pPrChange w:id="0" w:author="Schmidberger, Alessa | Wissensfabrik" w:date="2022-10-12T08:59:00Z">
          <w:pPr/>
        </w:pPrChange>
      </w:pPr>
      <w:r>
        <w:rPr>
          <w:rStyle w:val="watch-title"/>
        </w:rPr>
        <w:t>SketchUp ist eine Software zur Erstellung dreidimensio</w:t>
      </w:r>
      <w:r w:rsidR="00004749">
        <w:rPr>
          <w:rStyle w:val="watch-title"/>
        </w:rPr>
        <w:t>n</w:t>
      </w:r>
      <w:r>
        <w:rPr>
          <w:rStyle w:val="watch-title"/>
        </w:rPr>
        <w:t>aler Objekte.</w:t>
      </w:r>
      <w:r w:rsidR="00B67534">
        <w:rPr>
          <w:rStyle w:val="watch-title"/>
        </w:rPr>
        <w:t xml:space="preserve"> </w:t>
      </w:r>
      <w:r w:rsidR="009D59F5">
        <w:rPr>
          <w:rStyle w:val="watch-title"/>
        </w:rPr>
        <w:t>Sie kann in reduzierter Form kostenlos genutzt werde</w:t>
      </w:r>
      <w:r w:rsidR="00DE1CB1">
        <w:rPr>
          <w:rStyle w:val="watch-title"/>
        </w:rPr>
        <w:t>n</w:t>
      </w:r>
      <w:r w:rsidR="009D59F5">
        <w:rPr>
          <w:rStyle w:val="watch-title"/>
        </w:rPr>
        <w:t xml:space="preserve">. </w:t>
      </w:r>
      <w:r w:rsidR="00B67534">
        <w:rPr>
          <w:rStyle w:val="watch-title"/>
        </w:rPr>
        <w:t xml:space="preserve">In diesem Tutorial wollen wir ein Haus </w:t>
      </w:r>
      <w:r w:rsidR="009D59F5">
        <w:rPr>
          <w:rStyle w:val="watch-title"/>
        </w:rPr>
        <w:t xml:space="preserve">mit SketchUp </w:t>
      </w:r>
      <w:r w:rsidR="00B67534">
        <w:rPr>
          <w:rStyle w:val="watch-title"/>
        </w:rPr>
        <w:t xml:space="preserve">modellieren. </w:t>
      </w:r>
    </w:p>
    <w:p w14:paraId="05045C63" w14:textId="18A07970" w:rsidR="00021D34" w:rsidRDefault="009D59F5" w:rsidP="00B86411">
      <w:pPr>
        <w:jc w:val="both"/>
        <w:rPr>
          <w:rStyle w:val="watch-title"/>
        </w:rPr>
        <w:pPrChange w:id="1" w:author="Schmidberger, Alessa | Wissensfabrik" w:date="2022-10-12T08:59:00Z">
          <w:pPr/>
        </w:pPrChange>
      </w:pPr>
      <w:r>
        <w:rPr>
          <w:rStyle w:val="watch-title"/>
        </w:rPr>
        <w:t>Die kostenfreie Version der</w:t>
      </w:r>
      <w:r w:rsidR="00021D34">
        <w:rPr>
          <w:rStyle w:val="watch-title"/>
        </w:rPr>
        <w:t xml:space="preserve"> Software</w:t>
      </w:r>
      <w:r>
        <w:rPr>
          <w:rStyle w:val="watch-title"/>
        </w:rPr>
        <w:t xml:space="preserve"> SketchUp Make</w:t>
      </w:r>
      <w:r w:rsidR="00021D34">
        <w:rPr>
          <w:rStyle w:val="watch-title"/>
        </w:rPr>
        <w:t xml:space="preserve"> </w:t>
      </w:r>
      <w:r w:rsidR="00DE1CB1">
        <w:rPr>
          <w:rStyle w:val="watch-title"/>
        </w:rPr>
        <w:t xml:space="preserve">2017 </w:t>
      </w:r>
      <w:r>
        <w:rPr>
          <w:rStyle w:val="watch-title"/>
        </w:rPr>
        <w:t xml:space="preserve">kann hier heruntergeladen und installiert werden: </w:t>
      </w:r>
      <w:r w:rsidR="00DE1CB1" w:rsidRPr="00DE1CB1">
        <w:rPr>
          <w:rStyle w:val="Hyperlink"/>
        </w:rPr>
        <w:t>https://www.sketchup.com/de/download/all</w:t>
      </w:r>
    </w:p>
    <w:p w14:paraId="19CFB8B5" w14:textId="1B7B4F52" w:rsidR="009D59F5" w:rsidRDefault="009D59F5" w:rsidP="00B86411">
      <w:pPr>
        <w:jc w:val="both"/>
        <w:rPr>
          <w:rStyle w:val="watch-title"/>
        </w:rPr>
        <w:pPrChange w:id="2" w:author="Schmidberger, Alessa | Wissensfabrik" w:date="2022-10-12T08:59:00Z">
          <w:pPr/>
        </w:pPrChange>
      </w:pPr>
      <w:r>
        <w:rPr>
          <w:rStyle w:val="watch-title"/>
        </w:rPr>
        <w:t xml:space="preserve">Darüber hinaus gibt es die Möglichkeit, SketchUp Free browserbasiert, das heißt ohne Installation, zu nutzen. Dazu muss man sich lediglich einen Account einrichten (Name, Emailadresse und Passwort): </w:t>
      </w:r>
      <w:r w:rsidR="00B86411">
        <w:fldChar w:fldCharType="begin"/>
      </w:r>
      <w:r w:rsidR="00B86411">
        <w:instrText xml:space="preserve"> HYPERLINK "https://www.sketchup.com/de/products/sketchup-free" </w:instrText>
      </w:r>
      <w:r w:rsidR="00B86411">
        <w:fldChar w:fldCharType="separate"/>
      </w:r>
      <w:r w:rsidRPr="00ED496F">
        <w:rPr>
          <w:rStyle w:val="Hyperlink"/>
        </w:rPr>
        <w:t>https://www.sketchup.com/de/products/sketchup-free</w:t>
      </w:r>
      <w:r w:rsidR="00B86411">
        <w:rPr>
          <w:rStyle w:val="Hyperlink"/>
        </w:rPr>
        <w:fldChar w:fldCharType="end"/>
      </w:r>
    </w:p>
    <w:p w14:paraId="36CE5BEF" w14:textId="77777777" w:rsidR="00841197" w:rsidRDefault="009D59F5" w:rsidP="00B86411">
      <w:pPr>
        <w:jc w:val="both"/>
        <w:rPr>
          <w:rStyle w:val="watch-title"/>
        </w:rPr>
        <w:pPrChange w:id="3" w:author="Schmidberger, Alessa | Wissensfabrik" w:date="2022-10-12T08:59:00Z">
          <w:pPr/>
        </w:pPrChange>
      </w:pPr>
      <w:r>
        <w:rPr>
          <w:rStyle w:val="watch-title"/>
        </w:rPr>
        <w:t>Klick auf „Mit dem Modellieren loslegen“.</w:t>
      </w:r>
      <w:r w:rsidR="00841197">
        <w:rPr>
          <w:rStyle w:val="watch-title"/>
        </w:rPr>
        <w:t xml:space="preserve"> </w:t>
      </w:r>
    </w:p>
    <w:p w14:paraId="5B9B0FA3" w14:textId="48FCCCC5" w:rsidR="009D59F5" w:rsidRDefault="00841197" w:rsidP="00B86411">
      <w:pPr>
        <w:jc w:val="both"/>
        <w:rPr>
          <w:rStyle w:val="watch-title"/>
        </w:rPr>
        <w:pPrChange w:id="4" w:author="Schmidberger, Alessa | Wissensfabrik" w:date="2022-10-12T08:59:00Z">
          <w:pPr/>
        </w:pPrChange>
      </w:pPr>
      <w:r>
        <w:rPr>
          <w:rStyle w:val="watch-title"/>
        </w:rPr>
        <w:t>Dieses Tutorial arbeitet mit der Installationsversion SketchUp Make</w:t>
      </w:r>
      <w:r w:rsidR="00DE1CB1">
        <w:rPr>
          <w:rStyle w:val="watch-title"/>
        </w:rPr>
        <w:t xml:space="preserve"> 2017</w:t>
      </w:r>
      <w:r>
        <w:rPr>
          <w:rStyle w:val="watch-title"/>
        </w:rPr>
        <w:t>.</w:t>
      </w:r>
    </w:p>
    <w:p w14:paraId="0063857A" w14:textId="06150A48" w:rsidR="00021D34" w:rsidRDefault="00021D34" w:rsidP="00021D34">
      <w:pPr>
        <w:pStyle w:val="berschrift1"/>
        <w:rPr>
          <w:rStyle w:val="watch-title"/>
        </w:rPr>
      </w:pPr>
      <w:r>
        <w:rPr>
          <w:rStyle w:val="watch-title"/>
        </w:rPr>
        <w:t>Start</w:t>
      </w:r>
    </w:p>
    <w:p w14:paraId="7FE7299B" w14:textId="25A9AA02" w:rsidR="00E422F4" w:rsidRDefault="00B67534" w:rsidP="00B86411">
      <w:pPr>
        <w:jc w:val="both"/>
        <w:rPr>
          <w:rStyle w:val="watch-title"/>
        </w:rPr>
        <w:pPrChange w:id="5" w:author="Schmidberger, Alessa | Wissensfabrik" w:date="2022-10-12T08:59:00Z">
          <w:pPr/>
        </w:pPrChange>
      </w:pPr>
      <w:r>
        <w:rPr>
          <w:rStyle w:val="watch-title"/>
        </w:rPr>
        <w:t>Nach dem Start des Programm</w:t>
      </w:r>
      <w:r w:rsidR="00021D34">
        <w:rPr>
          <w:rStyle w:val="watch-title"/>
        </w:rPr>
        <w:t>s</w:t>
      </w:r>
      <w:r>
        <w:rPr>
          <w:rStyle w:val="watch-title"/>
        </w:rPr>
        <w:t xml:space="preserve"> wählt man zu Beginn eine Vorlage aus, d.h. man entscheidet sich für eine Maßeinheit: Meter, Millimeter oder Zoll. </w:t>
      </w:r>
      <w:r w:rsidR="00021D34">
        <w:rPr>
          <w:rStyle w:val="watch-title"/>
        </w:rPr>
        <w:t xml:space="preserve">Tipp: </w:t>
      </w:r>
      <w:r>
        <w:rPr>
          <w:rStyle w:val="watch-title"/>
        </w:rPr>
        <w:t>Wählt Millimeter aus.</w:t>
      </w:r>
    </w:p>
    <w:p w14:paraId="11575496" w14:textId="4113DA6D" w:rsidR="0062474D" w:rsidRDefault="00B67534" w:rsidP="00B67534">
      <w:pPr>
        <w:jc w:val="center"/>
        <w:rPr>
          <w:rStyle w:val="watch-title"/>
        </w:rPr>
      </w:pPr>
      <w:r>
        <w:drawing>
          <wp:inline distT="0" distB="0" distL="0" distR="0" wp14:anchorId="31AF500E" wp14:editId="33806996">
            <wp:extent cx="3749040" cy="2302625"/>
            <wp:effectExtent l="0" t="0" r="3810" b="254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3" t="16537" r="11975" b="24735"/>
                    <a:stretch/>
                  </pic:blipFill>
                  <pic:spPr bwMode="auto">
                    <a:xfrm>
                      <a:off x="0" y="0"/>
                      <a:ext cx="3761599" cy="231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9291C" w14:textId="092EC25F" w:rsidR="00B67534" w:rsidRDefault="00B67534" w:rsidP="00B86411">
      <w:pPr>
        <w:jc w:val="both"/>
        <w:rPr>
          <w:rStyle w:val="watch-title"/>
        </w:rPr>
        <w:pPrChange w:id="6" w:author="Schmidberger, Alessa | Wissensfabrik" w:date="2022-10-12T08:59:00Z">
          <w:pPr/>
        </w:pPrChange>
      </w:pPr>
      <w:r>
        <w:rPr>
          <w:rStyle w:val="watch-title"/>
        </w:rPr>
        <w:t>Nun wird euch das Konstruktionsfenster angezeigt. Oben, wie in anderen Programmen auch findet ihr die Symbolleiste und darunter die Zeichenfläche. In die Zeichenfläche sind drei Raumachsen zur Orientierung eingezeichnet</w:t>
      </w:r>
      <w:r w:rsidR="002463A3">
        <w:rPr>
          <w:rStyle w:val="watch-title"/>
        </w:rPr>
        <w:t>. Außerdem seht</w:t>
      </w:r>
      <w:r>
        <w:rPr>
          <w:rStyle w:val="watch-title"/>
        </w:rPr>
        <w:t xml:space="preserve"> ihr einen Menschen, der euch we</w:t>
      </w:r>
      <w:r w:rsidR="002463A3">
        <w:rPr>
          <w:rStyle w:val="watch-title"/>
        </w:rPr>
        <w:t>i</w:t>
      </w:r>
      <w:r>
        <w:rPr>
          <w:rStyle w:val="watch-title"/>
        </w:rPr>
        <w:t>tere Orientierung im Raum geben soll. Für unsere Modellierung benötigen wir den Menschen nicht. Klickt ihn an und löscht ihn mit der Entfernen-Taste.</w:t>
      </w:r>
    </w:p>
    <w:p w14:paraId="719AAE24" w14:textId="2A9FB90E" w:rsidR="0062474D" w:rsidRDefault="00DF4340" w:rsidP="00B67534">
      <w:pPr>
        <w:jc w:val="center"/>
        <w:rPr>
          <w:rStyle w:val="watch-title"/>
        </w:rPr>
      </w:pPr>
      <w:r>
        <w:drawing>
          <wp:inline distT="0" distB="0" distL="0" distR="0" wp14:anchorId="4C8B200F" wp14:editId="28F96862">
            <wp:extent cx="2263986" cy="1685702"/>
            <wp:effectExtent l="0" t="0" r="3175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44" b="4381"/>
                    <a:stretch/>
                  </pic:blipFill>
                  <pic:spPr bwMode="auto">
                    <a:xfrm>
                      <a:off x="0" y="0"/>
                      <a:ext cx="2282912" cy="169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2B0DE" w14:textId="5D8A1300" w:rsidR="0062474D" w:rsidRDefault="00551CB1" w:rsidP="0078193C">
      <w:pPr>
        <w:pStyle w:val="berschrift1"/>
        <w:rPr>
          <w:rStyle w:val="watch-title"/>
        </w:rPr>
      </w:pPr>
      <w:r>
        <w:lastRenderedPageBreak/>
        <w:drawing>
          <wp:anchor distT="0" distB="0" distL="114300" distR="114300" simplePos="0" relativeHeight="251654144" behindDoc="1" locked="0" layoutInCell="1" allowOverlap="1" wp14:anchorId="70DAB799" wp14:editId="5E5500E0">
            <wp:simplePos x="0" y="0"/>
            <wp:positionH relativeFrom="column">
              <wp:posOffset>3071495</wp:posOffset>
            </wp:positionH>
            <wp:positionV relativeFrom="paragraph">
              <wp:posOffset>576580</wp:posOffset>
            </wp:positionV>
            <wp:extent cx="2545715" cy="1504950"/>
            <wp:effectExtent l="0" t="0" r="6985" b="0"/>
            <wp:wrapTight wrapText="bothSides">
              <wp:wrapPolygon edited="0">
                <wp:start x="0" y="0"/>
                <wp:lineTo x="0" y="21327"/>
                <wp:lineTo x="21498" y="21327"/>
                <wp:lineTo x="21498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6" r="19946" b="19139"/>
                    <a:stretch/>
                  </pic:blipFill>
                  <pic:spPr bwMode="auto">
                    <a:xfrm>
                      <a:off x="0" y="0"/>
                      <a:ext cx="254571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193C">
        <w:rPr>
          <w:rStyle w:val="watch-title"/>
        </w:rPr>
        <w:t>Schritt 1: Rechteckfunktion</w:t>
      </w:r>
    </w:p>
    <w:p w14:paraId="09CD9C4B" w14:textId="1B06E85B" w:rsidR="0078193C" w:rsidRDefault="0078193C" w:rsidP="00B86411">
      <w:pPr>
        <w:jc w:val="both"/>
        <w:rPr>
          <w:rStyle w:val="watch-title"/>
        </w:rPr>
        <w:pPrChange w:id="7" w:author="Schmidberger, Alessa | Wissensfabrik" w:date="2022-10-12T08:59:00Z">
          <w:pPr/>
        </w:pPrChange>
      </w:pPr>
      <w:r>
        <w:rPr>
          <w:rStyle w:val="watch-title"/>
        </w:rPr>
        <w:t xml:space="preserve">Um ein Haus zu modellieren, benötigen wir zuerst ein Rechteck. Wählt dazu die Rechteckfunktion in der oberen Werkzeugleiste aus. Zieht mit gedrückter Maustaste ein Rechteck in der gewünschten </w:t>
      </w:r>
      <w:r w:rsidR="00B67534">
        <w:rPr>
          <w:rStyle w:val="watch-title"/>
        </w:rPr>
        <w:t>G</w:t>
      </w:r>
      <w:r>
        <w:rPr>
          <w:rStyle w:val="watch-title"/>
        </w:rPr>
        <w:t>röße auf. Startet am Besten auf dem Nullpunkt, an dem alle Linien aufeinander treffen.</w:t>
      </w:r>
    </w:p>
    <w:p w14:paraId="68282E2E" w14:textId="2A9D7258" w:rsidR="0062474D" w:rsidRDefault="00BD41FC" w:rsidP="00151419">
      <w:pPr>
        <w:rPr>
          <w:rStyle w:val="watch-title"/>
        </w:rPr>
      </w:pPr>
      <w: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5385DB3" wp14:editId="07940501">
                <wp:simplePos x="0" y="0"/>
                <wp:positionH relativeFrom="column">
                  <wp:posOffset>542290</wp:posOffset>
                </wp:positionH>
                <wp:positionV relativeFrom="paragraph">
                  <wp:posOffset>34925</wp:posOffset>
                </wp:positionV>
                <wp:extent cx="1587500" cy="533400"/>
                <wp:effectExtent l="0" t="0" r="0" b="19050"/>
                <wp:wrapNone/>
                <wp:docPr id="48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7500" cy="533400"/>
                          <a:chOff x="0" y="0"/>
                          <a:chExt cx="1587500" cy="533400"/>
                        </a:xfrm>
                      </wpg:grpSpPr>
                      <pic:pic xmlns:pic="http://schemas.openxmlformats.org/drawingml/2006/picture">
                        <pic:nvPicPr>
                          <pic:cNvPr id="20" name="Grafik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37" t="2442" r="73202" b="91046"/>
                          <a:stretch/>
                        </pic:blipFill>
                        <pic:spPr bwMode="auto">
                          <a:xfrm>
                            <a:off x="0" y="0"/>
                            <a:ext cx="1587500" cy="38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" name="Ellipse 47"/>
                        <wps:cNvSpPr/>
                        <wps:spPr>
                          <a:xfrm>
                            <a:off x="285750" y="0"/>
                            <a:ext cx="504825" cy="5334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CE7FD" id="Gruppieren 48" o:spid="_x0000_s1026" style="position:absolute;margin-left:42.7pt;margin-top:2.75pt;width:125pt;height:42pt;z-index:251685888" coordsize="15875,5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20" o:spid="_x0000_s1027" type="#_x0000_t75" style="position:absolute;width:15875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yprnAAAAA2wAAAA8AAABkcnMvZG93bnJldi54bWxET02LwjAQvQv7H8IIe9NEF0WrUdaislfr&#10;LngcmrEtNpPSRK3+enNY8Ph438t1Z2txo9ZXjjWMhgoEce5MxYWG3+NuMAPhA7LB2jFpeJCH9eqj&#10;t8TEuDsf6JaFQsQQ9glqKENoEil9XpJFP3QNceTOrrUYImwLaVq8x3Bby7FSU2mx4thQYkNpSfkl&#10;u1oNk3062R4e87/Nl1TP02im0m1QWn/2u+8FiEBdeIv/3T9Gwziuj1/iD5C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TKmucAAAADbAAAADwAAAAAAAAAAAAAAAACfAgAA&#10;ZHJzL2Rvd25yZXYueG1sUEsFBgAAAAAEAAQA9wAAAIwDAAAAAA==&#10;">
                  <v:imagedata r:id="rId14" o:title="" croptop="1600f" cropbottom="59668f" cropleft="6447f" cropright="47974f"/>
                  <v:path arrowok="t"/>
                </v:shape>
                <v:oval id="Ellipse 47" o:spid="_x0000_s1028" style="position:absolute;left:2857;width:5048;height:5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oPVcEA&#10;AADbAAAADwAAAGRycy9kb3ducmV2LnhtbESPT4vCMBTE74LfITzBm6ZKdyvVKCII7t78e340z7bY&#10;vNQmrd1vv1kQ9jjMzG+Y1aY3leiocaVlBbNpBII4s7rkXMHlvJ8sQDiPrLGyTAp+yMFmPRysMNX2&#10;xUfqTj4XAcIuRQWF93UqpcsKMuimtiYO3t02Bn2QTS51g68AN5WcR9GnNFhyWCiwpl1B2ePUGgXJ&#10;1/f1Rm3nnt1HEj9bHz/4bJUaj/rtEoSn3v+H3+2DVhAn8Pcl/AC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/qD1XBAAAA2wAAAA8AAAAAAAAAAAAAAAAAmAIAAGRycy9kb3du&#10;cmV2LnhtbFBLBQYAAAAABAAEAPUAAACGAwAAAAA=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7767AC40" w14:textId="0051792F" w:rsidR="0078193C" w:rsidRDefault="0078193C" w:rsidP="00151419">
      <w:pPr>
        <w:rPr>
          <w:rStyle w:val="watch-title"/>
        </w:rPr>
      </w:pPr>
    </w:p>
    <w:p w14:paraId="62DE1726" w14:textId="2D145B4D" w:rsidR="00D13BAA" w:rsidRDefault="005052ED" w:rsidP="000C1D0F">
      <w:pPr>
        <w:pStyle w:val="berschrift1"/>
        <w:rPr>
          <w:rStyle w:val="watch-title"/>
        </w:rPr>
      </w:pPr>
      <w: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0712F776" wp14:editId="1001DD83">
                <wp:simplePos x="0" y="0"/>
                <wp:positionH relativeFrom="column">
                  <wp:posOffset>4087495</wp:posOffset>
                </wp:positionH>
                <wp:positionV relativeFrom="paragraph">
                  <wp:posOffset>654685</wp:posOffset>
                </wp:positionV>
                <wp:extent cx="1543050" cy="600075"/>
                <wp:effectExtent l="0" t="0" r="0" b="28575"/>
                <wp:wrapTight wrapText="bothSides">
                  <wp:wrapPolygon edited="0">
                    <wp:start x="0" y="0"/>
                    <wp:lineTo x="0" y="19200"/>
                    <wp:lineTo x="5333" y="21943"/>
                    <wp:lineTo x="8800" y="21943"/>
                    <wp:lineTo x="21333" y="19200"/>
                    <wp:lineTo x="21333" y="0"/>
                    <wp:lineTo x="0" y="0"/>
                  </wp:wrapPolygon>
                </wp:wrapTight>
                <wp:docPr id="46" name="Gruppieren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3050" cy="600075"/>
                          <a:chOff x="0" y="0"/>
                          <a:chExt cx="1095375" cy="428625"/>
                        </a:xfrm>
                      </wpg:grpSpPr>
                      <pic:pic xmlns:pic="http://schemas.openxmlformats.org/drawingml/2006/picture">
                        <pic:nvPicPr>
                          <pic:cNvPr id="8" name="Grafik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34" r="65061" b="91519"/>
                          <a:stretch/>
                        </pic:blipFill>
                        <pic:spPr bwMode="auto">
                          <a:xfrm>
                            <a:off x="0" y="0"/>
                            <a:ext cx="1095375" cy="38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5" name="Ellipse 45"/>
                        <wps:cNvSpPr/>
                        <wps:spPr>
                          <a:xfrm>
                            <a:off x="190500" y="66675"/>
                            <a:ext cx="323850" cy="36195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3B86B3" id="Gruppieren 46" o:spid="_x0000_s1026" style="position:absolute;margin-left:321.85pt;margin-top:51.55pt;width:121.5pt;height:47.25pt;z-index:-251632640;mso-width-relative:margin;mso-height-relative:margin" coordsize="10953,4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8" o:spid="_x0000_s1027" type="#_x0000_t75" style="position:absolute;width:10953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">
                  <v:imagedata r:id="rId16" o:title="" cropbottom="59978f" cropleft="10115f" cropright="42638f"/>
                  <v:path arrowok="t"/>
                </v:shape>
                <v:oval id="Ellipse 45" o:spid="_x0000_s1028" style="position:absolute;left:1905;top:666;width:3238;height:3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" filled="f" strokecolor="red" strokeweight="1.5pt">
                  <v:stroke joinstyle="miter"/>
                </v:oval>
                <w10:wrap type="tight"/>
              </v:group>
            </w:pict>
          </mc:Fallback>
        </mc:AlternateContent>
      </w:r>
      <w:r w:rsidR="0078193C">
        <w:rPr>
          <w:rStyle w:val="watch-title"/>
        </w:rPr>
        <w:t>Schritt 2</w:t>
      </w:r>
      <w:r w:rsidR="000C1D0F">
        <w:rPr>
          <w:rStyle w:val="watch-title"/>
        </w:rPr>
        <w:t>:</w:t>
      </w:r>
      <w:r w:rsidR="0078193C">
        <w:rPr>
          <w:rStyle w:val="watch-title"/>
        </w:rPr>
        <w:t xml:space="preserve"> Form</w:t>
      </w:r>
      <w:r w:rsidR="00021D34">
        <w:rPr>
          <w:rStyle w:val="watch-title"/>
        </w:rPr>
        <w:t>funktion</w:t>
      </w:r>
    </w:p>
    <w:p w14:paraId="2A4F9472" w14:textId="6DFEC0C0" w:rsidR="00B67534" w:rsidRDefault="0078193C" w:rsidP="00B86411">
      <w:pPr>
        <w:jc w:val="both"/>
        <w:rPr>
          <w:rStyle w:val="watch-title"/>
        </w:rPr>
        <w:pPrChange w:id="8" w:author="Schmidberger, Alessa | Wissensfabrik" w:date="2022-10-12T08:59:00Z">
          <w:pPr/>
        </w:pPrChange>
      </w:pPr>
      <w:r>
        <w:rPr>
          <w:rStyle w:val="watch-title"/>
        </w:rPr>
        <w:t>Um nun das Rechteck in eine dreidimensionale Form zu bringen</w:t>
      </w:r>
      <w:r w:rsidR="000C1D0F">
        <w:rPr>
          <w:rStyle w:val="watch-title"/>
        </w:rPr>
        <w:t>, wählt das We</w:t>
      </w:r>
      <w:r>
        <w:rPr>
          <w:rStyle w:val="watch-title"/>
        </w:rPr>
        <w:t xml:space="preserve">rkzeug </w:t>
      </w:r>
      <w:r w:rsidR="00004749" w:rsidRPr="00FE2EE0">
        <w:rPr>
          <w:rStyle w:val="watch-title"/>
          <w:i/>
        </w:rPr>
        <w:t>Drücken und Ziehen</w:t>
      </w:r>
      <w:r>
        <w:rPr>
          <w:rStyle w:val="watch-title"/>
        </w:rPr>
        <w:t xml:space="preserve"> aus. Geht mit dem Cursor auf eurer Rechteck und klickt es an. </w:t>
      </w:r>
    </w:p>
    <w:p w14:paraId="605F5BBC" w14:textId="6E9EC130" w:rsidR="00021D34" w:rsidRDefault="00021D34" w:rsidP="00151419">
      <w:pPr>
        <w:rPr>
          <w:rStyle w:val="watch-title"/>
        </w:rPr>
      </w:pPr>
      <w:r>
        <w:drawing>
          <wp:anchor distT="0" distB="0" distL="114300" distR="114300" simplePos="0" relativeHeight="251655168" behindDoc="1" locked="0" layoutInCell="1" allowOverlap="1" wp14:anchorId="13F335D0" wp14:editId="28A5C31D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2261235" cy="1847850"/>
            <wp:effectExtent l="0" t="0" r="5715" b="0"/>
            <wp:wrapTight wrapText="bothSides">
              <wp:wrapPolygon edited="0">
                <wp:start x="0" y="0"/>
                <wp:lineTo x="0" y="21377"/>
                <wp:lineTo x="21473" y="21377"/>
                <wp:lineTo x="21473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4" r="35888" b="13440"/>
                    <a:stretch/>
                  </pic:blipFill>
                  <pic:spPr bwMode="auto">
                    <a:xfrm>
                      <a:off x="0" y="0"/>
                      <a:ext cx="226123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B08F5" w14:textId="0D0AB3C2" w:rsidR="00D13BAA" w:rsidRDefault="0078193C" w:rsidP="00B86411">
      <w:pPr>
        <w:jc w:val="both"/>
        <w:rPr>
          <w:rStyle w:val="watch-title"/>
        </w:rPr>
        <w:pPrChange w:id="9" w:author="Schmidberger, Alessa | Wissensfabrik" w:date="2022-10-12T08:59:00Z">
          <w:pPr/>
        </w:pPrChange>
      </w:pPr>
      <w:r>
        <w:rPr>
          <w:rStyle w:val="watch-title"/>
        </w:rPr>
        <w:t>Bewegt den Cursor</w:t>
      </w:r>
      <w:r w:rsidR="00B67534">
        <w:rPr>
          <w:rStyle w:val="watch-title"/>
        </w:rPr>
        <w:t>,</w:t>
      </w:r>
      <w:r>
        <w:rPr>
          <w:rStyle w:val="watch-title"/>
        </w:rPr>
        <w:t xml:space="preserve"> um die Fläche in eine </w:t>
      </w:r>
      <w:r w:rsidR="00B67534">
        <w:rPr>
          <w:rStyle w:val="watch-title"/>
        </w:rPr>
        <w:t>3D-F</w:t>
      </w:r>
      <w:r>
        <w:rPr>
          <w:rStyle w:val="watch-title"/>
        </w:rPr>
        <w:t>o</w:t>
      </w:r>
      <w:r w:rsidR="00B67534">
        <w:rPr>
          <w:rStyle w:val="watch-title"/>
        </w:rPr>
        <w:t>r</w:t>
      </w:r>
      <w:r>
        <w:rPr>
          <w:rStyle w:val="watch-title"/>
        </w:rPr>
        <w:t>m zu drücken oder zu ziehen. Wenn die gewünschte Form aufgezogen ist, klickt n</w:t>
      </w:r>
      <w:r w:rsidR="00B67534">
        <w:rPr>
          <w:rStyle w:val="watch-title"/>
        </w:rPr>
        <w:t>och einmal, um den V</w:t>
      </w:r>
      <w:r>
        <w:rPr>
          <w:rStyle w:val="watch-title"/>
        </w:rPr>
        <w:t>organg zu beenden.</w:t>
      </w:r>
    </w:p>
    <w:p w14:paraId="1DD1EB20" w14:textId="77777777" w:rsidR="00B67534" w:rsidRDefault="00B67534" w:rsidP="00151419">
      <w:pPr>
        <w:rPr>
          <w:rStyle w:val="watch-title"/>
        </w:rPr>
      </w:pPr>
    </w:p>
    <w:p w14:paraId="1935F4CF" w14:textId="77777777" w:rsidR="00B67534" w:rsidRDefault="00B67534" w:rsidP="00151419">
      <w:pPr>
        <w:rPr>
          <w:rStyle w:val="watch-title"/>
        </w:rPr>
      </w:pPr>
    </w:p>
    <w:p w14:paraId="45FD55EE" w14:textId="3576CD7F" w:rsidR="00B67534" w:rsidRDefault="00B67534" w:rsidP="00151419">
      <w:pPr>
        <w:rPr>
          <w:rStyle w:val="watch-title"/>
        </w:rPr>
      </w:pPr>
    </w:p>
    <w:p w14:paraId="29B65A01" w14:textId="77777777" w:rsidR="005052ED" w:rsidRDefault="005052ED" w:rsidP="00151419">
      <w:pPr>
        <w:rPr>
          <w:rStyle w:val="watch-title"/>
        </w:rPr>
      </w:pPr>
    </w:p>
    <w:p w14:paraId="43ABC974" w14:textId="204B15E5" w:rsidR="000C1D0F" w:rsidRDefault="0009229C" w:rsidP="000C1D0F">
      <w:pPr>
        <w:pStyle w:val="berschrift1"/>
        <w:rPr>
          <w:rStyle w:val="watch-title"/>
        </w:rPr>
      </w:pPr>
      <w:r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3DA888D9" wp14:editId="5F7F2489">
                <wp:simplePos x="0" y="0"/>
                <wp:positionH relativeFrom="column">
                  <wp:posOffset>3123565</wp:posOffset>
                </wp:positionH>
                <wp:positionV relativeFrom="paragraph">
                  <wp:posOffset>686435</wp:posOffset>
                </wp:positionV>
                <wp:extent cx="2381250" cy="1116330"/>
                <wp:effectExtent l="0" t="114300" r="0" b="7620"/>
                <wp:wrapTight wrapText="bothSides">
                  <wp:wrapPolygon edited="0">
                    <wp:start x="10195" y="-2212"/>
                    <wp:lineTo x="0" y="-1843"/>
                    <wp:lineTo x="0" y="21379"/>
                    <wp:lineTo x="21427" y="21379"/>
                    <wp:lineTo x="21427" y="-1843"/>
                    <wp:lineTo x="11232" y="-2212"/>
                    <wp:lineTo x="10195" y="-2212"/>
                  </wp:wrapPolygon>
                </wp:wrapTight>
                <wp:docPr id="34" name="Gruppieren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1116330"/>
                          <a:chOff x="0" y="0"/>
                          <a:chExt cx="2381250" cy="1116330"/>
                        </a:xfrm>
                      </wpg:grpSpPr>
                      <pic:pic xmlns:pic="http://schemas.openxmlformats.org/drawingml/2006/picture">
                        <pic:nvPicPr>
                          <pic:cNvPr id="21" name="Grafik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94" t="32562" r="34889" b="27008"/>
                          <a:stretch/>
                        </pic:blipFill>
                        <pic:spPr bwMode="auto">
                          <a:xfrm>
                            <a:off x="0" y="0"/>
                            <a:ext cx="2381250" cy="1116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" name="Pfeil nach unten 23"/>
                        <wps:cNvSpPr/>
                        <wps:spPr>
                          <a:xfrm rot="3124168">
                            <a:off x="885825" y="-142875"/>
                            <a:ext cx="247650" cy="54292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EC16C33" id="Gruppieren 34" o:spid="_x0000_s1026" style="position:absolute;margin-left:245.95pt;margin-top:54.05pt;width:187.5pt;height:87.9pt;z-index:-251659264;mso-width-relative:margin" coordsize="23812,11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">
                <v:shape id="Grafik 21" o:spid="_x0000_s1027" type="#_x0000_t75" style="position:absolute;width:23812;height:1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">
                  <v:imagedata r:id="rId19" o:title="" croptop="21340f" cropbottom="17700f" cropleft="7336f" cropright="22865f"/>
                  <v:path arrowok="t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Pfeil nach unten 23" o:spid="_x0000_s1028" type="#_x0000_t67" style="position:absolute;left:8857;top:-1429;width:2477;height:5430;rotation:34124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" adj="16674" fillcolor="#5b9bd5 [3204]" strokecolor="#1f4d78 [1604]" strokeweight="1pt"/>
                <w10:wrap type="tight"/>
              </v:group>
            </w:pict>
          </mc:Fallback>
        </mc:AlternateContent>
      </w:r>
      <w:r w:rsidR="000C1D0F">
        <w:rPr>
          <w:rStyle w:val="watch-title"/>
        </w:rPr>
        <w:t>Schritt 3: Linienf</w:t>
      </w:r>
      <w:r w:rsidR="00004749">
        <w:rPr>
          <w:rStyle w:val="watch-title"/>
        </w:rPr>
        <w:t>un</w:t>
      </w:r>
      <w:r w:rsidR="000C1D0F">
        <w:rPr>
          <w:rStyle w:val="watch-title"/>
        </w:rPr>
        <w:t>k</w:t>
      </w:r>
      <w:r w:rsidR="00004749">
        <w:rPr>
          <w:rStyle w:val="watch-title"/>
        </w:rPr>
        <w:t>t</w:t>
      </w:r>
      <w:r w:rsidR="000C1D0F">
        <w:rPr>
          <w:rStyle w:val="watch-title"/>
        </w:rPr>
        <w:t>ion</w:t>
      </w:r>
    </w:p>
    <w:p w14:paraId="2AFD29AC" w14:textId="01FCD2AF" w:rsidR="00551CB1" w:rsidRDefault="000C1D0F" w:rsidP="00B86411">
      <w:pPr>
        <w:jc w:val="both"/>
        <w:rPr>
          <w:rStyle w:val="watch-title"/>
        </w:rPr>
        <w:pPrChange w:id="10" w:author="Schmidberger, Alessa | Wissensfabrik" w:date="2022-10-12T08:59:00Z">
          <w:pPr/>
        </w:pPrChange>
      </w:pPr>
      <w:r>
        <w:rPr>
          <w:rStyle w:val="watch-title"/>
        </w:rPr>
        <w:t xml:space="preserve">Im nächsten Schritt modellieren wir ein Dach für unser Haus. Dafür wählen wir den </w:t>
      </w:r>
      <w:r w:rsidRPr="00FE2EE0">
        <w:rPr>
          <w:rStyle w:val="watch-title"/>
          <w:i/>
        </w:rPr>
        <w:t>Stift</w:t>
      </w:r>
      <w:r>
        <w:rPr>
          <w:rStyle w:val="watch-title"/>
        </w:rPr>
        <w:t xml:space="preserve"> in der Werkzeugleiste aus. Wenn ihr nun mit dem Stift entlang der Seitenlinie fahrt, wird euch angezeigt, wenn ihr den Mittelpunkt erreicht habt – ein blauer Punkt wird angezeigt. </w:t>
      </w:r>
      <w:r w:rsidR="005052ED">
        <w:rPr>
          <w:rStyle w:val="watch-title"/>
        </w:rPr>
        <w:br/>
      </w:r>
    </w:p>
    <w:p w14:paraId="40C941D0" w14:textId="594875C9" w:rsidR="000C1D0F" w:rsidRDefault="00551CB1" w:rsidP="00B86411">
      <w:pPr>
        <w:jc w:val="both"/>
        <w:rPr>
          <w:rStyle w:val="watch-title"/>
        </w:rPr>
        <w:pPrChange w:id="11" w:author="Schmidberger, Alessa | Wissensfabrik" w:date="2022-10-12T08:59:00Z">
          <w:pPr/>
        </w:pPrChange>
      </w:pPr>
      <w:r>
        <w:drawing>
          <wp:anchor distT="0" distB="0" distL="114300" distR="114300" simplePos="0" relativeHeight="251658240" behindDoc="1" locked="0" layoutInCell="1" allowOverlap="1" wp14:anchorId="1A1E66D0" wp14:editId="344348C7">
            <wp:simplePos x="0" y="0"/>
            <wp:positionH relativeFrom="column">
              <wp:posOffset>8890</wp:posOffset>
            </wp:positionH>
            <wp:positionV relativeFrom="paragraph">
              <wp:posOffset>22860</wp:posOffset>
            </wp:positionV>
            <wp:extent cx="2872683" cy="1495425"/>
            <wp:effectExtent l="0" t="0" r="4445" b="0"/>
            <wp:wrapTight wrapText="bothSides">
              <wp:wrapPolygon edited="0">
                <wp:start x="0" y="0"/>
                <wp:lineTo x="0" y="21187"/>
                <wp:lineTo x="21490" y="21187"/>
                <wp:lineTo x="21490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76" r="38433" b="17239"/>
                    <a:stretch/>
                  </pic:blipFill>
                  <pic:spPr bwMode="auto">
                    <a:xfrm>
                      <a:off x="0" y="0"/>
                      <a:ext cx="2872683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D0F">
        <w:rPr>
          <w:rStyle w:val="watch-title"/>
        </w:rPr>
        <w:t>Nun klickt ihr den Punkt an und g</w:t>
      </w:r>
      <w:r w:rsidR="00B67534">
        <w:rPr>
          <w:rStyle w:val="watch-title"/>
        </w:rPr>
        <w:t>eht mit eurem S</w:t>
      </w:r>
      <w:r w:rsidR="000C1D0F">
        <w:rPr>
          <w:rStyle w:val="watch-title"/>
        </w:rPr>
        <w:t>tift auf die gegenüberliegende Seite, an dem ihr auch auf den Mittelpunkt klickt. Es erscheint eine Line.</w:t>
      </w:r>
    </w:p>
    <w:p w14:paraId="31EB07DB" w14:textId="5E808D60" w:rsidR="000C1D0F" w:rsidRDefault="000C1D0F" w:rsidP="00151419">
      <w:pPr>
        <w:rPr>
          <w:rStyle w:val="watch-title"/>
        </w:rPr>
      </w:pPr>
    </w:p>
    <w:p w14:paraId="20991F2C" w14:textId="7BCD186A" w:rsidR="000C1D0F" w:rsidRDefault="000C1D0F" w:rsidP="00151419">
      <w:pPr>
        <w:rPr>
          <w:rStyle w:val="watch-title"/>
        </w:rPr>
      </w:pPr>
    </w:p>
    <w:p w14:paraId="5ADB94B5" w14:textId="4A65BE4A" w:rsidR="00D13BAA" w:rsidRDefault="00D13BAA" w:rsidP="00D13BAA">
      <w:pPr>
        <w:spacing w:before="100" w:beforeAutospacing="1" w:after="100" w:afterAutospacing="1" w:line="300" w:lineRule="atLeast"/>
        <w:rPr>
          <w:rFonts w:ascii="Helvetica" w:eastAsia="Times New Roman" w:hAnsi="Helvetica" w:cs="Times New Roman"/>
          <w:bCs w:val="0"/>
          <w:color w:val="999999"/>
          <w:sz w:val="19"/>
          <w:szCs w:val="19"/>
        </w:rPr>
      </w:pPr>
    </w:p>
    <w:p w14:paraId="7C8AD4C6" w14:textId="7460087D" w:rsidR="000C1D0F" w:rsidRDefault="00BD41FC" w:rsidP="00B86411">
      <w:pPr>
        <w:spacing w:before="100" w:beforeAutospacing="1" w:after="100" w:afterAutospacing="1" w:line="300" w:lineRule="atLeast"/>
        <w:jc w:val="both"/>
        <w:rPr>
          <w:rFonts w:ascii="Helvetica" w:eastAsia="Times New Roman" w:hAnsi="Helvetica" w:cs="Times New Roman"/>
          <w:bCs w:val="0"/>
          <w:color w:val="999999"/>
          <w:sz w:val="19"/>
          <w:szCs w:val="19"/>
        </w:rPr>
        <w:pPrChange w:id="12" w:author="Schmidberger, Alessa | Wissensfabrik" w:date="2022-10-12T08:59:00Z">
          <w:pPr>
            <w:spacing w:before="100" w:beforeAutospacing="1" w:after="100" w:afterAutospacing="1" w:line="300" w:lineRule="atLeast"/>
          </w:pPr>
        </w:pPrChange>
      </w:pPr>
      <w: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433F933A" wp14:editId="02DFBFC7">
                <wp:simplePos x="0" y="0"/>
                <wp:positionH relativeFrom="column">
                  <wp:posOffset>4252991</wp:posOffset>
                </wp:positionH>
                <wp:positionV relativeFrom="paragraph">
                  <wp:posOffset>26988</wp:posOffset>
                </wp:positionV>
                <wp:extent cx="1343025" cy="542925"/>
                <wp:effectExtent l="0" t="0" r="9525" b="28575"/>
                <wp:wrapTight wrapText="bothSides">
                  <wp:wrapPolygon edited="0">
                    <wp:start x="0" y="0"/>
                    <wp:lineTo x="0" y="18189"/>
                    <wp:lineTo x="11643" y="21979"/>
                    <wp:lineTo x="15319" y="21979"/>
                    <wp:lineTo x="21447" y="18189"/>
                    <wp:lineTo x="21447" y="0"/>
                    <wp:lineTo x="0" y="0"/>
                  </wp:wrapPolygon>
                </wp:wrapTight>
                <wp:docPr id="44" name="Gruppieren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025" cy="542925"/>
                          <a:chOff x="0" y="0"/>
                          <a:chExt cx="933450" cy="342900"/>
                        </a:xfrm>
                      </wpg:grpSpPr>
                      <pic:pic xmlns:pic="http://schemas.openxmlformats.org/drawingml/2006/picture">
                        <pic:nvPicPr>
                          <pic:cNvPr id="24" name="Grafik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08" t="2171" r="69471" b="89689"/>
                          <a:stretch/>
                        </pic:blipFill>
                        <pic:spPr bwMode="auto">
                          <a:xfrm>
                            <a:off x="0" y="0"/>
                            <a:ext cx="933450" cy="28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Ellipse 43"/>
                        <wps:cNvSpPr/>
                        <wps:spPr>
                          <a:xfrm>
                            <a:off x="419100" y="0"/>
                            <a:ext cx="304800" cy="3429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9BB634" id="Gruppieren 44" o:spid="_x0000_s1026" style="position:absolute;margin-left:334.9pt;margin-top:2.15pt;width:105.75pt;height:42.75pt;z-index:-251634688;mso-width-relative:margin;mso-height-relative:margin" coordsize="9334,3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">
                <v:shape id="Grafik 24" o:spid="_x0000_s1027" type="#_x0000_t75" style="position:absolute;width:9334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">
                  <v:imagedata r:id="rId22" o:title="" croptop="1423f" cropbottom="58779f" cropleft="9115f" cropright="45529f"/>
                  <v:path arrowok="t"/>
                </v:shape>
                <v:oval id="Ellipse 43" o:spid="_x0000_s1028" style="position:absolute;left:4191;width:3048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" filled="f" strokecolor="red" strokeweight="1.5pt">
                  <v:stroke joinstyle="miter"/>
                </v:oval>
                <w10:wrap type="tight"/>
              </v:group>
            </w:pict>
          </mc:Fallback>
        </mc:AlternateContent>
      </w:r>
      <w:r w:rsidR="00A60D3B" w:rsidRPr="00A60D3B">
        <w:t xml:space="preserve">Um das Dach zu modellieren brauchen wir als nächstes das </w:t>
      </w:r>
      <w:r w:rsidR="005052ED" w:rsidRPr="00FE2EE0">
        <w:rPr>
          <w:i/>
        </w:rPr>
        <w:t>Verschiebew</w:t>
      </w:r>
      <w:r w:rsidR="00A60D3B" w:rsidRPr="00FE2EE0">
        <w:rPr>
          <w:i/>
        </w:rPr>
        <w:t>erkzeug</w:t>
      </w:r>
      <w:r w:rsidR="00A60D3B">
        <w:rPr>
          <w:rFonts w:ascii="Helvetica" w:eastAsia="Times New Roman" w:hAnsi="Helvetica" w:cs="Times New Roman"/>
          <w:bCs w:val="0"/>
          <w:color w:val="999999"/>
          <w:sz w:val="19"/>
          <w:szCs w:val="19"/>
        </w:rPr>
        <w:t>.</w:t>
      </w:r>
    </w:p>
    <w:p w14:paraId="3978D064" w14:textId="429C1F4F" w:rsidR="00551CB1" w:rsidRDefault="005052ED" w:rsidP="00B86411">
      <w:pPr>
        <w:spacing w:before="100" w:beforeAutospacing="1" w:after="100" w:afterAutospacing="1" w:line="300" w:lineRule="atLeast"/>
        <w:jc w:val="both"/>
        <w:pPrChange w:id="13" w:author="Schmidberger, Alessa | Wissensfabrik" w:date="2022-10-12T08:59:00Z">
          <w:pPr>
            <w:spacing w:before="100" w:beforeAutospacing="1" w:after="100" w:afterAutospacing="1" w:line="300" w:lineRule="atLeast"/>
          </w:pPr>
        </w:pPrChange>
      </w:pPr>
      <w:r>
        <w:drawing>
          <wp:anchor distT="0" distB="0" distL="114300" distR="114300" simplePos="0" relativeHeight="251660288" behindDoc="1" locked="0" layoutInCell="1" allowOverlap="1" wp14:anchorId="6C06D318" wp14:editId="3902115A">
            <wp:simplePos x="0" y="0"/>
            <wp:positionH relativeFrom="column">
              <wp:posOffset>8890</wp:posOffset>
            </wp:positionH>
            <wp:positionV relativeFrom="paragraph">
              <wp:posOffset>6985</wp:posOffset>
            </wp:positionV>
            <wp:extent cx="2365375" cy="1600200"/>
            <wp:effectExtent l="0" t="0" r="0" b="0"/>
            <wp:wrapSquare wrapText="bothSides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6" r="36058" b="13711"/>
                    <a:stretch/>
                  </pic:blipFill>
                  <pic:spPr bwMode="auto">
                    <a:xfrm>
                      <a:off x="0" y="0"/>
                      <a:ext cx="236537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1D34">
        <w:t>Nachdem ihr es ausgewählt habt</w:t>
      </w:r>
      <w:r w:rsidR="00A60D3B">
        <w:t xml:space="preserve">, klickt auf die Mittellinie, die ihr euch gerade gezogen habt und zieht sie nach oben. </w:t>
      </w:r>
    </w:p>
    <w:p w14:paraId="77039E61" w14:textId="6ADF584E" w:rsidR="00D13BAA" w:rsidRDefault="00A60D3B" w:rsidP="00B86411">
      <w:pPr>
        <w:jc w:val="both"/>
        <w:pPrChange w:id="14" w:author="Schmidberger, Alessa | Wissensfabrik" w:date="2022-10-12T08:59:00Z">
          <w:pPr/>
        </w:pPrChange>
      </w:pPr>
      <w:r>
        <w:t>Nun sieht es schon nach einem Haus aus.</w:t>
      </w:r>
    </w:p>
    <w:p w14:paraId="25159078" w14:textId="2C9436BD" w:rsidR="00D13BAA" w:rsidRDefault="00D13BAA" w:rsidP="00151419"/>
    <w:p w14:paraId="41A18BD6" w14:textId="11E816DB" w:rsidR="00D13BAA" w:rsidRDefault="00D13BAA" w:rsidP="00151419">
      <w:pPr>
        <w:rPr>
          <w:rStyle w:val="watch-title"/>
        </w:rPr>
      </w:pPr>
    </w:p>
    <w:p w14:paraId="0FC18656" w14:textId="77777777" w:rsidR="005052ED" w:rsidRDefault="005052ED" w:rsidP="00151419">
      <w:pPr>
        <w:rPr>
          <w:rStyle w:val="watch-title"/>
        </w:rPr>
      </w:pPr>
    </w:p>
    <w:p w14:paraId="6BCE3A17" w14:textId="6C3486EF" w:rsidR="00D13BAA" w:rsidRDefault="00A60D3B" w:rsidP="00A60D3B">
      <w:pPr>
        <w:pStyle w:val="berschrift1"/>
        <w:rPr>
          <w:rStyle w:val="watch-title"/>
        </w:rPr>
      </w:pPr>
      <w:r>
        <w:rPr>
          <w:rStyle w:val="watch-title"/>
        </w:rPr>
        <w:t>Schritt 4: Rotier- und Verschiebefunktion</w:t>
      </w:r>
    </w:p>
    <w:p w14:paraId="44247BA1" w14:textId="46160922" w:rsidR="00A60D3B" w:rsidRPr="00A60D3B" w:rsidRDefault="005052ED" w:rsidP="00B86411">
      <w:pPr>
        <w:jc w:val="both"/>
        <w:pPrChange w:id="15" w:author="Schmidberger, Alessa | Wissensfabrik" w:date="2022-10-12T08:59:00Z">
          <w:pPr/>
        </w:pPrChange>
      </w:pPr>
      <w:r>
        <w:drawing>
          <wp:anchor distT="0" distB="0" distL="114300" distR="114300" simplePos="0" relativeHeight="251661312" behindDoc="1" locked="0" layoutInCell="1" allowOverlap="1" wp14:anchorId="118F6435" wp14:editId="1FE59872">
            <wp:simplePos x="0" y="0"/>
            <wp:positionH relativeFrom="column">
              <wp:posOffset>5001895</wp:posOffset>
            </wp:positionH>
            <wp:positionV relativeFrom="paragraph">
              <wp:posOffset>17780</wp:posOffset>
            </wp:positionV>
            <wp:extent cx="640080" cy="589280"/>
            <wp:effectExtent l="0" t="0" r="7620" b="1270"/>
            <wp:wrapTight wrapText="bothSides">
              <wp:wrapPolygon edited="0">
                <wp:start x="0" y="0"/>
                <wp:lineTo x="0" y="20948"/>
                <wp:lineTo x="21214" y="20948"/>
                <wp:lineTo x="21214" y="0"/>
                <wp:lineTo x="0" y="0"/>
              </wp:wrapPolygon>
            </wp:wrapTight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6" t="2195" r="56916" b="89472"/>
                    <a:stretch/>
                  </pic:blipFill>
                  <pic:spPr bwMode="auto">
                    <a:xfrm>
                      <a:off x="0" y="0"/>
                      <a:ext cx="640080" cy="58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749">
        <w:drawing>
          <wp:anchor distT="0" distB="0" distL="114300" distR="114300" simplePos="0" relativeHeight="251675648" behindDoc="1" locked="0" layoutInCell="1" allowOverlap="1" wp14:anchorId="1A3C0D0E" wp14:editId="56692E46">
            <wp:simplePos x="0" y="0"/>
            <wp:positionH relativeFrom="column">
              <wp:posOffset>8890</wp:posOffset>
            </wp:positionH>
            <wp:positionV relativeFrom="paragraph">
              <wp:posOffset>19050</wp:posOffset>
            </wp:positionV>
            <wp:extent cx="2743200" cy="1571701"/>
            <wp:effectExtent l="0" t="0" r="0" b="9525"/>
            <wp:wrapTight wrapText="bothSides">
              <wp:wrapPolygon edited="0">
                <wp:start x="0" y="0"/>
                <wp:lineTo x="0" y="21469"/>
                <wp:lineTo x="21450" y="21469"/>
                <wp:lineTo x="21450" y="0"/>
                <wp:lineTo x="0" y="0"/>
              </wp:wrapPolygon>
            </wp:wrapTight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1" t="11125" r="23338" b="30264"/>
                    <a:stretch/>
                  </pic:blipFill>
                  <pic:spPr bwMode="auto">
                    <a:xfrm>
                      <a:off x="0" y="0"/>
                      <a:ext cx="2743200" cy="157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60D3B">
        <w:t xml:space="preserve">Mit Hilfe der </w:t>
      </w:r>
      <w:r w:rsidR="00A60D3B" w:rsidRPr="00FE2EE0">
        <w:rPr>
          <w:i/>
        </w:rPr>
        <w:t>Rotierfunktion</w:t>
      </w:r>
      <w:r w:rsidR="00A60D3B">
        <w:t xml:space="preserve"> könnt ih</w:t>
      </w:r>
      <w:r w:rsidR="002E762D">
        <w:t>r e</w:t>
      </w:r>
      <w:r w:rsidR="00A60D3B">
        <w:t xml:space="preserve">uch euer Modell von allen Seiten ansehen. Die Kamera dreht sich um das Modell. Die </w:t>
      </w:r>
      <w:r w:rsidR="00A60D3B" w:rsidRPr="00FE2EE0">
        <w:rPr>
          <w:i/>
        </w:rPr>
        <w:t>Handfunktion</w:t>
      </w:r>
      <w:r w:rsidR="00A60D3B">
        <w:t xml:space="preserve"> bewegt die Kamera horizontal und vertikal. Probiert es einfach mal aus.</w:t>
      </w:r>
    </w:p>
    <w:p w14:paraId="02F09245" w14:textId="38D00A5C" w:rsidR="00004749" w:rsidRDefault="00004749" w:rsidP="00151419">
      <w:pPr>
        <w:rPr>
          <w:rStyle w:val="watch-title"/>
        </w:rPr>
      </w:pPr>
    </w:p>
    <w:p w14:paraId="3B9EEEFB" w14:textId="77777777" w:rsidR="00021D34" w:rsidRDefault="00021D34" w:rsidP="00151419">
      <w:pPr>
        <w:rPr>
          <w:rStyle w:val="watch-title"/>
        </w:rPr>
      </w:pPr>
    </w:p>
    <w:p w14:paraId="2D47864C" w14:textId="2D36AD98" w:rsidR="0042591A" w:rsidRDefault="00021D34" w:rsidP="002E762D">
      <w:pPr>
        <w:pStyle w:val="berschrift1"/>
        <w:rPr>
          <w:rStyle w:val="watch-title"/>
        </w:rPr>
      </w:pPr>
      <w:r>
        <w:drawing>
          <wp:anchor distT="0" distB="0" distL="114300" distR="114300" simplePos="0" relativeHeight="251662336" behindDoc="1" locked="0" layoutInCell="1" allowOverlap="1" wp14:anchorId="7A1DE491" wp14:editId="16313BFE">
            <wp:simplePos x="0" y="0"/>
            <wp:positionH relativeFrom="margin">
              <wp:posOffset>3550920</wp:posOffset>
            </wp:positionH>
            <wp:positionV relativeFrom="paragraph">
              <wp:posOffset>654050</wp:posOffset>
            </wp:positionV>
            <wp:extent cx="1900555" cy="1514475"/>
            <wp:effectExtent l="0" t="0" r="4445" b="9525"/>
            <wp:wrapTight wrapText="bothSides">
              <wp:wrapPolygon edited="0">
                <wp:start x="0" y="0"/>
                <wp:lineTo x="0" y="21464"/>
                <wp:lineTo x="21434" y="21464"/>
                <wp:lineTo x="21434" y="0"/>
                <wp:lineTo x="0" y="0"/>
              </wp:wrapPolygon>
            </wp:wrapTight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9" t="10855" r="22999" b="8285"/>
                    <a:stretch/>
                  </pic:blipFill>
                  <pic:spPr bwMode="auto">
                    <a:xfrm>
                      <a:off x="0" y="0"/>
                      <a:ext cx="190055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62D">
        <w:rPr>
          <w:rStyle w:val="watch-title"/>
        </w:rPr>
        <w:t xml:space="preserve">Schritt 5: </w:t>
      </w:r>
      <w:r>
        <w:rPr>
          <w:rStyle w:val="watch-title"/>
        </w:rPr>
        <w:t xml:space="preserve">Anfügen eines </w:t>
      </w:r>
      <w:r w:rsidR="002E762D">
        <w:rPr>
          <w:rStyle w:val="watch-title"/>
        </w:rPr>
        <w:t>Anbau</w:t>
      </w:r>
      <w:r>
        <w:rPr>
          <w:rStyle w:val="watch-title"/>
        </w:rPr>
        <w:t>s</w:t>
      </w:r>
    </w:p>
    <w:p w14:paraId="7EBA4F44" w14:textId="20CE80FA" w:rsidR="002E762D" w:rsidRDefault="002E762D" w:rsidP="00B86411">
      <w:pPr>
        <w:jc w:val="both"/>
        <w:rPr>
          <w:rStyle w:val="watch-title"/>
        </w:rPr>
        <w:pPrChange w:id="16" w:author="Schmidberger, Alessa | Wissensfabrik" w:date="2022-10-12T08:59:00Z">
          <w:pPr/>
        </w:pPrChange>
      </w:pPr>
      <w:r>
        <w:rPr>
          <w:rStyle w:val="watch-title"/>
        </w:rPr>
        <w:t>In disem Schritt wollen wir unserem Haus noch einen Anbau anfügen. Wählt da</w:t>
      </w:r>
      <w:r w:rsidR="00551CB1">
        <w:rPr>
          <w:rStyle w:val="watch-title"/>
        </w:rPr>
        <w:t xml:space="preserve">für wieder den </w:t>
      </w:r>
      <w:r w:rsidR="00551CB1" w:rsidRPr="00FE2EE0">
        <w:rPr>
          <w:rStyle w:val="watch-title"/>
          <w:i/>
        </w:rPr>
        <w:t>S</w:t>
      </w:r>
      <w:r w:rsidRPr="00FE2EE0">
        <w:rPr>
          <w:rStyle w:val="watch-title"/>
          <w:i/>
        </w:rPr>
        <w:t>tift</w:t>
      </w:r>
      <w:r>
        <w:rPr>
          <w:rStyle w:val="watch-title"/>
        </w:rPr>
        <w:t xml:space="preserve"> aus und zeichnet folgende Linien ein:</w:t>
      </w:r>
    </w:p>
    <w:p w14:paraId="4B6C27A8" w14:textId="035B8990" w:rsidR="00B67534" w:rsidRDefault="00B67534" w:rsidP="00151419">
      <w:pPr>
        <w:rPr>
          <w:rStyle w:val="watch-title"/>
        </w:rPr>
      </w:pPr>
    </w:p>
    <w:p w14:paraId="0F3A3A6A" w14:textId="5BDD6508" w:rsidR="00B67534" w:rsidRDefault="00B67534" w:rsidP="00151419">
      <w:pPr>
        <w:rPr>
          <w:rStyle w:val="watch-title"/>
        </w:rPr>
      </w:pPr>
    </w:p>
    <w:p w14:paraId="47DFBAF1" w14:textId="62909182" w:rsidR="00B67534" w:rsidRDefault="00B67534" w:rsidP="00151419">
      <w:pPr>
        <w:rPr>
          <w:rStyle w:val="watch-title"/>
        </w:rPr>
      </w:pPr>
    </w:p>
    <w:p w14:paraId="5A5EE9F6" w14:textId="1A4BD014" w:rsidR="00004749" w:rsidRDefault="00004749" w:rsidP="00151419">
      <w:pPr>
        <w:rPr>
          <w:rStyle w:val="watch-title"/>
        </w:rPr>
      </w:pPr>
    </w:p>
    <w:p w14:paraId="064269D9" w14:textId="33CB2695" w:rsidR="00004749" w:rsidRDefault="00004749" w:rsidP="00151419">
      <w:pPr>
        <w:rPr>
          <w:rStyle w:val="watch-title"/>
        </w:rPr>
      </w:pPr>
    </w:p>
    <w:p w14:paraId="2BF7CD54" w14:textId="58543A7F" w:rsidR="0042591A" w:rsidRDefault="005052ED" w:rsidP="00B86411">
      <w:pPr>
        <w:jc w:val="both"/>
        <w:rPr>
          <w:rStyle w:val="watch-title"/>
        </w:rPr>
        <w:pPrChange w:id="17" w:author="Schmidberger, Alessa | Wissensfabrik" w:date="2022-10-12T08:59:00Z">
          <w:pPr/>
        </w:pPrChange>
      </w:pPr>
      <w:r w:rsidRPr="00A60D3B">
        <w:lastRenderedPageBreak/>
        <w:drawing>
          <wp:anchor distT="0" distB="0" distL="114300" distR="114300" simplePos="0" relativeHeight="251664384" behindDoc="1" locked="0" layoutInCell="1" allowOverlap="1" wp14:anchorId="7FADF623" wp14:editId="2D9FF038">
            <wp:simplePos x="0" y="0"/>
            <wp:positionH relativeFrom="column">
              <wp:posOffset>46355</wp:posOffset>
            </wp:positionH>
            <wp:positionV relativeFrom="paragraph">
              <wp:posOffset>445135</wp:posOffset>
            </wp:positionV>
            <wp:extent cx="1400175" cy="428625"/>
            <wp:effectExtent l="0" t="0" r="9525" b="9525"/>
            <wp:wrapTight wrapText="bothSides">
              <wp:wrapPolygon edited="0">
                <wp:start x="0" y="0"/>
                <wp:lineTo x="0" y="21120"/>
                <wp:lineTo x="21453" y="21120"/>
                <wp:lineTo x="21453" y="0"/>
                <wp:lineTo x="0" y="0"/>
              </wp:wrapPolygon>
            </wp:wrapTight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8" t="2171" r="69471" b="89689"/>
                    <a:stretch/>
                  </pic:blipFill>
                  <pic:spPr bwMode="auto">
                    <a:xfrm>
                      <a:off x="0" y="0"/>
                      <a:ext cx="140017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06662781" wp14:editId="1C81D554">
                <wp:simplePos x="0" y="0"/>
                <wp:positionH relativeFrom="column">
                  <wp:posOffset>3447415</wp:posOffset>
                </wp:positionH>
                <wp:positionV relativeFrom="paragraph">
                  <wp:posOffset>45720</wp:posOffset>
                </wp:positionV>
                <wp:extent cx="1943100" cy="1390650"/>
                <wp:effectExtent l="0" t="0" r="0" b="0"/>
                <wp:wrapTight wrapText="bothSides">
                  <wp:wrapPolygon edited="0">
                    <wp:start x="0" y="0"/>
                    <wp:lineTo x="0" y="21304"/>
                    <wp:lineTo x="21388" y="21304"/>
                    <wp:lineTo x="21388" y="0"/>
                    <wp:lineTo x="0" y="0"/>
                  </wp:wrapPolygon>
                </wp:wrapTight>
                <wp:docPr id="35" name="Gruppieren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1390650"/>
                          <a:chOff x="0" y="0"/>
                          <a:chExt cx="2314575" cy="1842770"/>
                        </a:xfrm>
                      </wpg:grpSpPr>
                      <pic:pic xmlns:pic="http://schemas.openxmlformats.org/drawingml/2006/picture">
                        <pic:nvPicPr>
                          <pic:cNvPr id="32" name="Grafik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69" t="10855" r="22999" b="8285"/>
                          <a:stretch/>
                        </pic:blipFill>
                        <pic:spPr bwMode="auto">
                          <a:xfrm>
                            <a:off x="0" y="0"/>
                            <a:ext cx="2314575" cy="184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Pfeil nach unten 33"/>
                        <wps:cNvSpPr/>
                        <wps:spPr>
                          <a:xfrm rot="3392801">
                            <a:off x="876300" y="523875"/>
                            <a:ext cx="222799" cy="498344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363349" id="Gruppieren 35" o:spid="_x0000_s1026" style="position:absolute;margin-left:271.45pt;margin-top:3.6pt;width:153pt;height:109.5pt;z-index:-251646976;mso-width-relative:margin;mso-height-relative:margin" coordsize="23145,18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">
                <v:shape id="Grafik 32" o:spid="_x0000_s1027" type="#_x0000_t75" style="position:absolute;width:2314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">
                  <v:imagedata r:id="rId26" o:title="" croptop="7114f" cropbottom="5430f" cropleft="8893f" cropright="15073f"/>
                  <v:path arrowok="t"/>
                </v:shape>
                <v:shape id="Pfeil nach unten 33" o:spid="_x0000_s1028" type="#_x0000_t67" style="position:absolute;left:8763;top:5238;width:2228;height:4983;rotation:37058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" adj="16772" fillcolor="#5b9bd5 [3204]" strokecolor="#1f4d78 [1604]" strokeweight="1pt"/>
                <w10:wrap type="tight"/>
              </v:group>
            </w:pict>
          </mc:Fallback>
        </mc:AlternateContent>
      </w:r>
      <w:r w:rsidR="00551CB1">
        <w:rPr>
          <w:rStyle w:val="watch-title"/>
        </w:rPr>
        <w:t xml:space="preserve">Wählt danach wieder das </w:t>
      </w:r>
      <w:r w:rsidR="00551CB1" w:rsidRPr="00FE2EE0">
        <w:rPr>
          <w:rStyle w:val="watch-title"/>
          <w:i/>
        </w:rPr>
        <w:t>Verschiebewerkzeug</w:t>
      </w:r>
      <w:r w:rsidR="00551CB1">
        <w:rPr>
          <w:rStyle w:val="watch-title"/>
        </w:rPr>
        <w:t xml:space="preserve"> aus und setzt an folgendem Punkt an: </w:t>
      </w:r>
    </w:p>
    <w:p w14:paraId="5C8CE070" w14:textId="3254ED15" w:rsidR="0042591A" w:rsidRDefault="005052ED" w:rsidP="00151419">
      <w:pPr>
        <w:rPr>
          <w:rStyle w:val="watch-title"/>
        </w:rPr>
      </w:pP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52EE8F" wp14:editId="2A6267D3">
                <wp:simplePos x="0" y="0"/>
                <wp:positionH relativeFrom="column">
                  <wp:posOffset>770890</wp:posOffset>
                </wp:positionH>
                <wp:positionV relativeFrom="paragraph">
                  <wp:posOffset>64770</wp:posOffset>
                </wp:positionV>
                <wp:extent cx="276225" cy="342900"/>
                <wp:effectExtent l="0" t="0" r="28575" b="19050"/>
                <wp:wrapNone/>
                <wp:docPr id="41" name="El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429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53D9C9" id="Ellipse 41" o:spid="_x0000_s1026" style="position:absolute;margin-left:60.7pt;margin-top:5.1pt;width:21.75pt;height:2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</w:p>
    <w:p w14:paraId="02CF41C5" w14:textId="1C46987B" w:rsidR="0042591A" w:rsidRDefault="0042591A" w:rsidP="00151419">
      <w:pPr>
        <w:rPr>
          <w:rStyle w:val="watch-title"/>
        </w:rPr>
      </w:pPr>
    </w:p>
    <w:p w14:paraId="092A7D4A" w14:textId="169EDD6A" w:rsidR="00D13BAA" w:rsidRDefault="00551CB1" w:rsidP="00B86411">
      <w:pPr>
        <w:jc w:val="both"/>
        <w:rPr>
          <w:rStyle w:val="watch-title"/>
        </w:rPr>
        <w:pPrChange w:id="18" w:author="Schmidberger, Alessa | Wissensfabrik" w:date="2022-10-12T08:59:00Z">
          <w:pPr/>
        </w:pPrChange>
      </w:pPr>
      <w:r>
        <w:rPr>
          <w:rStyle w:val="watch-title"/>
        </w:rPr>
        <w:t>Zieht den Punkt m</w:t>
      </w:r>
      <w:r w:rsidR="00004749">
        <w:rPr>
          <w:rStyle w:val="watch-title"/>
        </w:rPr>
        <w:t>it Hilfe des W</w:t>
      </w:r>
      <w:r>
        <w:rPr>
          <w:rStyle w:val="watch-title"/>
        </w:rPr>
        <w:t>erkzeugs nach oben. Dein Haus sollte nun folgendermaßen aussehen.</w:t>
      </w:r>
    </w:p>
    <w:p w14:paraId="08E5DD67" w14:textId="67A0D8FD" w:rsidR="0042591A" w:rsidRDefault="00021D34" w:rsidP="00151419">
      <w:pPr>
        <w:rPr>
          <w:rStyle w:val="watch-title"/>
        </w:rPr>
      </w:pPr>
      <w:r>
        <w:drawing>
          <wp:anchor distT="0" distB="0" distL="114300" distR="114300" simplePos="0" relativeHeight="251667456" behindDoc="1" locked="0" layoutInCell="1" allowOverlap="1" wp14:anchorId="2415F137" wp14:editId="3D5C7609">
            <wp:simplePos x="0" y="0"/>
            <wp:positionH relativeFrom="column">
              <wp:posOffset>242570</wp:posOffset>
            </wp:positionH>
            <wp:positionV relativeFrom="paragraph">
              <wp:posOffset>26035</wp:posOffset>
            </wp:positionV>
            <wp:extent cx="1468755" cy="1613535"/>
            <wp:effectExtent l="0" t="0" r="0" b="5715"/>
            <wp:wrapTight wrapText="bothSides">
              <wp:wrapPolygon edited="0">
                <wp:start x="0" y="0"/>
                <wp:lineTo x="0" y="21421"/>
                <wp:lineTo x="21292" y="21421"/>
                <wp:lineTo x="21292" y="0"/>
                <wp:lineTo x="0" y="0"/>
              </wp:wrapPolygon>
            </wp:wrapTight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3" t="16280" r="41146" b="8285"/>
                    <a:stretch/>
                  </pic:blipFill>
                  <pic:spPr bwMode="auto">
                    <a:xfrm>
                      <a:off x="0" y="0"/>
                      <a:ext cx="1468755" cy="161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72F86" w14:textId="77777777" w:rsidR="00021D34" w:rsidRDefault="00021D34" w:rsidP="00151419">
      <w:pPr>
        <w:rPr>
          <w:rStyle w:val="watch-title"/>
        </w:rPr>
      </w:pPr>
    </w:p>
    <w:p w14:paraId="4F4726FB" w14:textId="77777777" w:rsidR="00021D34" w:rsidRDefault="00021D34" w:rsidP="00151419">
      <w:pPr>
        <w:rPr>
          <w:rStyle w:val="watch-title"/>
        </w:rPr>
      </w:pPr>
    </w:p>
    <w:p w14:paraId="77AF5C66" w14:textId="77777777" w:rsidR="00021D34" w:rsidRDefault="00021D34" w:rsidP="00151419">
      <w:pPr>
        <w:rPr>
          <w:rStyle w:val="watch-title"/>
        </w:rPr>
      </w:pPr>
    </w:p>
    <w:p w14:paraId="1D78A081" w14:textId="77777777" w:rsidR="00021D34" w:rsidRDefault="00021D34" w:rsidP="00151419">
      <w:pPr>
        <w:rPr>
          <w:rStyle w:val="watch-title"/>
        </w:rPr>
      </w:pPr>
    </w:p>
    <w:p w14:paraId="37B23A9F" w14:textId="03BBAB33" w:rsidR="00021D34" w:rsidRDefault="00021D34" w:rsidP="00151419">
      <w:pPr>
        <w:rPr>
          <w:rStyle w:val="watch-title"/>
        </w:rPr>
      </w:pPr>
      <w:r>
        <w:drawing>
          <wp:anchor distT="0" distB="0" distL="114300" distR="114300" simplePos="0" relativeHeight="251672576" behindDoc="1" locked="0" layoutInCell="1" allowOverlap="1" wp14:anchorId="6FAC5EE8" wp14:editId="51BD285E">
            <wp:simplePos x="0" y="0"/>
            <wp:positionH relativeFrom="column">
              <wp:posOffset>3820795</wp:posOffset>
            </wp:positionH>
            <wp:positionV relativeFrom="paragraph">
              <wp:posOffset>178435</wp:posOffset>
            </wp:positionV>
            <wp:extent cx="1986280" cy="1634490"/>
            <wp:effectExtent l="0" t="0" r="0" b="3810"/>
            <wp:wrapTight wrapText="bothSides">
              <wp:wrapPolygon edited="0">
                <wp:start x="0" y="0"/>
                <wp:lineTo x="0" y="21399"/>
                <wp:lineTo x="21338" y="21399"/>
                <wp:lineTo x="21338" y="0"/>
                <wp:lineTo x="0" y="0"/>
              </wp:wrapPolygon>
            </wp:wrapTight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5" t="13567" r="21133" b="8286"/>
                    <a:stretch/>
                  </pic:blipFill>
                  <pic:spPr bwMode="auto">
                    <a:xfrm>
                      <a:off x="0" y="0"/>
                      <a:ext cx="1986280" cy="163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6F737" w14:textId="436E90F4" w:rsidR="0009229C" w:rsidRDefault="0009229C" w:rsidP="00151419">
      <w:pPr>
        <w:rPr>
          <w:rStyle w:val="watch-title"/>
        </w:rPr>
      </w:pPr>
    </w:p>
    <w:p w14:paraId="37EDBA1A" w14:textId="7E5F16D7" w:rsidR="0009229C" w:rsidRDefault="00B67534" w:rsidP="00B86411">
      <w:pPr>
        <w:jc w:val="both"/>
        <w:rPr>
          <w:rStyle w:val="watch-title"/>
        </w:rPr>
        <w:pPrChange w:id="19" w:author="Schmidberger, Alessa | Wissensfabrik" w:date="2022-10-12T08:59:00Z">
          <w:pPr/>
        </w:pPrChange>
      </w:pPr>
      <w:r>
        <w:rPr>
          <w:rStyle w:val="watch-title"/>
        </w:rPr>
        <w:t>M</w:t>
      </w:r>
      <w:r w:rsidR="0009229C">
        <w:rPr>
          <w:rStyle w:val="watch-title"/>
        </w:rPr>
        <w:t xml:space="preserve">it Hilfe des </w:t>
      </w:r>
      <w:r w:rsidR="00BD41FC">
        <w:rPr>
          <w:rStyle w:val="watch-title"/>
        </w:rPr>
        <w:t xml:space="preserve">Werkzeug </w:t>
      </w:r>
      <w:r w:rsidR="00BD41FC" w:rsidRPr="00FE2EE0">
        <w:rPr>
          <w:rStyle w:val="watch-title"/>
          <w:i/>
        </w:rPr>
        <w:t>Drücken und Ziehen</w:t>
      </w:r>
      <w:r w:rsidR="0009229C">
        <w:rPr>
          <w:rStyle w:val="watch-title"/>
        </w:rPr>
        <w:t xml:space="preserve"> könnt ihr nun den gesammten Teil des Hauses herausziehen. Zieht es in die gewünschte Größe.</w:t>
      </w:r>
    </w:p>
    <w:p w14:paraId="373089AE" w14:textId="20FC290C" w:rsidR="0042591A" w:rsidRDefault="00021D34" w:rsidP="00151419">
      <w:pPr>
        <w:rPr>
          <w:rStyle w:val="watch-title"/>
        </w:rPr>
      </w:pPr>
      <w: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17F622E" wp14:editId="58A8A04E">
                <wp:simplePos x="0" y="0"/>
                <wp:positionH relativeFrom="column">
                  <wp:posOffset>187960</wp:posOffset>
                </wp:positionH>
                <wp:positionV relativeFrom="paragraph">
                  <wp:posOffset>24130</wp:posOffset>
                </wp:positionV>
                <wp:extent cx="1562100" cy="590550"/>
                <wp:effectExtent l="0" t="0" r="0" b="19050"/>
                <wp:wrapNone/>
                <wp:docPr id="40" name="Gruppieren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100" cy="590550"/>
                          <a:chOff x="0" y="0"/>
                          <a:chExt cx="1095375" cy="447675"/>
                        </a:xfrm>
                      </wpg:grpSpPr>
                      <pic:pic xmlns:pic="http://schemas.openxmlformats.org/drawingml/2006/picture">
                        <pic:nvPicPr>
                          <pic:cNvPr id="36" name="Grafik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34" r="65061" b="91731"/>
                          <a:stretch/>
                        </pic:blipFill>
                        <pic:spPr bwMode="auto">
                          <a:xfrm>
                            <a:off x="0" y="0"/>
                            <a:ext cx="1095375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Ellipse 39"/>
                        <wps:cNvSpPr/>
                        <wps:spPr>
                          <a:xfrm>
                            <a:off x="200025" y="114300"/>
                            <a:ext cx="295275" cy="33337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85609E" id="Gruppieren 40" o:spid="_x0000_s1026" style="position:absolute;margin-left:14.8pt;margin-top:1.9pt;width:123pt;height:46.5pt;z-index:251677696;mso-width-relative:margin;mso-height-relative:margin" coordsize="10953,4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6" o:spid="_x0000_s1027" type="#_x0000_t75" style="position:absolute;width:10953;height:37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XIPDBAAAA2wAAAA8AAABkcnMvZG93bnJldi54bWxEj9GKwjAURN8X/IdwBd/W1BWkdI2iLkVf&#10;W/cDLsm1LTY3bRO1/r0RFvZxmJkzzHo72lbcafCNYwWLeQKCWDvTcKXg95x/piB8QDbYOiYFT/Kw&#10;3Uw+1pgZ9+CC7mWoRISwz1BBHUKXSel1TRb93HXE0bu4wWKIcqikGfAR4baVX0mykhYbjgs1dnSo&#10;SV/Lm1XQHwt9e6Zp2ae5/NH9ubX7IldqNh133yACjeE//Nc+GQXLFby/xB8gN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0XIPDBAAAA2wAAAA8AAAAAAAAAAAAAAAAAnwIA&#10;AGRycy9kb3ducmV2LnhtbFBLBQYAAAAABAAEAPcAAACNAwAAAAA=&#10;">
                  <v:imagedata r:id="rId29" o:title="" cropbottom="60117f" cropleft="10115f" cropright="42638f"/>
                  <v:path arrowok="t"/>
                </v:shape>
                <v:oval id="Ellipse 39" o:spid="_x0000_s1028" style="position:absolute;left:2000;top:1143;width:2953;height:3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9NwcMA&#10;AADbAAAADwAAAGRycy9kb3ducmV2LnhtbESPS4vCQBCE7wv+h6EFbzrxsbobHUUEQffmY/fcZNok&#10;mOmJmUmM/94RhD0WVfUVtVi1phANVS63rGA4iEAQJ1bnnCo4n7b9LxDOI2ssLJOCBzlYLTsfC4y1&#10;vfOBmqNPRYCwi1FB5n0ZS+mSjAy6gS2Jg3exlUEfZJVKXeE9wE0hR1E0lQZzDgsZlrTJKLkea6Ng&#10;tv/5/aO6cbfmcza51X5y5ZNVqtdt13MQnlr/H363d1rB+BteX8IPkM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T9NwcMAAADbAAAADwAAAAAAAAAAAAAAAACYAgAAZHJzL2Rv&#10;d25yZXYueG1sUEsFBgAAAAAEAAQA9QAAAIgDAAAAAA==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6C83E34F" w14:textId="4DF4C81F" w:rsidR="0042591A" w:rsidRDefault="0042591A" w:rsidP="00151419">
      <w:pPr>
        <w:rPr>
          <w:rStyle w:val="watch-title"/>
        </w:rPr>
      </w:pPr>
    </w:p>
    <w:p w14:paraId="44322FBD" w14:textId="6D76B40C" w:rsidR="0009229C" w:rsidRDefault="0009229C" w:rsidP="0009229C">
      <w:pPr>
        <w:pStyle w:val="berschrift1"/>
        <w:rPr>
          <w:rStyle w:val="watch-title"/>
        </w:rPr>
      </w:pPr>
      <w:r>
        <w:rPr>
          <w:rStyle w:val="watch-title"/>
        </w:rPr>
        <w:t xml:space="preserve">Schritt 6: </w:t>
      </w:r>
      <w:r w:rsidR="00021D34">
        <w:rPr>
          <w:rStyle w:val="watch-title"/>
        </w:rPr>
        <w:t xml:space="preserve">Einfügen von </w:t>
      </w:r>
      <w:r>
        <w:rPr>
          <w:rStyle w:val="watch-title"/>
        </w:rPr>
        <w:t>Fenster</w:t>
      </w:r>
      <w:r w:rsidR="007D2418">
        <w:rPr>
          <w:rStyle w:val="watch-title"/>
        </w:rPr>
        <w:t>n</w:t>
      </w:r>
      <w:r w:rsidR="00021D34">
        <w:rPr>
          <w:rStyle w:val="watch-title"/>
        </w:rPr>
        <w:t xml:space="preserve"> und Türen</w:t>
      </w:r>
    </w:p>
    <w:p w14:paraId="712C1489" w14:textId="12680B05" w:rsidR="0009229C" w:rsidRDefault="005052ED" w:rsidP="00B86411">
      <w:pPr>
        <w:jc w:val="both"/>
        <w:rPr>
          <w:rStyle w:val="watch-title"/>
        </w:rPr>
        <w:pPrChange w:id="20" w:author="Schmidberger, Alessa | Wissensfabrik" w:date="2022-10-12T08:59:00Z">
          <w:pPr/>
        </w:pPrChange>
      </w:pPr>
      <w:r>
        <w:drawing>
          <wp:anchor distT="0" distB="0" distL="114300" distR="114300" simplePos="0" relativeHeight="251673600" behindDoc="1" locked="0" layoutInCell="1" allowOverlap="1" wp14:anchorId="4CD13312" wp14:editId="60C716C8">
            <wp:simplePos x="0" y="0"/>
            <wp:positionH relativeFrom="column">
              <wp:posOffset>2799715</wp:posOffset>
            </wp:positionH>
            <wp:positionV relativeFrom="paragraph">
              <wp:posOffset>29210</wp:posOffset>
            </wp:positionV>
            <wp:extent cx="2811780" cy="1676400"/>
            <wp:effectExtent l="0" t="0" r="7620" b="0"/>
            <wp:wrapTight wrapText="bothSides">
              <wp:wrapPolygon edited="0">
                <wp:start x="0" y="0"/>
                <wp:lineTo x="0" y="21355"/>
                <wp:lineTo x="21512" y="21355"/>
                <wp:lineTo x="21512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1" r="20624" b="19953"/>
                    <a:stretch/>
                  </pic:blipFill>
                  <pic:spPr bwMode="auto">
                    <a:xfrm>
                      <a:off x="0" y="0"/>
                      <a:ext cx="281178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229C">
        <w:rPr>
          <w:rStyle w:val="watch-title"/>
        </w:rPr>
        <w:t xml:space="preserve">Nun könnt ihr euer Haus mit Fenstern und auch einer Tür versehen. Die passenden Werkzeuge kennt ihr schon. Wählt das </w:t>
      </w:r>
      <w:r w:rsidR="00004749" w:rsidRPr="00004749">
        <w:rPr>
          <w:rStyle w:val="watch-title"/>
        </w:rPr>
        <w:t xml:space="preserve">Werkzeug </w:t>
      </w:r>
      <w:r w:rsidR="00FE2EE0" w:rsidRPr="00FE2EE0">
        <w:rPr>
          <w:rStyle w:val="watch-title"/>
          <w:i/>
        </w:rPr>
        <w:t>Formen</w:t>
      </w:r>
      <w:r w:rsidR="00004749">
        <w:rPr>
          <w:rStyle w:val="watch-title"/>
          <w:b/>
        </w:rPr>
        <w:t xml:space="preserve"> </w:t>
      </w:r>
      <w:r w:rsidR="0009229C">
        <w:rPr>
          <w:rStyle w:val="watch-title"/>
        </w:rPr>
        <w:t xml:space="preserve">aus und zieht </w:t>
      </w:r>
      <w:r w:rsidR="00004749">
        <w:rPr>
          <w:rStyle w:val="watch-title"/>
        </w:rPr>
        <w:t>ein Rechteck an der passenden S</w:t>
      </w:r>
      <w:r w:rsidR="0009229C">
        <w:rPr>
          <w:rStyle w:val="watch-title"/>
        </w:rPr>
        <w:t xml:space="preserve">telle auf. In dem unteren Beispiel wurden die Fenster mit Hilfe des </w:t>
      </w:r>
      <w:r w:rsidR="00FE2EE0">
        <w:rPr>
          <w:rStyle w:val="watch-title"/>
        </w:rPr>
        <w:t xml:space="preserve">Werkzeugs </w:t>
      </w:r>
      <w:r w:rsidR="00004749" w:rsidRPr="00FE2EE0">
        <w:rPr>
          <w:rStyle w:val="watch-title"/>
          <w:i/>
        </w:rPr>
        <w:t>Drücken und Ziehen</w:t>
      </w:r>
      <w:r w:rsidR="0009229C">
        <w:rPr>
          <w:rStyle w:val="watch-title"/>
        </w:rPr>
        <w:t xml:space="preserve"> ein wenig nach innen versetzt. Probiert auch andere Formen aus, wie beispielsweise die Bögen, um </w:t>
      </w:r>
      <w:r w:rsidR="008B6A1F">
        <w:rPr>
          <w:rStyle w:val="watch-title"/>
        </w:rPr>
        <w:t>r</w:t>
      </w:r>
      <w:r w:rsidR="0009229C">
        <w:rPr>
          <w:rStyle w:val="watch-title"/>
        </w:rPr>
        <w:t>unde Fenster zu gestalten.</w:t>
      </w:r>
    </w:p>
    <w:p w14:paraId="5AB7129F" w14:textId="5001BB9C" w:rsidR="0042591A" w:rsidRDefault="0042591A" w:rsidP="00151419">
      <w:pPr>
        <w:rPr>
          <w:rStyle w:val="watch-title"/>
        </w:rPr>
      </w:pPr>
    </w:p>
    <w:p w14:paraId="09AC3E5F" w14:textId="4E3ED582" w:rsidR="0009229C" w:rsidRDefault="005052ED" w:rsidP="00004749">
      <w:pPr>
        <w:rPr>
          <w:rStyle w:val="watch-title"/>
        </w:rPr>
      </w:pPr>
      <w:r w:rsidRPr="00004749">
        <w:rPr>
          <w:rStyle w:val="berschrift1Zchn"/>
        </w:rPr>
        <w:lastRenderedPageBreak/>
        <w:drawing>
          <wp:anchor distT="0" distB="0" distL="114300" distR="114300" simplePos="0" relativeHeight="251674624" behindDoc="1" locked="0" layoutInCell="1" allowOverlap="1" wp14:anchorId="6A3DE95D" wp14:editId="1A0CEDD4">
            <wp:simplePos x="0" y="0"/>
            <wp:positionH relativeFrom="column">
              <wp:posOffset>3921760</wp:posOffset>
            </wp:positionH>
            <wp:positionV relativeFrom="paragraph">
              <wp:posOffset>241300</wp:posOffset>
            </wp:positionV>
            <wp:extent cx="1482090" cy="2974340"/>
            <wp:effectExtent l="0" t="0" r="3810" b="0"/>
            <wp:wrapTight wrapText="bothSides">
              <wp:wrapPolygon edited="0">
                <wp:start x="0" y="0"/>
                <wp:lineTo x="0" y="21443"/>
                <wp:lineTo x="21378" y="21443"/>
                <wp:lineTo x="21378" y="0"/>
                <wp:lineTo x="0" y="0"/>
              </wp:wrapPolygon>
            </wp:wrapTight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24" t="8412" b="28094"/>
                    <a:stretch/>
                  </pic:blipFill>
                  <pic:spPr bwMode="auto">
                    <a:xfrm>
                      <a:off x="0" y="0"/>
                      <a:ext cx="1482090" cy="297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229C" w:rsidRPr="00004749">
        <w:rPr>
          <w:rStyle w:val="berschrift1Zchn"/>
        </w:rPr>
        <w:t>Tipp</w:t>
      </w:r>
    </w:p>
    <w:p w14:paraId="78473CAC" w14:textId="2CDD3394" w:rsidR="00BD41FC" w:rsidRDefault="0009229C" w:rsidP="00B86411">
      <w:pPr>
        <w:jc w:val="both"/>
        <w:rPr>
          <w:rStyle w:val="watch-title"/>
        </w:rPr>
        <w:pPrChange w:id="21" w:author="Schmidberger, Alessa | Wissensfabrik" w:date="2022-10-12T09:00:00Z">
          <w:pPr/>
        </w:pPrChange>
      </w:pPr>
      <w:r>
        <w:rPr>
          <w:rStyle w:val="watch-title"/>
        </w:rPr>
        <w:t>Auf der rechten Seite findet ihr den Mentor. Er zeigt euch immer an, wie ein Werkzeug funktioniert. Wenn ihr also mal nicht wisst, wie ein Werkzeug funktioniert, dann klickt d</w:t>
      </w:r>
      <w:r w:rsidR="00630405">
        <w:rPr>
          <w:rStyle w:val="watch-title"/>
        </w:rPr>
        <w:t>as entsprechende We</w:t>
      </w:r>
      <w:r>
        <w:rPr>
          <w:rStyle w:val="watch-title"/>
        </w:rPr>
        <w:t>rkzeug an und schaut euch dann die Beschreibung im Mentor an.</w:t>
      </w:r>
    </w:p>
    <w:sectPr w:rsidR="00BD41FC" w:rsidSect="00502BCA">
      <w:headerReference w:type="default" r:id="rId32"/>
      <w:footerReference w:type="default" r:id="rId33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CD80E" w14:textId="77777777" w:rsidR="006A4BAF" w:rsidRDefault="006A4BAF" w:rsidP="00DD6851">
      <w:r>
        <w:separator/>
      </w:r>
    </w:p>
  </w:endnote>
  <w:endnote w:type="continuationSeparator" w:id="0">
    <w:p w14:paraId="492E6AE9" w14:textId="77777777" w:rsidR="006A4BAF" w:rsidRDefault="006A4BAF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23DB" w14:textId="32835B66" w:rsidR="000C02EB" w:rsidRPr="006874B5" w:rsidRDefault="00FA2071" w:rsidP="009E606B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sz w:val="8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E611F5A" wp14:editId="702C99FF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5750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5750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F8056" w14:textId="77777777" w:rsidR="00FA2071" w:rsidRPr="00195786" w:rsidRDefault="00FA2071" w:rsidP="00FA207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611F5A" id="Gruppieren 27" o:spid="_x0000_s1028" style="position:absolute;margin-left:472.5pt;margin-top:-352.35pt;width:25.9pt;height:322.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QAAAAADASA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D/////////////////&#10;////////////////////AAAAAP//////////////////////////////////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P////////////////////////////////////8AAAAAAP//////////////////&#10;////////////////AAAAAAAA/////////////////////////////////wAAAAAA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//8AAAAAAAD/////////////////////&#10;////////////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//8AAAAAAP//////////////////////////////////AAAAAAAAAP//////////////////////&#10;/////////wAAAAAAAAAA//////////////////////////////8AAAAAAAAAAAD/////////////&#10;/////////////////wAAAAAAAAAAAP///////////////////////////////w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wAAAAAA//////////////////////////////////8A&#10;AAAAAAAA////////////////////////////////AAAAAAAAAAD/////////////////////////&#10;/////wAAAAAAAAAAAP//////////////////////////////AAAAAAAAAAAA////////////////&#10;//////////////8AAAAAAAAAAAD///////////////////////////////8AAAAAAAAAAP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AD//////////////////////////////////wAAAAAAAP//////&#10;/////////////////////////wAAAAAAAAAA//////////////////////////////8AAAAAAAAA&#10;AAAA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8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AAAAAAAAAAAA////////&#10;/////////////////////wAAAAAAAAAAAAD///////////////////////////8AAAAAAAAAAAAA&#10;AP/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AAAAAAAAAAD//////////////////////////////wAAAAAAAAAAAP//////////&#10;//////////////////8AAAAAAAAAAAAA//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8AAAAAAAAAAP/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AAAAAP//////////////////////////////////AAAAAAAAAP//////////////////////&#10;////////AAAAAAAAAAAA/////////////////////////////wAAAAAAAAAAAAD/////////////&#10;////////////////AAAAAAAAAAAAAAD///////////////////////////8AAAAAAAAAAAAAAP/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//////////////////////////////////&#10;AAAAAAAA////////////////////////////////AAAAAAAAAAD/////////////////////////&#10;////AAAAAAAAAAAAAAD//////////////////////////wAAAAAAAAAAAAAAAP//////////////&#10;/////////////wAAAAAAAAAAAAAA//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8AAAAAAAAA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wAAAAAA&#10;AAAA////////////////////////////AAAAAAAAAAAAAAD///////////////////////////8A&#10;AAAAAAAAAAAAAAD//////////////////////////wAAAAAAAAAAAAAAAP//////////////////&#10;/////////wAAAAAAAAAAAAAA////////////////////////////AAAAAAAAAAAAAAAA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AAAAAAAAAAAAAP//////////////////////////AAAA&#10;AAAAAAAAAAAA//////////////////////////8AAAAAAAAAAAAAAAD/////////////////////&#10;//////8AAAAAAAAAAAAAAAD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vwQSUNDX1BST0ZJTEUAD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P//////////&#10;/////////////////wAAAAAAAAAAAAAA//////////////////////////8AAAAAAAAAAAAAAAD/&#10;//////////////////////////8AAAAAAAAAAAAAAAD//////////////////////////wAAAAAA&#10;AAAAAAAAAP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8AAAAAAAAAAAAAAAD/////&#10;/////////////////////wAAAAAAAAAAAAAAAAD//////////////////////////wAAAAAAAAAA&#10;AAAAAP//////////////////////////AAAAAAAAAAAAAAAA////////////////////////////&#10;AAAAAAAAAAAAAAD///////////////////////////8AAAAAAAAAAAAAAP//////////////////&#10;/////////wAAAAAAAAAAAAAA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P//////&#10;//////////////////8AAAAAAAAAAAAAAAAA//////////////////////////8AAAAAAAAAAAAA&#10;AAD//////////////////////////wAAAAAAAAAAAAAAAAD//////////////////////////wAA&#10;AAAAAAAAAAAAAP//////////////////////////AAAAAAAAAAAAAAAA////////////////////&#10;////////AAAAAAAAAAAAAP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//////////////////////////8AAAAAAAAAAAAAAAD/&#10;/////////////////////////wAAAAAAAAAAAAAAAP//////////////////////////AAAAAAAA&#10;AAAAAAAAAP//////////////////////////AAAAAAAAAAAA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///AAAAAAAAAAAAAAAAAP//&#10;//////////////////////8AAAAAAAAAAAAAAAAA//////////////////////////8AAAAAAAAA&#10;AAAAAP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D/////&#10;/////////////////////wAAAAAAAAAAAAAAAP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AAAAAAAAD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bWZ0&#10;MgAAAAAEAxAAAAEAAAAAAAAAAAAAAAAAAAABAAAAAAAAAAAAAAAAAAAAAQAAAQAB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+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5yk&#10;uLrd6+tJurmVvE3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UXqko8GP6+tTurs3wxXr61DSzhfBHe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UQHim&#10;w3Dr61wokG/IzuvrYbam0cyT6+tedrzEyl/r614O0OXKGOvrWCTr68YV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e2HL/yqHr62c9jBjQU+vrZ1+iSNBq6+tp&#10;674J0iTr62k63IvRrOvrZeTr689p6+tdg+vrybn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WHr6zOwqjpvauvrNfOu4WIB6+tC&#10;LrctTWnr601pvs1NaevrTWm+zUgS6+t1Rbst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ikuvrNMmuF1Qc6+s3pbAHQ2Pr60Njt/9DEevrSFe3xz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x76+s1tK62Ps7r6z7OtIE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UigqblI6+tHXbUR&#10;urL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TwqgYr/n6+tOr7eCv6nr605qyOu/e+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RpHstwavr61Q3itTD&#10;auvrVsihWcUo6+tWW7oQxN7r61YJzLHEpuvrVYDr68RK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cJXZJyMzr617ljefKquvrYbCf5MyP6+thRbtkzEbr62Cu&#10;1wjL4OvrXYPr68m56+tayevrx+D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6Xr6zL0pr1reOvrNGyttVoi6+s7+LL3SF3r60hd&#10;u2BIBuvrTXy7JEM76+tuxLfk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lN+vrM9Kq3FDh6+s1ha6WPs7r6z7OtIFAxuvrRfa2OT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sJ6+s0sa3NPBHr6zwRsEY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M5Oj+qmu6+s0BrYYq9P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Nyg0a4j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054H2rivr6zc/jySvw+vr&#10;NYqfIa6a6+s1lrPRrqLr6zUvws2uXOvrNcbVJq7C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O+5zPbLw6+s78H1OsvHr6z5QkAO0juvrPkqfUbSK6+s+O7O6tH/r6zxqw86z&#10;ROvrPJvX4rMu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Jrr6y7gk1xZmOvrMPKdM0VQ6+szxqiN&#10;Np7r6zaep9w1yOvrR/+tIDO36+tgpKpZMxDr64Ggp0E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VvevrLzuVDUGj6+sxa51nNDXr6zQ1o44zGOvrREmlTj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Mvjr6zL4nsAxVevrQY6dAT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rqkB5Kq6+su17MykzP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A7mA+ZzevrMF+k&#10;F5p36+swj7Qcm1vr6zAnwOOZcOvrL7HRB5c/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xlYZIoDfr6zIwlYijGevrMeqkDqHN6+sxmbH0oEzr6zHWwpGhbOvr&#10;MO7UDJ0i6+sxt+PSm97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XCjr6ycHbhdI9evrKmd+Hjfd6+stD4kgLyjr6y8oj/EuJevrQMCP&#10;Di0C6+tcvIp9LBXr63Dahhk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F9OvrKKt14DSo6+sqeX4MLH/r6yx/hZwrkOvrQIyDbC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efr6yHnVb0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297F8056" w14:textId="77777777" w:rsidR="00FA2071" w:rsidRPr="00195786" w:rsidRDefault="00FA2071" w:rsidP="00FA207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6874B5" w:rsidRPr="00C140D3">
      <w:rPr>
        <w:sz w:val="8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111EE1D1" wp14:editId="14FD0F1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707AB70" id="Gerade Verbindung 26" o:spid="_x0000_s1026" style="position:absolute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" strokecolor="#ffc000" strokeweight="3pt">
              <v:stroke joinstyle="miter"/>
            </v:line>
          </w:pict>
        </mc:Fallback>
      </mc:AlternateContent>
    </w:r>
    <w:r w:rsidR="006874B5" w:rsidRPr="00C140D3">
      <w:rPr>
        <w:sz w:val="6"/>
      </w:rPr>
      <w:t xml:space="preserve"> </w:t>
    </w:r>
    <w:r w:rsidR="006874B5" w:rsidRPr="00C140D3">
      <w:rPr>
        <w:sz w:val="18"/>
      </w:rPr>
      <w:t>Modul B</w:t>
    </w:r>
    <w:r w:rsidR="002E2714">
      <w:rPr>
        <w:sz w:val="18"/>
      </w:rPr>
      <w:t>4</w:t>
    </w:r>
    <w:r w:rsidR="006874B5">
      <w:rPr>
        <w:sz w:val="18"/>
      </w:rPr>
      <w:t xml:space="preserve"> </w:t>
    </w:r>
    <w:r w:rsidR="006874B5" w:rsidRPr="00C140D3">
      <w:rPr>
        <w:sz w:val="18"/>
      </w:rPr>
      <w:t xml:space="preserve">– </w:t>
    </w:r>
    <w:r w:rsidR="002E2714">
      <w:rPr>
        <w:sz w:val="18"/>
      </w:rPr>
      <w:t>3D-Druck</w:t>
    </w:r>
    <w:r w:rsidR="009E606B">
      <w:rPr>
        <w:sz w:val="18"/>
      </w:rPr>
      <w:tab/>
      <w:t>zuletzt aktualisiert am</w:t>
    </w:r>
    <w:r w:rsidR="007B343C">
      <w:rPr>
        <w:sz w:val="18"/>
      </w:rPr>
      <w:t xml:space="preserve"> 1</w:t>
    </w:r>
    <w:ins w:id="22" w:author="Schmidberger, Alessa | Wissensfabrik" w:date="2022-10-12T09:00:00Z">
      <w:r w:rsidR="00B86411">
        <w:rPr>
          <w:sz w:val="18"/>
        </w:rPr>
        <w:t>2</w:t>
      </w:r>
    </w:ins>
    <w:del w:id="23" w:author="Schmidberger, Alessa | Wissensfabrik" w:date="2022-10-12T09:00:00Z">
      <w:r w:rsidR="00235AD1" w:rsidDel="00B86411">
        <w:rPr>
          <w:sz w:val="18"/>
        </w:rPr>
        <w:delText>8</w:delText>
      </w:r>
    </w:del>
    <w:r w:rsidR="007B343C">
      <w:rPr>
        <w:sz w:val="18"/>
      </w:rPr>
      <w:t>.</w:t>
    </w:r>
    <w:ins w:id="24" w:author="Schmidberger, Alessa | Wissensfabrik" w:date="2022-10-12T09:00:00Z">
      <w:r w:rsidR="00B86411">
        <w:rPr>
          <w:sz w:val="18"/>
        </w:rPr>
        <w:t>10</w:t>
      </w:r>
    </w:ins>
    <w:del w:id="25" w:author="Schmidberger, Alessa | Wissensfabrik" w:date="2022-10-12T09:00:00Z">
      <w:r w:rsidR="007B343C" w:rsidDel="00B86411">
        <w:rPr>
          <w:sz w:val="18"/>
        </w:rPr>
        <w:delText>0</w:delText>
      </w:r>
      <w:r w:rsidR="00235AD1" w:rsidDel="00B86411">
        <w:rPr>
          <w:sz w:val="18"/>
        </w:rPr>
        <w:delText>6</w:delText>
      </w:r>
    </w:del>
    <w:r w:rsidR="007B343C">
      <w:rPr>
        <w:sz w:val="18"/>
      </w:rPr>
      <w:t>.20</w:t>
    </w:r>
    <w:ins w:id="26" w:author="Schmidberger, Alessa | Wissensfabrik" w:date="2022-10-12T09:00:00Z">
      <w:r w:rsidR="00B86411">
        <w:rPr>
          <w:sz w:val="18"/>
        </w:rPr>
        <w:t>22</w:t>
      </w:r>
    </w:ins>
    <w:del w:id="27" w:author="Schmidberger, Alessa | Wissensfabrik" w:date="2022-10-12T09:00:00Z">
      <w:r w:rsidR="007B343C" w:rsidDel="00B86411">
        <w:rPr>
          <w:sz w:val="18"/>
        </w:rPr>
        <w:delText>19</w:delText>
      </w:r>
    </w:del>
    <w:r w:rsidR="006874B5" w:rsidRPr="00C140D3">
      <w:rPr>
        <w:i/>
        <w:sz w:val="18"/>
      </w:rPr>
      <w:tab/>
    </w:r>
    <w:r w:rsidR="006874B5" w:rsidRPr="00C140D3">
      <w:rPr>
        <w:sz w:val="18"/>
      </w:rPr>
      <w:t xml:space="preserve">Seite </w:t>
    </w:r>
    <w:r w:rsidR="006874B5" w:rsidRPr="00C140D3">
      <w:rPr>
        <w:bCs w:val="0"/>
        <w:sz w:val="18"/>
      </w:rPr>
      <w:fldChar w:fldCharType="begin"/>
    </w:r>
    <w:r w:rsidR="006874B5" w:rsidRPr="00C140D3">
      <w:rPr>
        <w:sz w:val="18"/>
      </w:rPr>
      <w:instrText>PAGE  \* Arabic  \* MERGEFORMAT</w:instrText>
    </w:r>
    <w:r w:rsidR="006874B5" w:rsidRPr="00C140D3">
      <w:rPr>
        <w:bCs w:val="0"/>
        <w:sz w:val="18"/>
      </w:rPr>
      <w:fldChar w:fldCharType="separate"/>
    </w:r>
    <w:r w:rsidR="00643A4F">
      <w:rPr>
        <w:sz w:val="18"/>
      </w:rPr>
      <w:t>4</w:t>
    </w:r>
    <w:r w:rsidR="006874B5" w:rsidRPr="00C140D3">
      <w:rPr>
        <w:bCs w:val="0"/>
        <w:sz w:val="18"/>
      </w:rPr>
      <w:fldChar w:fldCharType="end"/>
    </w:r>
    <w:r w:rsidR="006874B5" w:rsidRPr="00C140D3">
      <w:rPr>
        <w:sz w:val="18"/>
      </w:rPr>
      <w:t xml:space="preserve"> von </w:t>
    </w:r>
    <w:r w:rsidR="006874B5" w:rsidRPr="00C140D3">
      <w:rPr>
        <w:sz w:val="18"/>
      </w:rPr>
      <w:fldChar w:fldCharType="begin"/>
    </w:r>
    <w:r w:rsidR="006874B5" w:rsidRPr="00C140D3">
      <w:rPr>
        <w:sz w:val="18"/>
      </w:rPr>
      <w:instrText>NUMPAGES  \* Arabic  \* MERGEFORMAT</w:instrText>
    </w:r>
    <w:r w:rsidR="006874B5" w:rsidRPr="00C140D3">
      <w:rPr>
        <w:sz w:val="18"/>
      </w:rPr>
      <w:fldChar w:fldCharType="separate"/>
    </w:r>
    <w:r w:rsidR="00643A4F">
      <w:rPr>
        <w:sz w:val="18"/>
      </w:rPr>
      <w:t>5</w:t>
    </w:r>
    <w:r w:rsidR="006874B5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BD2C9" w14:textId="77777777" w:rsidR="006A4BAF" w:rsidRDefault="006A4BAF" w:rsidP="00DD6851">
      <w:r>
        <w:separator/>
      </w:r>
    </w:p>
  </w:footnote>
  <w:footnote w:type="continuationSeparator" w:id="0">
    <w:p w14:paraId="330ECEFA" w14:textId="77777777" w:rsidR="006A4BAF" w:rsidRDefault="006A4BAF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3378" w14:textId="276B3573" w:rsidR="00611CF4" w:rsidRPr="001623C4" w:rsidRDefault="001623C4" w:rsidP="001623C4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443927B6" wp14:editId="15D08F33">
              <wp:simplePos x="0" y="0"/>
              <wp:positionH relativeFrom="column">
                <wp:posOffset>2557145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B2230E" w14:textId="31DB28BF" w:rsidR="001623C4" w:rsidRDefault="00F6120E" w:rsidP="001623C4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2E2714">
                            <w:rPr>
                              <w:b/>
                              <w:color w:val="FFFFFF" w:themeColor="background1"/>
                              <w:sz w:val="32"/>
                            </w:rPr>
                            <w:t>B4</w:t>
                          </w:r>
                          <w:r w:rsidR="00274673">
                            <w:rPr>
                              <w:b/>
                              <w:color w:val="FFFFFF" w:themeColor="background1"/>
                              <w:sz w:val="32"/>
                            </w:rPr>
                            <w:t>.4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3927B6" id="Rechteck 22" o:spid="_x0000_s1026" style="position:absolute;margin-left:201.35pt;margin-top:.5pt;width:240.95pt;height:26.8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" fillcolor="#ffc000" stroked="f" strokeweight="1pt">
              <v:textbox>
                <w:txbxContent>
                  <w:p w14:paraId="35B2230E" w14:textId="31DB28BF" w:rsidR="001623C4" w:rsidRDefault="00F6120E" w:rsidP="001623C4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2E2714">
                      <w:rPr>
                        <w:b/>
                        <w:color w:val="FFFFFF" w:themeColor="background1"/>
                        <w:sz w:val="32"/>
                      </w:rPr>
                      <w:t>B4</w:t>
                    </w:r>
                    <w:r w:rsidR="00274673">
                      <w:rPr>
                        <w:b/>
                        <w:color w:val="FFFFFF" w:themeColor="background1"/>
                        <w:sz w:val="32"/>
                      </w:rPr>
                      <w:t>.4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49C72224" wp14:editId="77759505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DF79639" w14:textId="77777777" w:rsidR="001623C4" w:rsidRPr="008D5655" w:rsidRDefault="001623C4" w:rsidP="001623C4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C7222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DF79639" w14:textId="77777777" w:rsidR="001623C4" w:rsidRPr="008D5655" w:rsidRDefault="001623C4" w:rsidP="001623C4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C7055"/>
    <w:multiLevelType w:val="hybridMultilevel"/>
    <w:tmpl w:val="B85646F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7037A2"/>
    <w:multiLevelType w:val="multilevel"/>
    <w:tmpl w:val="EE525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C1278"/>
    <w:multiLevelType w:val="multilevel"/>
    <w:tmpl w:val="71F89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F0535"/>
    <w:multiLevelType w:val="hybridMultilevel"/>
    <w:tmpl w:val="C136C1A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977351"/>
    <w:multiLevelType w:val="hybridMultilevel"/>
    <w:tmpl w:val="508A2C9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C0471"/>
    <w:multiLevelType w:val="multilevel"/>
    <w:tmpl w:val="476ED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843ACD"/>
    <w:multiLevelType w:val="multilevel"/>
    <w:tmpl w:val="F192F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C9A7E7E"/>
    <w:multiLevelType w:val="multilevel"/>
    <w:tmpl w:val="E4702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243AF0"/>
    <w:multiLevelType w:val="hybridMultilevel"/>
    <w:tmpl w:val="A392AA6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AB278A"/>
    <w:multiLevelType w:val="multilevel"/>
    <w:tmpl w:val="35DEC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2249AB"/>
    <w:multiLevelType w:val="hybridMultilevel"/>
    <w:tmpl w:val="F77A984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DA816C0"/>
    <w:multiLevelType w:val="hybridMultilevel"/>
    <w:tmpl w:val="F1AAA6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1822C2"/>
    <w:multiLevelType w:val="multilevel"/>
    <w:tmpl w:val="53EC1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380D64"/>
    <w:multiLevelType w:val="multilevel"/>
    <w:tmpl w:val="B3A44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762A0B"/>
    <w:multiLevelType w:val="multilevel"/>
    <w:tmpl w:val="588E9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3E2D0C"/>
    <w:multiLevelType w:val="multilevel"/>
    <w:tmpl w:val="D9785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FCE694E"/>
    <w:multiLevelType w:val="multilevel"/>
    <w:tmpl w:val="61AC7C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094ABC"/>
    <w:multiLevelType w:val="multilevel"/>
    <w:tmpl w:val="8C60E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D02CB3"/>
    <w:multiLevelType w:val="multilevel"/>
    <w:tmpl w:val="28DE3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AE2219F"/>
    <w:multiLevelType w:val="multilevel"/>
    <w:tmpl w:val="0BD8B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125156"/>
    <w:multiLevelType w:val="hybridMultilevel"/>
    <w:tmpl w:val="3B9E682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5330488">
    <w:abstractNumId w:val="28"/>
  </w:num>
  <w:num w:numId="2" w16cid:durableId="854730494">
    <w:abstractNumId w:val="8"/>
  </w:num>
  <w:num w:numId="3" w16cid:durableId="1997296030">
    <w:abstractNumId w:val="8"/>
  </w:num>
  <w:num w:numId="4" w16cid:durableId="1274744878">
    <w:abstractNumId w:val="8"/>
  </w:num>
  <w:num w:numId="5" w16cid:durableId="1154907586">
    <w:abstractNumId w:val="8"/>
  </w:num>
  <w:num w:numId="6" w16cid:durableId="159271419">
    <w:abstractNumId w:val="8"/>
  </w:num>
  <w:num w:numId="7" w16cid:durableId="1488280922">
    <w:abstractNumId w:val="8"/>
  </w:num>
  <w:num w:numId="8" w16cid:durableId="1654990052">
    <w:abstractNumId w:val="8"/>
  </w:num>
  <w:num w:numId="9" w16cid:durableId="31929010">
    <w:abstractNumId w:val="8"/>
  </w:num>
  <w:num w:numId="10" w16cid:durableId="322395692">
    <w:abstractNumId w:val="8"/>
  </w:num>
  <w:num w:numId="11" w16cid:durableId="616059526">
    <w:abstractNumId w:val="8"/>
  </w:num>
  <w:num w:numId="12" w16cid:durableId="1497382655">
    <w:abstractNumId w:val="9"/>
  </w:num>
  <w:num w:numId="13" w16cid:durableId="933436567">
    <w:abstractNumId w:val="6"/>
  </w:num>
  <w:num w:numId="14" w16cid:durableId="505096008">
    <w:abstractNumId w:val="23"/>
  </w:num>
  <w:num w:numId="15" w16cid:durableId="407264771">
    <w:abstractNumId w:val="27"/>
  </w:num>
  <w:num w:numId="16" w16cid:durableId="101731968">
    <w:abstractNumId w:val="20"/>
  </w:num>
  <w:num w:numId="17" w16cid:durableId="130710291">
    <w:abstractNumId w:val="14"/>
  </w:num>
  <w:num w:numId="18" w16cid:durableId="340359854">
    <w:abstractNumId w:val="29"/>
  </w:num>
  <w:num w:numId="19" w16cid:durableId="1986664107">
    <w:abstractNumId w:val="0"/>
  </w:num>
  <w:num w:numId="20" w16cid:durableId="395249529">
    <w:abstractNumId w:val="8"/>
  </w:num>
  <w:num w:numId="21" w16cid:durableId="1099570971">
    <w:abstractNumId w:val="8"/>
  </w:num>
  <w:num w:numId="22" w16cid:durableId="1495417583">
    <w:abstractNumId w:val="22"/>
  </w:num>
  <w:num w:numId="23" w16cid:durableId="2133479928">
    <w:abstractNumId w:val="15"/>
  </w:num>
  <w:num w:numId="24" w16cid:durableId="2067952775">
    <w:abstractNumId w:val="3"/>
  </w:num>
  <w:num w:numId="25" w16cid:durableId="1766147418">
    <w:abstractNumId w:val="4"/>
  </w:num>
  <w:num w:numId="26" w16cid:durableId="734356365">
    <w:abstractNumId w:val="12"/>
  </w:num>
  <w:num w:numId="27" w16cid:durableId="314919413">
    <w:abstractNumId w:val="5"/>
  </w:num>
  <w:num w:numId="28" w16cid:durableId="751774169">
    <w:abstractNumId w:val="16"/>
  </w:num>
  <w:num w:numId="29" w16cid:durableId="614019346">
    <w:abstractNumId w:val="11"/>
  </w:num>
  <w:num w:numId="30" w16cid:durableId="1940214933">
    <w:abstractNumId w:val="13"/>
  </w:num>
  <w:num w:numId="31" w16cid:durableId="1432896949">
    <w:abstractNumId w:val="10"/>
  </w:num>
  <w:num w:numId="32" w16cid:durableId="873543082">
    <w:abstractNumId w:val="18"/>
  </w:num>
  <w:num w:numId="33" w16cid:durableId="287519282">
    <w:abstractNumId w:val="24"/>
  </w:num>
  <w:num w:numId="34" w16cid:durableId="1810047733">
    <w:abstractNumId w:val="1"/>
  </w:num>
  <w:num w:numId="35" w16cid:durableId="1716615628">
    <w:abstractNumId w:val="17"/>
  </w:num>
  <w:num w:numId="36" w16cid:durableId="949167162">
    <w:abstractNumId w:val="19"/>
  </w:num>
  <w:num w:numId="37" w16cid:durableId="1565682809">
    <w:abstractNumId w:val="25"/>
  </w:num>
  <w:num w:numId="38" w16cid:durableId="1627421047">
    <w:abstractNumId w:val="2"/>
  </w:num>
  <w:num w:numId="39" w16cid:durableId="724333120">
    <w:abstractNumId w:val="21"/>
  </w:num>
  <w:num w:numId="40" w16cid:durableId="153883114">
    <w:abstractNumId w:val="2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36FF"/>
    <w:rsid w:val="00004749"/>
    <w:rsid w:val="00005814"/>
    <w:rsid w:val="00012484"/>
    <w:rsid w:val="00021D34"/>
    <w:rsid w:val="00043DA4"/>
    <w:rsid w:val="00047122"/>
    <w:rsid w:val="000644BD"/>
    <w:rsid w:val="0008218F"/>
    <w:rsid w:val="00085522"/>
    <w:rsid w:val="0009229C"/>
    <w:rsid w:val="00095FA5"/>
    <w:rsid w:val="000B6F96"/>
    <w:rsid w:val="000C02EB"/>
    <w:rsid w:val="000C1D0F"/>
    <w:rsid w:val="000C295A"/>
    <w:rsid w:val="0012478A"/>
    <w:rsid w:val="00151419"/>
    <w:rsid w:val="00151E00"/>
    <w:rsid w:val="00152FC3"/>
    <w:rsid w:val="001623C4"/>
    <w:rsid w:val="00184DF8"/>
    <w:rsid w:val="00195E34"/>
    <w:rsid w:val="00211261"/>
    <w:rsid w:val="00211D6D"/>
    <w:rsid w:val="0021225B"/>
    <w:rsid w:val="00217FA4"/>
    <w:rsid w:val="00235AD1"/>
    <w:rsid w:val="002463A3"/>
    <w:rsid w:val="00274673"/>
    <w:rsid w:val="00283070"/>
    <w:rsid w:val="00295717"/>
    <w:rsid w:val="002E2714"/>
    <w:rsid w:val="002E4F27"/>
    <w:rsid w:val="002E6996"/>
    <w:rsid w:val="002E762D"/>
    <w:rsid w:val="002F6E27"/>
    <w:rsid w:val="00311F98"/>
    <w:rsid w:val="00342B12"/>
    <w:rsid w:val="00351118"/>
    <w:rsid w:val="00361371"/>
    <w:rsid w:val="003B7EBD"/>
    <w:rsid w:val="0042591A"/>
    <w:rsid w:val="004416BB"/>
    <w:rsid w:val="00454810"/>
    <w:rsid w:val="004638ED"/>
    <w:rsid w:val="004670A5"/>
    <w:rsid w:val="00497C0B"/>
    <w:rsid w:val="004A7F5C"/>
    <w:rsid w:val="004E3561"/>
    <w:rsid w:val="004F0644"/>
    <w:rsid w:val="00502BCA"/>
    <w:rsid w:val="005052ED"/>
    <w:rsid w:val="0051659F"/>
    <w:rsid w:val="005214B9"/>
    <w:rsid w:val="0053571C"/>
    <w:rsid w:val="00545940"/>
    <w:rsid w:val="00551CB1"/>
    <w:rsid w:val="005B2716"/>
    <w:rsid w:val="005C0A9C"/>
    <w:rsid w:val="005F3D36"/>
    <w:rsid w:val="005F67C1"/>
    <w:rsid w:val="00611CF4"/>
    <w:rsid w:val="0062474D"/>
    <w:rsid w:val="00630405"/>
    <w:rsid w:val="00643A4F"/>
    <w:rsid w:val="006874B5"/>
    <w:rsid w:val="00694781"/>
    <w:rsid w:val="006A4BAF"/>
    <w:rsid w:val="006B1729"/>
    <w:rsid w:val="006F56F8"/>
    <w:rsid w:val="0070274B"/>
    <w:rsid w:val="007077B2"/>
    <w:rsid w:val="0071549B"/>
    <w:rsid w:val="007342D2"/>
    <w:rsid w:val="007412A8"/>
    <w:rsid w:val="007518B2"/>
    <w:rsid w:val="0078193C"/>
    <w:rsid w:val="007B343C"/>
    <w:rsid w:val="007C0631"/>
    <w:rsid w:val="007D2418"/>
    <w:rsid w:val="007D6B46"/>
    <w:rsid w:val="007F589A"/>
    <w:rsid w:val="00806BA4"/>
    <w:rsid w:val="0081350C"/>
    <w:rsid w:val="00827D25"/>
    <w:rsid w:val="008306C3"/>
    <w:rsid w:val="00841197"/>
    <w:rsid w:val="008717D7"/>
    <w:rsid w:val="00885228"/>
    <w:rsid w:val="008B3146"/>
    <w:rsid w:val="008B6A1F"/>
    <w:rsid w:val="008C7068"/>
    <w:rsid w:val="008D373C"/>
    <w:rsid w:val="008D4E72"/>
    <w:rsid w:val="008D551A"/>
    <w:rsid w:val="00902B67"/>
    <w:rsid w:val="00913664"/>
    <w:rsid w:val="00957C9A"/>
    <w:rsid w:val="009929BE"/>
    <w:rsid w:val="009A0C4B"/>
    <w:rsid w:val="009A3FF5"/>
    <w:rsid w:val="009A7B82"/>
    <w:rsid w:val="009B3BAC"/>
    <w:rsid w:val="009B62E0"/>
    <w:rsid w:val="009B6A36"/>
    <w:rsid w:val="009C6BDB"/>
    <w:rsid w:val="009D59F5"/>
    <w:rsid w:val="009E59F7"/>
    <w:rsid w:val="009E606B"/>
    <w:rsid w:val="009E6885"/>
    <w:rsid w:val="00A24E85"/>
    <w:rsid w:val="00A30594"/>
    <w:rsid w:val="00A45915"/>
    <w:rsid w:val="00A55669"/>
    <w:rsid w:val="00A562B0"/>
    <w:rsid w:val="00A60D3B"/>
    <w:rsid w:val="00A93D34"/>
    <w:rsid w:val="00AA1BF6"/>
    <w:rsid w:val="00AA2DA3"/>
    <w:rsid w:val="00AA797F"/>
    <w:rsid w:val="00AE33ED"/>
    <w:rsid w:val="00AF1502"/>
    <w:rsid w:val="00AF6BE6"/>
    <w:rsid w:val="00B14D2D"/>
    <w:rsid w:val="00B16FE0"/>
    <w:rsid w:val="00B32281"/>
    <w:rsid w:val="00B36160"/>
    <w:rsid w:val="00B67534"/>
    <w:rsid w:val="00B86411"/>
    <w:rsid w:val="00B9342B"/>
    <w:rsid w:val="00B950B7"/>
    <w:rsid w:val="00BB53E3"/>
    <w:rsid w:val="00BC257B"/>
    <w:rsid w:val="00BD41FC"/>
    <w:rsid w:val="00BD5413"/>
    <w:rsid w:val="00BF00E1"/>
    <w:rsid w:val="00BF0E98"/>
    <w:rsid w:val="00C046FB"/>
    <w:rsid w:val="00C108ED"/>
    <w:rsid w:val="00C164C9"/>
    <w:rsid w:val="00C621A3"/>
    <w:rsid w:val="00CA0A3A"/>
    <w:rsid w:val="00CA60E2"/>
    <w:rsid w:val="00D13BAA"/>
    <w:rsid w:val="00D25D6A"/>
    <w:rsid w:val="00D3603D"/>
    <w:rsid w:val="00D416AE"/>
    <w:rsid w:val="00D52013"/>
    <w:rsid w:val="00D55842"/>
    <w:rsid w:val="00D650AC"/>
    <w:rsid w:val="00D802F7"/>
    <w:rsid w:val="00D80813"/>
    <w:rsid w:val="00D916E8"/>
    <w:rsid w:val="00DD6851"/>
    <w:rsid w:val="00DE17EF"/>
    <w:rsid w:val="00DE1CB1"/>
    <w:rsid w:val="00DF4340"/>
    <w:rsid w:val="00E21D04"/>
    <w:rsid w:val="00E22F62"/>
    <w:rsid w:val="00E24D25"/>
    <w:rsid w:val="00E36D47"/>
    <w:rsid w:val="00E422F4"/>
    <w:rsid w:val="00E46849"/>
    <w:rsid w:val="00E5098F"/>
    <w:rsid w:val="00E5231B"/>
    <w:rsid w:val="00E722EA"/>
    <w:rsid w:val="00EC2D49"/>
    <w:rsid w:val="00EF204B"/>
    <w:rsid w:val="00F00D4B"/>
    <w:rsid w:val="00F24DEC"/>
    <w:rsid w:val="00F6120E"/>
    <w:rsid w:val="00F762B7"/>
    <w:rsid w:val="00F90343"/>
    <w:rsid w:val="00FA0B65"/>
    <w:rsid w:val="00FA12EB"/>
    <w:rsid w:val="00FA2071"/>
    <w:rsid w:val="00FA5161"/>
    <w:rsid w:val="00FD3BE0"/>
    <w:rsid w:val="00FE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6023858A"/>
  <w15:docId w15:val="{042F429D-897A-4057-974D-EB331DECE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02BC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02BC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02BCA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02BCA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02BCA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02BC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184DF8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184DF8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184DF8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184DF8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184DF8"/>
    <w:rPr>
      <w:b/>
      <w:bCs/>
      <w:sz w:val="20"/>
      <w:szCs w:val="2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02BC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02BC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02BCA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B2716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B2716"/>
    <w:rPr>
      <w:rFonts w:ascii="Helvetica 55" w:hAnsi="Helvetica 55"/>
      <w:lang w:val="en-US"/>
    </w:rPr>
  </w:style>
  <w:style w:type="character" w:customStyle="1" w:styleId="watch-title">
    <w:name w:val="watch-title"/>
    <w:basedOn w:val="Absatz-Standardschriftart"/>
    <w:rsid w:val="00151419"/>
  </w:style>
  <w:style w:type="paragraph" w:styleId="StandardWeb">
    <w:name w:val="Normal (Web)"/>
    <w:basedOn w:val="Standard"/>
    <w:uiPriority w:val="99"/>
    <w:semiHidden/>
    <w:unhideWhenUsed/>
    <w:rsid w:val="00D13BAA"/>
    <w:pPr>
      <w:spacing w:before="100" w:beforeAutospacing="1" w:after="0" w:line="240" w:lineRule="auto"/>
    </w:pPr>
    <w:rPr>
      <w:rFonts w:ascii="Times New Roman" w:eastAsia="Times New Roman" w:hAnsi="Times New Roman" w:cs="Times New Roman"/>
      <w:bCs w:val="0"/>
      <w:sz w:val="24"/>
      <w:szCs w:val="24"/>
    </w:rPr>
  </w:style>
  <w:style w:type="character" w:customStyle="1" w:styleId="blacksubheader1">
    <w:name w:val="blacksubheader1"/>
    <w:basedOn w:val="Absatz-Standardschriftart"/>
    <w:rsid w:val="00D13BAA"/>
    <w:rPr>
      <w:b/>
      <w:bCs/>
      <w:color w:val="555555"/>
      <w:sz w:val="26"/>
      <w:szCs w:val="26"/>
    </w:rPr>
  </w:style>
  <w:style w:type="paragraph" w:customStyle="1" w:styleId="blacksubheader">
    <w:name w:val="blacksubheader"/>
    <w:basedOn w:val="Standard"/>
    <w:rsid w:val="00D13BAA"/>
    <w:pPr>
      <w:spacing w:before="100" w:beforeAutospacing="1" w:after="0" w:line="240" w:lineRule="auto"/>
    </w:pPr>
    <w:rPr>
      <w:rFonts w:ascii="Times New Roman" w:eastAsia="Times New Roman" w:hAnsi="Times New Roman" w:cs="Times New Roman"/>
      <w:b/>
      <w:color w:val="555555"/>
      <w:sz w:val="26"/>
      <w:szCs w:val="26"/>
    </w:rPr>
  </w:style>
  <w:style w:type="character" w:customStyle="1" w:styleId="blackheader1">
    <w:name w:val="blackheader1"/>
    <w:basedOn w:val="Absatz-Standardschriftart"/>
    <w:rsid w:val="00D13BAA"/>
    <w:rPr>
      <w:b/>
      <w:bCs/>
      <w:color w:val="000000"/>
      <w:sz w:val="36"/>
      <w:szCs w:val="36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9D59F5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9D59F5"/>
    <w:rPr>
      <w:color w:val="954F72" w:themeColor="followedHyperlink"/>
      <w:u w:val="single"/>
    </w:rPr>
  </w:style>
  <w:style w:type="paragraph" w:styleId="berarbeitung">
    <w:name w:val="Revision"/>
    <w:hidden/>
    <w:uiPriority w:val="99"/>
    <w:semiHidden/>
    <w:rsid w:val="00B86411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51316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12615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0126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2692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20871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6036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2799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58978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2175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604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microsoft.com/office/2011/relationships/people" Target="peop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jpeg"/><Relationship Id="rId1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D51609-14FA-0A42-B5EA-389DEE486C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579</Words>
  <Characters>3651</Characters>
  <Application>Microsoft Office Word</Application>
  <DocSecurity>0</DocSecurity>
  <Lines>30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Melanie Schaumburg</dc:creator>
  <cp:keywords/>
  <dc:description/>
  <cp:lastModifiedBy>Schmidberger, Alessa | Wissensfabrik</cp:lastModifiedBy>
  <cp:revision>7</cp:revision>
  <cp:lastPrinted>2020-09-28T21:01:00Z</cp:lastPrinted>
  <dcterms:created xsi:type="dcterms:W3CDTF">2019-05-23T12:58:00Z</dcterms:created>
  <dcterms:modified xsi:type="dcterms:W3CDTF">2022-10-12T07:00:00Z</dcterms:modified>
</cp:coreProperties>
</file>