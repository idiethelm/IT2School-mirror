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2CC4DAE"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8"/>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62D083BD" w14:textId="2DAEFBD7" w:rsidR="006B1729" w:rsidRPr="003D0B16" w:rsidRDefault="006B1729" w:rsidP="00094601">
          <w:pPr>
            <w:pStyle w:val="WF-Inhaltsverzeichnis"/>
            <w:tabs>
              <w:tab w:val="left" w:pos="2059"/>
            </w:tabs>
            <w:rPr>
              <w:rStyle w:val="WF-InhaltsverzeichnisZchn"/>
            </w:rPr>
          </w:pPr>
          <w:r w:rsidRPr="003D0B16">
            <w:rPr>
              <w:rStyle w:val="WF-InhaltsverzeichnisZchn"/>
            </w:rPr>
            <w:t>Inhalt</w:t>
          </w:r>
          <w:r w:rsidR="00094601">
            <w:rPr>
              <w:rStyle w:val="WF-InhaltsverzeichnisZchn"/>
            </w:rPr>
            <w:tab/>
          </w:r>
        </w:p>
        <w:p w14:paraId="5424D862" w14:textId="2DB3E447" w:rsidR="00362957" w:rsidRDefault="006B1729">
          <w:pPr>
            <w:pStyle w:val="Verzeichnis1"/>
            <w:rPr>
              <w:rFonts w:asciiTheme="minorHAnsi" w:hAnsiTheme="minorHAnsi"/>
              <w:bCs w:val="0"/>
              <w:noProof/>
              <w:sz w:val="22"/>
              <w:lang w:val="en-GB" w:eastAsia="en-GB"/>
            </w:rPr>
          </w:pPr>
          <w:r>
            <w:fldChar w:fldCharType="begin"/>
          </w:r>
          <w:r w:rsidRPr="006B1729">
            <w:instrText xml:space="preserve"> TOC \o "1-3" \h \z \u </w:instrText>
          </w:r>
          <w:r>
            <w:fldChar w:fldCharType="separate"/>
          </w:r>
          <w:r w:rsidR="00362957" w:rsidRPr="002A22AC">
            <w:rPr>
              <w:rStyle w:val="Hyperlink"/>
              <w:noProof/>
            </w:rPr>
            <w:fldChar w:fldCharType="begin"/>
          </w:r>
          <w:r w:rsidR="00362957" w:rsidRPr="002A22AC">
            <w:rPr>
              <w:rStyle w:val="Hyperlink"/>
              <w:noProof/>
            </w:rPr>
            <w:instrText xml:space="preserve"> </w:instrText>
          </w:r>
          <w:r w:rsidR="00362957">
            <w:rPr>
              <w:noProof/>
            </w:rPr>
            <w:instrText>HYPERLINK \l "_Toc123564606"</w:instrText>
          </w:r>
          <w:r w:rsidR="00362957" w:rsidRPr="002A22AC">
            <w:rPr>
              <w:rStyle w:val="Hyperlink"/>
              <w:noProof/>
            </w:rPr>
            <w:instrText xml:space="preserve"> </w:instrText>
          </w:r>
          <w:r w:rsidR="00362957" w:rsidRPr="002A22AC">
            <w:rPr>
              <w:rStyle w:val="Hyperlink"/>
              <w:noProof/>
            </w:rPr>
          </w:r>
          <w:r w:rsidR="00362957" w:rsidRPr="002A22AC">
            <w:rPr>
              <w:rStyle w:val="Hyperlink"/>
              <w:noProof/>
            </w:rPr>
            <w:fldChar w:fldCharType="separate"/>
          </w:r>
          <w:r w:rsidR="00362957" w:rsidRPr="002A22AC">
            <w:rPr>
              <w:rStyle w:val="Hyperlink"/>
              <w:noProof/>
            </w:rPr>
            <w:t>1</w:t>
          </w:r>
          <w:r w:rsidR="00362957">
            <w:rPr>
              <w:rFonts w:asciiTheme="minorHAnsi" w:hAnsiTheme="minorHAnsi"/>
              <w:bCs w:val="0"/>
              <w:noProof/>
              <w:sz w:val="22"/>
              <w:lang w:val="en-GB" w:eastAsia="en-GB"/>
            </w:rPr>
            <w:tab/>
          </w:r>
          <w:r w:rsidR="00362957" w:rsidRPr="002A22AC">
            <w:rPr>
              <w:rStyle w:val="Hyperlink"/>
              <w:noProof/>
            </w:rPr>
            <w:t>Vom Blinzeln zum Verschlüsseln</w:t>
          </w:r>
          <w:r w:rsidR="00362957">
            <w:rPr>
              <w:noProof/>
              <w:webHidden/>
            </w:rPr>
            <w:tab/>
          </w:r>
          <w:r w:rsidR="00362957">
            <w:rPr>
              <w:noProof/>
              <w:webHidden/>
            </w:rPr>
            <w:fldChar w:fldCharType="begin"/>
          </w:r>
          <w:r w:rsidR="00362957">
            <w:rPr>
              <w:noProof/>
              <w:webHidden/>
            </w:rPr>
            <w:instrText xml:space="preserve"> PAGEREF _Toc123564606 \h </w:instrText>
          </w:r>
          <w:r w:rsidR="00362957">
            <w:rPr>
              <w:noProof/>
              <w:webHidden/>
            </w:rPr>
          </w:r>
          <w:r w:rsidR="00362957">
            <w:rPr>
              <w:noProof/>
              <w:webHidden/>
            </w:rPr>
            <w:fldChar w:fldCharType="separate"/>
          </w:r>
          <w:ins w:id="0" w:author="Ira Diethelm" w:date="2023-01-02T15:12:00Z">
            <w:r w:rsidR="002704E3">
              <w:rPr>
                <w:noProof/>
                <w:webHidden/>
              </w:rPr>
              <w:t>3</w:t>
            </w:r>
          </w:ins>
          <w:del w:id="1" w:author="Ira Diethelm" w:date="2023-01-02T15:12:00Z">
            <w:r w:rsidR="00362957" w:rsidDel="002704E3">
              <w:rPr>
                <w:noProof/>
                <w:webHidden/>
              </w:rPr>
              <w:delText>4</w:delText>
            </w:r>
          </w:del>
          <w:r w:rsidR="00362957">
            <w:rPr>
              <w:noProof/>
              <w:webHidden/>
            </w:rPr>
            <w:fldChar w:fldCharType="end"/>
          </w:r>
          <w:r w:rsidR="00362957" w:rsidRPr="002A22AC">
            <w:rPr>
              <w:rStyle w:val="Hyperlink"/>
              <w:noProof/>
            </w:rPr>
            <w:fldChar w:fldCharType="end"/>
          </w:r>
        </w:p>
        <w:p w14:paraId="248E0A6F" w14:textId="2FA0CF76"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"_Toc123564607"</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2</w:t>
          </w:r>
          <w:r>
            <w:rPr>
              <w:rFonts w:asciiTheme="minorHAnsi" w:hAnsiTheme="minorHAnsi"/>
              <w:bCs w:val="0"/>
              <w:noProof/>
              <w:sz w:val="22"/>
              <w:lang w:val="en-GB" w:eastAsia="en-GB"/>
            </w:rPr>
            <w:tab/>
          </w:r>
          <w:r w:rsidRPr="002A22AC">
            <w:rPr>
              <w:rStyle w:val="Hyperlink"/>
              <w:noProof/>
            </w:rPr>
            <w:t>Warum gibt es das Modul?</w:t>
          </w:r>
          <w:r>
            <w:rPr>
              <w:noProof/>
              <w:webHidden/>
            </w:rPr>
            <w:tab/>
          </w:r>
          <w:r>
            <w:rPr>
              <w:noProof/>
              <w:webHidden/>
            </w:rPr>
            <w:fldChar w:fldCharType="begin"/>
          </w:r>
          <w:r>
            <w:rPr>
              <w:noProof/>
              <w:webHidden/>
            </w:rPr>
            <w:instrText xml:space="preserve"> PAGEREF _Toc123564607 \h </w:instrText>
          </w:r>
          <w:r>
            <w:rPr>
              <w:noProof/>
              <w:webHidden/>
            </w:rPr>
          </w:r>
          <w:r>
            <w:rPr>
              <w:noProof/>
              <w:webHidden/>
            </w:rPr>
            <w:fldChar w:fldCharType="separate"/>
          </w:r>
          <w:ins w:id="2" w:author="Ira Diethelm" w:date="2023-01-02T15:12:00Z">
            <w:r w:rsidR="002704E3">
              <w:rPr>
                <w:noProof/>
                <w:webHidden/>
              </w:rPr>
              <w:t>4</w:t>
            </w:r>
          </w:ins>
          <w:del w:id="3" w:author="Ira Diethelm" w:date="2023-01-02T15:12:00Z">
            <w:r w:rsidDel="002704E3">
              <w:rPr>
                <w:noProof/>
                <w:webHidden/>
              </w:rPr>
              <w:delText>5</w:delText>
            </w:r>
          </w:del>
          <w:r>
            <w:rPr>
              <w:noProof/>
              <w:webHidden/>
            </w:rPr>
            <w:fldChar w:fldCharType="end"/>
          </w:r>
          <w:r w:rsidRPr="002A22AC">
            <w:rPr>
              <w:rStyle w:val="Hyperlink"/>
              <w:noProof/>
            </w:rPr>
            <w:fldChar w:fldCharType="end"/>
          </w:r>
        </w:p>
        <w:p w14:paraId="78330E33" w14:textId="4743B244"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"_Toc123564608"</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3</w:t>
          </w:r>
          <w:r>
            <w:rPr>
              <w:rFonts w:asciiTheme="minorHAnsi" w:hAnsiTheme="minorHAnsi"/>
              <w:bCs w:val="0"/>
              <w:noProof/>
              <w:sz w:val="22"/>
              <w:lang w:val="en-GB" w:eastAsia="en-GB"/>
            </w:rPr>
            <w:tab/>
          </w:r>
          <w:r w:rsidRPr="002A22AC">
            <w:rPr>
              <w:rStyle w:val="Hyperlink"/>
              <w:noProof/>
            </w:rPr>
            <w:t>Ziele des Moduls</w:t>
          </w:r>
          <w:r>
            <w:rPr>
              <w:noProof/>
              <w:webHidden/>
            </w:rPr>
            <w:tab/>
          </w:r>
          <w:r>
            <w:rPr>
              <w:noProof/>
              <w:webHidden/>
            </w:rPr>
            <w:fldChar w:fldCharType="begin"/>
          </w:r>
          <w:r>
            <w:rPr>
              <w:noProof/>
              <w:webHidden/>
            </w:rPr>
            <w:instrText xml:space="preserve"> PAGEREF _Toc123564608 \h </w:instrText>
          </w:r>
          <w:r>
            <w:rPr>
              <w:noProof/>
              <w:webHidden/>
            </w:rPr>
          </w:r>
          <w:r>
            <w:rPr>
              <w:noProof/>
              <w:webHidden/>
            </w:rPr>
            <w:fldChar w:fldCharType="separate"/>
          </w:r>
          <w:ins w:id="4" w:author="Ira Diethelm" w:date="2023-01-02T15:12:00Z">
            <w:r w:rsidR="002704E3">
              <w:rPr>
                <w:noProof/>
                <w:webHidden/>
              </w:rPr>
              <w:t>4</w:t>
            </w:r>
          </w:ins>
          <w:del w:id="5" w:author="Ira Diethelm" w:date="2023-01-02T15:12:00Z">
            <w:r w:rsidDel="002704E3">
              <w:rPr>
                <w:noProof/>
                <w:webHidden/>
              </w:rPr>
              <w:delText>5</w:delText>
            </w:r>
          </w:del>
          <w:r>
            <w:rPr>
              <w:noProof/>
              <w:webHidden/>
            </w:rPr>
            <w:fldChar w:fldCharType="end"/>
          </w:r>
          <w:r w:rsidRPr="002A22AC">
            <w:rPr>
              <w:rStyle w:val="Hyperlink"/>
              <w:noProof/>
            </w:rPr>
            <w:fldChar w:fldCharType="end"/>
          </w:r>
        </w:p>
        <w:p w14:paraId="59B4BE7A" w14:textId="0B1AB0B9"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"_Toc123564609"</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4</w:t>
          </w:r>
          <w:r>
            <w:rPr>
              <w:rFonts w:asciiTheme="minorHAnsi" w:hAnsiTheme="minorHAnsi"/>
              <w:bCs w:val="0"/>
              <w:noProof/>
              <w:sz w:val="22"/>
              <w:lang w:val="en-GB" w:eastAsia="en-GB"/>
            </w:rPr>
            <w:tab/>
          </w:r>
          <w:r w:rsidRPr="002A22AC">
            <w:rPr>
              <w:rStyle w:val="Hyperlink"/>
              <w:noProof/>
            </w:rPr>
            <w:t>Die Rolle der Unternehmensvertreter*innen</w:t>
          </w:r>
          <w:r>
            <w:rPr>
              <w:noProof/>
              <w:webHidden/>
            </w:rPr>
            <w:tab/>
          </w:r>
          <w:r>
            <w:rPr>
              <w:noProof/>
              <w:webHidden/>
            </w:rPr>
            <w:fldChar w:fldCharType="begin"/>
          </w:r>
          <w:r>
            <w:rPr>
              <w:noProof/>
              <w:webHidden/>
            </w:rPr>
            <w:instrText xml:space="preserve"> PAGEREF _Toc123564609 \h </w:instrText>
          </w:r>
          <w:r>
            <w:rPr>
              <w:noProof/>
              <w:webHidden/>
            </w:rPr>
          </w:r>
          <w:r>
            <w:rPr>
              <w:noProof/>
              <w:webHidden/>
            </w:rPr>
            <w:fldChar w:fldCharType="separate"/>
          </w:r>
          <w:ins w:id="6" w:author="Ira Diethelm" w:date="2023-01-02T15:12:00Z">
            <w:r w:rsidR="002704E3">
              <w:rPr>
                <w:noProof/>
                <w:webHidden/>
              </w:rPr>
              <w:t>4</w:t>
            </w:r>
          </w:ins>
          <w:del w:id="7" w:author="Ira Diethelm" w:date="2023-01-02T15:12:00Z">
            <w:r w:rsidDel="002704E3">
              <w:rPr>
                <w:noProof/>
                <w:webHidden/>
              </w:rPr>
              <w:delText>5</w:delText>
            </w:r>
          </w:del>
          <w:r>
            <w:rPr>
              <w:noProof/>
              <w:webHidden/>
            </w:rPr>
            <w:fldChar w:fldCharType="end"/>
          </w:r>
          <w:r w:rsidRPr="002A22AC">
            <w:rPr>
              <w:rStyle w:val="Hyperlink"/>
              <w:noProof/>
            </w:rPr>
            <w:fldChar w:fldCharType="end"/>
          </w:r>
        </w:p>
        <w:p w14:paraId="05FC2338" w14:textId="19FA70C4"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"_Toc123564610"</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5</w:t>
          </w:r>
          <w:r>
            <w:rPr>
              <w:rFonts w:asciiTheme="minorHAnsi" w:hAnsiTheme="minorHAnsi"/>
              <w:bCs w:val="0"/>
              <w:noProof/>
              <w:sz w:val="22"/>
              <w:lang w:val="en-GB" w:eastAsia="en-GB"/>
            </w:rPr>
            <w:tab/>
          </w:r>
          <w:r w:rsidRPr="002A22AC">
            <w:rPr>
              <w:rStyle w:val="Hyperlink"/>
              <w:noProof/>
            </w:rPr>
            <w:t>Inhalte des Moduls</w:t>
          </w:r>
          <w:r>
            <w:rPr>
              <w:noProof/>
              <w:webHidden/>
            </w:rPr>
            <w:tab/>
          </w:r>
          <w:r>
            <w:rPr>
              <w:noProof/>
              <w:webHidden/>
            </w:rPr>
            <w:fldChar w:fldCharType="begin"/>
          </w:r>
          <w:r>
            <w:rPr>
              <w:noProof/>
              <w:webHidden/>
            </w:rPr>
            <w:instrText xml:space="preserve"> PAGEREF _Toc123564610 \h </w:instrText>
          </w:r>
          <w:r>
            <w:rPr>
              <w:noProof/>
              <w:webHidden/>
            </w:rPr>
          </w:r>
          <w:r>
            <w:rPr>
              <w:noProof/>
              <w:webHidden/>
            </w:rPr>
            <w:fldChar w:fldCharType="separate"/>
          </w:r>
          <w:ins w:id="8" w:author="Ira Diethelm" w:date="2023-01-02T15:12:00Z">
            <w:r w:rsidR="002704E3">
              <w:rPr>
                <w:noProof/>
                <w:webHidden/>
              </w:rPr>
              <w:t>5</w:t>
            </w:r>
          </w:ins>
          <w:del w:id="9" w:author="Ira Diethelm" w:date="2023-01-02T15:12:00Z">
            <w:r w:rsidDel="002704E3">
              <w:rPr>
                <w:noProof/>
                <w:webHidden/>
              </w:rPr>
              <w:delText>6</w:delText>
            </w:r>
          </w:del>
          <w:r>
            <w:rPr>
              <w:noProof/>
              <w:webHidden/>
            </w:rPr>
            <w:fldChar w:fldCharType="end"/>
          </w:r>
          <w:r w:rsidRPr="002A22AC">
            <w:rPr>
              <w:rStyle w:val="Hyperlink"/>
              <w:noProof/>
            </w:rPr>
            <w:fldChar w:fldCharType="end"/>
          </w:r>
        </w:p>
        <w:p w14:paraId="34DFC71A" w14:textId="37C4D496"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"_Toc123564611"</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6</w:t>
          </w:r>
          <w:r>
            <w:rPr>
              <w:rFonts w:asciiTheme="minorHAnsi" w:hAnsiTheme="minorHAnsi"/>
              <w:bCs w:val="0"/>
              <w:noProof/>
              <w:sz w:val="22"/>
              <w:lang w:val="en-GB" w:eastAsia="en-GB"/>
            </w:rPr>
            <w:tab/>
          </w:r>
          <w:r w:rsidRPr="002A22AC">
            <w:rPr>
              <w:rStyle w:val="Hyperlink"/>
              <w:noProof/>
            </w:rPr>
            <w:t>Unterrichtliche Umsetzung</w:t>
          </w:r>
          <w:r>
            <w:rPr>
              <w:noProof/>
              <w:webHidden/>
            </w:rPr>
            <w:tab/>
          </w:r>
          <w:r>
            <w:rPr>
              <w:noProof/>
              <w:webHidden/>
            </w:rPr>
            <w:fldChar w:fldCharType="begin"/>
          </w:r>
          <w:r>
            <w:rPr>
              <w:noProof/>
              <w:webHidden/>
            </w:rPr>
            <w:instrText xml:space="preserve"> PAGEREF _Toc123564611 \h </w:instrText>
          </w:r>
          <w:r>
            <w:rPr>
              <w:noProof/>
              <w:webHidden/>
            </w:rPr>
          </w:r>
          <w:r>
            <w:rPr>
              <w:noProof/>
              <w:webHidden/>
            </w:rPr>
            <w:fldChar w:fldCharType="separate"/>
          </w:r>
          <w:ins w:id="10" w:author="Ira Diethelm" w:date="2023-01-02T15:12:00Z">
            <w:r w:rsidR="002704E3">
              <w:rPr>
                <w:noProof/>
                <w:webHidden/>
              </w:rPr>
              <w:t>5</w:t>
            </w:r>
          </w:ins>
          <w:del w:id="11" w:author="Ira Diethelm" w:date="2023-01-02T15:12:00Z">
            <w:r w:rsidDel="002704E3">
              <w:rPr>
                <w:noProof/>
                <w:webHidden/>
              </w:rPr>
              <w:delText>6</w:delText>
            </w:r>
          </w:del>
          <w:r>
            <w:rPr>
              <w:noProof/>
              <w:webHidden/>
            </w:rPr>
            <w:fldChar w:fldCharType="end"/>
          </w:r>
          <w:r w:rsidRPr="002A22AC">
            <w:rPr>
              <w:rStyle w:val="Hyperlink"/>
              <w:noProof/>
            </w:rPr>
            <w:fldChar w:fldCharType="end"/>
          </w:r>
        </w:p>
        <w:p w14:paraId="07E60D49" w14:textId="151C5FFA" w:rsidR="00362957" w:rsidRDefault="00362957">
          <w:pPr>
            <w:pStyle w:val="Verzeichnis2"/>
            <w:tabs>
              <w:tab w:val="left" w:pos="880"/>
              <w:tab w:val="right" w:leader="dot" w:pos="8834"/>
            </w:tabs>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"_Toc123564612"</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6.1</w:t>
          </w:r>
          <w:r>
            <w:rPr>
              <w:rFonts w:asciiTheme="minorHAnsi" w:hAnsiTheme="minorHAnsi"/>
              <w:bCs w:val="0"/>
              <w:noProof/>
              <w:sz w:val="22"/>
              <w:lang w:val="en-GB" w:eastAsia="en-GB"/>
            </w:rPr>
            <w:tab/>
          </w:r>
          <w:r w:rsidRPr="002A22AC">
            <w:rPr>
              <w:rStyle w:val="Hyperlink"/>
              <w:noProof/>
            </w:rPr>
            <w:t>Grober Unterrichtsplan</w:t>
          </w:r>
          <w:r>
            <w:rPr>
              <w:noProof/>
              <w:webHidden/>
            </w:rPr>
            <w:tab/>
          </w:r>
          <w:r>
            <w:rPr>
              <w:noProof/>
              <w:webHidden/>
            </w:rPr>
            <w:fldChar w:fldCharType="begin"/>
          </w:r>
          <w:r>
            <w:rPr>
              <w:noProof/>
              <w:webHidden/>
            </w:rPr>
            <w:instrText xml:space="preserve"> PAGEREF _Toc123564612 \h </w:instrText>
          </w:r>
          <w:r>
            <w:rPr>
              <w:noProof/>
              <w:webHidden/>
            </w:rPr>
          </w:r>
          <w:r>
            <w:rPr>
              <w:noProof/>
              <w:webHidden/>
            </w:rPr>
            <w:fldChar w:fldCharType="separate"/>
          </w:r>
          <w:ins w:id="12" w:author="Ira Diethelm" w:date="2023-01-02T15:12:00Z">
            <w:r w:rsidR="002704E3">
              <w:rPr>
                <w:noProof/>
                <w:webHidden/>
              </w:rPr>
              <w:t>6</w:t>
            </w:r>
          </w:ins>
          <w:del w:id="13" w:author="Ira Diethelm" w:date="2023-01-02T15:12:00Z">
            <w:r w:rsidDel="002704E3">
              <w:rPr>
                <w:noProof/>
                <w:webHidden/>
              </w:rPr>
              <w:delText>7</w:delText>
            </w:r>
          </w:del>
          <w:r>
            <w:rPr>
              <w:noProof/>
              <w:webHidden/>
            </w:rPr>
            <w:fldChar w:fldCharType="end"/>
          </w:r>
          <w:r w:rsidRPr="002A22AC">
            <w:rPr>
              <w:rStyle w:val="Hyperlink"/>
              <w:noProof/>
            </w:rPr>
            <w:fldChar w:fldCharType="end"/>
          </w:r>
        </w:p>
        <w:p w14:paraId="1F985F05" w14:textId="7C9AB95B" w:rsidR="00362957" w:rsidRDefault="00362957">
          <w:pPr>
            <w:pStyle w:val="Verzeichnis2"/>
            <w:tabs>
              <w:tab w:val="left" w:pos="880"/>
              <w:tab w:val="right" w:leader="dot" w:pos="8834"/>
            </w:tabs>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"_Toc123564613"</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6.2</w:t>
          </w:r>
          <w:r>
            <w:rPr>
              <w:rFonts w:asciiTheme="minorHAnsi" w:hAnsiTheme="minorHAnsi"/>
              <w:bCs w:val="0"/>
              <w:noProof/>
              <w:sz w:val="22"/>
              <w:lang w:val="en-GB" w:eastAsia="en-GB"/>
            </w:rPr>
            <w:tab/>
          </w:r>
          <w:r w:rsidRPr="002A22AC">
            <w:rPr>
              <w:rStyle w:val="Hyperlink"/>
              <w:noProof/>
            </w:rPr>
            <w:t>Stundenverlaufsskizzen</w:t>
          </w:r>
          <w:r>
            <w:rPr>
              <w:noProof/>
              <w:webHidden/>
            </w:rPr>
            <w:tab/>
          </w:r>
          <w:r>
            <w:rPr>
              <w:noProof/>
              <w:webHidden/>
            </w:rPr>
            <w:fldChar w:fldCharType="begin"/>
          </w:r>
          <w:r>
            <w:rPr>
              <w:noProof/>
              <w:webHidden/>
            </w:rPr>
            <w:instrText xml:space="preserve"> PAGEREF _Toc123564613 \h </w:instrText>
          </w:r>
          <w:r>
            <w:rPr>
              <w:noProof/>
              <w:webHidden/>
            </w:rPr>
          </w:r>
          <w:r>
            <w:rPr>
              <w:noProof/>
              <w:webHidden/>
            </w:rPr>
            <w:fldChar w:fldCharType="separate"/>
          </w:r>
          <w:ins w:id="14" w:author="Ira Diethelm" w:date="2023-01-02T15:12:00Z">
            <w:r w:rsidR="002704E3">
              <w:rPr>
                <w:noProof/>
                <w:webHidden/>
              </w:rPr>
              <w:t>7</w:t>
            </w:r>
          </w:ins>
          <w:del w:id="15" w:author="Ira Diethelm" w:date="2023-01-02T15:12:00Z">
            <w:r w:rsidDel="002704E3">
              <w:rPr>
                <w:noProof/>
                <w:webHidden/>
              </w:rPr>
              <w:delText>8</w:delText>
            </w:r>
          </w:del>
          <w:r>
            <w:rPr>
              <w:noProof/>
              <w:webHidden/>
            </w:rPr>
            <w:fldChar w:fldCharType="end"/>
          </w:r>
          <w:r w:rsidRPr="002A22AC">
            <w:rPr>
              <w:rStyle w:val="Hyperlink"/>
              <w:noProof/>
            </w:rPr>
            <w:fldChar w:fldCharType="end"/>
          </w:r>
        </w:p>
        <w:p w14:paraId="338210D1" w14:textId="56C5D975" w:rsidR="00362957" w:rsidRDefault="00362957">
          <w:pPr>
            <w:pStyle w:val="Verzeichnis3"/>
            <w:tabs>
              <w:tab w:val="left" w:pos="1320"/>
              <w:tab w:val="right" w:leader="dot" w:pos="8834"/>
            </w:tabs>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"_Toc123564614"</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6.2.1</w:t>
          </w:r>
          <w:r>
            <w:rPr>
              <w:rFonts w:asciiTheme="minorHAnsi" w:hAnsiTheme="minorHAnsi"/>
              <w:bCs w:val="0"/>
              <w:noProof/>
              <w:sz w:val="22"/>
              <w:lang w:val="en-GB" w:eastAsia="en-GB"/>
            </w:rPr>
            <w:tab/>
          </w:r>
          <w:r w:rsidRPr="002A22AC">
            <w:rPr>
              <w:rStyle w:val="Hyperlink"/>
              <w:noProof/>
            </w:rPr>
            <w:t>Variante 1</w:t>
          </w:r>
          <w:r>
            <w:rPr>
              <w:noProof/>
              <w:webHidden/>
            </w:rPr>
            <w:tab/>
          </w:r>
          <w:r>
            <w:rPr>
              <w:noProof/>
              <w:webHidden/>
            </w:rPr>
            <w:fldChar w:fldCharType="begin"/>
          </w:r>
          <w:r>
            <w:rPr>
              <w:noProof/>
              <w:webHidden/>
            </w:rPr>
            <w:instrText xml:space="preserve"> PAGEREF _Toc123564614 \h </w:instrText>
          </w:r>
          <w:r>
            <w:rPr>
              <w:noProof/>
              <w:webHidden/>
            </w:rPr>
          </w:r>
          <w:r>
            <w:rPr>
              <w:noProof/>
              <w:webHidden/>
            </w:rPr>
            <w:fldChar w:fldCharType="separate"/>
          </w:r>
          <w:ins w:id="16" w:author="Ira Diethelm" w:date="2023-01-02T15:12:00Z">
            <w:r w:rsidR="002704E3">
              <w:rPr>
                <w:noProof/>
                <w:webHidden/>
              </w:rPr>
              <w:t>7</w:t>
            </w:r>
          </w:ins>
          <w:del w:id="17" w:author="Ira Diethelm" w:date="2023-01-02T15:12:00Z">
            <w:r w:rsidDel="002704E3">
              <w:rPr>
                <w:noProof/>
                <w:webHidden/>
              </w:rPr>
              <w:delText>8</w:delText>
            </w:r>
          </w:del>
          <w:r>
            <w:rPr>
              <w:noProof/>
              <w:webHidden/>
            </w:rPr>
            <w:fldChar w:fldCharType="end"/>
          </w:r>
          <w:r w:rsidRPr="002A22AC">
            <w:rPr>
              <w:rStyle w:val="Hyperlink"/>
              <w:noProof/>
            </w:rPr>
            <w:fldChar w:fldCharType="end"/>
          </w:r>
        </w:p>
        <w:p w14:paraId="1FCBFF24" w14:textId="7F345204" w:rsidR="00362957" w:rsidRDefault="00362957">
          <w:pPr>
            <w:pStyle w:val="Verzeichnis3"/>
            <w:tabs>
              <w:tab w:val="left" w:pos="1320"/>
              <w:tab w:val="right" w:leader="dot" w:pos="8834"/>
            </w:tabs>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"_Toc123564615"</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6.2.2</w:t>
          </w:r>
          <w:r>
            <w:rPr>
              <w:rFonts w:asciiTheme="minorHAnsi" w:hAnsiTheme="minorHAnsi"/>
              <w:bCs w:val="0"/>
              <w:noProof/>
              <w:sz w:val="22"/>
              <w:lang w:val="en-GB" w:eastAsia="en-GB"/>
            </w:rPr>
            <w:tab/>
          </w:r>
          <w:r w:rsidRPr="002A22AC">
            <w:rPr>
              <w:rStyle w:val="Hyperlink"/>
              <w:noProof/>
            </w:rPr>
            <w:t>Variante 2</w:t>
          </w:r>
          <w:r>
            <w:rPr>
              <w:noProof/>
              <w:webHidden/>
            </w:rPr>
            <w:tab/>
          </w:r>
          <w:r>
            <w:rPr>
              <w:noProof/>
              <w:webHidden/>
            </w:rPr>
            <w:fldChar w:fldCharType="begin"/>
          </w:r>
          <w:r>
            <w:rPr>
              <w:noProof/>
              <w:webHidden/>
            </w:rPr>
            <w:instrText xml:space="preserve"> PAGEREF _Toc123564615 \h </w:instrText>
          </w:r>
          <w:r>
            <w:rPr>
              <w:noProof/>
              <w:webHidden/>
            </w:rPr>
          </w:r>
          <w:r>
            <w:rPr>
              <w:noProof/>
              <w:webHidden/>
            </w:rPr>
            <w:fldChar w:fldCharType="separate"/>
          </w:r>
          <w:ins w:id="18" w:author="Ira Diethelm" w:date="2023-01-02T15:12:00Z">
            <w:r w:rsidR="002704E3">
              <w:rPr>
                <w:noProof/>
                <w:webHidden/>
              </w:rPr>
              <w:t>8</w:t>
            </w:r>
          </w:ins>
          <w:del w:id="19" w:author="Ira Diethelm" w:date="2023-01-02T15:12:00Z">
            <w:r w:rsidDel="002704E3">
              <w:rPr>
                <w:noProof/>
                <w:webHidden/>
              </w:rPr>
              <w:delText>9</w:delText>
            </w:r>
          </w:del>
          <w:r>
            <w:rPr>
              <w:noProof/>
              <w:webHidden/>
            </w:rPr>
            <w:fldChar w:fldCharType="end"/>
          </w:r>
          <w:r w:rsidRPr="002A22AC">
            <w:rPr>
              <w:rStyle w:val="Hyperlink"/>
              <w:noProof/>
            </w:rPr>
            <w:fldChar w:fldCharType="end"/>
          </w:r>
        </w:p>
        <w:p w14:paraId="7007BA0D" w14:textId="153B4E9B"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"_Toc123564616"</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7</w:t>
          </w:r>
          <w:r>
            <w:rPr>
              <w:rFonts w:asciiTheme="minorHAnsi" w:hAnsiTheme="minorHAnsi"/>
              <w:bCs w:val="0"/>
              <w:noProof/>
              <w:sz w:val="22"/>
              <w:lang w:val="en-GB" w:eastAsia="en-GB"/>
            </w:rPr>
            <w:tab/>
          </w:r>
          <w:r w:rsidRPr="002A22AC">
            <w:rPr>
              <w:rStyle w:val="Hyperlink"/>
              <w:noProof/>
            </w:rPr>
            <w:t>Einbettung in verschiedene Fächer und Themen</w:t>
          </w:r>
          <w:r>
            <w:rPr>
              <w:noProof/>
              <w:webHidden/>
            </w:rPr>
            <w:tab/>
          </w:r>
          <w:r>
            <w:rPr>
              <w:noProof/>
              <w:webHidden/>
            </w:rPr>
            <w:fldChar w:fldCharType="begin"/>
          </w:r>
          <w:r>
            <w:rPr>
              <w:noProof/>
              <w:webHidden/>
            </w:rPr>
            <w:instrText xml:space="preserve"> PAGEREF _Toc123564616 \h </w:instrText>
          </w:r>
          <w:r>
            <w:rPr>
              <w:noProof/>
              <w:webHidden/>
            </w:rPr>
          </w:r>
          <w:r>
            <w:rPr>
              <w:noProof/>
              <w:webHidden/>
            </w:rPr>
            <w:fldChar w:fldCharType="separate"/>
          </w:r>
          <w:ins w:id="20" w:author="Ira Diethelm" w:date="2023-01-02T15:12:00Z">
            <w:r w:rsidR="002704E3">
              <w:rPr>
                <w:noProof/>
                <w:webHidden/>
              </w:rPr>
              <w:t>11</w:t>
            </w:r>
          </w:ins>
          <w:del w:id="21" w:author="Ira Diethelm" w:date="2023-01-02T15:12:00Z">
            <w:r w:rsidDel="002704E3">
              <w:rPr>
                <w:noProof/>
                <w:webHidden/>
              </w:rPr>
              <w:delText>12</w:delText>
            </w:r>
          </w:del>
          <w:r>
            <w:rPr>
              <w:noProof/>
              <w:webHidden/>
            </w:rPr>
            <w:fldChar w:fldCharType="end"/>
          </w:r>
          <w:r w:rsidRPr="002A22AC">
            <w:rPr>
              <w:rStyle w:val="Hyperlink"/>
              <w:noProof/>
            </w:rPr>
            <w:fldChar w:fldCharType="end"/>
          </w:r>
        </w:p>
        <w:p w14:paraId="73798AD7" w14:textId="1F433A32"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"_Toc123564617"</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8</w:t>
          </w:r>
          <w:r>
            <w:rPr>
              <w:rFonts w:asciiTheme="minorHAnsi" w:hAnsiTheme="minorHAnsi"/>
              <w:bCs w:val="0"/>
              <w:noProof/>
              <w:sz w:val="22"/>
              <w:lang w:val="en-GB" w:eastAsia="en-GB"/>
            </w:rPr>
            <w:tab/>
          </w:r>
          <w:r w:rsidRPr="002A22AC">
            <w:rPr>
              <w:rStyle w:val="Hyperlink"/>
              <w:noProof/>
            </w:rPr>
            <w:t>Anschlussthemen</w:t>
          </w:r>
          <w:r>
            <w:rPr>
              <w:noProof/>
              <w:webHidden/>
            </w:rPr>
            <w:tab/>
          </w:r>
          <w:r>
            <w:rPr>
              <w:noProof/>
              <w:webHidden/>
            </w:rPr>
            <w:fldChar w:fldCharType="begin"/>
          </w:r>
          <w:r>
            <w:rPr>
              <w:noProof/>
              <w:webHidden/>
            </w:rPr>
            <w:instrText xml:space="preserve"> PAGEREF _Toc123564617 \h </w:instrText>
          </w:r>
          <w:r>
            <w:rPr>
              <w:noProof/>
              <w:webHidden/>
            </w:rPr>
          </w:r>
          <w:r>
            <w:rPr>
              <w:noProof/>
              <w:webHidden/>
            </w:rPr>
            <w:fldChar w:fldCharType="separate"/>
          </w:r>
          <w:ins w:id="22" w:author="Ira Diethelm" w:date="2023-01-02T15:12:00Z">
            <w:r w:rsidR="002704E3">
              <w:rPr>
                <w:noProof/>
                <w:webHidden/>
              </w:rPr>
              <w:t>12</w:t>
            </w:r>
          </w:ins>
          <w:del w:id="23" w:author="Ira Diethelm" w:date="2023-01-02T15:12:00Z">
            <w:r w:rsidDel="002704E3">
              <w:rPr>
                <w:noProof/>
                <w:webHidden/>
              </w:rPr>
              <w:delText>13</w:delText>
            </w:r>
          </w:del>
          <w:r>
            <w:rPr>
              <w:noProof/>
              <w:webHidden/>
            </w:rPr>
            <w:fldChar w:fldCharType="end"/>
          </w:r>
          <w:r w:rsidRPr="002A22AC">
            <w:rPr>
              <w:rStyle w:val="Hyperlink"/>
              <w:noProof/>
            </w:rPr>
            <w:fldChar w:fldCharType="end"/>
          </w:r>
        </w:p>
        <w:p w14:paraId="18D05FB5" w14:textId="711C583E"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"_Toc123564618"</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9</w:t>
          </w:r>
          <w:r>
            <w:rPr>
              <w:rFonts w:asciiTheme="minorHAnsi" w:hAnsiTheme="minorHAnsi"/>
              <w:bCs w:val="0"/>
              <w:noProof/>
              <w:sz w:val="22"/>
              <w:lang w:val="en-GB" w:eastAsia="en-GB"/>
            </w:rPr>
            <w:tab/>
          </w:r>
          <w:r w:rsidRPr="002A22AC">
            <w:rPr>
              <w:rStyle w:val="Hyperlink"/>
              <w:noProof/>
            </w:rPr>
            <w:t>Literatur und Links</w:t>
          </w:r>
          <w:r>
            <w:rPr>
              <w:noProof/>
              <w:webHidden/>
            </w:rPr>
            <w:tab/>
          </w:r>
          <w:r>
            <w:rPr>
              <w:noProof/>
              <w:webHidden/>
            </w:rPr>
            <w:fldChar w:fldCharType="begin"/>
          </w:r>
          <w:r>
            <w:rPr>
              <w:noProof/>
              <w:webHidden/>
            </w:rPr>
            <w:instrText xml:space="preserve"> PAGEREF _Toc123564618 \h </w:instrText>
          </w:r>
          <w:r>
            <w:rPr>
              <w:noProof/>
              <w:webHidden/>
            </w:rPr>
          </w:r>
          <w:r>
            <w:rPr>
              <w:noProof/>
              <w:webHidden/>
            </w:rPr>
            <w:fldChar w:fldCharType="separate"/>
          </w:r>
          <w:ins w:id="24" w:author="Ira Diethelm" w:date="2023-01-02T15:12:00Z">
            <w:r w:rsidR="002704E3">
              <w:rPr>
                <w:noProof/>
                <w:webHidden/>
              </w:rPr>
              <w:t>13</w:t>
            </w:r>
          </w:ins>
          <w:del w:id="25" w:author="Ira Diethelm" w:date="2023-01-02T15:12:00Z">
            <w:r w:rsidDel="002704E3">
              <w:rPr>
                <w:noProof/>
                <w:webHidden/>
              </w:rPr>
              <w:delText>14</w:delText>
            </w:r>
          </w:del>
          <w:r>
            <w:rPr>
              <w:noProof/>
              <w:webHidden/>
            </w:rPr>
            <w:fldChar w:fldCharType="end"/>
          </w:r>
          <w:r w:rsidRPr="002A22AC">
            <w:rPr>
              <w:rStyle w:val="Hyperlink"/>
              <w:noProof/>
            </w:rPr>
            <w:fldChar w:fldCharType="end"/>
          </w:r>
        </w:p>
        <w:p w14:paraId="0CF45123" w14:textId="677238AF"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"_Toc123564619"</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10</w:t>
          </w:r>
          <w:r>
            <w:rPr>
              <w:rFonts w:asciiTheme="minorHAnsi" w:hAnsiTheme="minorHAnsi"/>
              <w:bCs w:val="0"/>
              <w:noProof/>
              <w:sz w:val="22"/>
              <w:lang w:val="en-GB" w:eastAsia="en-GB"/>
            </w:rPr>
            <w:tab/>
          </w:r>
          <w:r w:rsidRPr="002A22AC">
            <w:rPr>
              <w:rStyle w:val="Hyperlink"/>
              <w:noProof/>
            </w:rPr>
            <w:t>Arbeitsmaterialien</w:t>
          </w:r>
          <w:r>
            <w:rPr>
              <w:noProof/>
              <w:webHidden/>
            </w:rPr>
            <w:tab/>
          </w:r>
          <w:r>
            <w:rPr>
              <w:noProof/>
              <w:webHidden/>
            </w:rPr>
            <w:fldChar w:fldCharType="begin"/>
          </w:r>
          <w:r>
            <w:rPr>
              <w:noProof/>
              <w:webHidden/>
            </w:rPr>
            <w:instrText xml:space="preserve"> PAGEREF _Toc123564619 \h </w:instrText>
          </w:r>
          <w:r>
            <w:rPr>
              <w:noProof/>
              <w:webHidden/>
            </w:rPr>
          </w:r>
          <w:r>
            <w:rPr>
              <w:noProof/>
              <w:webHidden/>
            </w:rPr>
            <w:fldChar w:fldCharType="separate"/>
          </w:r>
          <w:ins w:id="26" w:author="Ira Diethelm" w:date="2023-01-02T15:12:00Z">
            <w:r w:rsidR="002704E3">
              <w:rPr>
                <w:noProof/>
                <w:webHidden/>
              </w:rPr>
              <w:t>14</w:t>
            </w:r>
          </w:ins>
          <w:del w:id="27" w:author="Ira Diethelm" w:date="2023-01-02T15:12:00Z">
            <w:r w:rsidDel="002704E3">
              <w:rPr>
                <w:noProof/>
                <w:webHidden/>
              </w:rPr>
              <w:delText>15</w:delText>
            </w:r>
          </w:del>
          <w:r>
            <w:rPr>
              <w:noProof/>
              <w:webHidden/>
            </w:rPr>
            <w:fldChar w:fldCharType="end"/>
          </w:r>
          <w:r w:rsidRPr="002A22AC">
            <w:rPr>
              <w:rStyle w:val="Hyperlink"/>
              <w:noProof/>
            </w:rPr>
            <w:fldChar w:fldCharType="end"/>
          </w:r>
        </w:p>
        <w:p w14:paraId="13D96FE7" w14:textId="23F57CA6"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"_Toc123564620"</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11</w:t>
          </w:r>
          <w:r>
            <w:rPr>
              <w:rFonts w:asciiTheme="minorHAnsi" w:hAnsiTheme="minorHAnsi"/>
              <w:bCs w:val="0"/>
              <w:noProof/>
              <w:sz w:val="22"/>
              <w:lang w:val="en-GB" w:eastAsia="en-GB"/>
            </w:rPr>
            <w:tab/>
          </w:r>
          <w:r w:rsidRPr="002A22AC">
            <w:rPr>
              <w:rStyle w:val="Hyperlink"/>
              <w:noProof/>
            </w:rPr>
            <w:t>Glossar</w:t>
          </w:r>
          <w:r>
            <w:rPr>
              <w:noProof/>
              <w:webHidden/>
            </w:rPr>
            <w:tab/>
          </w:r>
          <w:r>
            <w:rPr>
              <w:noProof/>
              <w:webHidden/>
            </w:rPr>
            <w:fldChar w:fldCharType="begin"/>
          </w:r>
          <w:r>
            <w:rPr>
              <w:noProof/>
              <w:webHidden/>
            </w:rPr>
            <w:instrText xml:space="preserve"> PAGEREF _Toc123564620 \h </w:instrText>
          </w:r>
          <w:r>
            <w:rPr>
              <w:noProof/>
              <w:webHidden/>
            </w:rPr>
          </w:r>
          <w:r>
            <w:rPr>
              <w:noProof/>
              <w:webHidden/>
            </w:rPr>
            <w:fldChar w:fldCharType="separate"/>
          </w:r>
          <w:ins w:id="28" w:author="Ira Diethelm" w:date="2023-01-02T15:12:00Z">
            <w:r w:rsidR="002704E3">
              <w:rPr>
                <w:noProof/>
                <w:webHidden/>
              </w:rPr>
              <w:t>14</w:t>
            </w:r>
          </w:ins>
          <w:del w:id="29" w:author="Ira Diethelm" w:date="2023-01-02T15:12:00Z">
            <w:r w:rsidDel="002704E3">
              <w:rPr>
                <w:noProof/>
                <w:webHidden/>
              </w:rPr>
              <w:delText>15</w:delText>
            </w:r>
          </w:del>
          <w:r>
            <w:rPr>
              <w:noProof/>
              <w:webHidden/>
            </w:rPr>
            <w:fldChar w:fldCharType="end"/>
          </w:r>
          <w:r w:rsidRPr="002A22AC">
            <w:rPr>
              <w:rStyle w:val="Hyperlink"/>
              <w:noProof/>
            </w:rPr>
            <w:fldChar w:fldCharType="end"/>
          </w:r>
        </w:p>
        <w:p w14:paraId="17A6AFA3" w14:textId="1BBBB570" w:rsidR="00362957" w:rsidRDefault="00362957">
          <w:pPr>
            <w:pStyle w:val="Verzeichnis1"/>
            <w:rPr>
              <w:rFonts w:asciiTheme="minorHAnsi" w:hAnsiTheme="minorHAnsi"/>
              <w:bCs w:val="0"/>
              <w:noProof/>
              <w:sz w:val="22"/>
              <w:lang w:val="en-GB" w:eastAsia="en-GB"/>
            </w:rPr>
          </w:pPr>
          <w:r w:rsidRPr="002A22AC">
            <w:rPr>
              <w:rStyle w:val="Hyperlink"/>
              <w:noProof/>
            </w:rPr>
            <w:fldChar w:fldCharType="begin"/>
          </w:r>
          <w:r w:rsidRPr="002A22AC">
            <w:rPr>
              <w:rStyle w:val="Hyperlink"/>
              <w:noProof/>
            </w:rPr>
            <w:instrText xml:space="preserve"> </w:instrText>
          </w:r>
          <w:r>
            <w:rPr>
              <w:noProof/>
            </w:rPr>
            <w:instrText>HYPERLINK \l "_Toc123564621"</w:instrText>
          </w:r>
          <w:r w:rsidRPr="002A22AC">
            <w:rPr>
              <w:rStyle w:val="Hyperlink"/>
              <w:noProof/>
            </w:rPr>
            <w:instrText xml:space="preserve"> </w:instrText>
          </w:r>
          <w:r w:rsidRPr="002A22AC">
            <w:rPr>
              <w:rStyle w:val="Hyperlink"/>
              <w:noProof/>
            </w:rPr>
          </w:r>
          <w:r w:rsidRPr="002A22AC">
            <w:rPr>
              <w:rStyle w:val="Hyperlink"/>
              <w:noProof/>
            </w:rPr>
            <w:fldChar w:fldCharType="separate"/>
          </w:r>
          <w:r w:rsidRPr="002A22AC">
            <w:rPr>
              <w:rStyle w:val="Hyperlink"/>
              <w:noProof/>
            </w:rPr>
            <w:t>12</w:t>
          </w:r>
          <w:r>
            <w:rPr>
              <w:rFonts w:asciiTheme="minorHAnsi" w:hAnsiTheme="minorHAnsi"/>
              <w:bCs w:val="0"/>
              <w:noProof/>
              <w:sz w:val="22"/>
              <w:lang w:val="en-GB" w:eastAsia="en-GB"/>
            </w:rPr>
            <w:tab/>
          </w:r>
          <w:r w:rsidRPr="002A22AC">
            <w:rPr>
              <w:rStyle w:val="Hyperlink"/>
              <w:noProof/>
            </w:rPr>
            <w:t>FAQs</w:t>
          </w:r>
          <w:r>
            <w:rPr>
              <w:noProof/>
              <w:webHidden/>
            </w:rPr>
            <w:tab/>
          </w:r>
          <w:r>
            <w:rPr>
              <w:noProof/>
              <w:webHidden/>
            </w:rPr>
            <w:fldChar w:fldCharType="begin"/>
          </w:r>
          <w:r>
            <w:rPr>
              <w:noProof/>
              <w:webHidden/>
            </w:rPr>
            <w:instrText xml:space="preserve"> PAGEREF _Toc123564621 \h </w:instrText>
          </w:r>
          <w:r>
            <w:rPr>
              <w:noProof/>
              <w:webHidden/>
            </w:rPr>
          </w:r>
          <w:r>
            <w:rPr>
              <w:noProof/>
              <w:webHidden/>
            </w:rPr>
            <w:fldChar w:fldCharType="separate"/>
          </w:r>
          <w:ins w:id="30" w:author="Ira Diethelm" w:date="2023-01-02T15:12:00Z">
            <w:r w:rsidR="002704E3">
              <w:rPr>
                <w:noProof/>
                <w:webHidden/>
              </w:rPr>
              <w:t>15</w:t>
            </w:r>
          </w:ins>
          <w:del w:id="31" w:author="Ira Diethelm" w:date="2023-01-02T15:12:00Z">
            <w:r w:rsidDel="002704E3">
              <w:rPr>
                <w:noProof/>
                <w:webHidden/>
              </w:rPr>
              <w:delText>16</w:delText>
            </w:r>
          </w:del>
          <w:r>
            <w:rPr>
              <w:noProof/>
              <w:webHidden/>
            </w:rPr>
            <w:fldChar w:fldCharType="end"/>
          </w:r>
          <w:r w:rsidRPr="002A22AC">
            <w:rPr>
              <w:rStyle w:val="Hyperlink"/>
              <w:noProof/>
            </w:rPr>
            <w:fldChar w:fldCharType="end"/>
          </w:r>
        </w:p>
        <w:p w14:paraId="28F5D4C8" w14:textId="00FA52A5"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32" w:name="_Toc123564606"/>
      <w:r>
        <w:lastRenderedPageBreak/>
        <w:t xml:space="preserve">Vom </w:t>
      </w:r>
      <w:r w:rsidRPr="009E4856">
        <w:t>Blinzeln</w:t>
      </w:r>
      <w:r>
        <w:t xml:space="preserve"> zum </w:t>
      </w:r>
      <w:r w:rsidRPr="00C140D3">
        <w:t>Verschlüsseln</w:t>
      </w:r>
      <w:bookmarkEnd w:id="32"/>
    </w:p>
    <w:p w14:paraId="0BE03E4D" w14:textId="649613E6" w:rsidR="00F14841" w:rsidRDefault="00F14841" w:rsidP="0071056C">
      <w:pPr>
        <w:jc w:val="both"/>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rsidP="0071056C">
      <w:pPr>
        <w:jc w:val="both"/>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w:t>
      </w:r>
      <w:proofErr w:type="spellStart"/>
      <w:r>
        <w:t>Blinzel</w:t>
      </w:r>
      <w:proofErr w:type="spellEnd"/>
      <w:r>
        <w:t xml:space="preserve">-Protokoll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27D619B6"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r w:rsidR="009129DC">
              <w:t>-</w:t>
            </w:r>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digitalen Kommunikation verstehen</w:t>
            </w:r>
          </w:p>
          <w:p w14:paraId="5DDDAE20"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 von Algorithmen verstehen, eigene Protokolle entwerfen und entwickeln</w:t>
            </w:r>
          </w:p>
          <w:p w14:paraId="1C6DE2A9"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Einsatzmöglichkeiten von Protokollen entdecken</w:t>
            </w:r>
          </w:p>
          <w:p w14:paraId="3E9D297D" w14:textId="77777777" w:rsidR="00BE21DA"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Funktionsweise des Binärcodes verstehen</w:t>
            </w:r>
          </w:p>
          <w:p w14:paraId="2E4D6DD0" w14:textId="4C2D5A3F" w:rsidR="00BE21DA" w:rsidRDefault="00111558"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v</w:t>
            </w:r>
            <w:r w:rsidR="00BE21DA">
              <w:t>erschiedene Übertragungswege von Information kennenlernen</w:t>
            </w:r>
          </w:p>
          <w:p w14:paraId="6B7A9063" w14:textId="77777777" w:rsidR="00BE21DA" w:rsidRPr="00F14841" w:rsidRDefault="00BE21DA" w:rsidP="0071056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BE21DA" w:rsidRPr="00A24E85" w:rsidRDefault="00BE21DA" w:rsidP="00B16FE0">
            <w:r w:rsidRPr="00A24E85">
              <w:t>Vorkenntnisse der Schülerinnen und Schüler:</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7F90DF4D" w:rsidR="00BE21DA" w:rsidRPr="00A24E85" w:rsidRDefault="00BE21DA" w:rsidP="00B16FE0">
            <w:r w:rsidRPr="00A24E85">
              <w:t xml:space="preserve">Vorkenntnisse </w:t>
            </w:r>
            <w:r w:rsidR="00856583">
              <w:t>der/</w:t>
            </w:r>
            <w:r w:rsidRPr="00A24E85">
              <w:t>des Lehrenden:</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56762999" w:rsidR="00BE21DA" w:rsidRPr="00A24E85" w:rsidRDefault="00BE21DA" w:rsidP="00856583">
            <w:r w:rsidRPr="00A24E85">
              <w:t>Vorkenntnisse der Unternehmensvertreterin</w:t>
            </w:r>
            <w:r w:rsidR="00856583">
              <w:t>/</w:t>
            </w:r>
            <w:r w:rsidRPr="00A24E85">
              <w:t>des Unternehmensvertreters</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33" w:name="_Toc123564607"/>
      <w:r>
        <w:lastRenderedPageBreak/>
        <w:t>Warum gibt es das Modul?</w:t>
      </w:r>
      <w:bookmarkEnd w:id="33"/>
    </w:p>
    <w:p w14:paraId="05CFA6DF" w14:textId="50594A75" w:rsidR="00723B4E" w:rsidRDefault="00723B4E" w:rsidP="0071056C">
      <w:pPr>
        <w:jc w:val="both"/>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rsidP="0071056C">
      <w:pPr>
        <w:jc w:val="both"/>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34" w:name="_Toc123564608"/>
      <w:r>
        <w:t>Ziele des Moduls</w:t>
      </w:r>
      <w:bookmarkEnd w:id="34"/>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09D4973A" w:rsidR="00723B4E" w:rsidRPr="00723B4E" w:rsidRDefault="00111558" w:rsidP="00723B4E">
      <w:pPr>
        <w:pStyle w:val="Listenabsatz"/>
        <w:numPr>
          <w:ilvl w:val="0"/>
          <w:numId w:val="17"/>
        </w:numPr>
      </w:pPr>
      <w:r>
        <w:t>e</w:t>
      </w:r>
      <w:r w:rsidR="00723B4E">
        <w:t>rste Verschlüsselungstechniken kennenlernen</w:t>
      </w:r>
    </w:p>
    <w:p w14:paraId="7E52A802" w14:textId="4176CD47" w:rsidR="00A562B0" w:rsidRDefault="00A562B0" w:rsidP="00723B4E">
      <w:pPr>
        <w:pStyle w:val="berschrift1"/>
      </w:pPr>
      <w:bookmarkStart w:id="35" w:name="_Toc123564609"/>
      <w:r>
        <w:t xml:space="preserve">Die Rolle </w:t>
      </w:r>
      <w:r w:rsidR="00362957">
        <w:t>de</w:t>
      </w:r>
      <w:r w:rsidR="00362957">
        <w:t>r</w:t>
      </w:r>
      <w:r w:rsidR="00362957">
        <w:t xml:space="preserve"> </w:t>
      </w:r>
      <w:r>
        <w:t>Unternehmensvertreter</w:t>
      </w:r>
      <w:r w:rsidR="00362957">
        <w:t>*</w:t>
      </w:r>
      <w:r>
        <w:t>in</w:t>
      </w:r>
      <w:r w:rsidR="00362957">
        <w:t>nen</w:t>
      </w:r>
      <w:bookmarkEnd w:id="35"/>
    </w:p>
    <w:p w14:paraId="4404402C" w14:textId="17F575D2" w:rsidR="00723B4E" w:rsidRDefault="00723B4E" w:rsidP="0071056C">
      <w:pPr>
        <w:jc w:val="both"/>
      </w:pPr>
      <w:r>
        <w:t xml:space="preserve">Im </w:t>
      </w:r>
      <w:r w:rsidRPr="00B637C8">
        <w:rPr>
          <w:i/>
        </w:rPr>
        <w:t xml:space="preserve">Modul B1 – </w:t>
      </w:r>
      <w:r>
        <w:rPr>
          <w:i/>
        </w:rPr>
        <w:t>Blinzeln</w:t>
      </w:r>
      <w:r>
        <w:t xml:space="preserve"> hat</w:t>
      </w:r>
      <w:r w:rsidR="00EF629F">
        <w:t xml:space="preserve"> die Unternehmensvertreterin</w:t>
      </w:r>
      <w:r w:rsidR="00B87B8F">
        <w:t>/</w:t>
      </w:r>
      <w:r>
        <w:t xml:space="preserve">der Unternehmensvertreter mehrere Möglichkeiten aktiv mitzuwirken. Hier einige Anregungen: </w:t>
      </w:r>
    </w:p>
    <w:p w14:paraId="721EC41A" w14:textId="16B4159D" w:rsidR="00723B4E" w:rsidRPr="00710BD9" w:rsidRDefault="00723B4E" w:rsidP="0071056C">
      <w:pPr>
        <w:pStyle w:val="WF-Listenabsatz-1-facherZeilenabstand"/>
        <w:jc w:val="both"/>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7D744ECE" w:rsidR="00723B4E" w:rsidRPr="00710BD9" w:rsidRDefault="00723B4E" w:rsidP="0071056C">
      <w:pPr>
        <w:pStyle w:val="WF-Listenabsatz-1-facherZeilenabstand"/>
        <w:jc w:val="both"/>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E-Mail,</w:t>
      </w:r>
      <w:r w:rsidR="00362957">
        <w:t xml:space="preserve"> </w:t>
      </w:r>
      <w:r w:rsidRPr="00710BD9">
        <w:t>…)</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rsidP="0071056C">
      <w:pPr>
        <w:pStyle w:val="WF-Listenabsatz-1-facherZeilenabstand"/>
        <w:jc w:val="both"/>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36" w:name="_Toc123564610"/>
      <w:r>
        <w:lastRenderedPageBreak/>
        <w:t>Inhalte des Moduls</w:t>
      </w:r>
      <w:bookmarkEnd w:id="36"/>
    </w:p>
    <w:p w14:paraId="3EA97AED" w14:textId="0FE67CBF" w:rsidR="00723B4E" w:rsidRPr="00710BD9" w:rsidRDefault="00723B4E" w:rsidP="0071056C">
      <w:pPr>
        <w:jc w:val="both"/>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62F60D9A" w:rsidR="00723B4E" w:rsidRPr="00710BD9" w:rsidRDefault="00723B4E" w:rsidP="0071056C">
      <w:pPr>
        <w:jc w:val="both"/>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r w:rsidR="00E25737" w:rsidRPr="00710BD9">
        <w:t>anderes</w:t>
      </w:r>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rsidP="0071056C">
      <w:pPr>
        <w:jc w:val="both"/>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rsidP="0071056C">
      <w:pPr>
        <w:jc w:val="both"/>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rsidP="0071056C">
      <w:pPr>
        <w:jc w:val="both"/>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37" w:name="_Toc123564611"/>
      <w:r w:rsidRPr="00816128">
        <w:t>Unterrichtliche Umsetzung</w:t>
      </w:r>
      <w:bookmarkEnd w:id="37"/>
    </w:p>
    <w:p w14:paraId="0A0F01CC" w14:textId="75419E45" w:rsidR="00723B4E" w:rsidRDefault="00723B4E" w:rsidP="0071056C">
      <w:pPr>
        <w:jc w:val="both"/>
      </w:pPr>
      <w:r>
        <w:t xml:space="preserve">Dieses Modul zeichnet sich dadurch aus, dass es völlig ohne Computer auskommt und besonders einfach und schüleraktivierend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rsidP="0071056C">
      <w:pPr>
        <w:jc w:val="both"/>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w:t>
      </w:r>
      <w:proofErr w:type="spellStart"/>
      <w:r>
        <w:t>Bauby</w:t>
      </w:r>
      <w:proofErr w:type="spellEnd"/>
      <w:r w:rsidR="00856583">
        <w:t>,</w:t>
      </w:r>
      <w:r>
        <w:t xml:space="preserve"> </w:t>
      </w:r>
      <w:r w:rsidR="00FB0573">
        <w:t xml:space="preserve">der </w:t>
      </w:r>
      <w:r>
        <w:t xml:space="preserve">lediglich mit Blinzeln kommuniziert, da er vom </w:t>
      </w:r>
      <w:proofErr w:type="spellStart"/>
      <w:r>
        <w:t>Locked</w:t>
      </w:r>
      <w:proofErr w:type="spellEnd"/>
      <w:r>
        <w:t>-In-Syndrom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rsidP="0071056C">
      <w:pPr>
        <w:jc w:val="both"/>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 xml:space="preserve">und eine </w:t>
      </w:r>
      <w:proofErr w:type="spellStart"/>
      <w:r w:rsidR="00723B4E" w:rsidRPr="00EF629F">
        <w:t>Cäsarscheibe</w:t>
      </w:r>
      <w:proofErr w:type="spellEnd"/>
      <w:r w:rsidR="00723B4E" w:rsidRPr="00EF629F">
        <w:t xml:space="preserve"> bauen.</w:t>
      </w:r>
      <w:r w:rsidR="00EF629F">
        <w:t xml:space="preserve">                                                       </w:t>
      </w:r>
    </w:p>
    <w:p w14:paraId="39493D40" w14:textId="77777777" w:rsidR="00A562B0" w:rsidRPr="00B43E8C" w:rsidRDefault="00A562B0" w:rsidP="000518F3">
      <w:pPr>
        <w:pStyle w:val="berschrift2"/>
      </w:pPr>
      <w:bookmarkStart w:id="38" w:name="_Toc123564612"/>
      <w:r w:rsidRPr="00B43E8C">
        <w:t xml:space="preserve">Grober </w:t>
      </w:r>
      <w:r w:rsidRPr="000518F3">
        <w:t>Unterrichtsplan</w:t>
      </w:r>
      <w:bookmarkEnd w:id="38"/>
    </w:p>
    <w:p w14:paraId="49BF89C2" w14:textId="77777777" w:rsidR="00723B4E" w:rsidRPr="0083543F" w:rsidRDefault="00723B4E" w:rsidP="00A562B0">
      <w:pPr>
        <w:rPr>
          <w:b/>
          <w:lang w:val="en-US"/>
        </w:rPr>
      </w:pPr>
      <w:proofErr w:type="spellStart"/>
      <w:r w:rsidRPr="0083543F">
        <w:rPr>
          <w:b/>
          <w:lang w:val="en-US"/>
        </w:rPr>
        <w:t>Variante</w:t>
      </w:r>
      <w:proofErr w:type="spellEnd"/>
      <w:r w:rsidRPr="0083543F">
        <w:rPr>
          <w:b/>
          <w:lang w:val="en-US"/>
        </w:rPr>
        <w:t xml:space="preserve"> 1</w:t>
      </w:r>
    </w:p>
    <w:tbl>
      <w:tblPr>
        <w:tblStyle w:val="Stundenverlaufsskizzen"/>
        <w:tblW w:w="8901" w:type="dxa"/>
        <w:tblLook w:val="04A0" w:firstRow="1" w:lastRow="0" w:firstColumn="1" w:lastColumn="0" w:noHBand="0" w:noVBand="1"/>
      </w:tblPr>
      <w:tblGrid>
        <w:gridCol w:w="3881"/>
        <w:gridCol w:w="5020"/>
      </w:tblGrid>
      <w:tr w:rsidR="0083543F" w14:paraId="7BB6E647"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14A939" w14:textId="77777777" w:rsidR="0083543F" w:rsidRPr="00627323" w:rsidRDefault="0083543F" w:rsidP="0083543F">
            <w:r w:rsidRPr="00627323">
              <w:t>Unterrichtsszenarien</w:t>
            </w:r>
          </w:p>
        </w:tc>
        <w:tc>
          <w:tcPr>
            <w:tcW w:w="0" w:type="dxa"/>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AD2449" w14:textId="77777777" w:rsidR="0083543F" w:rsidRPr="00627323" w:rsidRDefault="0083543F" w:rsidP="00E606D6">
            <w:pPr>
              <w:jc w:val="left"/>
            </w:pPr>
            <w:r w:rsidRPr="00627323">
              <w:t>Einstieg</w:t>
            </w:r>
          </w:p>
        </w:tc>
        <w:tc>
          <w:tcPr>
            <w:tcW w:w="0" w:type="dxa"/>
          </w:tcPr>
          <w:p w14:paraId="3755CCFA" w14:textId="6DADBFFF" w:rsidR="0083543F" w:rsidRPr="00627323" w:rsidRDefault="0083543F" w:rsidP="0071056C">
            <w:pPr>
              <w:jc w:val="both"/>
              <w:cnfStyle w:val="000000100000" w:firstRow="0" w:lastRow="0" w:firstColumn="0" w:lastColumn="0" w:oddVBand="0" w:evenVBand="0" w:oddHBand="1" w:evenHBand="0" w:firstRowFirstColumn="0" w:firstRowLastColumn="0" w:lastRowFirstColumn="0" w:lastRowLastColumn="0"/>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703E1879" w14:textId="77777777" w:rsidR="0083543F" w:rsidRPr="00627323" w:rsidRDefault="0083543F" w:rsidP="00E606D6">
            <w:pPr>
              <w:jc w:val="left"/>
            </w:pPr>
            <w:r w:rsidRPr="00627323">
              <w:t>Vertiefung</w:t>
            </w:r>
          </w:p>
        </w:tc>
        <w:tc>
          <w:tcPr>
            <w:tcW w:w="0" w:type="dxa"/>
          </w:tcPr>
          <w:p w14:paraId="193DC46F" w14:textId="5F8575D1"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
      <w:tblGrid>
        <w:gridCol w:w="3881"/>
        <w:gridCol w:w="5020"/>
      </w:tblGrid>
      <w:tr w:rsidR="0083543F" w:rsidRPr="00627323" w14:paraId="5B7EF555" w14:textId="77777777" w:rsidTr="007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71157E" w14:textId="77777777" w:rsidR="0083543F" w:rsidRPr="00627323" w:rsidRDefault="0083543F" w:rsidP="00E606D6">
            <w:r w:rsidRPr="00627323">
              <w:t>Unterrichtsszenarien</w:t>
            </w:r>
          </w:p>
        </w:tc>
        <w:tc>
          <w:tcPr>
            <w:tcW w:w="0" w:type="dxa"/>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96A641" w14:textId="77777777" w:rsidR="0083543F" w:rsidRPr="00D25202" w:rsidRDefault="0083543F" w:rsidP="00E606D6">
            <w:pPr>
              <w:jc w:val="left"/>
            </w:pPr>
            <w:r w:rsidRPr="00D25202">
              <w:t>Einstieg</w:t>
            </w:r>
          </w:p>
        </w:tc>
        <w:tc>
          <w:tcPr>
            <w:tcW w:w="0" w:type="dxa"/>
          </w:tcPr>
          <w:p w14:paraId="1E74E66E" w14:textId="6A548C0E"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 xml:space="preserve">Einführung in die Thematik mit „Schmetterling und Taucherglocke“, die Kinder/Jugendlichen entwerfen erste eigene Protokolle für </w:t>
            </w:r>
            <w:proofErr w:type="spellStart"/>
            <w:r w:rsidRPr="00D25202">
              <w:t>Blinzel</w:t>
            </w:r>
            <w:proofErr w:type="spellEnd"/>
            <w:r w:rsidRPr="00D25202">
              <w:t>-Kommunikation</w:t>
            </w:r>
            <w:r w:rsidR="00FB0573">
              <w:t>.</w:t>
            </w:r>
          </w:p>
        </w:tc>
      </w:tr>
      <w:tr w:rsidR="0083543F" w:rsidRPr="00627323" w14:paraId="24C03E33"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1C22B988" w14:textId="77777777" w:rsidR="0083543F" w:rsidRPr="00D25202" w:rsidRDefault="0083543F" w:rsidP="00E606D6">
            <w:pPr>
              <w:jc w:val="left"/>
            </w:pPr>
            <w:r w:rsidRPr="00D25202">
              <w:t>Vertiefung</w:t>
            </w:r>
          </w:p>
        </w:tc>
        <w:tc>
          <w:tcPr>
            <w:tcW w:w="0" w:type="dxa"/>
          </w:tcPr>
          <w:p w14:paraId="7B346980" w14:textId="411F9D75" w:rsidR="0083543F" w:rsidRPr="00D25202"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7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1EF72D" w14:textId="77777777" w:rsidR="0083543F" w:rsidRPr="00D25202" w:rsidRDefault="0083543F" w:rsidP="00E606D6">
            <w:pPr>
              <w:jc w:val="left"/>
            </w:pPr>
            <w:r w:rsidRPr="00D25202">
              <w:t>Vertiefung</w:t>
            </w:r>
          </w:p>
        </w:tc>
        <w:tc>
          <w:tcPr>
            <w:tcW w:w="0" w:type="dxa"/>
          </w:tcPr>
          <w:p w14:paraId="04FD7296" w14:textId="74E86AD1" w:rsidR="0083543F" w:rsidRPr="00D25202" w:rsidRDefault="0083543F" w:rsidP="0071056C">
            <w:pPr>
              <w:jc w:val="both"/>
              <w:cnfStyle w:val="000000100000" w:firstRow="0" w:lastRow="0" w:firstColumn="0" w:lastColumn="0" w:oddVBand="0" w:evenVBand="0" w:oddHBand="1" w:evenHBand="0" w:firstRowFirstColumn="0" w:firstRowLastColumn="0" w:lastRowFirstColumn="0" w:lastRowLastColumn="0"/>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71056C">
        <w:tc>
          <w:tcPr>
            <w:cnfStyle w:val="001000000000" w:firstRow="0" w:lastRow="0" w:firstColumn="1" w:lastColumn="0" w:oddVBand="0" w:evenVBand="0" w:oddHBand="0" w:evenHBand="0" w:firstRowFirstColumn="0" w:firstRowLastColumn="0" w:lastRowFirstColumn="0" w:lastRowLastColumn="0"/>
            <w:tcW w:w="0" w:type="dxa"/>
          </w:tcPr>
          <w:p w14:paraId="453A5D7E" w14:textId="77777777" w:rsidR="0083543F" w:rsidRPr="00D25202" w:rsidRDefault="0083543F" w:rsidP="00E606D6">
            <w:pPr>
              <w:jc w:val="left"/>
            </w:pPr>
            <w:r w:rsidRPr="00D25202">
              <w:t>Vertiefung</w:t>
            </w:r>
          </w:p>
        </w:tc>
        <w:tc>
          <w:tcPr>
            <w:tcW w:w="0" w:type="dxa"/>
          </w:tcPr>
          <w:p w14:paraId="6B217447" w14:textId="77777777" w:rsidR="0083543F" w:rsidRDefault="0083543F" w:rsidP="0071056C">
            <w:pPr>
              <w:jc w:val="both"/>
              <w:cnfStyle w:val="000000000000" w:firstRow="0" w:lastRow="0" w:firstColumn="0" w:lastColumn="0" w:oddVBand="0" w:evenVBand="0" w:oddHBand="0" w:evenHBand="0" w:firstRowFirstColumn="0" w:firstRowLastColumn="0" w:lastRowFirstColumn="0" w:lastRowLastColumn="0"/>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footerReference w:type="default" r:id="rId10"/>
          <w:headerReference w:type="first" r:id="rId11"/>
          <w:footerReference w:type="first" r:id="rId12"/>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39" w:name="_Toc123564613"/>
      <w:r w:rsidRPr="00B43E8C">
        <w:lastRenderedPageBreak/>
        <w:t>Stundenverlaufsskizzen</w:t>
      </w:r>
      <w:bookmarkEnd w:id="39"/>
    </w:p>
    <w:p w14:paraId="0838374F" w14:textId="27B96CE1" w:rsidR="007C0631" w:rsidRPr="00B43E8C" w:rsidRDefault="003676A1" w:rsidP="00BA4E1B">
      <w:pPr>
        <w:pStyle w:val="berschrift3"/>
      </w:pPr>
      <w:bookmarkStart w:id="40" w:name="_Toc123564614"/>
      <w:r w:rsidRPr="00B43E8C">
        <w:t>Variante 1</w:t>
      </w:r>
      <w:bookmarkEnd w:id="40"/>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0B1F1C8F" w:rsidR="003676A1" w:rsidRDefault="003676A1" w:rsidP="003676A1">
      <w:r>
        <w:t>AB = Arbeitsblatt/Arbeitsblätter; L = Lehrkraft; MuM = Mitschüler</w:t>
      </w:r>
      <w:r w:rsidR="00362957">
        <w:t>*</w:t>
      </w:r>
      <w:r>
        <w:t xml:space="preserve">innen; </w:t>
      </w:r>
      <w:proofErr w:type="spellStart"/>
      <w:r>
        <w:t>SuS</w:t>
      </w:r>
      <w:proofErr w:type="spellEnd"/>
      <w:r>
        <w:t xml:space="preserve"> = Schüler</w:t>
      </w:r>
      <w:r w:rsidR="00362957">
        <w:t>*</w:t>
      </w:r>
      <w:r>
        <w:t xml:space="preserve">innen; </w:t>
      </w:r>
      <w:r w:rsidR="00B923CA">
        <w:br/>
      </w:r>
      <w:r>
        <w:t>UV = Unternehmensvertreter</w:t>
      </w:r>
      <w:r w:rsidR="00362957">
        <w:t>*</w:t>
      </w:r>
      <w:r>
        <w:t>in</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439742DC" w:rsidR="007C0631" w:rsidRPr="001D4E26" w:rsidRDefault="00362957"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007C0631" w:rsidRPr="001D4E26">
              <w:rPr>
                <w:rFonts w:cstheme="minorHAnsi"/>
              </w:rPr>
              <w:t>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46A8C01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 xml:space="preserve">Begrüßung, </w:t>
            </w:r>
            <w:r w:rsidR="00362957">
              <w:t>V</w:t>
            </w:r>
            <w:r w:rsidRPr="00D96B0F">
              <w:t>ortrag, Präsentation</w:t>
            </w:r>
          </w:p>
        </w:tc>
        <w:tc>
          <w:tcPr>
            <w:tcW w:w="7228" w:type="dxa"/>
          </w:tcPr>
          <w:p w14:paraId="1318F018"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des UV, zum Einstieg in die Thematik kann der Kino-Trailer zu „Schmetterling und Taucherglocke“ angesehen werden, dazu sollte kurz erklärt werden, was das </w:t>
            </w:r>
            <w:proofErr w:type="spellStart"/>
            <w:r w:rsidRPr="001D4E26">
              <w:rPr>
                <w:rFonts w:cstheme="minorHAnsi"/>
              </w:rPr>
              <w:t>Locked</w:t>
            </w:r>
            <w:proofErr w:type="spellEnd"/>
            <w:r w:rsidRPr="001D4E26">
              <w:rPr>
                <w:rFonts w:cstheme="minorHAnsi"/>
              </w:rPr>
              <w:t>-In-Syndrom ist.</w:t>
            </w:r>
          </w:p>
          <w:p w14:paraId="3EBF7680" w14:textId="77777777"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
          <w:p w14:paraId="465E9FC8" w14:textId="5231E5A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(Link zum Trailer: </w:t>
            </w:r>
            <w:hyperlink r:id="rId13" w:history="1">
              <w:r w:rsidRPr="001D4E26">
                <w:rPr>
                  <w:rStyle w:val="Hyperlink"/>
                  <w:rFonts w:cstheme="minorHAnsi"/>
                </w:rPr>
                <w:t>http://www.filmstarts.de/kritiken/71654-Schmetterling-und-Taucherglocke.html</w:t>
              </w:r>
            </w:hyperlink>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w:t>
            </w:r>
            <w:proofErr w:type="spellStart"/>
            <w:r w:rsidR="009E0487" w:rsidRPr="001D4E26">
              <w:rPr>
                <w:rFonts w:cstheme="minorHAnsi"/>
              </w:rPr>
              <w:t>Beamer</w:t>
            </w:r>
            <w:proofErr w:type="spellEnd"/>
            <w:r w:rsidR="009E0487" w:rsidRPr="001D4E26">
              <w:rPr>
                <w:rFonts w:cstheme="minorHAnsi"/>
              </w:rPr>
              <w:t>,</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44CF4CD8" w:rsidR="009E0487" w:rsidRPr="009E0487" w:rsidRDefault="00362957" w:rsidP="009E0487">
            <w:pPr>
              <w:cnfStyle w:val="000000100000" w:firstRow="0" w:lastRow="0" w:firstColumn="0" w:lastColumn="0" w:oddVBand="0" w:evenVBand="0" w:oddHBand="1" w:evenHBand="0" w:firstRowFirstColumn="0" w:firstRowLastColumn="0" w:lastRowFirstColumn="0" w:lastRowLastColumn="0"/>
            </w:pPr>
            <w:r>
              <w:t>Tandem</w:t>
            </w:r>
            <w:r w:rsidRPr="009E0487">
              <w:t>arbeit</w:t>
            </w:r>
          </w:p>
        </w:tc>
        <w:tc>
          <w:tcPr>
            <w:tcW w:w="7228" w:type="dxa"/>
          </w:tcPr>
          <w:p w14:paraId="58A1BFEC" w14:textId="13A21CF4"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proofErr w:type="spellStart"/>
            <w:r w:rsidRPr="009E0487">
              <w:t>SuS</w:t>
            </w:r>
            <w:proofErr w:type="spellEnd"/>
            <w:r w:rsidRPr="009E0487">
              <w:t xml:space="preserve">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rsidP="0071056C">
            <w:pPr>
              <w:jc w:val="both"/>
              <w:cnfStyle w:val="000000000000" w:firstRow="0" w:lastRow="0" w:firstColumn="0" w:lastColumn="0" w:oddVBand="0" w:evenVBand="0" w:oddHBand="0" w:evenHBand="0" w:firstRowFirstColumn="0" w:firstRowLastColumn="0" w:lastRowFirstColumn="0" w:lastRowLastColumn="0"/>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lastRenderedPageBreak/>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406EEA66"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Einführung in die Gruppenarbeit; </w:t>
            </w:r>
            <w:proofErr w:type="spellStart"/>
            <w:r w:rsidRPr="001D4E26">
              <w:rPr>
                <w:rFonts w:cstheme="minorHAnsi"/>
              </w:rPr>
              <w:t>SuS</w:t>
            </w:r>
            <w:proofErr w:type="spellEnd"/>
            <w:r w:rsidRPr="001D4E26">
              <w:rPr>
                <w:rFonts w:cstheme="minorHAnsi"/>
              </w:rPr>
              <w:t xml:space="preserve"> teilen sich in vier Gruppen auf, jede Gruppe erhält einen eigenen Arbeitsauftrag:</w:t>
            </w:r>
          </w:p>
          <w:p w14:paraId="27F1F787" w14:textId="22B7D1F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 xml:space="preserve">ie Armsprache </w:t>
            </w:r>
          </w:p>
          <w:p w14:paraId="08B1C459" w14:textId="00FFF96F" w:rsidR="009E0487" w:rsidRPr="001D4E26"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w:t>
            </w:r>
            <w:r w:rsidR="009E0487" w:rsidRPr="001D4E26">
              <w:rPr>
                <w:rFonts w:cstheme="minorHAnsi"/>
              </w:rPr>
              <w:t>er Morse-Apparat</w:t>
            </w:r>
          </w:p>
          <w:p w14:paraId="0346FF0F" w14:textId="13083345" w:rsidR="00356A7F" w:rsidRPr="001D4E26" w:rsidRDefault="009E0487"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Malen nach Zahlen (Bildübertragung)</w:t>
            </w:r>
          </w:p>
          <w:p w14:paraId="4416A754" w14:textId="7710C9F9" w:rsidR="009E0487" w:rsidRPr="009E0487" w:rsidRDefault="00307389" w:rsidP="0071056C">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41" w:name="_Toc123564615"/>
      <w:r w:rsidRPr="00B43E8C">
        <w:t>Variante 2</w:t>
      </w:r>
      <w:bookmarkEnd w:id="41"/>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proofErr w:type="spellStart"/>
      <w:r w:rsidRPr="009E0487">
        <w:rPr>
          <w:b/>
          <w:lang w:val="en-US"/>
        </w:rPr>
        <w:t>Vertiefung</w:t>
      </w:r>
      <w:proofErr w:type="spellEnd"/>
      <w:r w:rsidRPr="009E0487">
        <w:rPr>
          <w:b/>
          <w:lang w:val="en-US"/>
        </w:rPr>
        <w:t xml:space="preserve">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76184573" w:rsidR="009E0487" w:rsidRPr="001D4E26" w:rsidRDefault="0036295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rPr>
              <w:t>I</w:t>
            </w:r>
            <w:r w:rsidRPr="001D4E26">
              <w:rPr>
                <w:rFonts w:cstheme="minorHAnsi"/>
              </w:rPr>
              <w:t>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425C1F0D" w:rsidR="009E0487" w:rsidRPr="001D4E26" w:rsidRDefault="00362957" w:rsidP="009E048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2103A6F1" w14:textId="287AB39A"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B1.3 wird ausgeteilt und die erste Aufgabe wird gelöst: In </w:t>
            </w:r>
            <w:r w:rsidR="00AA5F75">
              <w:rPr>
                <w:rFonts w:cstheme="minorHAnsi"/>
              </w:rPr>
              <w:t>Tandem</w:t>
            </w:r>
            <w:r w:rsidRPr="001D4E26">
              <w:rPr>
                <w:rFonts w:cstheme="minorHAnsi"/>
              </w:rPr>
              <w:t xml:space="preserve">arbeit </w:t>
            </w:r>
            <w:r w:rsidR="00217FBF">
              <w:rPr>
                <w:rFonts w:cstheme="minorHAnsi"/>
              </w:rPr>
              <w:t xml:space="preserve">entwickeln </w:t>
            </w:r>
            <w:proofErr w:type="spellStart"/>
            <w:r w:rsidR="00217FBF">
              <w:rPr>
                <w:rFonts w:cstheme="minorHAnsi"/>
              </w:rPr>
              <w:t>SuS</w:t>
            </w:r>
            <w:proofErr w:type="spellEnd"/>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lastRenderedPageBreak/>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 wurde die Aufgabe gelöst: </w:t>
            </w:r>
            <w:proofErr w:type="spellStart"/>
            <w:r w:rsidRPr="001D4E26">
              <w:rPr>
                <w:rFonts w:cstheme="minorHAnsi"/>
              </w:rPr>
              <w:t>SuS</w:t>
            </w:r>
            <w:proofErr w:type="spellEnd"/>
            <w:r w:rsidRPr="001D4E26">
              <w:rPr>
                <w:rFonts w:cstheme="minorHAnsi"/>
              </w:rPr>
              <w:t xml:space="preserve">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B1.4 wird ausgeteilt und </w:t>
            </w:r>
            <w:proofErr w:type="spellStart"/>
            <w:r w:rsidRPr="001D4E26">
              <w:rPr>
                <w:rFonts w:cstheme="minorHAnsi"/>
              </w:rPr>
              <w:t>SuS</w:t>
            </w:r>
            <w:proofErr w:type="spellEnd"/>
            <w:r w:rsidRPr="001D4E26">
              <w:rPr>
                <w:rFonts w:cstheme="minorHAnsi"/>
              </w:rPr>
              <w:t xml:space="preserve">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rsidP="0071056C">
            <w:pPr>
              <w:jc w:val="both"/>
              <w:cnfStyle w:val="000000100000" w:firstRow="0" w:lastRow="0" w:firstColumn="0" w:lastColumn="0" w:oddVBand="0" w:evenVBand="0" w:oddHBand="1" w:evenHBand="0" w:firstRowFirstColumn="0" w:firstRowLastColumn="0" w:lastRowFirstColumn="0" w:lastRowLastColumn="0"/>
            </w:pPr>
            <w:proofErr w:type="spellStart"/>
            <w:r>
              <w:rPr>
                <w:rFonts w:cstheme="minorHAnsi"/>
              </w:rPr>
              <w:t>SuS</w:t>
            </w:r>
            <w:proofErr w:type="spellEnd"/>
            <w:r>
              <w:rPr>
                <w:rFonts w:cstheme="minorHAnsi"/>
              </w:rPr>
              <w:t xml:space="preserve">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rsidP="0071056C">
            <w:pPr>
              <w:jc w:val="both"/>
              <w:cnfStyle w:val="000000000000" w:firstRow="0" w:lastRow="0" w:firstColumn="0" w:lastColumn="0" w:oddVBand="0" w:evenVBand="0" w:oddHBand="0" w:evenHBand="0" w:firstRowFirstColumn="0" w:firstRowLastColumn="0" w:lastRowFirstColumn="0" w:lastRowLastColumn="0"/>
            </w:pPr>
            <w:proofErr w:type="spellStart"/>
            <w:r>
              <w:rPr>
                <w:rFonts w:cstheme="minorHAnsi"/>
              </w:rPr>
              <w:t>SuS</w:t>
            </w:r>
            <w:proofErr w:type="spellEnd"/>
            <w:r>
              <w:rPr>
                <w:rFonts w:cstheme="minorHAnsi"/>
              </w:rPr>
              <w:t xml:space="preserve">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72D7D7A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39F7D29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362957">
              <w:rPr>
                <w:rFonts w:cstheme="minorHAnsi"/>
              </w:rPr>
              <w:t>V</w:t>
            </w:r>
            <w:r w:rsidR="00362957" w:rsidRPr="001D4E26">
              <w:rPr>
                <w:rFonts w:cstheme="minorHAnsi"/>
              </w:rPr>
              <w:t>ortrag</w:t>
            </w:r>
          </w:p>
        </w:tc>
        <w:tc>
          <w:tcPr>
            <w:tcW w:w="7228" w:type="dxa"/>
          </w:tcPr>
          <w:p w14:paraId="10707417" w14:textId="3B9272A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Wiederholung: Was hatten wir bisher? </w:t>
            </w:r>
            <w:proofErr w:type="spellStart"/>
            <w:r w:rsidRPr="001D4E26">
              <w:rPr>
                <w:rFonts w:cstheme="minorHAnsi"/>
              </w:rPr>
              <w:t>Blinzelprotokoll</w:t>
            </w:r>
            <w:proofErr w:type="spellEnd"/>
            <w:r w:rsidRPr="001D4E26">
              <w:rPr>
                <w:rFonts w:cstheme="minorHAnsi"/>
              </w:rPr>
              <w:t xml:space="preserve">,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Eingangsfragen:</w:t>
            </w:r>
          </w:p>
          <w:p w14:paraId="4FE75D02" w14:textId="7C45B55A"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Wie können Bilder gespeichert und übertragen werden, wenn der Computer nur Zahlen kennt?</w:t>
            </w:r>
          </w:p>
          <w:p w14:paraId="79E7E7D8" w14:textId="7A2A42DC" w:rsidR="009C729D" w:rsidRPr="001D4E26" w:rsidRDefault="009C729D" w:rsidP="0071056C">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71B0609F" w:rsidR="009C729D" w:rsidRPr="001D4E26" w:rsidRDefault="00362957"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w:t>
            </w:r>
            <w:r w:rsidRPr="001D4E26">
              <w:rPr>
                <w:rFonts w:cstheme="minorHAnsi"/>
              </w:rPr>
              <w:t>ortrag</w:t>
            </w:r>
          </w:p>
        </w:tc>
        <w:tc>
          <w:tcPr>
            <w:tcW w:w="7228" w:type="dxa"/>
          </w:tcPr>
          <w:p w14:paraId="664898A5" w14:textId="28C95F84"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3BAC964E"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68D45680" w14:textId="3C3BD7AF"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lastRenderedPageBreak/>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5062192D"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D4E26">
              <w:rPr>
                <w:rFonts w:cstheme="minorHAnsi"/>
              </w:rPr>
              <w:t>SuS</w:t>
            </w:r>
            <w:proofErr w:type="spellEnd"/>
            <w:r w:rsidRPr="001D4E26">
              <w:rPr>
                <w:rFonts w:cstheme="minorHAnsi"/>
              </w:rPr>
              <w:t xml:space="preserve"> erstellen ein eigenes Raster und entwerfen ein Bild für ihren Nachbarn/ihre Nachbarin</w:t>
            </w:r>
            <w:r w:rsidR="00AC0952">
              <w:rPr>
                <w:rFonts w:cstheme="minorHAnsi"/>
              </w:rPr>
              <w:t>.</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2218E80A" w:rsidR="009C729D" w:rsidRPr="001D4E26" w:rsidRDefault="00362957" w:rsidP="00E606D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Tandem</w:t>
            </w:r>
            <w:r w:rsidRPr="001D4E26">
              <w:rPr>
                <w:rFonts w:cstheme="minorHAnsi"/>
              </w:rPr>
              <w:t>arbeit</w:t>
            </w:r>
          </w:p>
        </w:tc>
        <w:tc>
          <w:tcPr>
            <w:tcW w:w="7228" w:type="dxa"/>
          </w:tcPr>
          <w:p w14:paraId="0963E815" w14:textId="3D840CFA"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330FC2AC"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00362957">
              <w:rPr>
                <w:rFonts w:cstheme="minorHAnsi"/>
              </w:rPr>
              <w:t>I</w:t>
            </w:r>
            <w:r w:rsidR="00362957" w:rsidRPr="00321B37">
              <w:rPr>
                <w:rFonts w:cstheme="minorHAnsi"/>
              </w:rPr>
              <w:t>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6CB1F3D8"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Plenum, </w:t>
            </w:r>
            <w:r w:rsidR="00362957">
              <w:rPr>
                <w:rFonts w:cstheme="minorHAnsi"/>
              </w:rPr>
              <w:t>V</w:t>
            </w:r>
            <w:r w:rsidR="00362957" w:rsidRPr="001D4E26">
              <w:rPr>
                <w:rFonts w:cstheme="minorHAnsi"/>
              </w:rPr>
              <w:t>ortrag</w:t>
            </w:r>
          </w:p>
        </w:tc>
        <w:tc>
          <w:tcPr>
            <w:tcW w:w="7228" w:type="dxa"/>
          </w:tcPr>
          <w:p w14:paraId="38EFB897"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57D92714" w:rsidR="009C729D" w:rsidRPr="001D4E26" w:rsidRDefault="00362957" w:rsidP="00E606D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w:t>
            </w:r>
            <w:r w:rsidRPr="001D4E26">
              <w:rPr>
                <w:rFonts w:cstheme="minorHAnsi"/>
              </w:rPr>
              <w:t>ortrag</w:t>
            </w:r>
          </w:p>
        </w:tc>
        <w:tc>
          <w:tcPr>
            <w:tcW w:w="7228" w:type="dxa"/>
          </w:tcPr>
          <w:p w14:paraId="0E3096E3" w14:textId="566C69E6"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42C60EC4"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4B065698"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47118EF5"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22DFB85F" w14:textId="40BF9F3C" w:rsidR="009C729D" w:rsidRPr="001D4E26" w:rsidRDefault="00AC0952"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SuS</w:t>
            </w:r>
            <w:proofErr w:type="spellEnd"/>
            <w:r>
              <w:rPr>
                <w:rFonts w:cstheme="minorHAnsi"/>
              </w:rPr>
              <w:t xml:space="preserve">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33E9137F"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 xml:space="preserve">Einzel- oder </w:t>
            </w:r>
            <w:r w:rsidR="00362957">
              <w:rPr>
                <w:rFonts w:cstheme="minorHAnsi"/>
              </w:rPr>
              <w:t>Tandem</w:t>
            </w:r>
            <w:r w:rsidR="00362957" w:rsidRPr="001D4E26">
              <w:rPr>
                <w:rFonts w:cstheme="minorHAnsi"/>
              </w:rPr>
              <w:t>arbeit</w:t>
            </w:r>
          </w:p>
        </w:tc>
        <w:tc>
          <w:tcPr>
            <w:tcW w:w="7228" w:type="dxa"/>
          </w:tcPr>
          <w:p w14:paraId="080602E6" w14:textId="124C9671" w:rsidR="009C729D" w:rsidRPr="001D4E26" w:rsidRDefault="009C729D" w:rsidP="0071056C">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szCs w:val="20"/>
              </w:rPr>
              <w:t>Wie kann der Code geknackt werden?</w:t>
            </w:r>
            <w:r w:rsidR="00AC0952">
              <w:rPr>
                <w:rFonts w:cstheme="minorHAnsi"/>
                <w:szCs w:val="20"/>
              </w:rPr>
              <w:t xml:space="preserve"> </w:t>
            </w:r>
            <w:proofErr w:type="spellStart"/>
            <w:r w:rsidR="00AC0952">
              <w:rPr>
                <w:rFonts w:cstheme="minorHAnsi"/>
                <w:szCs w:val="20"/>
              </w:rPr>
              <w:t>SuS</w:t>
            </w:r>
            <w:proofErr w:type="spellEnd"/>
            <w:r w:rsidR="00AC0952">
              <w:rPr>
                <w:rFonts w:cstheme="minorHAnsi"/>
                <w:szCs w:val="20"/>
              </w:rPr>
              <w:t xml:space="preserve">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rsidP="0071056C">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4"/>
          <w:footerReference w:type="default" r:id="rId15"/>
          <w:headerReference w:type="first" r:id="rId16"/>
          <w:footerReference w:type="first" r:id="rId17"/>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42" w:name="_Toc123564616"/>
      <w:r>
        <w:lastRenderedPageBreak/>
        <w:t>Einbettung in verschiedene Fächer und Themen</w:t>
      </w:r>
      <w:bookmarkEnd w:id="42"/>
    </w:p>
    <w:p w14:paraId="3E44DBB7" w14:textId="1B73C3D9" w:rsidR="009C729D" w:rsidRDefault="0013385C" w:rsidP="0071056C">
      <w:pPr>
        <w:jc w:val="both"/>
        <w:rPr>
          <w:rFonts w:cstheme="minorHAnsi"/>
        </w:rPr>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rsidP="0071056C">
      <w:pPr>
        <w:jc w:val="both"/>
        <w:rPr>
          <w:rFonts w:cstheme="minorHAnsi"/>
        </w:rPr>
      </w:pPr>
      <w:r w:rsidRPr="001D4E26">
        <w:rPr>
          <w:rFonts w:cstheme="minorHAnsi"/>
        </w:rPr>
        <w:t xml:space="preserve">Das </w:t>
      </w:r>
      <w:proofErr w:type="spellStart"/>
      <w:r w:rsidRPr="001D4E26">
        <w:rPr>
          <w:rFonts w:cstheme="minorHAnsi"/>
        </w:rPr>
        <w:t>Locked</w:t>
      </w:r>
      <w:proofErr w:type="spellEnd"/>
      <w:r w:rsidRPr="001D4E26">
        <w:rPr>
          <w:rFonts w:cstheme="minorHAnsi"/>
        </w:rPr>
        <w:t>-In-Sy</w:t>
      </w:r>
      <w:r w:rsidR="00020E0F">
        <w:rPr>
          <w:rFonts w:cstheme="minorHAnsi"/>
        </w:rPr>
        <w:t>n</w:t>
      </w:r>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rsidP="0071056C">
      <w:pPr>
        <w:jc w:val="both"/>
        <w:rPr>
          <w:rFonts w:cstheme="minorHAnsi"/>
        </w:rPr>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r w:rsidR="00020E0F">
        <w:t xml:space="preserve"> </w:t>
      </w:r>
      <w:r w:rsidRPr="00EF629F">
        <w:t xml:space="preserve">… </w:t>
      </w:r>
      <w:r w:rsidRPr="009C729D">
        <w:rPr>
          <w:lang w:val="en-US"/>
        </w:rPr>
        <w:t>(</w:t>
      </w:r>
      <w:proofErr w:type="spellStart"/>
      <w:r w:rsidRPr="009C729D">
        <w:rPr>
          <w:lang w:val="en-US"/>
        </w:rPr>
        <w:t>Sek</w:t>
      </w:r>
      <w:proofErr w:type="spellEnd"/>
      <w:r w:rsidRPr="009C729D">
        <w:rPr>
          <w:lang w:val="en-US"/>
        </w:rPr>
        <w:t xml:space="preserve">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43" w:name="_Toc123564617"/>
      <w:r>
        <w:t>Anschlussthemen</w:t>
      </w:r>
      <w:bookmarkEnd w:id="43"/>
    </w:p>
    <w:p w14:paraId="22DA03CF" w14:textId="656F81F3" w:rsidR="00910282" w:rsidRDefault="00455030" w:rsidP="0071056C">
      <w:pPr>
        <w:jc w:val="both"/>
        <w:rPr>
          <w:rFonts w:cstheme="minorHAnsi"/>
        </w:rPr>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r w:rsidR="00E25737">
        <w:rPr>
          <w:rFonts w:cstheme="minorHAnsi"/>
        </w:rPr>
        <w:t>E</w:t>
      </w:r>
      <w:r w:rsidR="00000087">
        <w:rPr>
          <w:rFonts w:cstheme="minorHAnsi"/>
        </w:rPr>
        <w:t>ntscheidung zu erleichtern haben wir</w:t>
      </w:r>
      <w:r>
        <w:rPr>
          <w:rFonts w:cstheme="minorHAnsi"/>
        </w:rPr>
        <w:t xml:space="preserve"> hier konkrete Vorschläge für Sie zusammengestellt: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1DB680AD" w:rsidR="00DF1E39" w:rsidRDefault="00020E0F" w:rsidP="00EA7CEB">
            <w:pPr>
              <w:jc w:val="center"/>
            </w:pPr>
            <w:r>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8"/>
                          <a:stretch>
                            <a:fillRect/>
                          </a:stretch>
                        </pic:blipFill>
                        <pic:spPr>
                          <a:xfrm>
                            <a:off x="0" y="0"/>
                            <a:ext cx="1348746" cy="950558"/>
                          </a:xfrm>
                          <a:prstGeom prst="rect">
                            <a:avLst/>
                          </a:prstGeom>
                        </pic:spPr>
                      </pic:pic>
                    </a:graphicData>
                  </a:graphic>
                </wp:inline>
              </w:drawing>
            </w:r>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07AC9C87" w:rsidR="00DF1E39" w:rsidRDefault="00020E0F" w:rsidP="00EA7CEB">
            <w:pPr>
              <w:jc w:val="center"/>
            </w:pPr>
            <w:r>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8"/>
                          <a:stretch>
                            <a:fillRect/>
                          </a:stretch>
                        </pic:blipFill>
                        <pic:spPr>
                          <a:xfrm>
                            <a:off x="0" y="0"/>
                            <a:ext cx="1352882" cy="953473"/>
                          </a:xfrm>
                          <a:prstGeom prst="rect">
                            <a:avLst/>
                          </a:prstGeom>
                        </pic:spPr>
                      </pic:pic>
                    </a:graphicData>
                  </a:graphic>
                </wp:inline>
              </w:drawing>
            </w:r>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71247374" w:rsidR="00DF1E39" w:rsidRDefault="00020E0F" w:rsidP="00EA7CEB">
            <w:pPr>
              <w:jc w:val="center"/>
            </w:pPr>
            <w:r>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19"/>
                          <a:stretch>
                            <a:fillRect/>
                          </a:stretch>
                        </pic:blipFill>
                        <pic:spPr>
                          <a:xfrm>
                            <a:off x="0" y="0"/>
                            <a:ext cx="1358548" cy="957467"/>
                          </a:xfrm>
                          <a:prstGeom prst="rect">
                            <a:avLst/>
                          </a:prstGeom>
                        </pic:spPr>
                      </pic:pic>
                    </a:graphicData>
                  </a:graphic>
                </wp:inline>
              </w:drawing>
            </w:r>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63"/>
        <w:gridCol w:w="1688"/>
        <w:gridCol w:w="464"/>
        <w:gridCol w:w="120"/>
        <w:gridCol w:w="1921"/>
        <w:gridCol w:w="464"/>
        <w:gridCol w:w="2023"/>
      </w:tblGrid>
      <w:tr w:rsidR="00D9102A" w14:paraId="59B1EA45" w14:textId="77777777" w:rsidTr="00D9102A">
        <w:tc>
          <w:tcPr>
            <w:tcW w:w="1030" w:type="dxa"/>
            <w:vAlign w:val="center"/>
          </w:tcPr>
          <w:p w14:paraId="49C672CA" w14:textId="09FB9828" w:rsidR="00D9102A" w:rsidRDefault="00020E0F" w:rsidP="00EA7CEB">
            <w:pPr>
              <w:jc w:val="center"/>
            </w:pPr>
            <w:r>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8"/>
                          <a:stretch>
                            <a:fillRect/>
                          </a:stretch>
                        </pic:blipFill>
                        <pic:spPr>
                          <a:xfrm>
                            <a:off x="0" y="0"/>
                            <a:ext cx="1106404" cy="779762"/>
                          </a:xfrm>
                          <a:prstGeom prst="rect">
                            <a:avLst/>
                          </a:prstGeom>
                        </pic:spPr>
                      </pic:pic>
                    </a:graphicData>
                  </a:graphic>
                </wp:inline>
              </w:drawing>
            </w:r>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7F2594A2" w:rsidR="00D9102A" w:rsidRDefault="00020E0F" w:rsidP="00EA7CEB">
            <w:pPr>
              <w:jc w:val="center"/>
            </w:pPr>
            <w:r>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19"/>
                          <a:stretch>
                            <a:fillRect/>
                          </a:stretch>
                        </pic:blipFill>
                        <pic:spPr>
                          <a:xfrm>
                            <a:off x="0" y="0"/>
                            <a:ext cx="1047583" cy="738308"/>
                          </a:xfrm>
                          <a:prstGeom prst="rect">
                            <a:avLst/>
                          </a:prstGeom>
                        </pic:spPr>
                      </pic:pic>
                    </a:graphicData>
                  </a:graphic>
                </wp:inline>
              </w:drawing>
            </w:r>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0">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1">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5DDAC994" w:rsidR="007F573E" w:rsidRDefault="007F573E" w:rsidP="007F573E">
      <w:pPr>
        <w:rPr>
          <w:b/>
        </w:rPr>
      </w:pPr>
      <w:r w:rsidRPr="00D53C02">
        <w:rPr>
          <w:b/>
        </w:rPr>
        <w:t>B</w:t>
      </w:r>
      <w:r w:rsidR="00794512">
        <w:rPr>
          <w:b/>
        </w:rPr>
        <w:t>eispiel</w:t>
      </w:r>
      <w:r w:rsidRPr="00D53C02">
        <w:rPr>
          <w:b/>
        </w:rPr>
        <w:t>: I</w:t>
      </w:r>
      <w:r w:rsidR="00FC20F1">
        <w:rPr>
          <w:b/>
        </w:rPr>
        <w:t>T</w:t>
      </w:r>
      <w:r w:rsidRPr="00D53C02">
        <w:rPr>
          <w:b/>
        </w:rPr>
        <w:t xml:space="preserve"> spielend entdecken</w:t>
      </w:r>
    </w:p>
    <w:p w14:paraId="4A8E4E12" w14:textId="0C8D327E" w:rsidR="00EF72BE" w:rsidRPr="00D53C02" w:rsidRDefault="00EF72BE" w:rsidP="0071056C">
      <w:pPr>
        <w:jc w:val="both"/>
        <w:rPr>
          <w:b/>
        </w:rPr>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4827135" w:rsidR="00DF1E39" w:rsidRDefault="005A375F" w:rsidP="00EA7CEB">
            <w:pPr>
              <w:jc w:val="center"/>
            </w:pPr>
            <w:r>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8"/>
                          <a:stretch>
                            <a:fillRect/>
                          </a:stretch>
                        </pic:blipFill>
                        <pic:spPr>
                          <a:xfrm>
                            <a:off x="0" y="0"/>
                            <a:ext cx="1213683" cy="855370"/>
                          </a:xfrm>
                          <a:prstGeom prst="rect">
                            <a:avLst/>
                          </a:prstGeom>
                        </pic:spPr>
                      </pic:pic>
                    </a:graphicData>
                  </a:graphic>
                </wp:inline>
              </w:drawing>
            </w:r>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67FEEF9" w:rsidR="00DF1E39" w:rsidRDefault="005A375F" w:rsidP="00EA7CEB">
            <w:pPr>
              <w:jc w:val="center"/>
            </w:pPr>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2"/>
                          <a:stretch>
                            <a:fillRect/>
                          </a:stretch>
                        </pic:blipFill>
                        <pic:spPr>
                          <a:xfrm>
                            <a:off x="0" y="0"/>
                            <a:ext cx="1214769" cy="856135"/>
                          </a:xfrm>
                          <a:prstGeom prst="rect">
                            <a:avLst/>
                          </a:prstGeom>
                        </pic:spPr>
                      </pic:pic>
                    </a:graphicData>
                  </a:graphic>
                </wp:inline>
              </w:drawing>
            </w:r>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5E5994C0" w:rsidR="00DF1E39" w:rsidRDefault="005A375F" w:rsidP="00EA7CEB">
            <w:pPr>
              <w:jc w:val="center"/>
            </w:pPr>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3"/>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3FEFF8" w14:textId="0325E015" w:rsidR="000644BD" w:rsidRDefault="000644BD" w:rsidP="002566E9">
      <w:pPr>
        <w:pStyle w:val="berschrift1"/>
      </w:pPr>
      <w:bookmarkStart w:id="44" w:name="_Toc123564618"/>
      <w:r>
        <w:t xml:space="preserve">Literatur </w:t>
      </w:r>
      <w:r w:rsidRPr="002566E9">
        <w:t>und</w:t>
      </w:r>
      <w:r>
        <w:t xml:space="preserve"> Links</w:t>
      </w:r>
      <w:bookmarkEnd w:id="44"/>
    </w:p>
    <w:p w14:paraId="1C23D137" w14:textId="10C83CF5" w:rsidR="009C729D" w:rsidRPr="009C729D" w:rsidRDefault="009C729D" w:rsidP="009C729D">
      <w:pPr>
        <w:pStyle w:val="Listenabsatz"/>
        <w:numPr>
          <w:ilvl w:val="0"/>
          <w:numId w:val="31"/>
        </w:numPr>
      </w:pPr>
      <w:proofErr w:type="spellStart"/>
      <w:r w:rsidRPr="009C729D">
        <w:t>Gallenbacher</w:t>
      </w:r>
      <w:proofErr w:type="spellEnd"/>
      <w:r w:rsidRPr="009C729D">
        <w:t xml:space="preserve">,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4">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25"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26">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27"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proofErr w:type="spellStart"/>
      <w:r w:rsidRPr="00EF629F">
        <w:rPr>
          <w:lang w:val="en-US"/>
        </w:rPr>
        <w:t>Hunkin</w:t>
      </w:r>
      <w:proofErr w:type="spellEnd"/>
      <w:r w:rsidRPr="00EF629F">
        <w:rPr>
          <w:lang w:val="en-US"/>
        </w:rPr>
        <w:t xml:space="preserve">,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28">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proofErr w:type="spellStart"/>
      <w:r w:rsidRPr="00EF629F">
        <w:rPr>
          <w:lang w:val="en-US"/>
        </w:rPr>
        <w:t>Hunkin</w:t>
      </w:r>
      <w:proofErr w:type="spellEnd"/>
      <w:r w:rsidRPr="00EF629F">
        <w:rPr>
          <w:lang w:val="en-US"/>
        </w:rPr>
        <w:t xml:space="preserve">,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29"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45" w:name="_Toc123564619"/>
      <w:r>
        <w:lastRenderedPageBreak/>
        <w:t>Arbeitsmaterialien</w:t>
      </w:r>
      <w:bookmarkEnd w:id="45"/>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Arbeitsblatt dient zum Einstieg in das Modul. </w:t>
            </w:r>
            <w:proofErr w:type="spellStart"/>
            <w:r w:rsidRPr="001D4E26">
              <w:rPr>
                <w:rFonts w:cstheme="minorHAnsi"/>
              </w:rPr>
              <w:t>SuS</w:t>
            </w:r>
            <w:proofErr w:type="spellEnd"/>
            <w:r w:rsidRPr="001D4E26">
              <w:rPr>
                <w:rFonts w:cstheme="minorHAnsi"/>
              </w:rPr>
              <w:t xml:space="preserve"> befassen sich mit der Kommunikation beim </w:t>
            </w:r>
            <w:proofErr w:type="spellStart"/>
            <w:r w:rsidRPr="001D4E26">
              <w:rPr>
                <w:rFonts w:cstheme="minorHAnsi"/>
              </w:rPr>
              <w:t>Locked</w:t>
            </w:r>
            <w:proofErr w:type="spellEnd"/>
            <w:r w:rsidRPr="001D4E26">
              <w:rPr>
                <w:rFonts w:cstheme="minorHAnsi"/>
              </w:rPr>
              <w:t xml:space="preserve">-In-Syndrom. Sie entwerfen ein eigenes </w:t>
            </w:r>
            <w:proofErr w:type="spellStart"/>
            <w:r w:rsidRPr="001D4E26">
              <w:rPr>
                <w:rFonts w:cstheme="minorHAnsi"/>
              </w:rPr>
              <w:t>Blinzel</w:t>
            </w:r>
            <w:proofErr w:type="spellEnd"/>
            <w:r w:rsidRPr="001D4E26">
              <w:rPr>
                <w:rFonts w:cstheme="minorHAnsi"/>
              </w:rPr>
              <w:t>-Protokoll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proofErr w:type="gramStart"/>
            <w:r>
              <w:rPr>
                <w:rFonts w:cstheme="minorHAnsi"/>
              </w:rPr>
              <w:t>Kennenlernen</w:t>
            </w:r>
            <w:proofErr w:type="gramEnd"/>
            <w:r>
              <w:rPr>
                <w:rFonts w:cstheme="minorHAnsi"/>
              </w:rPr>
              <w:t xml:space="preserve">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rsidP="0071056C">
            <w:pPr>
              <w:jc w:val="both"/>
              <w:cnfStyle w:val="000000100000" w:firstRow="0" w:lastRow="0" w:firstColumn="0" w:lastColumn="0" w:oddVBand="0" w:evenVBand="0" w:oddHBand="1" w:evenHBand="0" w:firstRowFirstColumn="0" w:firstRowLastColumn="0" w:lastRowFirstColumn="0" w:lastRowLastColumn="0"/>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46" w:name="_Toc123564620"/>
      <w:r>
        <w:t>Glossar</w:t>
      </w:r>
      <w:bookmarkEnd w:id="46"/>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rsidP="0071056C">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proofErr w:type="spellStart"/>
            <w:r w:rsidRPr="00714F9E">
              <w:rPr>
                <w:rFonts w:cstheme="minorHAnsi"/>
                <w:b w:val="0"/>
              </w:rPr>
              <w:t>Locked</w:t>
            </w:r>
            <w:proofErr w:type="spellEnd"/>
            <w:r w:rsidRPr="00714F9E">
              <w:rPr>
                <w:rFonts w:cstheme="minorHAnsi"/>
                <w:b w:val="0"/>
              </w:rPr>
              <w:t>-In-Syndrom</w:t>
            </w:r>
          </w:p>
        </w:tc>
        <w:tc>
          <w:tcPr>
            <w:tcW w:w="6236" w:type="dxa"/>
          </w:tcPr>
          <w:p w14:paraId="0AC329D3" w14:textId="315A23FA"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rsidP="0071056C">
            <w:pPr>
              <w:jc w:val="both"/>
              <w:cnfStyle w:val="000000100000" w:firstRow="0" w:lastRow="0" w:firstColumn="0" w:lastColumn="0" w:oddVBand="0" w:evenVBand="0" w:oddHBand="1" w:evenHBand="0" w:firstRowFirstColumn="0" w:firstRowLastColumn="0" w:lastRowFirstColumn="0" w:lastRowLastColumn="0"/>
            </w:pPr>
            <w:r w:rsidRPr="001D4E26">
              <w:rPr>
                <w:rFonts w:cstheme="minorHAnsi"/>
              </w:rPr>
              <w:t xml:space="preserve">Bildpunkt zur Darstellung von Farbe auf einem Monitor, Kunstwort aus </w:t>
            </w:r>
            <w:proofErr w:type="spellStart"/>
            <w:r w:rsidRPr="001D4E26">
              <w:rPr>
                <w:rFonts w:cstheme="minorHAnsi"/>
                <w:i/>
                <w:iCs/>
              </w:rPr>
              <w:t>pictures</w:t>
            </w:r>
            <w:proofErr w:type="spellEnd"/>
            <w:r w:rsidRPr="001D4E26">
              <w:rPr>
                <w:rFonts w:cstheme="minorHAnsi"/>
              </w:rPr>
              <w:t xml:space="preserve"> (kurz „</w:t>
            </w:r>
            <w:proofErr w:type="spellStart"/>
            <w:r w:rsidRPr="001D4E26">
              <w:rPr>
                <w:rFonts w:cstheme="minorHAnsi"/>
              </w:rPr>
              <w:t>pix</w:t>
            </w:r>
            <w:proofErr w:type="spellEnd"/>
            <w:r w:rsidRPr="001D4E26">
              <w:rPr>
                <w:rFonts w:cstheme="minorHAnsi"/>
              </w:rPr>
              <w:t xml:space="preserve">“) und </w:t>
            </w:r>
            <w:proofErr w:type="spellStart"/>
            <w:r w:rsidRPr="001D4E26">
              <w:rPr>
                <w:rFonts w:cstheme="minorHAnsi"/>
                <w:i/>
                <w:iCs/>
              </w:rPr>
              <w:t>element</w:t>
            </w:r>
            <w:proofErr w:type="spellEnd"/>
            <w:r w:rsidRPr="001D4E26">
              <w:rPr>
                <w:rFonts w:cstheme="minorHAnsi"/>
              </w:rPr>
              <w:t xml:space="preserve"> (kurz </w:t>
            </w:r>
            <w:r w:rsidR="00C26F56">
              <w:rPr>
                <w:rFonts w:cstheme="minorHAnsi"/>
              </w:rPr>
              <w:t>„</w:t>
            </w:r>
            <w:proofErr w:type="spellStart"/>
            <w:r w:rsidRPr="001D4E26">
              <w:rPr>
                <w:rFonts w:cstheme="minorHAnsi"/>
              </w:rPr>
              <w:t>el</w:t>
            </w:r>
            <w:proofErr w:type="spellEnd"/>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rsidP="0071056C">
            <w:pPr>
              <w:jc w:val="both"/>
              <w:cnfStyle w:val="000000000000" w:firstRow="0" w:lastRow="0" w:firstColumn="0" w:lastColumn="0" w:oddVBand="0" w:evenVBand="0" w:oddHBand="0" w:evenHBand="0" w:firstRowFirstColumn="0" w:firstRowLastColumn="0" w:lastRowFirstColumn="0" w:lastRowLastColumn="0"/>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7D97818F" w:rsidR="000C295A" w:rsidRDefault="00630052" w:rsidP="00630052">
      <w:pPr>
        <w:pStyle w:val="berschrift1"/>
      </w:pPr>
      <w:bookmarkStart w:id="47" w:name="_Toc123564621"/>
      <w:r>
        <w:t>FAQs</w:t>
      </w:r>
      <w:bookmarkEnd w:id="47"/>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0"/>
                    <a:stretch>
                      <a:fillRect/>
                    </a:stretch>
                  </pic:blipFill>
                  <pic:spPr>
                    <a:xfrm>
                      <a:off x="0" y="0"/>
                      <a:ext cx="2383277" cy="2383277"/>
                    </a:xfrm>
                    <a:prstGeom prst="rect">
                      <a:avLst/>
                    </a:prstGeom>
                  </pic:spPr>
                </pic:pic>
              </a:graphicData>
            </a:graphic>
          </wp:inline>
        </w:drawing>
      </w:r>
    </w:p>
    <w:p w14:paraId="409B40E3" w14:textId="77777777" w:rsidR="00630052" w:rsidRPr="00630052" w:rsidRDefault="00630052" w:rsidP="00630052">
      <w:pPr>
        <w:pStyle w:val="StandardWeb"/>
        <w:jc w:val="center"/>
      </w:pPr>
      <w:r>
        <w:rPr>
          <w:rFonts w:ascii="Verdana" w:hAnsi="Verdana"/>
          <w:b/>
          <w:bCs/>
          <w:sz w:val="20"/>
          <w:szCs w:val="20"/>
          <w:shd w:val="clear" w:color="auto" w:fill="FFFFFF"/>
        </w:rPr>
        <w:t>https://tinyurl.com/IT2S-FAQ</w:t>
      </w:r>
    </w:p>
    <w:sectPr w:rsidR="00630052" w:rsidRPr="00630052" w:rsidSect="00B923CA">
      <w:headerReference w:type="default" r:id="rId31"/>
      <w:footerReference w:type="default" r:id="rId32"/>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FCAB7" w14:textId="77777777" w:rsidR="001F4B7B" w:rsidRDefault="001F4B7B" w:rsidP="00DD6851">
      <w:r>
        <w:separator/>
      </w:r>
    </w:p>
  </w:endnote>
  <w:endnote w:type="continuationSeparator" w:id="0">
    <w:p w14:paraId="53643C59" w14:textId="77777777" w:rsidR="001F4B7B" w:rsidRDefault="001F4B7B"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20442FB1"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r w:rsidR="009129DC">
      <w:rPr>
        <w:sz w:val="18"/>
      </w:rPr>
      <w:t xml:space="preserve"> </w:t>
    </w:r>
    <w:r w:rsidR="00362957">
      <w:rPr>
        <w:sz w:val="18"/>
      </w:rPr>
      <w:t>02.01.2023</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3CEC44CA"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021C384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1F8F9EF1"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B9DE3" w14:textId="77777777" w:rsidR="001F4B7B" w:rsidRDefault="001F4B7B" w:rsidP="00DD6851">
      <w:r>
        <w:separator/>
      </w:r>
    </w:p>
  </w:footnote>
  <w:footnote w:type="continuationSeparator" w:id="0">
    <w:p w14:paraId="08A2799D" w14:textId="77777777" w:rsidR="001F4B7B" w:rsidRDefault="001F4B7B"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C8D9651" w:rsidR="00794512" w:rsidRPr="003D0217" w:rsidRDefault="00794512" w:rsidP="0071056C">
    <w:pPr>
      <w:pStyle w:val="Kopfzeile"/>
      <w:tabs>
        <w:tab w:val="clear" w:pos="4536"/>
        <w:tab w:val="clear" w:pos="9072"/>
        <w:tab w:val="left" w:pos="720"/>
        <w:tab w:val="right" w:pos="8844"/>
      </w:tabs>
      <w:spacing w:line="360" w:lineRule="auto"/>
      <w:ind w:left="709" w:firstLine="3545"/>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a Diethelm">
    <w15:presenceInfo w15:providerId="Windows Live" w15:userId="aa756e1db070d3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644BD"/>
    <w:rsid w:val="00075100"/>
    <w:rsid w:val="00085522"/>
    <w:rsid w:val="00094601"/>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C181A"/>
    <w:rsid w:val="001C6210"/>
    <w:rsid w:val="001D7272"/>
    <w:rsid w:val="001F4B7B"/>
    <w:rsid w:val="00217FBF"/>
    <w:rsid w:val="0023492B"/>
    <w:rsid w:val="00234969"/>
    <w:rsid w:val="00245A25"/>
    <w:rsid w:val="0024686D"/>
    <w:rsid w:val="002521D8"/>
    <w:rsid w:val="002566E9"/>
    <w:rsid w:val="002704E3"/>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2957"/>
    <w:rsid w:val="003637C1"/>
    <w:rsid w:val="003676A1"/>
    <w:rsid w:val="003725AE"/>
    <w:rsid w:val="00383016"/>
    <w:rsid w:val="003868AF"/>
    <w:rsid w:val="00386AFE"/>
    <w:rsid w:val="00392C95"/>
    <w:rsid w:val="003A134C"/>
    <w:rsid w:val="003A7FA9"/>
    <w:rsid w:val="003C2D5D"/>
    <w:rsid w:val="003D0217"/>
    <w:rsid w:val="003D0B16"/>
    <w:rsid w:val="003D742D"/>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92EA5"/>
    <w:rsid w:val="00592F59"/>
    <w:rsid w:val="005A375F"/>
    <w:rsid w:val="005A4CBF"/>
    <w:rsid w:val="005C0A9C"/>
    <w:rsid w:val="005D4C55"/>
    <w:rsid w:val="005D4E92"/>
    <w:rsid w:val="005E67F9"/>
    <w:rsid w:val="00622E4E"/>
    <w:rsid w:val="00627A76"/>
    <w:rsid w:val="00630052"/>
    <w:rsid w:val="0064536F"/>
    <w:rsid w:val="00653639"/>
    <w:rsid w:val="00654995"/>
    <w:rsid w:val="006639C9"/>
    <w:rsid w:val="00675C19"/>
    <w:rsid w:val="006B1729"/>
    <w:rsid w:val="006B18F4"/>
    <w:rsid w:val="006F5E15"/>
    <w:rsid w:val="0071056C"/>
    <w:rsid w:val="00710BD9"/>
    <w:rsid w:val="007111FB"/>
    <w:rsid w:val="007125F8"/>
    <w:rsid w:val="00714F9E"/>
    <w:rsid w:val="0071563F"/>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56583"/>
    <w:rsid w:val="008717D7"/>
    <w:rsid w:val="008C6C35"/>
    <w:rsid w:val="008D2647"/>
    <w:rsid w:val="008D4E72"/>
    <w:rsid w:val="008F502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5F75"/>
    <w:rsid w:val="00AA69E6"/>
    <w:rsid w:val="00AC0952"/>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D742D"/>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lmstarts.de/kritiken/71654-Schmetterling-und-Taucherglocke.html" TargetMode="External"/><Relationship Id="rId18" Type="http://schemas.openxmlformats.org/officeDocument/2006/relationships/image" Target="media/image9.jpg"/><Relationship Id="rId26" Type="http://schemas.openxmlformats.org/officeDocument/2006/relationships/hyperlink" Target="http://www.troeger.eu/unplugged" TargetMode="External"/><Relationship Id="rId3" Type="http://schemas.openxmlformats.org/officeDocument/2006/relationships/styles" Target="styles.xml"/><Relationship Id="rId21" Type="http://schemas.openxmlformats.org/officeDocument/2006/relationships/image" Target="media/image12.jp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www.youtube.com/user/csunplugged"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11.jpg"/><Relationship Id="rId29" Type="http://schemas.openxmlformats.org/officeDocument/2006/relationships/hyperlink" Target="http://www.secretlifeofmachines.com/secret_life_of_the_fax_machin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csunplugged.org" TargetMode="External"/><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4.jpg"/><Relationship Id="rId28" Type="http://schemas.openxmlformats.org/officeDocument/2006/relationships/hyperlink" Target="https://www.youtube.com/watch?v=IaCfs5Xb-EI" TargetMode="Externa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3.jpg"/><Relationship Id="rId27" Type="http://schemas.openxmlformats.org/officeDocument/2006/relationships/hyperlink" Target="http://www.filmstarts.de/kritiken/71654-Schmetterling-und-Taucherglocke.html"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8.png"/><Relationship Id="rId1" Type="http://schemas.openxmlformats.org/officeDocument/2006/relationships/image" Target="media/image7.jpeg"/></Relationships>
</file>

<file path=word/_rels/foot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3556</Words>
  <Characters>20273</Characters>
  <Application>Microsoft Office Word</Application>
  <DocSecurity>0</DocSecurity>
  <Lines>168</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Ira Diethelm</cp:lastModifiedBy>
  <cp:revision>32</cp:revision>
  <cp:lastPrinted>2023-01-02T14:12:00Z</cp:lastPrinted>
  <dcterms:created xsi:type="dcterms:W3CDTF">2016-08-15T07:16:00Z</dcterms:created>
  <dcterms:modified xsi:type="dcterms:W3CDTF">2023-01-02T14:12:00Z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