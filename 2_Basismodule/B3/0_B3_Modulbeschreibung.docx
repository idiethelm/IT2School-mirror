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3989F4F4" w:rsidR="00DD6851" w:rsidRDefault="00DD6851" w:rsidP="00540E05">
      <w:pPr>
        <w:pStyle w:val="Subtitle"/>
        <w:spacing w:line="240" w:lineRule="auto"/>
      </w:pPr>
    </w:p>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54656"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Header"/>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66182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5977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Heading1Char"/>
            </w:rPr>
          </w:pPr>
          <w:r w:rsidRPr="001B0AEC">
            <w:rPr>
              <w:rStyle w:val="Heading1Char"/>
            </w:rPr>
            <w:t>Inhalt</w:t>
          </w:r>
        </w:p>
        <w:p w14:paraId="39C5E037" w14:textId="5DF924D1" w:rsidR="009914EB" w:rsidRDefault="006B1729">
          <w:pPr>
            <w:pStyle w:val="TOC1"/>
            <w:rPr>
              <w:rFonts w:asciiTheme="minorHAnsi" w:hAnsiTheme="minorHAnsi"/>
              <w:bCs w:val="0"/>
              <w:sz w:val="24"/>
              <w:szCs w:val="24"/>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24113152" w:history="1">
            <w:r w:rsidR="009914EB" w:rsidRPr="009E07DB">
              <w:rPr>
                <w:rStyle w:val="Hyperlink"/>
              </w:rPr>
              <w:t>1</w:t>
            </w:r>
            <w:r w:rsidR="009914EB">
              <w:rPr>
                <w:rFonts w:asciiTheme="minorHAnsi" w:hAnsiTheme="minorHAnsi"/>
                <w:bCs w:val="0"/>
                <w:sz w:val="24"/>
                <w:szCs w:val="24"/>
              </w:rPr>
              <w:tab/>
            </w:r>
            <w:r w:rsidR="009914EB" w:rsidRPr="009E07DB">
              <w:rPr>
                <w:rStyle w:val="Hyperlink"/>
              </w:rPr>
              <w:t>Codes im Supermarkt und Unternehmen</w:t>
            </w:r>
            <w:r w:rsidR="009914EB">
              <w:rPr>
                <w:webHidden/>
              </w:rPr>
              <w:tab/>
            </w:r>
            <w:r w:rsidR="009914EB">
              <w:rPr>
                <w:webHidden/>
              </w:rPr>
              <w:fldChar w:fldCharType="begin"/>
            </w:r>
            <w:r w:rsidR="009914EB">
              <w:rPr>
                <w:webHidden/>
              </w:rPr>
              <w:instrText xml:space="preserve"> PAGEREF _Toc24113152 \h </w:instrText>
            </w:r>
            <w:r w:rsidR="009914EB">
              <w:rPr>
                <w:webHidden/>
              </w:rPr>
            </w:r>
            <w:r w:rsidR="009914EB">
              <w:rPr>
                <w:webHidden/>
              </w:rPr>
              <w:fldChar w:fldCharType="separate"/>
            </w:r>
            <w:r w:rsidR="009914EB">
              <w:rPr>
                <w:webHidden/>
              </w:rPr>
              <w:t>3</w:t>
            </w:r>
            <w:r w:rsidR="009914EB">
              <w:rPr>
                <w:webHidden/>
              </w:rPr>
              <w:fldChar w:fldCharType="end"/>
            </w:r>
          </w:hyperlink>
        </w:p>
        <w:p w14:paraId="77376070" w14:textId="642CD8BD" w:rsidR="009914EB" w:rsidRDefault="00000000">
          <w:pPr>
            <w:pStyle w:val="TOC1"/>
            <w:rPr>
              <w:rFonts w:asciiTheme="minorHAnsi" w:hAnsiTheme="minorHAnsi"/>
              <w:bCs w:val="0"/>
              <w:sz w:val="24"/>
              <w:szCs w:val="24"/>
            </w:rPr>
          </w:pPr>
          <w:hyperlink w:anchor="_Toc24113153" w:history="1">
            <w:r w:rsidR="009914EB" w:rsidRPr="009E07DB">
              <w:rPr>
                <w:rStyle w:val="Hyperlink"/>
              </w:rPr>
              <w:t>2</w:t>
            </w:r>
            <w:r w:rsidR="009914EB">
              <w:rPr>
                <w:rFonts w:asciiTheme="minorHAnsi" w:hAnsiTheme="minorHAnsi"/>
                <w:bCs w:val="0"/>
                <w:sz w:val="24"/>
                <w:szCs w:val="24"/>
              </w:rPr>
              <w:tab/>
            </w:r>
            <w:r w:rsidR="009914EB" w:rsidRPr="009E07DB">
              <w:rPr>
                <w:rStyle w:val="Hyperlink"/>
              </w:rPr>
              <w:t>Warum gibt es das Modul?</w:t>
            </w:r>
            <w:r w:rsidR="009914EB">
              <w:rPr>
                <w:webHidden/>
              </w:rPr>
              <w:tab/>
            </w:r>
            <w:r w:rsidR="009914EB">
              <w:rPr>
                <w:webHidden/>
              </w:rPr>
              <w:fldChar w:fldCharType="begin"/>
            </w:r>
            <w:r w:rsidR="009914EB">
              <w:rPr>
                <w:webHidden/>
              </w:rPr>
              <w:instrText xml:space="preserve"> PAGEREF _Toc24113153 \h </w:instrText>
            </w:r>
            <w:r w:rsidR="009914EB">
              <w:rPr>
                <w:webHidden/>
              </w:rPr>
            </w:r>
            <w:r w:rsidR="009914EB">
              <w:rPr>
                <w:webHidden/>
              </w:rPr>
              <w:fldChar w:fldCharType="separate"/>
            </w:r>
            <w:r w:rsidR="009914EB">
              <w:rPr>
                <w:webHidden/>
              </w:rPr>
              <w:t>4</w:t>
            </w:r>
            <w:r w:rsidR="009914EB">
              <w:rPr>
                <w:webHidden/>
              </w:rPr>
              <w:fldChar w:fldCharType="end"/>
            </w:r>
          </w:hyperlink>
        </w:p>
        <w:p w14:paraId="227BAD50" w14:textId="2D83766A" w:rsidR="009914EB" w:rsidRDefault="00000000">
          <w:pPr>
            <w:pStyle w:val="TOC1"/>
            <w:rPr>
              <w:rFonts w:asciiTheme="minorHAnsi" w:hAnsiTheme="minorHAnsi"/>
              <w:bCs w:val="0"/>
              <w:sz w:val="24"/>
              <w:szCs w:val="24"/>
            </w:rPr>
          </w:pPr>
          <w:hyperlink w:anchor="_Toc24113154" w:history="1">
            <w:r w:rsidR="009914EB" w:rsidRPr="009E07DB">
              <w:rPr>
                <w:rStyle w:val="Hyperlink"/>
              </w:rPr>
              <w:t>3</w:t>
            </w:r>
            <w:r w:rsidR="009914EB">
              <w:rPr>
                <w:rFonts w:asciiTheme="minorHAnsi" w:hAnsiTheme="minorHAnsi"/>
                <w:bCs w:val="0"/>
                <w:sz w:val="24"/>
                <w:szCs w:val="24"/>
              </w:rPr>
              <w:tab/>
            </w:r>
            <w:r w:rsidR="009914EB" w:rsidRPr="009E07DB">
              <w:rPr>
                <w:rStyle w:val="Hyperlink"/>
              </w:rPr>
              <w:t>Ziele des Moduls</w:t>
            </w:r>
            <w:r w:rsidR="009914EB">
              <w:rPr>
                <w:webHidden/>
              </w:rPr>
              <w:tab/>
            </w:r>
            <w:r w:rsidR="009914EB">
              <w:rPr>
                <w:webHidden/>
              </w:rPr>
              <w:fldChar w:fldCharType="begin"/>
            </w:r>
            <w:r w:rsidR="009914EB">
              <w:rPr>
                <w:webHidden/>
              </w:rPr>
              <w:instrText xml:space="preserve"> PAGEREF _Toc24113154 \h </w:instrText>
            </w:r>
            <w:r w:rsidR="009914EB">
              <w:rPr>
                <w:webHidden/>
              </w:rPr>
            </w:r>
            <w:r w:rsidR="009914EB">
              <w:rPr>
                <w:webHidden/>
              </w:rPr>
              <w:fldChar w:fldCharType="separate"/>
            </w:r>
            <w:r w:rsidR="009914EB">
              <w:rPr>
                <w:webHidden/>
              </w:rPr>
              <w:t>4</w:t>
            </w:r>
            <w:r w:rsidR="009914EB">
              <w:rPr>
                <w:webHidden/>
              </w:rPr>
              <w:fldChar w:fldCharType="end"/>
            </w:r>
          </w:hyperlink>
        </w:p>
        <w:p w14:paraId="7DB49D04" w14:textId="12F443C5" w:rsidR="009914EB" w:rsidRDefault="00000000">
          <w:pPr>
            <w:pStyle w:val="TOC1"/>
            <w:rPr>
              <w:rFonts w:asciiTheme="minorHAnsi" w:hAnsiTheme="minorHAnsi"/>
              <w:bCs w:val="0"/>
              <w:sz w:val="24"/>
              <w:szCs w:val="24"/>
            </w:rPr>
          </w:pPr>
          <w:hyperlink w:anchor="_Toc24113155" w:history="1">
            <w:r w:rsidR="009914EB" w:rsidRPr="009E07DB">
              <w:rPr>
                <w:rStyle w:val="Hyperlink"/>
              </w:rPr>
              <w:t>4</w:t>
            </w:r>
            <w:r w:rsidR="009914EB">
              <w:rPr>
                <w:rFonts w:asciiTheme="minorHAnsi" w:hAnsiTheme="minorHAnsi"/>
                <w:bCs w:val="0"/>
                <w:sz w:val="24"/>
                <w:szCs w:val="24"/>
              </w:rPr>
              <w:tab/>
            </w:r>
            <w:r w:rsidR="009914EB" w:rsidRPr="009E07DB">
              <w:rPr>
                <w:rStyle w:val="Hyperlink"/>
              </w:rPr>
              <w:t>Die Rolle der Unternehmensvertreterin/des Unternehmensvertreters</w:t>
            </w:r>
            <w:r w:rsidR="009914EB">
              <w:rPr>
                <w:webHidden/>
              </w:rPr>
              <w:tab/>
            </w:r>
            <w:r w:rsidR="009914EB">
              <w:rPr>
                <w:webHidden/>
              </w:rPr>
              <w:fldChar w:fldCharType="begin"/>
            </w:r>
            <w:r w:rsidR="009914EB">
              <w:rPr>
                <w:webHidden/>
              </w:rPr>
              <w:instrText xml:space="preserve"> PAGEREF _Toc24113155 \h </w:instrText>
            </w:r>
            <w:r w:rsidR="009914EB">
              <w:rPr>
                <w:webHidden/>
              </w:rPr>
            </w:r>
            <w:r w:rsidR="009914EB">
              <w:rPr>
                <w:webHidden/>
              </w:rPr>
              <w:fldChar w:fldCharType="separate"/>
            </w:r>
            <w:r w:rsidR="009914EB">
              <w:rPr>
                <w:webHidden/>
              </w:rPr>
              <w:t>4</w:t>
            </w:r>
            <w:r w:rsidR="009914EB">
              <w:rPr>
                <w:webHidden/>
              </w:rPr>
              <w:fldChar w:fldCharType="end"/>
            </w:r>
          </w:hyperlink>
        </w:p>
        <w:p w14:paraId="14F8A32F" w14:textId="107E30CF" w:rsidR="009914EB" w:rsidRDefault="00000000">
          <w:pPr>
            <w:pStyle w:val="TOC1"/>
            <w:rPr>
              <w:rFonts w:asciiTheme="minorHAnsi" w:hAnsiTheme="minorHAnsi"/>
              <w:bCs w:val="0"/>
              <w:sz w:val="24"/>
              <w:szCs w:val="24"/>
            </w:rPr>
          </w:pPr>
          <w:hyperlink w:anchor="_Toc24113156" w:history="1">
            <w:r w:rsidR="009914EB" w:rsidRPr="009E07DB">
              <w:rPr>
                <w:rStyle w:val="Hyperlink"/>
              </w:rPr>
              <w:t>5</w:t>
            </w:r>
            <w:r w:rsidR="009914EB">
              <w:rPr>
                <w:rFonts w:asciiTheme="minorHAnsi" w:hAnsiTheme="minorHAnsi"/>
                <w:bCs w:val="0"/>
                <w:sz w:val="24"/>
                <w:szCs w:val="24"/>
              </w:rPr>
              <w:tab/>
            </w:r>
            <w:r w:rsidR="009914EB" w:rsidRPr="009E07DB">
              <w:rPr>
                <w:rStyle w:val="Hyperlink"/>
              </w:rPr>
              <w:t>Inhalte des Moduls</w:t>
            </w:r>
            <w:r w:rsidR="009914EB">
              <w:rPr>
                <w:webHidden/>
              </w:rPr>
              <w:tab/>
            </w:r>
            <w:r w:rsidR="009914EB">
              <w:rPr>
                <w:webHidden/>
              </w:rPr>
              <w:fldChar w:fldCharType="begin"/>
            </w:r>
            <w:r w:rsidR="009914EB">
              <w:rPr>
                <w:webHidden/>
              </w:rPr>
              <w:instrText xml:space="preserve"> PAGEREF _Toc24113156 \h </w:instrText>
            </w:r>
            <w:r w:rsidR="009914EB">
              <w:rPr>
                <w:webHidden/>
              </w:rPr>
            </w:r>
            <w:r w:rsidR="009914EB">
              <w:rPr>
                <w:webHidden/>
              </w:rPr>
              <w:fldChar w:fldCharType="separate"/>
            </w:r>
            <w:r w:rsidR="009914EB">
              <w:rPr>
                <w:webHidden/>
              </w:rPr>
              <w:t>4</w:t>
            </w:r>
            <w:r w:rsidR="009914EB">
              <w:rPr>
                <w:webHidden/>
              </w:rPr>
              <w:fldChar w:fldCharType="end"/>
            </w:r>
          </w:hyperlink>
        </w:p>
        <w:p w14:paraId="2198F7F3" w14:textId="13987130" w:rsidR="009914EB" w:rsidRDefault="00000000">
          <w:pPr>
            <w:pStyle w:val="TOC2"/>
            <w:tabs>
              <w:tab w:val="left" w:pos="960"/>
              <w:tab w:val="right" w:leader="dot" w:pos="8834"/>
            </w:tabs>
            <w:rPr>
              <w:rFonts w:asciiTheme="minorHAnsi" w:hAnsiTheme="minorHAnsi"/>
              <w:bCs w:val="0"/>
              <w:sz w:val="24"/>
              <w:szCs w:val="24"/>
            </w:rPr>
          </w:pPr>
          <w:hyperlink w:anchor="_Toc24113157" w:history="1">
            <w:r w:rsidR="009914EB" w:rsidRPr="009E07DB">
              <w:rPr>
                <w:rStyle w:val="Hyperlink"/>
              </w:rPr>
              <w:t>5.1</w:t>
            </w:r>
            <w:r w:rsidR="009914EB">
              <w:rPr>
                <w:rFonts w:asciiTheme="minorHAnsi" w:hAnsiTheme="minorHAnsi"/>
                <w:bCs w:val="0"/>
                <w:sz w:val="24"/>
                <w:szCs w:val="24"/>
              </w:rPr>
              <w:tab/>
            </w:r>
            <w:r w:rsidR="009914EB" w:rsidRPr="009E07DB">
              <w:rPr>
                <w:rStyle w:val="Hyperlink"/>
              </w:rPr>
              <w:t>Wofür benötigt man Barcodes?</w:t>
            </w:r>
            <w:r w:rsidR="009914EB">
              <w:rPr>
                <w:webHidden/>
              </w:rPr>
              <w:tab/>
            </w:r>
            <w:r w:rsidR="009914EB">
              <w:rPr>
                <w:webHidden/>
              </w:rPr>
              <w:fldChar w:fldCharType="begin"/>
            </w:r>
            <w:r w:rsidR="009914EB">
              <w:rPr>
                <w:webHidden/>
              </w:rPr>
              <w:instrText xml:space="preserve"> PAGEREF _Toc24113157 \h </w:instrText>
            </w:r>
            <w:r w:rsidR="009914EB">
              <w:rPr>
                <w:webHidden/>
              </w:rPr>
            </w:r>
            <w:r w:rsidR="009914EB">
              <w:rPr>
                <w:webHidden/>
              </w:rPr>
              <w:fldChar w:fldCharType="separate"/>
            </w:r>
            <w:r w:rsidR="009914EB">
              <w:rPr>
                <w:webHidden/>
              </w:rPr>
              <w:t>7</w:t>
            </w:r>
            <w:r w:rsidR="009914EB">
              <w:rPr>
                <w:webHidden/>
              </w:rPr>
              <w:fldChar w:fldCharType="end"/>
            </w:r>
          </w:hyperlink>
        </w:p>
        <w:p w14:paraId="046CEFC3" w14:textId="6E449813" w:rsidR="009914EB" w:rsidRDefault="00000000">
          <w:pPr>
            <w:pStyle w:val="TOC2"/>
            <w:tabs>
              <w:tab w:val="left" w:pos="960"/>
              <w:tab w:val="right" w:leader="dot" w:pos="8834"/>
            </w:tabs>
            <w:rPr>
              <w:rFonts w:asciiTheme="minorHAnsi" w:hAnsiTheme="minorHAnsi"/>
              <w:bCs w:val="0"/>
              <w:sz w:val="24"/>
              <w:szCs w:val="24"/>
            </w:rPr>
          </w:pPr>
          <w:hyperlink w:anchor="_Toc24113158" w:history="1">
            <w:r w:rsidR="009914EB" w:rsidRPr="009E07DB">
              <w:rPr>
                <w:rStyle w:val="Hyperlink"/>
              </w:rPr>
              <w:t>5.2</w:t>
            </w:r>
            <w:r w:rsidR="009914EB">
              <w:rPr>
                <w:rFonts w:asciiTheme="minorHAnsi" w:hAnsiTheme="minorHAnsi"/>
                <w:bCs w:val="0"/>
                <w:sz w:val="24"/>
                <w:szCs w:val="24"/>
              </w:rPr>
              <w:tab/>
            </w:r>
            <w:r w:rsidR="009914EB" w:rsidRPr="009E07DB">
              <w:rPr>
                <w:rStyle w:val="Hyperlink"/>
              </w:rPr>
              <w:t>Der QR-Code</w:t>
            </w:r>
            <w:r w:rsidR="009914EB">
              <w:rPr>
                <w:webHidden/>
              </w:rPr>
              <w:tab/>
            </w:r>
            <w:r w:rsidR="009914EB">
              <w:rPr>
                <w:webHidden/>
              </w:rPr>
              <w:fldChar w:fldCharType="begin"/>
            </w:r>
            <w:r w:rsidR="009914EB">
              <w:rPr>
                <w:webHidden/>
              </w:rPr>
              <w:instrText xml:space="preserve"> PAGEREF _Toc24113158 \h </w:instrText>
            </w:r>
            <w:r w:rsidR="009914EB">
              <w:rPr>
                <w:webHidden/>
              </w:rPr>
            </w:r>
            <w:r w:rsidR="009914EB">
              <w:rPr>
                <w:webHidden/>
              </w:rPr>
              <w:fldChar w:fldCharType="separate"/>
            </w:r>
            <w:r w:rsidR="009914EB">
              <w:rPr>
                <w:webHidden/>
              </w:rPr>
              <w:t>7</w:t>
            </w:r>
            <w:r w:rsidR="009914EB">
              <w:rPr>
                <w:webHidden/>
              </w:rPr>
              <w:fldChar w:fldCharType="end"/>
            </w:r>
          </w:hyperlink>
        </w:p>
        <w:p w14:paraId="6236AE15" w14:textId="5D546ACA" w:rsidR="009914EB" w:rsidRDefault="00000000">
          <w:pPr>
            <w:pStyle w:val="TOC1"/>
            <w:rPr>
              <w:rFonts w:asciiTheme="minorHAnsi" w:hAnsiTheme="minorHAnsi"/>
              <w:bCs w:val="0"/>
              <w:sz w:val="24"/>
              <w:szCs w:val="24"/>
            </w:rPr>
          </w:pPr>
          <w:hyperlink w:anchor="_Toc24113159" w:history="1">
            <w:r w:rsidR="009914EB" w:rsidRPr="009E07DB">
              <w:rPr>
                <w:rStyle w:val="Hyperlink"/>
              </w:rPr>
              <w:t>6</w:t>
            </w:r>
            <w:r w:rsidR="009914EB">
              <w:rPr>
                <w:rFonts w:asciiTheme="minorHAnsi" w:hAnsiTheme="minorHAnsi"/>
                <w:bCs w:val="0"/>
                <w:sz w:val="24"/>
                <w:szCs w:val="24"/>
              </w:rPr>
              <w:tab/>
            </w:r>
            <w:r w:rsidR="009914EB" w:rsidRPr="009E07DB">
              <w:rPr>
                <w:rStyle w:val="Hyperlink"/>
              </w:rPr>
              <w:t>Unterrichtliche Umsetzung</w:t>
            </w:r>
            <w:r w:rsidR="009914EB">
              <w:rPr>
                <w:webHidden/>
              </w:rPr>
              <w:tab/>
            </w:r>
            <w:r w:rsidR="009914EB">
              <w:rPr>
                <w:webHidden/>
              </w:rPr>
              <w:fldChar w:fldCharType="begin"/>
            </w:r>
            <w:r w:rsidR="009914EB">
              <w:rPr>
                <w:webHidden/>
              </w:rPr>
              <w:instrText xml:space="preserve"> PAGEREF _Toc24113159 \h </w:instrText>
            </w:r>
            <w:r w:rsidR="009914EB">
              <w:rPr>
                <w:webHidden/>
              </w:rPr>
            </w:r>
            <w:r w:rsidR="009914EB">
              <w:rPr>
                <w:webHidden/>
              </w:rPr>
              <w:fldChar w:fldCharType="separate"/>
            </w:r>
            <w:r w:rsidR="009914EB">
              <w:rPr>
                <w:webHidden/>
              </w:rPr>
              <w:t>8</w:t>
            </w:r>
            <w:r w:rsidR="009914EB">
              <w:rPr>
                <w:webHidden/>
              </w:rPr>
              <w:fldChar w:fldCharType="end"/>
            </w:r>
          </w:hyperlink>
        </w:p>
        <w:p w14:paraId="66C135D7" w14:textId="7B0ADE37" w:rsidR="009914EB" w:rsidRDefault="00000000">
          <w:pPr>
            <w:pStyle w:val="TOC2"/>
            <w:tabs>
              <w:tab w:val="left" w:pos="960"/>
              <w:tab w:val="right" w:leader="dot" w:pos="8834"/>
            </w:tabs>
            <w:rPr>
              <w:rFonts w:asciiTheme="minorHAnsi" w:hAnsiTheme="minorHAnsi"/>
              <w:bCs w:val="0"/>
              <w:sz w:val="24"/>
              <w:szCs w:val="24"/>
            </w:rPr>
          </w:pPr>
          <w:hyperlink w:anchor="_Toc24113160" w:history="1">
            <w:r w:rsidR="009914EB" w:rsidRPr="009E07DB">
              <w:rPr>
                <w:rStyle w:val="Hyperlink"/>
                <w:rFonts w:cstheme="minorHAnsi"/>
              </w:rPr>
              <w:t>6.1</w:t>
            </w:r>
            <w:r w:rsidR="009914EB">
              <w:rPr>
                <w:rFonts w:asciiTheme="minorHAnsi" w:hAnsiTheme="minorHAnsi"/>
                <w:bCs w:val="0"/>
                <w:sz w:val="24"/>
                <w:szCs w:val="24"/>
              </w:rPr>
              <w:tab/>
            </w:r>
            <w:r w:rsidR="009914EB" w:rsidRPr="009E07DB">
              <w:rPr>
                <w:rStyle w:val="Hyperlink"/>
                <w:rFonts w:cstheme="minorHAnsi"/>
              </w:rPr>
              <w:t>Grober Unterrichtsplan</w:t>
            </w:r>
            <w:r w:rsidR="009914EB">
              <w:rPr>
                <w:webHidden/>
              </w:rPr>
              <w:tab/>
            </w:r>
            <w:r w:rsidR="009914EB">
              <w:rPr>
                <w:webHidden/>
              </w:rPr>
              <w:fldChar w:fldCharType="begin"/>
            </w:r>
            <w:r w:rsidR="009914EB">
              <w:rPr>
                <w:webHidden/>
              </w:rPr>
              <w:instrText xml:space="preserve"> PAGEREF _Toc24113160 \h </w:instrText>
            </w:r>
            <w:r w:rsidR="009914EB">
              <w:rPr>
                <w:webHidden/>
              </w:rPr>
            </w:r>
            <w:r w:rsidR="009914EB">
              <w:rPr>
                <w:webHidden/>
              </w:rPr>
              <w:fldChar w:fldCharType="separate"/>
            </w:r>
            <w:r w:rsidR="009914EB">
              <w:rPr>
                <w:webHidden/>
              </w:rPr>
              <w:t>9</w:t>
            </w:r>
            <w:r w:rsidR="009914EB">
              <w:rPr>
                <w:webHidden/>
              </w:rPr>
              <w:fldChar w:fldCharType="end"/>
            </w:r>
          </w:hyperlink>
        </w:p>
        <w:p w14:paraId="1D3B6D9F" w14:textId="1963379C" w:rsidR="009914EB" w:rsidRDefault="00000000">
          <w:pPr>
            <w:pStyle w:val="TOC3"/>
            <w:tabs>
              <w:tab w:val="left" w:pos="1200"/>
              <w:tab w:val="right" w:leader="dot" w:pos="8834"/>
            </w:tabs>
            <w:rPr>
              <w:rFonts w:asciiTheme="minorHAnsi" w:hAnsiTheme="minorHAnsi"/>
              <w:bCs w:val="0"/>
              <w:sz w:val="24"/>
              <w:szCs w:val="24"/>
            </w:rPr>
          </w:pPr>
          <w:hyperlink w:anchor="_Toc24113161" w:history="1">
            <w:r w:rsidR="009914EB" w:rsidRPr="009E07DB">
              <w:rPr>
                <w:rStyle w:val="Hyperlink"/>
              </w:rPr>
              <w:t>6.1.1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_Toc24113161 \h </w:instrText>
            </w:r>
            <w:r w:rsidR="009914EB">
              <w:rPr>
                <w:webHidden/>
              </w:rPr>
            </w:r>
            <w:r w:rsidR="009914EB">
              <w:rPr>
                <w:webHidden/>
              </w:rPr>
              <w:fldChar w:fldCharType="separate"/>
            </w:r>
            <w:r w:rsidR="009914EB">
              <w:rPr>
                <w:webHidden/>
              </w:rPr>
              <w:t>9</w:t>
            </w:r>
            <w:r w:rsidR="009914EB">
              <w:rPr>
                <w:webHidden/>
              </w:rPr>
              <w:fldChar w:fldCharType="end"/>
            </w:r>
          </w:hyperlink>
        </w:p>
        <w:p w14:paraId="0BE9318D" w14:textId="75DD8A07" w:rsidR="009914EB" w:rsidRDefault="00000000">
          <w:pPr>
            <w:pStyle w:val="TOC3"/>
            <w:tabs>
              <w:tab w:val="left" w:pos="1200"/>
              <w:tab w:val="right" w:leader="dot" w:pos="8834"/>
            </w:tabs>
            <w:rPr>
              <w:rFonts w:asciiTheme="minorHAnsi" w:hAnsiTheme="minorHAnsi"/>
              <w:bCs w:val="0"/>
              <w:sz w:val="24"/>
              <w:szCs w:val="24"/>
            </w:rPr>
          </w:pPr>
          <w:hyperlink w:anchor="_Toc24113162" w:history="1">
            <w:r w:rsidR="009914EB" w:rsidRPr="009E07DB">
              <w:rPr>
                <w:rStyle w:val="Hyperlink"/>
              </w:rPr>
              <w:t>6.1.2</w:t>
            </w:r>
            <w:r w:rsidR="009914EB">
              <w:rPr>
                <w:rFonts w:asciiTheme="minorHAnsi" w:hAnsiTheme="minorHAnsi"/>
                <w:bCs w:val="0"/>
                <w:sz w:val="24"/>
                <w:szCs w:val="24"/>
              </w:rPr>
              <w:tab/>
            </w:r>
            <w:r w:rsidR="009914EB" w:rsidRPr="009E07DB">
              <w:rPr>
                <w:rStyle w:val="Hyperlink"/>
              </w:rPr>
              <w:t>Variante 2</w:t>
            </w:r>
            <w:r w:rsidR="009914EB">
              <w:rPr>
                <w:webHidden/>
              </w:rPr>
              <w:tab/>
            </w:r>
            <w:r w:rsidR="009914EB">
              <w:rPr>
                <w:webHidden/>
              </w:rPr>
              <w:fldChar w:fldCharType="begin"/>
            </w:r>
            <w:r w:rsidR="009914EB">
              <w:rPr>
                <w:webHidden/>
              </w:rPr>
              <w:instrText xml:space="preserve"> PAGEREF _Toc24113162 \h </w:instrText>
            </w:r>
            <w:r w:rsidR="009914EB">
              <w:rPr>
                <w:webHidden/>
              </w:rPr>
            </w:r>
            <w:r w:rsidR="009914EB">
              <w:rPr>
                <w:webHidden/>
              </w:rPr>
              <w:fldChar w:fldCharType="separate"/>
            </w:r>
            <w:r w:rsidR="009914EB">
              <w:rPr>
                <w:webHidden/>
              </w:rPr>
              <w:t>10</w:t>
            </w:r>
            <w:r w:rsidR="009914EB">
              <w:rPr>
                <w:webHidden/>
              </w:rPr>
              <w:fldChar w:fldCharType="end"/>
            </w:r>
          </w:hyperlink>
        </w:p>
        <w:p w14:paraId="0C1E97F6" w14:textId="1C1F1285" w:rsidR="009914EB" w:rsidRDefault="00000000">
          <w:pPr>
            <w:pStyle w:val="TOC2"/>
            <w:tabs>
              <w:tab w:val="left" w:pos="960"/>
              <w:tab w:val="right" w:leader="dot" w:pos="8834"/>
            </w:tabs>
            <w:rPr>
              <w:rFonts w:asciiTheme="minorHAnsi" w:hAnsiTheme="minorHAnsi"/>
              <w:bCs w:val="0"/>
              <w:sz w:val="24"/>
              <w:szCs w:val="24"/>
            </w:rPr>
          </w:pPr>
          <w:hyperlink w:anchor="_Toc24113163" w:history="1">
            <w:r w:rsidR="009914EB" w:rsidRPr="009E07DB">
              <w:rPr>
                <w:rStyle w:val="Hyperlink"/>
              </w:rPr>
              <w:t>6.2</w:t>
            </w:r>
            <w:r w:rsidR="009914EB">
              <w:rPr>
                <w:rFonts w:asciiTheme="minorHAnsi" w:hAnsiTheme="minorHAnsi"/>
                <w:bCs w:val="0"/>
                <w:sz w:val="24"/>
                <w:szCs w:val="24"/>
              </w:rPr>
              <w:tab/>
            </w:r>
            <w:r w:rsidR="009914EB" w:rsidRPr="009E07DB">
              <w:rPr>
                <w:rStyle w:val="Hyperlink"/>
              </w:rPr>
              <w:t>Stundenverlaufsskizzen</w:t>
            </w:r>
            <w:r w:rsidR="009914EB">
              <w:rPr>
                <w:webHidden/>
              </w:rPr>
              <w:tab/>
            </w:r>
            <w:r w:rsidR="009914EB">
              <w:rPr>
                <w:webHidden/>
              </w:rPr>
              <w:fldChar w:fldCharType="begin"/>
            </w:r>
            <w:r w:rsidR="009914EB">
              <w:rPr>
                <w:webHidden/>
              </w:rPr>
              <w:instrText xml:space="preserve"> PAGEREF _Toc24113163 \h </w:instrText>
            </w:r>
            <w:r w:rsidR="009914EB">
              <w:rPr>
                <w:webHidden/>
              </w:rPr>
            </w:r>
            <w:r w:rsidR="009914EB">
              <w:rPr>
                <w:webHidden/>
              </w:rPr>
              <w:fldChar w:fldCharType="separate"/>
            </w:r>
            <w:r w:rsidR="009914EB">
              <w:rPr>
                <w:webHidden/>
              </w:rPr>
              <w:t>11</w:t>
            </w:r>
            <w:r w:rsidR="009914EB">
              <w:rPr>
                <w:webHidden/>
              </w:rPr>
              <w:fldChar w:fldCharType="end"/>
            </w:r>
          </w:hyperlink>
        </w:p>
        <w:p w14:paraId="0CB87284" w14:textId="2C5EA467" w:rsidR="009914EB" w:rsidRDefault="00000000">
          <w:pPr>
            <w:pStyle w:val="TOC3"/>
            <w:tabs>
              <w:tab w:val="left" w:pos="1200"/>
              <w:tab w:val="right" w:leader="dot" w:pos="8834"/>
            </w:tabs>
            <w:rPr>
              <w:rFonts w:asciiTheme="minorHAnsi" w:hAnsiTheme="minorHAnsi"/>
              <w:bCs w:val="0"/>
              <w:sz w:val="24"/>
              <w:szCs w:val="24"/>
            </w:rPr>
          </w:pPr>
          <w:hyperlink w:anchor="_Toc24113164" w:history="1">
            <w:r w:rsidR="009914EB" w:rsidRPr="009E07DB">
              <w:rPr>
                <w:rStyle w:val="Hyperlink"/>
              </w:rPr>
              <w:t>6.2.1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_Toc24113164 \h </w:instrText>
            </w:r>
            <w:r w:rsidR="009914EB">
              <w:rPr>
                <w:webHidden/>
              </w:rPr>
            </w:r>
            <w:r w:rsidR="009914EB">
              <w:rPr>
                <w:webHidden/>
              </w:rPr>
              <w:fldChar w:fldCharType="separate"/>
            </w:r>
            <w:r w:rsidR="009914EB">
              <w:rPr>
                <w:webHidden/>
              </w:rPr>
              <w:t>11</w:t>
            </w:r>
            <w:r w:rsidR="009914EB">
              <w:rPr>
                <w:webHidden/>
              </w:rPr>
              <w:fldChar w:fldCharType="end"/>
            </w:r>
          </w:hyperlink>
        </w:p>
        <w:p w14:paraId="1B0DE3A2" w14:textId="1D91096F" w:rsidR="009914EB" w:rsidRDefault="00000000">
          <w:pPr>
            <w:pStyle w:val="TOC3"/>
            <w:tabs>
              <w:tab w:val="left" w:pos="1200"/>
              <w:tab w:val="right" w:leader="dot" w:pos="8834"/>
            </w:tabs>
            <w:rPr>
              <w:rFonts w:asciiTheme="minorHAnsi" w:hAnsiTheme="minorHAnsi"/>
              <w:bCs w:val="0"/>
              <w:sz w:val="24"/>
              <w:szCs w:val="24"/>
            </w:rPr>
          </w:pPr>
          <w:hyperlink w:anchor="_Toc24113165" w:history="1">
            <w:r w:rsidR="009914EB" w:rsidRPr="009E07DB">
              <w:rPr>
                <w:rStyle w:val="Hyperlink"/>
                <w:rFonts w:cstheme="minorHAnsi"/>
              </w:rPr>
              <w:t>6.2.2</w:t>
            </w:r>
            <w:r w:rsidR="009914EB">
              <w:rPr>
                <w:rFonts w:asciiTheme="minorHAnsi" w:hAnsiTheme="minorHAnsi"/>
                <w:bCs w:val="0"/>
                <w:sz w:val="24"/>
                <w:szCs w:val="24"/>
              </w:rPr>
              <w:tab/>
            </w:r>
            <w:r w:rsidR="009914EB" w:rsidRPr="009E07DB">
              <w:rPr>
                <w:rStyle w:val="Hyperlink"/>
                <w:rFonts w:cstheme="minorHAnsi"/>
              </w:rPr>
              <w:t>Variante 2</w:t>
            </w:r>
            <w:r w:rsidR="009914EB">
              <w:rPr>
                <w:webHidden/>
              </w:rPr>
              <w:tab/>
            </w:r>
            <w:r w:rsidR="009914EB">
              <w:rPr>
                <w:webHidden/>
              </w:rPr>
              <w:fldChar w:fldCharType="begin"/>
            </w:r>
            <w:r w:rsidR="009914EB">
              <w:rPr>
                <w:webHidden/>
              </w:rPr>
              <w:instrText xml:space="preserve"> PAGEREF _Toc24113165 \h </w:instrText>
            </w:r>
            <w:r w:rsidR="009914EB">
              <w:rPr>
                <w:webHidden/>
              </w:rPr>
            </w:r>
            <w:r w:rsidR="009914EB">
              <w:rPr>
                <w:webHidden/>
              </w:rPr>
              <w:fldChar w:fldCharType="separate"/>
            </w:r>
            <w:r w:rsidR="009914EB">
              <w:rPr>
                <w:webHidden/>
              </w:rPr>
              <w:t>15</w:t>
            </w:r>
            <w:r w:rsidR="009914EB">
              <w:rPr>
                <w:webHidden/>
              </w:rPr>
              <w:fldChar w:fldCharType="end"/>
            </w:r>
          </w:hyperlink>
        </w:p>
        <w:p w14:paraId="7EE281BC" w14:textId="576C7458" w:rsidR="009914EB" w:rsidRDefault="00000000">
          <w:pPr>
            <w:pStyle w:val="TOC1"/>
            <w:rPr>
              <w:rFonts w:asciiTheme="minorHAnsi" w:hAnsiTheme="minorHAnsi"/>
              <w:bCs w:val="0"/>
              <w:sz w:val="24"/>
              <w:szCs w:val="24"/>
            </w:rPr>
          </w:pPr>
          <w:hyperlink w:anchor="_Toc24113166" w:history="1">
            <w:r w:rsidR="009914EB" w:rsidRPr="009E07DB">
              <w:rPr>
                <w:rStyle w:val="Hyperlink"/>
              </w:rPr>
              <w:t>7</w:t>
            </w:r>
            <w:r w:rsidR="009914EB">
              <w:rPr>
                <w:rFonts w:asciiTheme="minorHAnsi" w:hAnsiTheme="minorHAnsi"/>
                <w:bCs w:val="0"/>
                <w:sz w:val="24"/>
                <w:szCs w:val="24"/>
              </w:rPr>
              <w:tab/>
            </w:r>
            <w:r w:rsidR="009914EB" w:rsidRPr="009E07DB">
              <w:rPr>
                <w:rStyle w:val="Hyperlink"/>
              </w:rPr>
              <w:t>Einbettung in verschiedene Fächer und Themen</w:t>
            </w:r>
            <w:r w:rsidR="009914EB">
              <w:rPr>
                <w:webHidden/>
              </w:rPr>
              <w:tab/>
            </w:r>
            <w:r w:rsidR="009914EB">
              <w:rPr>
                <w:webHidden/>
              </w:rPr>
              <w:fldChar w:fldCharType="begin"/>
            </w:r>
            <w:r w:rsidR="009914EB">
              <w:rPr>
                <w:webHidden/>
              </w:rPr>
              <w:instrText xml:space="preserve"> PAGEREF _Toc24113166 \h </w:instrText>
            </w:r>
            <w:r w:rsidR="009914EB">
              <w:rPr>
                <w:webHidden/>
              </w:rPr>
            </w:r>
            <w:r w:rsidR="009914EB">
              <w:rPr>
                <w:webHidden/>
              </w:rPr>
              <w:fldChar w:fldCharType="separate"/>
            </w:r>
            <w:r w:rsidR="009914EB">
              <w:rPr>
                <w:webHidden/>
              </w:rPr>
              <w:t>18</w:t>
            </w:r>
            <w:r w:rsidR="009914EB">
              <w:rPr>
                <w:webHidden/>
              </w:rPr>
              <w:fldChar w:fldCharType="end"/>
            </w:r>
          </w:hyperlink>
        </w:p>
        <w:p w14:paraId="5297F8DD" w14:textId="2228CDC8" w:rsidR="009914EB" w:rsidRDefault="00000000">
          <w:pPr>
            <w:pStyle w:val="TOC1"/>
            <w:rPr>
              <w:rFonts w:asciiTheme="minorHAnsi" w:hAnsiTheme="minorHAnsi"/>
              <w:bCs w:val="0"/>
              <w:sz w:val="24"/>
              <w:szCs w:val="24"/>
            </w:rPr>
          </w:pPr>
          <w:hyperlink w:anchor="_Toc24113167" w:history="1">
            <w:r w:rsidR="009914EB" w:rsidRPr="009E07DB">
              <w:rPr>
                <w:rStyle w:val="Hyperlink"/>
              </w:rPr>
              <w:t>8</w:t>
            </w:r>
            <w:r w:rsidR="009914EB">
              <w:rPr>
                <w:rFonts w:asciiTheme="minorHAnsi" w:hAnsiTheme="minorHAnsi"/>
                <w:bCs w:val="0"/>
                <w:sz w:val="24"/>
                <w:szCs w:val="24"/>
              </w:rPr>
              <w:tab/>
            </w:r>
            <w:r w:rsidR="009914EB" w:rsidRPr="009E07DB">
              <w:rPr>
                <w:rStyle w:val="Hyperlink"/>
              </w:rPr>
              <w:t>Anschlussthemen</w:t>
            </w:r>
            <w:r w:rsidR="009914EB">
              <w:rPr>
                <w:webHidden/>
              </w:rPr>
              <w:tab/>
            </w:r>
            <w:r w:rsidR="009914EB">
              <w:rPr>
                <w:webHidden/>
              </w:rPr>
              <w:fldChar w:fldCharType="begin"/>
            </w:r>
            <w:r w:rsidR="009914EB">
              <w:rPr>
                <w:webHidden/>
              </w:rPr>
              <w:instrText xml:space="preserve"> PAGEREF _Toc24113167 \h </w:instrText>
            </w:r>
            <w:r w:rsidR="009914EB">
              <w:rPr>
                <w:webHidden/>
              </w:rPr>
            </w:r>
            <w:r w:rsidR="009914EB">
              <w:rPr>
                <w:webHidden/>
              </w:rPr>
              <w:fldChar w:fldCharType="separate"/>
            </w:r>
            <w:r w:rsidR="009914EB">
              <w:rPr>
                <w:webHidden/>
              </w:rPr>
              <w:t>19</w:t>
            </w:r>
            <w:r w:rsidR="009914EB">
              <w:rPr>
                <w:webHidden/>
              </w:rPr>
              <w:fldChar w:fldCharType="end"/>
            </w:r>
          </w:hyperlink>
        </w:p>
        <w:p w14:paraId="2B3321F5" w14:textId="65C53C4A" w:rsidR="009914EB" w:rsidRDefault="00000000">
          <w:pPr>
            <w:pStyle w:val="TOC1"/>
            <w:rPr>
              <w:rFonts w:asciiTheme="minorHAnsi" w:hAnsiTheme="minorHAnsi"/>
              <w:bCs w:val="0"/>
              <w:sz w:val="24"/>
              <w:szCs w:val="24"/>
            </w:rPr>
          </w:pPr>
          <w:hyperlink w:anchor="_Toc24113168" w:history="1">
            <w:r w:rsidR="009914EB" w:rsidRPr="009E07DB">
              <w:rPr>
                <w:rStyle w:val="Hyperlink"/>
              </w:rPr>
              <w:t>9</w:t>
            </w:r>
            <w:r w:rsidR="009914EB">
              <w:rPr>
                <w:rFonts w:asciiTheme="minorHAnsi" w:hAnsiTheme="minorHAnsi"/>
                <w:bCs w:val="0"/>
                <w:sz w:val="24"/>
                <w:szCs w:val="24"/>
              </w:rPr>
              <w:tab/>
            </w:r>
            <w:r w:rsidR="009914EB" w:rsidRPr="009E07DB">
              <w:rPr>
                <w:rStyle w:val="Hyperlink"/>
              </w:rPr>
              <w:t>Literatur und Links</w:t>
            </w:r>
            <w:r w:rsidR="009914EB">
              <w:rPr>
                <w:webHidden/>
              </w:rPr>
              <w:tab/>
            </w:r>
            <w:r w:rsidR="009914EB">
              <w:rPr>
                <w:webHidden/>
              </w:rPr>
              <w:fldChar w:fldCharType="begin"/>
            </w:r>
            <w:r w:rsidR="009914EB">
              <w:rPr>
                <w:webHidden/>
              </w:rPr>
              <w:instrText xml:space="preserve"> PAGEREF _Toc24113168 \h </w:instrText>
            </w:r>
            <w:r w:rsidR="009914EB">
              <w:rPr>
                <w:webHidden/>
              </w:rPr>
            </w:r>
            <w:r w:rsidR="009914EB">
              <w:rPr>
                <w:webHidden/>
              </w:rPr>
              <w:fldChar w:fldCharType="separate"/>
            </w:r>
            <w:r w:rsidR="009914EB">
              <w:rPr>
                <w:webHidden/>
              </w:rPr>
              <w:t>19</w:t>
            </w:r>
            <w:r w:rsidR="009914EB">
              <w:rPr>
                <w:webHidden/>
              </w:rPr>
              <w:fldChar w:fldCharType="end"/>
            </w:r>
          </w:hyperlink>
        </w:p>
        <w:p w14:paraId="63AA8E84" w14:textId="10AAD2B6" w:rsidR="009914EB" w:rsidRDefault="00000000">
          <w:pPr>
            <w:pStyle w:val="TOC1"/>
            <w:rPr>
              <w:rFonts w:asciiTheme="minorHAnsi" w:hAnsiTheme="minorHAnsi"/>
              <w:bCs w:val="0"/>
              <w:sz w:val="24"/>
              <w:szCs w:val="24"/>
            </w:rPr>
          </w:pPr>
          <w:hyperlink w:anchor="_Toc24113169" w:history="1">
            <w:r w:rsidR="009914EB" w:rsidRPr="009E07DB">
              <w:rPr>
                <w:rStyle w:val="Hyperlink"/>
              </w:rPr>
              <w:t>10</w:t>
            </w:r>
            <w:r w:rsidR="009914EB">
              <w:rPr>
                <w:rFonts w:asciiTheme="minorHAnsi" w:hAnsiTheme="minorHAnsi"/>
                <w:bCs w:val="0"/>
                <w:sz w:val="24"/>
                <w:szCs w:val="24"/>
              </w:rPr>
              <w:tab/>
            </w:r>
            <w:r w:rsidR="009914EB" w:rsidRPr="009E07DB">
              <w:rPr>
                <w:rStyle w:val="Hyperlink"/>
              </w:rPr>
              <w:t>Arbeitsmaterialien</w:t>
            </w:r>
            <w:r w:rsidR="009914EB">
              <w:rPr>
                <w:webHidden/>
              </w:rPr>
              <w:tab/>
            </w:r>
            <w:r w:rsidR="009914EB">
              <w:rPr>
                <w:webHidden/>
              </w:rPr>
              <w:fldChar w:fldCharType="begin"/>
            </w:r>
            <w:r w:rsidR="009914EB">
              <w:rPr>
                <w:webHidden/>
              </w:rPr>
              <w:instrText xml:space="preserve"> PAGEREF _Toc24113169 \h </w:instrText>
            </w:r>
            <w:r w:rsidR="009914EB">
              <w:rPr>
                <w:webHidden/>
              </w:rPr>
            </w:r>
            <w:r w:rsidR="009914EB">
              <w:rPr>
                <w:webHidden/>
              </w:rPr>
              <w:fldChar w:fldCharType="separate"/>
            </w:r>
            <w:r w:rsidR="009914EB">
              <w:rPr>
                <w:webHidden/>
              </w:rPr>
              <w:t>19</w:t>
            </w:r>
            <w:r w:rsidR="009914EB">
              <w:rPr>
                <w:webHidden/>
              </w:rPr>
              <w:fldChar w:fldCharType="end"/>
            </w:r>
          </w:hyperlink>
        </w:p>
        <w:p w14:paraId="212A47FB" w14:textId="6203E29E" w:rsidR="009914EB" w:rsidRDefault="00000000">
          <w:pPr>
            <w:pStyle w:val="TOC1"/>
            <w:rPr>
              <w:rFonts w:asciiTheme="minorHAnsi" w:hAnsiTheme="minorHAnsi"/>
              <w:bCs w:val="0"/>
              <w:sz w:val="24"/>
              <w:szCs w:val="24"/>
            </w:rPr>
          </w:pPr>
          <w:hyperlink w:anchor="_Toc24113170" w:history="1">
            <w:r w:rsidR="009914EB" w:rsidRPr="009E07DB">
              <w:rPr>
                <w:rStyle w:val="Hyperlink"/>
              </w:rPr>
              <w:t>11</w:t>
            </w:r>
            <w:r w:rsidR="009914EB">
              <w:rPr>
                <w:rFonts w:asciiTheme="minorHAnsi" w:hAnsiTheme="minorHAnsi"/>
                <w:bCs w:val="0"/>
                <w:sz w:val="24"/>
                <w:szCs w:val="24"/>
              </w:rPr>
              <w:tab/>
            </w:r>
            <w:r w:rsidR="009914EB" w:rsidRPr="009E07DB">
              <w:rPr>
                <w:rStyle w:val="Hyperlink"/>
              </w:rPr>
              <w:t>Glossar</w:t>
            </w:r>
            <w:r w:rsidR="009914EB">
              <w:rPr>
                <w:webHidden/>
              </w:rPr>
              <w:tab/>
            </w:r>
            <w:r w:rsidR="009914EB">
              <w:rPr>
                <w:webHidden/>
              </w:rPr>
              <w:fldChar w:fldCharType="begin"/>
            </w:r>
            <w:r w:rsidR="009914EB">
              <w:rPr>
                <w:webHidden/>
              </w:rPr>
              <w:instrText xml:space="preserve"> PAGEREF _Toc24113170 \h </w:instrText>
            </w:r>
            <w:r w:rsidR="009914EB">
              <w:rPr>
                <w:webHidden/>
              </w:rPr>
            </w:r>
            <w:r w:rsidR="009914EB">
              <w:rPr>
                <w:webHidden/>
              </w:rPr>
              <w:fldChar w:fldCharType="separate"/>
            </w:r>
            <w:r w:rsidR="009914EB">
              <w:rPr>
                <w:webHidden/>
              </w:rPr>
              <w:t>20</w:t>
            </w:r>
            <w:r w:rsidR="009914EB">
              <w:rPr>
                <w:webHidden/>
              </w:rPr>
              <w:fldChar w:fldCharType="end"/>
            </w:r>
          </w:hyperlink>
        </w:p>
        <w:p w14:paraId="6E181C7B" w14:textId="6F50807C" w:rsidR="009914EB" w:rsidRDefault="00000000">
          <w:pPr>
            <w:pStyle w:val="TOC1"/>
            <w:rPr>
              <w:rFonts w:asciiTheme="minorHAnsi" w:hAnsiTheme="minorHAnsi"/>
              <w:bCs w:val="0"/>
              <w:sz w:val="24"/>
              <w:szCs w:val="24"/>
            </w:rPr>
          </w:pPr>
          <w:hyperlink w:anchor="_Toc24113171" w:history="1">
            <w:r w:rsidR="009914EB" w:rsidRPr="009E07DB">
              <w:rPr>
                <w:rStyle w:val="Hyperlink"/>
              </w:rPr>
              <w:t>12</w:t>
            </w:r>
            <w:r w:rsidR="009914EB">
              <w:rPr>
                <w:rFonts w:asciiTheme="minorHAnsi" w:hAnsiTheme="minorHAnsi"/>
                <w:bCs w:val="0"/>
                <w:sz w:val="24"/>
                <w:szCs w:val="24"/>
              </w:rPr>
              <w:tab/>
            </w:r>
            <w:r w:rsidR="009914EB" w:rsidRPr="009E07DB">
              <w:rPr>
                <w:rStyle w:val="Hyperlink"/>
              </w:rPr>
              <w:t>FAQs</w:t>
            </w:r>
            <w:r w:rsidR="009914EB">
              <w:rPr>
                <w:webHidden/>
              </w:rPr>
              <w:tab/>
            </w:r>
            <w:r w:rsidR="009914EB">
              <w:rPr>
                <w:webHidden/>
              </w:rPr>
              <w:fldChar w:fldCharType="begin"/>
            </w:r>
            <w:r w:rsidR="009914EB">
              <w:rPr>
                <w:webHidden/>
              </w:rPr>
              <w:instrText xml:space="preserve"> PAGEREF _Toc24113171 \h </w:instrText>
            </w:r>
            <w:r w:rsidR="009914EB">
              <w:rPr>
                <w:webHidden/>
              </w:rPr>
            </w:r>
            <w:r w:rsidR="009914EB">
              <w:rPr>
                <w:webHidden/>
              </w:rPr>
              <w:fldChar w:fldCharType="separate"/>
            </w:r>
            <w:r w:rsidR="009914EB">
              <w:rPr>
                <w:webHidden/>
              </w:rPr>
              <w:t>21</w:t>
            </w:r>
            <w:r w:rsidR="009914EB">
              <w:rPr>
                <w:webHidden/>
              </w:rPr>
              <w:fldChar w:fldCharType="end"/>
            </w:r>
          </w:hyperlink>
        </w:p>
        <w:p w14:paraId="28F5D4C8" w14:textId="2E0992A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Heading1"/>
      </w:pPr>
      <w:bookmarkStart w:id="0" w:name="_Toc24113152"/>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53632"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ook w:val="04A0" w:firstRow="1" w:lastRow="0" w:firstColumn="1" w:lastColumn="0" w:noHBand="0" w:noVBand="1"/>
      </w:tblPr>
      <w:tblGrid>
        <w:gridCol w:w="3044"/>
        <w:gridCol w:w="534"/>
        <w:gridCol w:w="5380"/>
      </w:tblGrid>
      <w:tr w:rsidR="00BE21DA" w14:paraId="3E4887BE"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2466F6">
            <w:r w:rsidRPr="00A24E85">
              <w:t>Lernfeld</w:t>
            </w:r>
            <w:r>
              <w:t>/Cluster</w:t>
            </w:r>
            <w:r w:rsidRPr="00A24E85">
              <w:t>:</w:t>
            </w:r>
          </w:p>
        </w:tc>
        <w:tc>
          <w:tcPr>
            <w:tcW w:w="6489"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BE21DA" w14:paraId="051C1E6A"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2466F6">
            <w:r w:rsidRPr="00A24E85">
              <w:t>Zielgruppe/Klassenstufe:</w:t>
            </w:r>
          </w:p>
        </w:tc>
        <w:tc>
          <w:tcPr>
            <w:tcW w:w="542"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2466F6"/>
        </w:tc>
        <w:tc>
          <w:tcPr>
            <w:tcW w:w="542"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2466F6"/>
        </w:tc>
        <w:tc>
          <w:tcPr>
            <w:tcW w:w="542"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2466F6"/>
        </w:tc>
        <w:tc>
          <w:tcPr>
            <w:tcW w:w="542"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6E45" w14:paraId="2B9B58F7"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6E45" w:rsidRPr="00A24E85" w:rsidRDefault="00FE6E45" w:rsidP="002466F6">
            <w:r w:rsidRPr="00A24E85">
              <w:t>Geschätzter Zeitaufwand:</w:t>
            </w:r>
          </w:p>
        </w:tc>
        <w:tc>
          <w:tcPr>
            <w:tcW w:w="6489"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FE6E45" w14:paraId="58021F46"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6E45" w:rsidRPr="00A24E85" w:rsidRDefault="00FE6E45" w:rsidP="002466F6">
            <w:r w:rsidRPr="00A24E85">
              <w:t>Lernziele:</w:t>
            </w:r>
          </w:p>
        </w:tc>
        <w:tc>
          <w:tcPr>
            <w:tcW w:w="6489" w:type="dxa"/>
            <w:gridSpan w:val="2"/>
          </w:tcPr>
          <w:p w14:paraId="1EAEA39C" w14:textId="62DDE6DE" w:rsidR="00FE6E45" w:rsidRPr="00FE6E45" w:rsidRDefault="009F5F1A"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FE6E45" w14:paraId="745429AC"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E6E45" w:rsidRPr="00A24E85" w:rsidRDefault="00FE6E45" w:rsidP="002466F6">
            <w:r w:rsidRPr="00A24E85">
              <w:t>Vorkenntnisse der Schülerinnen und Schüler:</w:t>
            </w:r>
          </w:p>
        </w:tc>
        <w:tc>
          <w:tcPr>
            <w:tcW w:w="6489"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14:paraId="2853E72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5BCFAF0F" w14:textId="2DAFFBE6" w:rsidR="00FE6E45" w:rsidRPr="00A24E85" w:rsidRDefault="00FE6E45" w:rsidP="002466F6">
            <w:r w:rsidRPr="00A24E85">
              <w:t xml:space="preserve">Vorkenntnisse </w:t>
            </w:r>
            <w:r w:rsidR="00F97289">
              <w:t>der/</w:t>
            </w:r>
            <w:r w:rsidRPr="00A24E85">
              <w:t>des Lehrenden:</w:t>
            </w:r>
          </w:p>
        </w:tc>
        <w:tc>
          <w:tcPr>
            <w:tcW w:w="6489"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7A4CE9BB"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5D72F2A" w14:textId="624934C9" w:rsidR="00FE6E45" w:rsidRPr="00A24E85" w:rsidRDefault="00FE6E45" w:rsidP="002466F6">
            <w:r w:rsidRPr="00A24E85">
              <w:t>Vorkenntnisse der Unternehmensvertreterin</w:t>
            </w:r>
            <w:r w:rsidR="00F97289">
              <w:t>/</w:t>
            </w:r>
            <w:r w:rsidRPr="00A24E85">
              <w:t>des Unternehmensvertreters</w:t>
            </w:r>
            <w:r w:rsidR="00C845E2">
              <w:t>:</w:t>
            </w:r>
          </w:p>
        </w:tc>
        <w:tc>
          <w:tcPr>
            <w:tcW w:w="6489"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2D0C62D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E6E45" w:rsidRPr="00A24E85" w:rsidRDefault="00FE6E45" w:rsidP="002466F6">
            <w:r w:rsidRPr="00A24E85">
              <w:t>Sonstige Voraussetzungen:</w:t>
            </w:r>
          </w:p>
        </w:tc>
        <w:tc>
          <w:tcPr>
            <w:tcW w:w="6489"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Paragraph"/>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Paragraph"/>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ins w:id="1" w:author="Rina Ferdinand" w:date="2023-01-04T07:21:00Z">
              <w:r w:rsidR="008A1692">
                <w:t>*innen</w:t>
              </w:r>
            </w:ins>
            <w:r w:rsidR="00FE6E45" w:rsidRPr="00FE6E45">
              <w:t>-Smartphones</w:t>
            </w:r>
          </w:p>
        </w:tc>
      </w:tr>
    </w:tbl>
    <w:p w14:paraId="4F384EA8" w14:textId="77777777" w:rsidR="00723B4E" w:rsidRDefault="00723B4E" w:rsidP="00723B4E"/>
    <w:p w14:paraId="17623E02" w14:textId="77777777" w:rsidR="006B1729" w:rsidRDefault="00A562B0" w:rsidP="00A562B0">
      <w:pPr>
        <w:pStyle w:val="Heading1"/>
      </w:pPr>
      <w:bookmarkStart w:id="2" w:name="_Toc24113153"/>
      <w:r>
        <w:lastRenderedPageBreak/>
        <w:t>Warum gibt es das Modul?</w:t>
      </w:r>
      <w:bookmarkEnd w:id="2"/>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Heading1"/>
      </w:pPr>
      <w:bookmarkStart w:id="3" w:name="_Toc24113154"/>
      <w:r w:rsidRPr="000E1DD6">
        <w:t>Ziele des Moduls</w:t>
      </w:r>
      <w:bookmarkEnd w:id="3"/>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76DA454" w:rsidR="006A147E" w:rsidRDefault="00673A90" w:rsidP="001B0AEC">
      <w:pPr>
        <w:pStyle w:val="Listenabsatz-1-facherZeilenabstand"/>
        <w:numPr>
          <w:ilvl w:val="0"/>
          <w:numId w:val="15"/>
        </w:numPr>
        <w:spacing w:line="360" w:lineRule="auto"/>
      </w:pPr>
      <w:ins w:id="4" w:author="Rina Ferdinand" w:date="2023-01-04T07:22:00Z">
        <w:r>
          <w:t>v</w:t>
        </w:r>
      </w:ins>
      <w:del w:id="5" w:author="Rina Ferdinand" w:date="2023-01-04T07:22:00Z">
        <w:r w:rsidR="006A147E" w:rsidDel="00673A90">
          <w:delText>V</w:delText>
        </w:r>
      </w:del>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5D6182BB" w:rsidR="00A562B0" w:rsidRDefault="00A562B0" w:rsidP="00723B4E">
      <w:pPr>
        <w:pStyle w:val="Heading1"/>
      </w:pPr>
      <w:bookmarkStart w:id="6" w:name="_Toc24113155"/>
      <w:r>
        <w:t>Die Rolle de</w:t>
      </w:r>
      <w:r w:rsidR="00F97289">
        <w:t>r</w:t>
      </w:r>
      <w:r>
        <w:t xml:space="preserve"> Unternehmensvertreter</w:t>
      </w:r>
      <w:ins w:id="7" w:author="Rina Ferdinand" w:date="2023-01-04T07:23:00Z">
        <w:r w:rsidR="00673A90">
          <w:t>*innen</w:t>
        </w:r>
      </w:ins>
      <w:del w:id="8" w:author="Rina Ferdinand" w:date="2023-01-04T07:23:00Z">
        <w:r w:rsidDel="00673A90">
          <w:delText>in</w:delText>
        </w:r>
        <w:r w:rsidR="00F97289" w:rsidDel="00673A90">
          <w:delText>/</w:delText>
        </w:r>
        <w:r w:rsidDel="00673A90">
          <w:delText>des Unternehmensvertreters</w:delText>
        </w:r>
      </w:del>
      <w:bookmarkEnd w:id="6"/>
    </w:p>
    <w:p w14:paraId="77A061CD" w14:textId="1E245BBC" w:rsidR="00C30F1D" w:rsidRDefault="00C30F1D" w:rsidP="00C30F1D">
      <w:r>
        <w:t xml:space="preserve">Im </w:t>
      </w:r>
      <w:r w:rsidRPr="00B637C8">
        <w:rPr>
          <w:i/>
        </w:rPr>
        <w:t>Modul B</w:t>
      </w:r>
      <w:ins w:id="9" w:author="Rina Ferdinand" w:date="2023-01-04T07:22:00Z">
        <w:r w:rsidR="00673A90">
          <w:rPr>
            <w:i/>
          </w:rPr>
          <w:t>3</w:t>
        </w:r>
      </w:ins>
      <w:del w:id="10" w:author="Rina Ferdinand" w:date="2023-01-04T07:22:00Z">
        <w:r w:rsidR="00130A17" w:rsidDel="00673A90">
          <w:rPr>
            <w:i/>
          </w:rPr>
          <w:delText>4</w:delText>
        </w:r>
      </w:del>
      <w:r w:rsidRPr="00B637C8">
        <w:rPr>
          <w:i/>
        </w:rPr>
        <w:t xml:space="preserve"> – </w:t>
      </w:r>
      <w:r>
        <w:rPr>
          <w:i/>
        </w:rPr>
        <w:t xml:space="preserve">Codes </w:t>
      </w:r>
      <w:r>
        <w:t>hat die Unternehmensvertreterin</w:t>
      </w:r>
      <w:r w:rsidR="00F97289">
        <w:t>/</w:t>
      </w:r>
      <w:r>
        <w:t xml:space="preserve">der Unternehmensvertreter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Heading1"/>
      </w:pPr>
      <w:bookmarkStart w:id="11" w:name="_Toc24113156"/>
      <w:r>
        <w:t>Inhalte des Moduls</w:t>
      </w:r>
      <w:bookmarkEnd w:id="11"/>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652608"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Caption"/>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4ECFA" id="_x0000_t202" coordsize="21600,21600" o:spt="202" path="m,l,21600r21600,l21600,xe">
                <v:stroke joinstyle="miter"/>
                <v:path gradientshapeok="t" o:connecttype="rect"/>
              </v:shapetype>
              <v:shape id="Text Box 4" o:spid="_x0000_s1029" type="#_x0000_t202" style="position:absolute;left:0;text-align:left;margin-left:315.95pt;margin-top:733.9pt;width:119.2pt;height:12.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" stroked="f">
                <v:textbox inset="0,0,0,0">
                  <w:txbxContent>
                    <w:p w14:paraId="14447B19" w14:textId="77777777" w:rsidR="003B7767" w:rsidRDefault="003B7767" w:rsidP="00C30F1D">
                      <w:pPr>
                        <w:pStyle w:val="Caption"/>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55680"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w:t>
      </w:r>
      <w:proofErr w:type="spellStart"/>
      <w:r w:rsidR="00C30F1D" w:rsidRPr="00897DB7">
        <w:rPr>
          <w:rFonts w:cstheme="minorHAnsi"/>
        </w:rPr>
        <w:t>Number</w:t>
      </w:r>
      <w:proofErr w:type="spellEnd"/>
      <w:r w:rsidR="00C30F1D" w:rsidRPr="00897DB7">
        <w:rPr>
          <w:rFonts w:cstheme="minorHAnsi"/>
        </w:rPr>
        <w:t>)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w:t>
      </w:r>
      <w:proofErr w:type="gramStart"/>
      <w:r w:rsidR="00C30F1D" w:rsidRPr="00897DB7">
        <w:rPr>
          <w:rFonts w:cstheme="minorHAnsi"/>
        </w:rPr>
        <w:t>aus breiten</w:t>
      </w:r>
      <w:proofErr w:type="gramEnd"/>
      <w:r w:rsidR="00C30F1D" w:rsidRPr="00897DB7">
        <w:rPr>
          <w:rFonts w:cstheme="minorHAnsi"/>
        </w:rPr>
        <w:t xml:space="preserve">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662848"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584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56704"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AF3C7" id="Geschweifte Klammer rechts 40" o:spid="_x0000_s1026" type="#_x0000_t88" style="position:absolute;margin-left:202.4pt;margin-top:55.95pt;width:10.05pt;height:39.3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61824"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60800"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AD73DC"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5875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6E350" id="Geschweifte Klammer rechts 21" o:spid="_x0000_s1026" type="#_x0000_t88" style="position:absolute;margin-left:252.3pt;margin-top:48pt;width:10.05pt;height:54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w:t>
      </w:r>
      <w:proofErr w:type="spellStart"/>
      <w:r>
        <w:rPr>
          <w:rFonts w:cstheme="minorHAnsi"/>
        </w:rPr>
        <w:t>One</w:t>
      </w:r>
      <w:proofErr w:type="spellEnd"/>
      <w:r>
        <w:rPr>
          <w:rFonts w:cstheme="minorHAnsi"/>
        </w:rPr>
        <w:t xml:space="preserv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 xml:space="preserve">Da 26*3 </w:t>
      </w:r>
      <w:proofErr w:type="spellStart"/>
      <w:r>
        <w:rPr>
          <w:rFonts w:cstheme="minorHAnsi"/>
        </w:rPr>
        <w:t>mod</w:t>
      </w:r>
      <w:proofErr w:type="spellEnd"/>
      <w:r>
        <w:rPr>
          <w:rFonts w:cstheme="minorHAnsi"/>
        </w:rPr>
        <w:t xml:space="preserve"> 10 kongruent zu 6*3 </w:t>
      </w:r>
      <w:proofErr w:type="spellStart"/>
      <w:r>
        <w:rPr>
          <w:rFonts w:cstheme="minorHAnsi"/>
        </w:rPr>
        <w:t>mod</w:t>
      </w:r>
      <w:proofErr w:type="spellEnd"/>
      <w:r>
        <w:rPr>
          <w:rFonts w:cstheme="minorHAnsi"/>
        </w:rPr>
        <w:t xml:space="preserve">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 xml:space="preserve">Prüfzifferberechnungsalgorithmen sind so entworfen, dass </w:t>
      </w:r>
      <w:proofErr w:type="gramStart"/>
      <w:r>
        <w:rPr>
          <w:rFonts w:cstheme="minorHAnsi"/>
        </w:rPr>
        <w:t>diese selbstständig Fehler</w:t>
      </w:r>
      <w:proofErr w:type="gramEnd"/>
      <w:r>
        <w:rPr>
          <w:rFonts w:cstheme="minorHAnsi"/>
        </w:rPr>
        <w:t xml:space="preserve">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w:t>
      </w:r>
      <w:proofErr w:type="gramStart"/>
      <w:r>
        <w:rPr>
          <w:rFonts w:cstheme="minorHAnsi"/>
        </w:rPr>
        <w:t>Prüfziffer</w:t>
      </w:r>
      <w:proofErr w:type="gramEnd"/>
      <w:r>
        <w:rPr>
          <w:rFonts w:cstheme="minorHAnsi"/>
        </w:rPr>
        <w:t xml:space="preserve">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 xml:space="preserve">en Stellen erkannt werden, indem einfach alle Ziffern aufaddiert und Modulo 10 gerechnet werden. Jedoch ist dieses Verfahren nicht in der Lage Vertauschungen (12 statt 21) zu erkennen, da 1+2 </w:t>
      </w:r>
      <w:proofErr w:type="spellStart"/>
      <w:r>
        <w:rPr>
          <w:rFonts w:cstheme="minorHAnsi"/>
        </w:rPr>
        <w:t>mod</w:t>
      </w:r>
      <w:proofErr w:type="spellEnd"/>
      <w:r>
        <w:rPr>
          <w:rFonts w:cstheme="minorHAnsi"/>
        </w:rPr>
        <w:t xml:space="preserve"> 10 auch 2+1 </w:t>
      </w:r>
      <w:proofErr w:type="spellStart"/>
      <w:r>
        <w:rPr>
          <w:rFonts w:cstheme="minorHAnsi"/>
        </w:rPr>
        <w:t>mod</w:t>
      </w:r>
      <w:proofErr w:type="spellEnd"/>
      <w:r>
        <w:rPr>
          <w:rFonts w:cstheme="minorHAnsi"/>
        </w:rPr>
        <w:t xml:space="preserve">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nicht (2</w:t>
      </w:r>
      <w:r w:rsidR="00A46FC8">
        <w:rPr>
          <w:rFonts w:cstheme="minorHAnsi"/>
        </w:rPr>
        <w:t>*</w:t>
      </w:r>
      <w:r>
        <w:rPr>
          <w:rFonts w:cstheme="minorHAnsi"/>
        </w:rPr>
        <w:t>1 + 1</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 xml:space="preserve">Ziffern immer eine andere Prüfziffer ergibt. </w:t>
      </w:r>
      <w:proofErr w:type="gramStart"/>
      <w:r w:rsidR="00254A3A">
        <w:rPr>
          <w:rFonts w:cstheme="minorHAnsi"/>
        </w:rPr>
        <w:t>Selbiges</w:t>
      </w:r>
      <w:proofErr w:type="gramEnd"/>
      <w:r w:rsidR="00254A3A">
        <w:rPr>
          <w:rFonts w:cstheme="minorHAnsi"/>
        </w:rPr>
        <w:t xml:space="preserve">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und 4</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 xml:space="preserve">3) </w:t>
      </w:r>
      <w:proofErr w:type="spellStart"/>
      <w:r w:rsidR="00D737CE">
        <w:rPr>
          <w:rFonts w:cstheme="minorHAnsi"/>
        </w:rPr>
        <w:t>mod</w:t>
      </w:r>
      <w:proofErr w:type="spellEnd"/>
      <w:r w:rsidR="00D737CE">
        <w:rPr>
          <w:rFonts w:cstheme="minorHAnsi"/>
        </w:rPr>
        <w:t xml:space="preserve"> 10 auch (1</w:t>
      </w:r>
      <w:r w:rsidR="00A46FC8">
        <w:rPr>
          <w:rFonts w:cstheme="minorHAnsi"/>
        </w:rPr>
        <w:t>*</w:t>
      </w:r>
      <w:r w:rsidR="00D737CE">
        <w:rPr>
          <w:rFonts w:cstheme="minorHAnsi"/>
        </w:rPr>
        <w:t>5 + 3</w:t>
      </w:r>
      <w:r w:rsidR="00A46FC8">
        <w:rPr>
          <w:rFonts w:cstheme="minorHAnsi"/>
        </w:rPr>
        <w:t>*</w:t>
      </w:r>
      <w:r w:rsidR="00D737CE">
        <w:rPr>
          <w:rFonts w:cstheme="minorHAnsi"/>
        </w:rPr>
        <w:t xml:space="preserve">0) </w:t>
      </w:r>
      <w:proofErr w:type="spellStart"/>
      <w:r w:rsidR="00D737CE">
        <w:rPr>
          <w:rFonts w:cstheme="minorHAnsi"/>
        </w:rPr>
        <w:t>mod</w:t>
      </w:r>
      <w:proofErr w:type="spellEnd"/>
      <w:r w:rsidR="00D737CE">
        <w:rPr>
          <w:rFonts w:cstheme="minorHAnsi"/>
        </w:rPr>
        <w:t xml:space="preserve">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ins w:id="12" w:author="Rina Ferdinand" w:date="2023-01-04T07:30:00Z">
        <w:r w:rsidR="00D75D60">
          <w:rPr>
            <w:rFonts w:cstheme="minorHAnsi"/>
          </w:rPr>
          <w:t>er</w:t>
        </w:r>
      </w:ins>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Heading2"/>
      </w:pPr>
      <w:bookmarkStart w:id="13" w:name="_Toc433288509"/>
      <w:bookmarkStart w:id="14" w:name="_Toc24113157"/>
      <w:r w:rsidRPr="00897DB7">
        <w:t>Wofür benötigt man Barcodes?</w:t>
      </w:r>
      <w:bookmarkEnd w:id="13"/>
      <w:bookmarkEnd w:id="14"/>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Paragraph"/>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Paragraph"/>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Paragraph"/>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Paragraph"/>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Paragraph"/>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Paragraph"/>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Paragraph"/>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Paragraph"/>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 xml:space="preserve">ist eine </w:t>
      </w:r>
      <w:proofErr w:type="gramStart"/>
      <w:r w:rsidRPr="007776C1">
        <w:t>eindeutige</w:t>
      </w:r>
      <w:proofErr w:type="gramEnd"/>
      <w:r w:rsidRPr="007776C1">
        <w:t xml:space="preserve"> aber trotzdem anonyme Zuordnung möglich</w:t>
      </w:r>
      <w:r w:rsidR="00463EB7">
        <w:t>.</w:t>
      </w:r>
    </w:p>
    <w:p w14:paraId="691C1D1A" w14:textId="66233392" w:rsidR="007776C1" w:rsidRPr="007776C1" w:rsidRDefault="007776C1" w:rsidP="00AB3B15">
      <w:pPr>
        <w:pStyle w:val="ListParagraph"/>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Heading2"/>
        <w:spacing w:before="360" w:after="0"/>
        <w:jc w:val="both"/>
      </w:pPr>
      <w:bookmarkStart w:id="15" w:name="_Toc433288510"/>
      <w:bookmarkStart w:id="16" w:name="_Toc24113158"/>
      <w:r w:rsidRPr="007776C1">
        <w:rPr>
          <w:noProof/>
        </w:rPr>
        <w:drawing>
          <wp:anchor distT="0" distB="0" distL="114300" distR="114300" simplePos="0" relativeHeight="251657728"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15"/>
      <w:bookmarkEnd w:id="16"/>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Paragraph"/>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Paragraph"/>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Paragraph"/>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Paragraph"/>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Paragraph"/>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Heading1"/>
      </w:pPr>
      <w:bookmarkStart w:id="17" w:name="_Toc24113159"/>
      <w:r>
        <w:t>Unterrichtliche Umsetzung</w:t>
      </w:r>
      <w:bookmarkEnd w:id="17"/>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ootnoteReference"/>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Heading2"/>
        <w:spacing w:before="360" w:after="0"/>
        <w:ind w:left="8" w:hanging="8"/>
        <w:jc w:val="both"/>
        <w:rPr>
          <w:rFonts w:asciiTheme="minorHAnsi" w:hAnsiTheme="minorHAnsi" w:cstheme="minorHAnsi"/>
        </w:rPr>
      </w:pPr>
      <w:bookmarkStart w:id="18" w:name="_Toc433280363"/>
      <w:bookmarkStart w:id="19" w:name="_Toc24113160"/>
      <w:r w:rsidRPr="00B851C5">
        <w:rPr>
          <w:rFonts w:asciiTheme="minorHAnsi" w:hAnsiTheme="minorHAnsi" w:cstheme="minorHAnsi"/>
        </w:rPr>
        <w:t>Grober Unterrichtsplan</w:t>
      </w:r>
      <w:bookmarkEnd w:id="18"/>
      <w:bookmarkEnd w:id="19"/>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Heading3"/>
      </w:pPr>
      <w:bookmarkStart w:id="20" w:name="_Toc24113161"/>
      <w:r w:rsidRPr="00B851C5">
        <w:lastRenderedPageBreak/>
        <w:t>Variante 1</w:t>
      </w:r>
      <w:bookmarkEnd w:id="20"/>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Rallye mit QR-Codes </w:t>
            </w:r>
            <w:proofErr w:type="gramStart"/>
            <w:r w:rsidRPr="00C37ADC">
              <w:rPr>
                <w:rFonts w:cstheme="minorHAnsi"/>
                <w:szCs w:val="20"/>
              </w:rPr>
              <w:t>selber</w:t>
            </w:r>
            <w:proofErr w:type="gramEnd"/>
            <w:r w:rsidRPr="00C37ADC">
              <w:rPr>
                <w:rFonts w:cstheme="minorHAnsi"/>
                <w:szCs w:val="20"/>
              </w:rPr>
              <w:t xml:space="preserve"> planen und durchführen</w:t>
            </w:r>
            <w:r w:rsidR="00E83C31" w:rsidRPr="00C37ADC">
              <w:rPr>
                <w:rFonts w:cstheme="minorHAnsi"/>
                <w:szCs w:val="20"/>
              </w:rPr>
              <w:t>.</w:t>
            </w:r>
          </w:p>
        </w:tc>
      </w:tr>
    </w:tbl>
    <w:p w14:paraId="625DB9FA" w14:textId="235DE79E" w:rsidR="00A25D7D" w:rsidRDefault="00A25D7D" w:rsidP="00A25D7D">
      <w:pPr>
        <w:pStyle w:val="Heading3"/>
        <w:numPr>
          <w:ilvl w:val="0"/>
          <w:numId w:val="0"/>
        </w:numPr>
        <w:ind w:left="720" w:hanging="720"/>
      </w:pPr>
    </w:p>
    <w:p w14:paraId="697E0A4C" w14:textId="11FBA015" w:rsidR="00A25D7D" w:rsidRPr="00A25D7D" w:rsidRDefault="00A25D7D" w:rsidP="00755BCC">
      <w:pPr>
        <w:spacing w:line="259" w:lineRule="auto"/>
      </w:pPr>
      <w:r>
        <w:br w:type="page"/>
      </w:r>
    </w:p>
    <w:p w14:paraId="2573791F" w14:textId="75313E8D" w:rsidR="002D19CC" w:rsidRPr="00B851C5" w:rsidRDefault="002D19CC" w:rsidP="002D19CC">
      <w:pPr>
        <w:pStyle w:val="Heading3"/>
      </w:pPr>
      <w:bookmarkStart w:id="21" w:name="_Toc24113162"/>
      <w:r w:rsidRPr="00B851C5">
        <w:lastRenderedPageBreak/>
        <w:t>Variante 2</w:t>
      </w:r>
      <w:bookmarkEnd w:id="21"/>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Ausblick: Schülerinnen und Schüler entwickeln mit der Methode Design </w:t>
            </w:r>
            <w:proofErr w:type="spellStart"/>
            <w:r w:rsidRPr="00C37ADC">
              <w:rPr>
                <w:rFonts w:cstheme="minorHAnsi"/>
                <w:szCs w:val="20"/>
              </w:rPr>
              <w:t>Thinking</w:t>
            </w:r>
            <w:proofErr w:type="spellEnd"/>
            <w:r w:rsidRPr="00C37ADC">
              <w:rPr>
                <w:rFonts w:cstheme="minorHAnsi"/>
                <w:szCs w:val="20"/>
              </w:rPr>
              <w:t xml:space="preserve">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footerReference w:type="default" r:id="rId14"/>
          <w:headerReference w:type="first" r:id="rId15"/>
          <w:footerReference w:type="first" r:id="rId16"/>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Heading2"/>
      </w:pPr>
      <w:bookmarkStart w:id="26" w:name="_Toc24113163"/>
      <w:r w:rsidRPr="00B851C5">
        <w:lastRenderedPageBreak/>
        <w:t>Stundenverlaufsskizzen</w:t>
      </w:r>
      <w:bookmarkEnd w:id="26"/>
    </w:p>
    <w:p w14:paraId="05F3E32B" w14:textId="77777777" w:rsidR="003676A1" w:rsidRPr="003676A1" w:rsidRDefault="003676A1" w:rsidP="003676A1">
      <w:pPr>
        <w:spacing w:after="0"/>
        <w:rPr>
          <w:b/>
        </w:rPr>
      </w:pPr>
      <w:r w:rsidRPr="003676A1">
        <w:rPr>
          <w:b/>
        </w:rPr>
        <w:t>Abkürzungen/Legende</w:t>
      </w:r>
    </w:p>
    <w:p w14:paraId="5F47D1BA" w14:textId="309D44F8" w:rsidR="003676A1" w:rsidRDefault="00B6476F" w:rsidP="003676A1">
      <w:ins w:id="27" w:author="Rina Ferdinand" w:date="2023-01-04T07:33:00Z">
        <w:r w:rsidRPr="00B6476F">
          <w:t xml:space="preserve">AB = Arbeitsblatt; L = Lehrkraft; MuM = Mitschüler*innen; </w:t>
        </w:r>
        <w:proofErr w:type="spellStart"/>
        <w:r w:rsidRPr="00B6476F">
          <w:t>SuS</w:t>
        </w:r>
        <w:proofErr w:type="spellEnd"/>
        <w:r w:rsidRPr="00B6476F">
          <w:t xml:space="preserve"> = Schüler*innen; UV = Unternehmensvertreter*in</w:t>
        </w:r>
      </w:ins>
      <w:del w:id="28" w:author="Rina Ferdinand" w:date="2023-01-04T07:33:00Z">
        <w:r w:rsidR="003676A1" w:rsidDel="00B6476F">
          <w:delText xml:space="preserve">AB = Arbeitsblatt/Arbeitsblätter; L = Lehrkraft; MuM = Mitschülerinnen und Mitschüler; SuS = Schülerinnen und Schüler; </w:delText>
        </w:r>
        <w:r w:rsidR="00C6107F" w:rsidDel="00B6476F">
          <w:br/>
        </w:r>
        <w:r w:rsidR="003676A1" w:rsidDel="00B6476F">
          <w:delText>UV = Unternehmensvertreterin</w:delText>
        </w:r>
        <w:r w:rsidR="00E83C31" w:rsidDel="00B6476F">
          <w:delText>/</w:delText>
        </w:r>
        <w:r w:rsidR="003676A1" w:rsidDel="00B6476F">
          <w:delText xml:space="preserve"> Unternehmensvert</w:delText>
        </w:r>
        <w:r w:rsidR="00E83C31" w:rsidDel="00B6476F">
          <w:delText>re</w:delText>
        </w:r>
        <w:r w:rsidR="003676A1" w:rsidDel="00B6476F">
          <w:delText>ter</w:delText>
        </w:r>
      </w:del>
    </w:p>
    <w:p w14:paraId="5A5AEAE2" w14:textId="5DC7CD27" w:rsidR="009E0487" w:rsidRPr="00B851C5" w:rsidRDefault="002D19CC" w:rsidP="0082673E">
      <w:pPr>
        <w:pStyle w:val="Heading3"/>
      </w:pPr>
      <w:bookmarkStart w:id="29" w:name="_Toc24113164"/>
      <w:r w:rsidRPr="00B851C5">
        <w:t>Variante 1</w:t>
      </w:r>
      <w:bookmarkEnd w:id="29"/>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C541A1"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2C78E55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0" w:author="Rina Ferdinand" w:date="2023-01-04T07:34:00Z">
              <w:r w:rsidR="00B07025">
                <w:rPr>
                  <w:rFonts w:cstheme="minorHAnsi"/>
                  <w:sz w:val="20"/>
                </w:rPr>
                <w:t>*innen</w:t>
              </w:r>
            </w:ins>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xml:space="preserve">, Bücher, Spielzeug, Lebensmittel etc.) und </w:t>
            </w:r>
            <w:proofErr w:type="spellStart"/>
            <w:r w:rsidRPr="00745925">
              <w:rPr>
                <w:rFonts w:cstheme="minorHAnsi"/>
                <w:sz w:val="20"/>
              </w:rPr>
              <w:t>SuS</w:t>
            </w:r>
            <w:proofErr w:type="spellEnd"/>
            <w:r w:rsidRPr="00745925">
              <w:rPr>
                <w:rFonts w:cstheme="minorHAnsi"/>
                <w:sz w:val="20"/>
              </w:rPr>
              <w:t xml:space="preserve">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7F800CC2"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proofErr w:type="spellStart"/>
            <w:r w:rsidR="00E83C31">
              <w:rPr>
                <w:rFonts w:cstheme="minorHAnsi"/>
                <w:sz w:val="20"/>
              </w:rPr>
              <w:t>SuS</w:t>
            </w:r>
            <w:proofErr w:type="spellEnd"/>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del w:id="31" w:author="Rina Ferdinand" w:date="2023-01-04T07:17:00Z">
              <w:r w:rsidRPr="00745925" w:rsidDel="008A1692">
                <w:rPr>
                  <w:rFonts w:cstheme="minorHAnsi"/>
                  <w:sz w:val="20"/>
                </w:rPr>
                <w:delText>Kaufmannsladen</w:delText>
              </w:r>
            </w:del>
            <w:ins w:id="32" w:author="Rina Ferdinand" w:date="2023-01-04T07:17:00Z">
              <w:r w:rsidR="008A1692">
                <w:rPr>
                  <w:rFonts w:cstheme="minorHAnsi"/>
                  <w:sz w:val="20"/>
                </w:rPr>
                <w:t>Miniprodukte</w:t>
              </w:r>
            </w:ins>
            <w:del w:id="33" w:author="Rina Ferdinand" w:date="2023-01-04T07:18:00Z">
              <w:r w:rsidRPr="00745925" w:rsidDel="008A1692">
                <w:rPr>
                  <w:rFonts w:cstheme="minorHAnsi"/>
                  <w:sz w:val="20"/>
                </w:rPr>
                <w:delText>-</w:delText>
              </w:r>
              <w:r w:rsidR="00E83C31" w:rsidDel="008A1692">
                <w:rPr>
                  <w:rFonts w:cstheme="minorHAnsi"/>
                  <w:sz w:val="20"/>
                </w:rPr>
                <w:delText>Artikel</w:delText>
              </w:r>
            </w:del>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w:t>
            </w:r>
            <w:proofErr w:type="gramStart"/>
            <w:r w:rsidRPr="00745925">
              <w:rPr>
                <w:rFonts w:cstheme="minorHAnsi"/>
                <w:sz w:val="20"/>
              </w:rPr>
              <w:t>Prüfziffer</w:t>
            </w:r>
            <w:proofErr w:type="gramEnd"/>
            <w:r w:rsidRPr="00745925">
              <w:rPr>
                <w:rFonts w:cstheme="minorHAnsi"/>
                <w:sz w:val="20"/>
              </w:rPr>
              <w:t xml:space="preserve"> ohne den Rechenweg preiszugeben. Dies kann ein zweites Mal wiederholt werden. </w:t>
            </w:r>
            <w:proofErr w:type="spellStart"/>
            <w:r w:rsidRPr="00745925">
              <w:rPr>
                <w:rFonts w:cstheme="minorHAnsi"/>
                <w:sz w:val="20"/>
              </w:rPr>
              <w:t>SuS</w:t>
            </w:r>
            <w:proofErr w:type="spellEnd"/>
            <w:r w:rsidRPr="00745925">
              <w:rPr>
                <w:rFonts w:cstheme="minorHAnsi"/>
                <w:sz w:val="20"/>
              </w:rPr>
              <w:t xml:space="preserve">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1EDA97BB"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4" w:author="Rina Ferdinand" w:date="2023-01-04T07:35:00Z">
              <w:r w:rsidR="00B07025">
                <w:rPr>
                  <w:rFonts w:cstheme="minorHAnsi"/>
                  <w:sz w:val="20"/>
                </w:rPr>
                <w:t>*innen</w:t>
              </w:r>
            </w:ins>
            <w:r w:rsidRPr="00745925">
              <w:rPr>
                <w:rFonts w:cstheme="minorHAnsi"/>
                <w:sz w:val="20"/>
              </w:rPr>
              <w: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34C7AE5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 Freund von ihm (oder er selbst/seine Mutter etc.) habe eine Lebensmittelunverträglichkeit. Er/</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 achten? Wie kann er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L sammelt die </w:t>
            </w:r>
            <w:proofErr w:type="spellStart"/>
            <w:r w:rsidRPr="00745925">
              <w:rPr>
                <w:rFonts w:cstheme="minorHAnsi"/>
                <w:sz w:val="20"/>
              </w:rPr>
              <w:t>SuS</w:t>
            </w:r>
            <w:proofErr w:type="spellEnd"/>
            <w:r w:rsidRPr="00745925">
              <w:rPr>
                <w:rFonts w:cstheme="minorHAnsi"/>
                <w:sz w:val="20"/>
              </w:rPr>
              <w:t xml:space="preserve">-Ideen an der Tafel; </w:t>
            </w:r>
            <w:proofErr w:type="spellStart"/>
            <w:r w:rsidRPr="00745925">
              <w:rPr>
                <w:rFonts w:cstheme="minorHAnsi"/>
                <w:sz w:val="20"/>
              </w:rPr>
              <w:t>SuS</w:t>
            </w:r>
            <w:proofErr w:type="spellEnd"/>
            <w:r w:rsidRPr="00745925">
              <w:rPr>
                <w:rFonts w:cstheme="minorHAnsi"/>
                <w:sz w:val="20"/>
              </w:rPr>
              <w:t xml:space="preserve">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7B9B4F31" w14:textId="5CBF0813"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35" w:author="Rina Ferdinand" w:date="2023-01-04T07:35:00Z">
              <w:r w:rsidR="00B07025">
                <w:rPr>
                  <w:rFonts w:cstheme="minorHAnsi"/>
                  <w:sz w:val="20"/>
                </w:rPr>
                <w:t>*innen</w:t>
              </w:r>
            </w:ins>
            <w:r w:rsidRPr="00745925">
              <w:rPr>
                <w:rFonts w:cstheme="minorHAnsi"/>
                <w:sz w:val="20"/>
              </w:rPr>
              <w:t>vortrag</w:t>
            </w: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2C8E33E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 Marktleiter und Führung „hinter die Kulissen“ des Supermarktes (vorher von der Lehrkraft oder dem Unternehmensvertreter mit dem Marktleiter zu vereinbaren). Gespräch und Führung mit dem Filialleiter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5E51138A"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Vielleicht dürfen die Schüler auch selbst etwas scannen und </w:t>
            </w:r>
            <w:r w:rsidR="0013251F">
              <w:rPr>
                <w:rFonts w:cstheme="minorHAnsi"/>
                <w:sz w:val="20"/>
              </w:rPr>
              <w:t xml:space="preserve">vielleicht </w:t>
            </w:r>
            <w:r w:rsidRPr="00745925">
              <w:rPr>
                <w:rFonts w:cstheme="minorHAnsi"/>
                <w:sz w:val="20"/>
              </w:rPr>
              <w:t xml:space="preserve">sogar die </w:t>
            </w:r>
            <w:ins w:id="36" w:author="Rina Ferdinand" w:date="2023-01-04T07:18:00Z">
              <w:r w:rsidR="008A1692">
                <w:rPr>
                  <w:rFonts w:cstheme="minorHAnsi"/>
                  <w:sz w:val="20"/>
                </w:rPr>
                <w:t>Miniprodukte</w:t>
              </w:r>
            </w:ins>
            <w:del w:id="37" w:author="Rina Ferdinand" w:date="2023-01-04T07:18:00Z">
              <w:r w:rsidRPr="00745925" w:rsidDel="008A1692">
                <w:rPr>
                  <w:rFonts w:cstheme="minorHAnsi"/>
                  <w:sz w:val="20"/>
                </w:rPr>
                <w:delText>Kaufmannsladen-</w:delText>
              </w:r>
              <w:r w:rsidR="00766DB2" w:rsidDel="008A1692">
                <w:rPr>
                  <w:rFonts w:cstheme="minorHAnsi"/>
                  <w:sz w:val="20"/>
                </w:rPr>
                <w:delText>Artikel</w:delText>
              </w:r>
            </w:del>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0B90C68C" w14:textId="77777777" w:rsidR="0013251F"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w:t>
            </w:r>
            <w:proofErr w:type="spellStart"/>
            <w:r w:rsidRPr="00745925">
              <w:rPr>
                <w:rFonts w:cstheme="minorHAnsi"/>
                <w:sz w:val="20"/>
                <w:szCs w:val="20"/>
              </w:rPr>
              <w:t>Powerpoint</w:t>
            </w:r>
            <w:proofErr w:type="spellEnd"/>
            <w:r w:rsidRPr="00745925">
              <w:rPr>
                <w:rFonts w:cstheme="minorHAnsi"/>
                <w:sz w:val="20"/>
                <w:szCs w:val="20"/>
              </w:rPr>
              <w: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3D9BEE4C" w14:textId="15E9C738"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8" w:author="Rina Ferdinand" w:date="2023-01-04T07:36:00Z">
              <w:r w:rsidR="00B07025">
                <w:rPr>
                  <w:rFonts w:cstheme="minorHAnsi"/>
                  <w:sz w:val="20"/>
                </w:rPr>
                <w:t>*innen</w:t>
              </w:r>
            </w:ins>
            <w:r w:rsidRPr="00745925">
              <w:rPr>
                <w:rFonts w:cstheme="minorHAnsi"/>
                <w:sz w:val="20"/>
              </w:rPr>
              <w:t>vortrag</w:t>
            </w: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proofErr w:type="spellStart"/>
            <w:r w:rsidR="00643096">
              <w:rPr>
                <w:rFonts w:cstheme="minorHAnsi"/>
                <w:sz w:val="20"/>
                <w:szCs w:val="20"/>
              </w:rPr>
              <w:t>SuS</w:t>
            </w:r>
            <w:proofErr w:type="spellEnd"/>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w:t>
            </w:r>
            <w:proofErr w:type="spellStart"/>
            <w:r w:rsidR="002D19CC" w:rsidRPr="00745925">
              <w:rPr>
                <w:rFonts w:cstheme="minorHAnsi"/>
                <w:sz w:val="20"/>
                <w:szCs w:val="20"/>
              </w:rPr>
              <w:t>SuS</w:t>
            </w:r>
            <w:proofErr w:type="spellEnd"/>
            <w:r w:rsidR="002D19CC" w:rsidRPr="00745925">
              <w:rPr>
                <w:rFonts w:cstheme="minorHAnsi"/>
                <w:sz w:val="20"/>
                <w:szCs w:val="20"/>
              </w:rPr>
              <w:t xml:space="preserve">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176B949" w14:textId="4B7958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9" w:author="Rina Ferdinand" w:date="2023-01-04T07:36:00Z">
              <w:r w:rsidR="00B07025">
                <w:rPr>
                  <w:rFonts w:cstheme="minorHAnsi"/>
                  <w:sz w:val="20"/>
                </w:rPr>
                <w:t>*innen</w:t>
              </w:r>
            </w:ins>
            <w:r w:rsidRPr="00745925">
              <w:rPr>
                <w:rFonts w:cstheme="minorHAnsi"/>
                <w:sz w:val="20"/>
              </w:rPr>
              <w:t>vortrag</w:t>
            </w: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Pr>
                <w:rFonts w:cstheme="minorHAnsi"/>
                <w:sz w:val="20"/>
              </w:rPr>
              <w:t>SuS</w:t>
            </w:r>
            <w:proofErr w:type="spellEnd"/>
            <w:r>
              <w:rPr>
                <w:rFonts w:cstheme="minorHAnsi"/>
                <w:sz w:val="20"/>
              </w:rPr>
              <w:t>-</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40" w:name="_Toc433288517"/>
    </w:p>
    <w:p w14:paraId="78092AF9" w14:textId="152B9AED" w:rsidR="002D19CC" w:rsidRPr="00897DB7" w:rsidRDefault="002D19CC" w:rsidP="002D19CC">
      <w:pPr>
        <w:pStyle w:val="Heading3"/>
        <w:spacing w:before="200" w:after="0"/>
        <w:jc w:val="both"/>
        <w:rPr>
          <w:rFonts w:asciiTheme="minorHAnsi" w:hAnsiTheme="minorHAnsi" w:cstheme="minorHAnsi"/>
        </w:rPr>
      </w:pPr>
      <w:bookmarkStart w:id="41" w:name="_Toc24113165"/>
      <w:r w:rsidRPr="00897DB7">
        <w:rPr>
          <w:rFonts w:asciiTheme="minorHAnsi" w:hAnsiTheme="minorHAnsi" w:cstheme="minorHAnsi"/>
        </w:rPr>
        <w:t>Variante 2</w:t>
      </w:r>
      <w:bookmarkEnd w:id="40"/>
      <w:bookmarkEnd w:id="41"/>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35DB73D" w14:textId="54C3F17B"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42" w:author="Rina Ferdinand" w:date="2023-01-04T07:36:00Z">
              <w:r w:rsidR="00B07025">
                <w:rPr>
                  <w:rFonts w:cstheme="minorHAnsi"/>
                  <w:sz w:val="20"/>
                </w:rPr>
                <w:t>*innen</w:t>
              </w:r>
            </w:ins>
            <w:r w:rsidRPr="00745925">
              <w:rPr>
                <w:rFonts w:cstheme="minorHAnsi"/>
                <w:sz w:val="20"/>
              </w:rPr>
              <w: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proofErr w:type="spellStart"/>
            <w:r w:rsidR="002449AF">
              <w:rPr>
                <w:rFonts w:cstheme="minorHAnsi"/>
                <w:sz w:val="20"/>
              </w:rPr>
              <w:t>Miniproduke</w:t>
            </w:r>
            <w:proofErr w:type="spellEnd"/>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435C7791"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xml:space="preserve">, Lebensmittel, </w:t>
            </w:r>
            <w:proofErr w:type="gramStart"/>
            <w:r w:rsidRPr="00745925">
              <w:rPr>
                <w:rFonts w:cstheme="minorHAnsi"/>
                <w:sz w:val="20"/>
              </w:rPr>
              <w:t>Zeitschriften..</w:t>
            </w:r>
            <w:proofErr w:type="gramEnd"/>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selbstbestimmt zu den Themen Barcode und QR-Code und erstellen eine Präsentation dazu. Je nach Zeit kann die Präsentation als </w:t>
            </w:r>
            <w:proofErr w:type="spellStart"/>
            <w:r w:rsidRPr="00745925">
              <w:rPr>
                <w:rFonts w:cstheme="minorHAnsi"/>
                <w:sz w:val="20"/>
              </w:rPr>
              <w:t>Powerpoint</w:t>
            </w:r>
            <w:proofErr w:type="spellEnd"/>
            <w:r w:rsidRPr="00745925">
              <w:rPr>
                <w:rFonts w:cstheme="minorHAnsi"/>
                <w:sz w:val="20"/>
              </w:rPr>
              <w:t xml:space="preserve">, als einfaches Wandplakat oder auch als Erklärvideo, beispielsweise mit der kostenlosen Software </w:t>
            </w:r>
            <w:proofErr w:type="spellStart"/>
            <w:r w:rsidRPr="00745925">
              <w:rPr>
                <w:rFonts w:cstheme="minorHAnsi"/>
                <w:sz w:val="20"/>
              </w:rPr>
              <w:t>Powtoon</w:t>
            </w:r>
            <w:proofErr w:type="spellEnd"/>
            <w:r w:rsidRPr="00745925">
              <w:rPr>
                <w:rFonts w:cstheme="minorHAnsi"/>
                <w:sz w:val="20"/>
              </w:rPr>
              <w:t xml:space="preserve"> (</w:t>
            </w:r>
            <w:hyperlink r:id="rId17"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Ggf. </w:t>
            </w:r>
            <w:proofErr w:type="spellStart"/>
            <w:r w:rsidRPr="00745925">
              <w:rPr>
                <w:rFonts w:cstheme="minorHAnsi"/>
                <w:sz w:val="20"/>
              </w:rPr>
              <w:t>Beamer</w:t>
            </w:r>
            <w:proofErr w:type="spellEnd"/>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xml:space="preserve">: Design </w:t>
      </w:r>
      <w:proofErr w:type="spellStart"/>
      <w:r w:rsidR="002E4404" w:rsidRPr="00897DB7">
        <w:rPr>
          <w:rFonts w:cstheme="minorHAnsi"/>
          <w:b/>
        </w:rPr>
        <w:t>Thinking</w:t>
      </w:r>
      <w:proofErr w:type="spellEnd"/>
    </w:p>
    <w:p w14:paraId="0E08C24D" w14:textId="1DC48FDA" w:rsidR="002E4404" w:rsidRDefault="002E4404" w:rsidP="002E4404">
      <w:pPr>
        <w:rPr>
          <w:rFonts w:cstheme="minorHAnsi"/>
        </w:rPr>
      </w:pPr>
      <w:commentRangeStart w:id="43"/>
      <w:r w:rsidRPr="00897DB7">
        <w:rPr>
          <w:rFonts w:cstheme="minorHAnsi"/>
        </w:rPr>
        <w:t xml:space="preserve">Weitere Informationen zum Thema Design </w:t>
      </w:r>
      <w:proofErr w:type="spellStart"/>
      <w:r w:rsidRPr="00897DB7">
        <w:rPr>
          <w:rFonts w:cstheme="minorHAnsi"/>
        </w:rPr>
        <w:t>Thinking</w:t>
      </w:r>
      <w:proofErr w:type="spellEnd"/>
      <w:r w:rsidRPr="00897DB7">
        <w:rPr>
          <w:rFonts w:cstheme="minorHAnsi"/>
        </w:rPr>
        <w:t xml:space="preserve"> erhalten Sie im </w:t>
      </w:r>
      <w:del w:id="44" w:author="Rina Ferdinand" w:date="2023-01-04T07:39:00Z">
        <w:r w:rsidRPr="00897DB7" w:rsidDel="00B07025">
          <w:rPr>
            <w:rFonts w:cstheme="minorHAnsi"/>
          </w:rPr>
          <w:delText>Modul B</w:delText>
        </w:r>
        <w:r w:rsidR="00472CAA" w:rsidDel="00B07025">
          <w:rPr>
            <w:rFonts w:cstheme="minorHAnsi"/>
          </w:rPr>
          <w:delText>4</w:delText>
        </w:r>
      </w:del>
      <w:ins w:id="45" w:author="Rina Ferdinand" w:date="2023-01-04T07:39:00Z">
        <w:r w:rsidR="00B07025">
          <w:rPr>
            <w:rFonts w:cstheme="minorHAnsi"/>
          </w:rPr>
          <w:t>Methodenmodul M1</w:t>
        </w:r>
      </w:ins>
      <w:r w:rsidRPr="00897DB7">
        <w:rPr>
          <w:rFonts w:cstheme="minorHAnsi"/>
        </w:rPr>
        <w:t xml:space="preserve"> von IT2School.</w:t>
      </w:r>
      <w:commentRangeEnd w:id="43"/>
      <w:r w:rsidR="002449AF">
        <w:rPr>
          <w:rStyle w:val="CommentReference"/>
        </w:rPr>
        <w:commentReference w:id="43"/>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A1AD321"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 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897DB7">
              <w:rPr>
                <w:rFonts w:cstheme="minorHAnsi"/>
                <w:b/>
                <w:szCs w:val="20"/>
              </w:rPr>
              <w:t>Verstehensphase</w:t>
            </w:r>
            <w:proofErr w:type="spellEnd"/>
            <w:r w:rsidRPr="00897DB7">
              <w:rPr>
                <w:rFonts w:cstheme="minorHAnsi"/>
                <w:b/>
                <w:szCs w:val="20"/>
              </w:rPr>
              <w:t>/Aufgabe: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proofErr w:type="spellStart"/>
            <w:r>
              <w:rPr>
                <w:rFonts w:cstheme="minorHAnsi"/>
                <w:szCs w:val="20"/>
              </w:rPr>
              <w:t>i</w:t>
            </w:r>
            <w:r w:rsidR="002E4404" w:rsidRPr="00897DB7">
              <w:rPr>
                <w:rFonts w:cstheme="minorHAnsi"/>
                <w:szCs w:val="20"/>
              </w:rPr>
              <w:t>ts</w:t>
            </w:r>
            <w:proofErr w:type="spellEnd"/>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897DB7">
              <w:rPr>
                <w:rFonts w:cstheme="minorHAnsi"/>
              </w:rPr>
              <w:t>SuS</w:t>
            </w:r>
            <w:proofErr w:type="spellEnd"/>
            <w:r w:rsidRPr="00897DB7">
              <w:rPr>
                <w:rFonts w:cstheme="minorHAnsi"/>
              </w:rPr>
              <w:t xml:space="preserve">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2"/>
          <w:footerReference w:type="default" r:id="rId23"/>
          <w:headerReference w:type="first" r:id="rId24"/>
          <w:footerReference w:type="first" r:id="rId25"/>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Heading1"/>
      </w:pPr>
      <w:bookmarkStart w:id="46" w:name="_Toc24113166"/>
      <w:r>
        <w:lastRenderedPageBreak/>
        <w:t>Einbettung in verschiedene Fächer und Themen</w:t>
      </w:r>
      <w:bookmarkEnd w:id="46"/>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Heading1"/>
      </w:pPr>
      <w:bookmarkStart w:id="47" w:name="_Toc24113167"/>
      <w:r>
        <w:lastRenderedPageBreak/>
        <w:t>Anschlussthemen</w:t>
      </w:r>
      <w:bookmarkEnd w:id="47"/>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leGrid"/>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6">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Heading1"/>
      </w:pPr>
      <w:bookmarkStart w:id="48" w:name="_Toc24113168"/>
      <w:r>
        <w:t>Literatur und Links</w:t>
      </w:r>
      <w:bookmarkEnd w:id="48"/>
    </w:p>
    <w:p w14:paraId="6A8EF943" w14:textId="69A3463F" w:rsidR="00956EE9" w:rsidRPr="009071E5" w:rsidRDefault="00956EE9" w:rsidP="007F7B0E">
      <w:pPr>
        <w:pStyle w:val="ListParagraph"/>
        <w:numPr>
          <w:ilvl w:val="0"/>
          <w:numId w:val="10"/>
        </w:numPr>
        <w:rPr>
          <w:lang w:val="en-US"/>
        </w:rPr>
      </w:pPr>
      <w:r w:rsidRPr="009071E5">
        <w:rPr>
          <w:lang w:val="en-US"/>
        </w:rPr>
        <w:t xml:space="preserve">Wikipedia: </w:t>
      </w:r>
      <w:hyperlink r:id="rId27"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Paragraph"/>
        <w:numPr>
          <w:ilvl w:val="0"/>
          <w:numId w:val="10"/>
        </w:numPr>
        <w:rPr>
          <w:lang w:val="en-US"/>
        </w:rPr>
      </w:pPr>
      <w:r w:rsidRPr="009071E5">
        <w:rPr>
          <w:lang w:val="en-US"/>
        </w:rPr>
        <w:t xml:space="preserve">Wikipedia: </w:t>
      </w:r>
      <w:hyperlink r:id="rId28" w:history="1">
        <w:r w:rsidR="00D04A11" w:rsidRPr="009071E5">
          <w:rPr>
            <w:rStyle w:val="Hyperlink"/>
            <w:lang w:val="en-US"/>
          </w:rPr>
          <w:t>https://en.wikipedia.org/wiki/Check_digit</w:t>
        </w:r>
      </w:hyperlink>
    </w:p>
    <w:p w14:paraId="17A57397" w14:textId="77777777" w:rsidR="0052371E" w:rsidRPr="0052371E" w:rsidRDefault="0052371E" w:rsidP="007F7B0E">
      <w:pPr>
        <w:pStyle w:val="ListParagraph"/>
        <w:numPr>
          <w:ilvl w:val="0"/>
          <w:numId w:val="10"/>
        </w:numPr>
      </w:pPr>
      <w:r w:rsidRPr="0052371E">
        <w:t xml:space="preserve">EAN-Suche: </w:t>
      </w:r>
      <w:r w:rsidRPr="0052371E">
        <w:rPr>
          <w:b/>
        </w:rPr>
        <w:t>Welches Produkt verbirgt sich hinter der Nummer</w:t>
      </w:r>
      <w:r w:rsidRPr="0052371E">
        <w:t xml:space="preserve">. Online:  </w:t>
      </w:r>
      <w:hyperlink r:id="rId29" w:history="1">
        <w:r w:rsidRPr="0052371E">
          <w:rPr>
            <w:rStyle w:val="Hyperlink"/>
          </w:rPr>
          <w:t>http://ean-suche.org</w:t>
        </w:r>
      </w:hyperlink>
    </w:p>
    <w:p w14:paraId="6328566F" w14:textId="5CD7716E" w:rsidR="0052371E" w:rsidRPr="0052371E" w:rsidRDefault="0052371E" w:rsidP="007F7B0E">
      <w:pPr>
        <w:pStyle w:val="ListParagraph"/>
        <w:numPr>
          <w:ilvl w:val="0"/>
          <w:numId w:val="10"/>
        </w:numPr>
      </w:pPr>
      <w:r w:rsidRPr="0052371E">
        <w:t xml:space="preserve">GS1 Germany GmbH: </w:t>
      </w:r>
      <w:r w:rsidRPr="0052371E">
        <w:rPr>
          <w:b/>
        </w:rPr>
        <w:t>Lehrfilm Strichcodes</w:t>
      </w:r>
      <w:r w:rsidRPr="0052371E">
        <w:t xml:space="preserve">: Das Einmaleins des Barcodes (Ausschnitt) Online: </w:t>
      </w:r>
      <w:hyperlink r:id="rId30" w:history="1">
        <w:r w:rsidRPr="00956EE9">
          <w:rPr>
            <w:rStyle w:val="Hyperlink"/>
          </w:rPr>
          <w:t>https://www.youtube.com/watch?v=2b1Txpgi-r8</w:t>
        </w:r>
      </w:hyperlink>
    </w:p>
    <w:p w14:paraId="24740B3D" w14:textId="0FC6073D" w:rsidR="0052371E" w:rsidRPr="0052371E" w:rsidRDefault="0052371E" w:rsidP="007F7B0E">
      <w:pPr>
        <w:pStyle w:val="ListParagraph"/>
        <w:numPr>
          <w:ilvl w:val="0"/>
          <w:numId w:val="10"/>
        </w:numPr>
      </w:pPr>
      <w:r w:rsidRPr="0052371E">
        <w:rPr>
          <w:b/>
        </w:rPr>
        <w:t>QR-Code-Generator</w:t>
      </w:r>
      <w:r>
        <w:t xml:space="preserve">. Online: </w:t>
      </w:r>
      <w:hyperlink r:id="rId31">
        <w:r w:rsidRPr="0052371E">
          <w:rPr>
            <w:rStyle w:val="Hyperlink"/>
          </w:rPr>
          <w:t>http://goqr.me/de/</w:t>
        </w:r>
      </w:hyperlink>
    </w:p>
    <w:p w14:paraId="322E2663" w14:textId="576C7548" w:rsidR="0052371E" w:rsidRPr="0052371E" w:rsidRDefault="0052371E" w:rsidP="007F7B0E">
      <w:pPr>
        <w:pStyle w:val="ListParagraph"/>
        <w:numPr>
          <w:ilvl w:val="0"/>
          <w:numId w:val="10"/>
        </w:numPr>
      </w:pPr>
      <w:r w:rsidRPr="0052371E">
        <w:t xml:space="preserve">Harzt, Wilko (2013): </w:t>
      </w:r>
      <w:r w:rsidRPr="0052371E">
        <w:rPr>
          <w:b/>
        </w:rPr>
        <w:t>Basiswissen QR-Code</w:t>
      </w:r>
      <w:r w:rsidRPr="0052371E">
        <w:t xml:space="preserve">. Online: </w:t>
      </w:r>
      <w:hyperlink r:id="rId32">
        <w:r w:rsidRPr="0052371E">
          <w:rPr>
            <w:rStyle w:val="Hyperlink"/>
          </w:rPr>
          <w:t>http://qrcode.wilkohartz.de</w:t>
        </w:r>
      </w:hyperlink>
    </w:p>
    <w:p w14:paraId="5E734810" w14:textId="7E116691" w:rsidR="0052371E" w:rsidRPr="0052371E" w:rsidRDefault="0052371E" w:rsidP="007F7B0E">
      <w:pPr>
        <w:pStyle w:val="ListParagraph"/>
        <w:numPr>
          <w:ilvl w:val="0"/>
          <w:numId w:val="10"/>
        </w:numPr>
      </w:pPr>
      <w:proofErr w:type="spellStart"/>
      <w:r w:rsidRPr="0052371E">
        <w:t>Simmetsberger</w:t>
      </w:r>
      <w:proofErr w:type="spellEnd"/>
      <w:r w:rsidRPr="0052371E">
        <w:t>; Ursula (2013): QR</w:t>
      </w:r>
      <w:r w:rsidRPr="0052371E">
        <w:rPr>
          <w:b/>
        </w:rPr>
        <w:t>-Codes im Unterricht</w:t>
      </w:r>
      <w:r w:rsidRPr="0052371E">
        <w:t xml:space="preserve">. Online: </w:t>
      </w:r>
      <w:hyperlink r:id="rId33" w:history="1">
        <w:r w:rsidRPr="0052371E">
          <w:rPr>
            <w:rStyle w:val="Hyperlink"/>
          </w:rPr>
          <w:t>https://www.schule.at/tools/detail/-d371ffe399.html</w:t>
        </w:r>
      </w:hyperlink>
    </w:p>
    <w:p w14:paraId="4B002DAD" w14:textId="2F5574AF" w:rsidR="0052371E" w:rsidRPr="0052371E" w:rsidRDefault="0052371E" w:rsidP="007F7B0E">
      <w:pPr>
        <w:pStyle w:val="ListParagraph"/>
        <w:numPr>
          <w:ilvl w:val="0"/>
          <w:numId w:val="10"/>
        </w:numPr>
      </w:pPr>
      <w:r w:rsidRPr="0052371E">
        <w:rPr>
          <w:b/>
        </w:rPr>
        <w:t>Individuelle Gestaltung von QR-Codes</w:t>
      </w:r>
      <w:r>
        <w:t>. Online:</w:t>
      </w:r>
      <w:r w:rsidRPr="0052371E">
        <w:t xml:space="preserve"> </w:t>
      </w:r>
      <w:hyperlink r:id="rId34" w:history="1">
        <w:r w:rsidRPr="0052371E">
          <w:rPr>
            <w:rStyle w:val="Hyperlink"/>
          </w:rPr>
          <w:t>http://www.wonderqrcode.de/</w:t>
        </w:r>
      </w:hyperlink>
    </w:p>
    <w:p w14:paraId="2380CE71" w14:textId="76B9A51C" w:rsidR="000644BD" w:rsidRDefault="000644BD" w:rsidP="0052371E">
      <w:pPr>
        <w:pStyle w:val="Heading1"/>
      </w:pPr>
      <w:bookmarkStart w:id="49" w:name="_Toc24113169"/>
      <w:r>
        <w:t>Arbeitsmaterialien</w:t>
      </w:r>
      <w:bookmarkEnd w:id="49"/>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 xml:space="preserve">App-Guide </w:t>
            </w:r>
            <w:proofErr w:type="spellStart"/>
            <w:r w:rsidRPr="000C456D">
              <w:t>SuS</w:t>
            </w:r>
            <w:proofErr w:type="spellEnd"/>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 xml:space="preserve">5 </w:t>
            </w:r>
            <w:proofErr w:type="spellStart"/>
            <w:r>
              <w:rPr>
                <w:rFonts w:cstheme="minorHAnsi"/>
              </w:rPr>
              <w:t>SuS</w:t>
            </w:r>
            <w:proofErr w:type="spellEnd"/>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 xml:space="preserve">QR-Code </w:t>
            </w:r>
            <w:proofErr w:type="gramStart"/>
            <w:r>
              <w:t>selber</w:t>
            </w:r>
            <w:proofErr w:type="gramEnd"/>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 xml:space="preserve">Kurze Erklärung, wie QR-Codes </w:t>
            </w:r>
            <w:proofErr w:type="gramStart"/>
            <w:r>
              <w:t>selber</w:t>
            </w:r>
            <w:proofErr w:type="gramEnd"/>
            <w:r>
              <w:t xml:space="preserve">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680F9996"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Leitfaden und Empfehlungen für Lehrerinnen und Lehrer, sowie für Unternehmensvertreterinnen und Vertreter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Heading1"/>
      </w:pPr>
      <w:bookmarkStart w:id="50" w:name="_Toc24113170"/>
      <w:r>
        <w:t>Glossar</w:t>
      </w:r>
      <w:bookmarkEnd w:id="50"/>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w:t>
            </w:r>
            <w:proofErr w:type="spellStart"/>
            <w:r w:rsidRPr="00257743">
              <w:t>Number</w:t>
            </w:r>
            <w:proofErr w:type="spellEnd"/>
            <w:r w:rsidRPr="00257743">
              <w:t xml:space="preserve">,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77777777" w:rsidR="009914EB" w:rsidRDefault="009914EB" w:rsidP="009914EB">
      <w:pPr>
        <w:pStyle w:val="Heading1"/>
      </w:pPr>
      <w:bookmarkStart w:id="51" w:name="_Toc24112811"/>
      <w:bookmarkStart w:id="52" w:name="_Toc24113171"/>
      <w:r>
        <w:t>FAQs</w:t>
      </w:r>
      <w:bookmarkEnd w:id="51"/>
      <w:bookmarkEnd w:id="52"/>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2F992600" w14:textId="77777777" w:rsidR="009914EB" w:rsidRDefault="009914EB" w:rsidP="009914EB">
      <w:pPr>
        <w:jc w:val="center"/>
      </w:pPr>
      <w:r>
        <w:rPr>
          <w:noProof/>
        </w:rPr>
        <w:drawing>
          <wp:inline distT="0" distB="0" distL="0" distR="0" wp14:anchorId="1C9DAB5B" wp14:editId="67C381D2">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21538839" w14:textId="77777777" w:rsidR="009914EB" w:rsidRPr="00630052" w:rsidRDefault="009914EB" w:rsidP="009914EB">
      <w:pPr>
        <w:pStyle w:val="NormalWeb"/>
        <w:jc w:val="center"/>
      </w:pPr>
      <w:r>
        <w:rPr>
          <w:rFonts w:ascii="Verdana" w:hAnsi="Verdana"/>
          <w:b/>
          <w:bCs/>
          <w:sz w:val="20"/>
          <w:szCs w:val="20"/>
          <w:shd w:val="clear" w:color="auto" w:fill="FFFFFF"/>
        </w:rPr>
        <w:t>https://tinyurl.com/IT2S-FAQ</w:t>
      </w:r>
    </w:p>
    <w:p w14:paraId="08461045" w14:textId="77777777" w:rsidR="000C295A" w:rsidRPr="000C295A" w:rsidRDefault="000C295A" w:rsidP="000C295A"/>
    <w:sectPr w:rsidR="000C295A" w:rsidRPr="000C295A" w:rsidSect="006E0E18">
      <w:headerReference w:type="default" r:id="rId36"/>
      <w:footerReference w:type="default" r:id="rId37"/>
      <w:pgSz w:w="11906" w:h="16838"/>
      <w:pgMar w:top="1134" w:right="1531" w:bottom="1276" w:left="1531" w:header="709" w:footer="31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Malambré, Julia | Wissensfabrik" w:date="2022-12-12T10:54:00Z" w:initials="MJ|W">
    <w:p w14:paraId="2FB28C7D" w14:textId="77777777" w:rsidR="002449AF" w:rsidRDefault="002449AF" w:rsidP="00D45BD7">
      <w:pPr>
        <w:pStyle w:val="CommentText"/>
      </w:pPr>
      <w:r>
        <w:rPr>
          <w:rStyle w:val="CommentReference"/>
        </w:rPr>
        <w:annotationRef/>
      </w:r>
      <w:r>
        <w:t xml:space="preserve">Müsste hier nicht stehen: "Weitere Informationen zum Thema Design Thinking erhalten Sie im </w:t>
      </w:r>
      <w:r>
        <w:rPr>
          <w:b/>
        </w:rPr>
        <w:t>Methodenmodul M1</w:t>
      </w:r>
      <w:r>
        <w:t xml:space="preserve"> </w:t>
      </w:r>
      <w:r>
        <w:rPr>
          <w:b/>
        </w:rPr>
        <w:t>von IT2School."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B28C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86EB" w16cex:dateUtc="2022-12-12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B28C7D" w16cid:durableId="274186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63AC9" w14:textId="77777777" w:rsidR="00375661" w:rsidRDefault="00375661" w:rsidP="00DD6851">
      <w:r>
        <w:separator/>
      </w:r>
    </w:p>
  </w:endnote>
  <w:endnote w:type="continuationSeparator" w:id="0">
    <w:p w14:paraId="3C231476" w14:textId="77777777" w:rsidR="00375661" w:rsidRDefault="0037566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20B0604020202020204"/>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3A738AC0" w:rsidR="00665828" w:rsidRPr="00665828" w:rsidRDefault="003B7767" w:rsidP="00665828">
    <w:pPr>
      <w:pStyle w:val="Footer"/>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0800"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13;&#10;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&#13;&#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&#13;&#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&#13;&#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5680"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F24E9" id="Gerade Verbindung 6"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ins w:id="22" w:author="Rina Ferdinand" w:date="2023-01-04T07:15:00Z">
      <w:r w:rsidR="008A1692">
        <w:rPr>
          <w:iCs/>
          <w:noProof/>
          <w:sz w:val="18"/>
        </w:rPr>
        <w:t>4.01.23</w:t>
      </w:r>
    </w:ins>
    <w:del w:id="23" w:author="Rina Ferdinand" w:date="2023-01-04T07:15:00Z">
      <w:r w:rsidR="00F577E7" w:rsidDel="008A1692">
        <w:rPr>
          <w:iCs/>
          <w:sz w:val="18"/>
        </w:rPr>
        <w:delText>1</w:delText>
      </w:r>
      <w:r w:rsidR="001A74C8" w:rsidDel="008A1692">
        <w:rPr>
          <w:iCs/>
          <w:sz w:val="18"/>
        </w:rPr>
        <w:delText>1</w:delText>
      </w:r>
      <w:r w:rsidR="00F577E7" w:rsidDel="008A1692">
        <w:rPr>
          <w:iCs/>
          <w:sz w:val="18"/>
        </w:rPr>
        <w:delText>.10.2022</w:delText>
      </w:r>
    </w:del>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Header"/>
    </w:pPr>
  </w:p>
  <w:p w14:paraId="0AE49AE6" w14:textId="77777777" w:rsidR="003B7767" w:rsidRDefault="003B7767" w:rsidP="00454AE7"/>
  <w:p w14:paraId="7F1725A5" w14:textId="77777777" w:rsidR="003B7767" w:rsidRPr="00B251C6" w:rsidRDefault="003B7767" w:rsidP="00454AE7">
    <w:pPr>
      <w:pStyle w:val="Footer"/>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ooter"/>
      <w:tabs>
        <w:tab w:val="clear" w:pos="4536"/>
        <w:tab w:val="clear" w:pos="9072"/>
        <w:tab w:val="left" w:pos="5387"/>
      </w:tabs>
      <w:rPr>
        <w:sz w:val="20"/>
        <w:szCs w:val="20"/>
      </w:rPr>
    </w:pPr>
  </w:p>
  <w:p w14:paraId="0A02D1A9" w14:textId="1A814987" w:rsidR="003B7767" w:rsidRDefault="003B7767" w:rsidP="00454AE7">
    <w:pPr>
      <w:pStyle w:val="Footer"/>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ooter"/>
      <w:tabs>
        <w:tab w:val="clear" w:pos="4536"/>
        <w:tab w:val="clear" w:pos="9072"/>
        <w:tab w:val="right" w:pos="3261"/>
        <w:tab w:val="left" w:pos="5387"/>
      </w:tabs>
    </w:pPr>
  </w:p>
  <w:p w14:paraId="0317EDF4" w14:textId="77777777" w:rsidR="00665828" w:rsidRDefault="003B7767" w:rsidP="006E0E18">
    <w:pPr>
      <w:pStyle w:val="Footer"/>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704"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F4B860" id="Gerader Verbinder 80" o:spid="_x0000_s1026" style="position:absolute;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1D941B36" w:rsidR="003B7767" w:rsidRPr="00665828" w:rsidRDefault="00665828" w:rsidP="00665828">
    <w:pPr>
      <w:pStyle w:val="Footer"/>
      <w:tabs>
        <w:tab w:val="clear" w:pos="4536"/>
        <w:tab w:val="clear" w:pos="9072"/>
        <w:tab w:val="center" w:pos="4395"/>
        <w:tab w:val="right" w:pos="8789"/>
      </w:tabs>
    </w:pPr>
    <w:r>
      <w:rPr>
        <w:sz w:val="18"/>
      </w:rPr>
      <w:t>M</w:t>
    </w:r>
    <w:r w:rsidRPr="00C140D3">
      <w:rPr>
        <w:sz w:val="18"/>
      </w:rPr>
      <w:t>odul B</w:t>
    </w:r>
    <w:r>
      <w:rPr>
        <w:sz w:val="18"/>
      </w:rPr>
      <w:t xml:space="preserve">3 </w:t>
    </w:r>
    <w:proofErr w:type="gramStart"/>
    <w:r w:rsidRPr="00C140D3">
      <w:rPr>
        <w:sz w:val="18"/>
      </w:rPr>
      <w:t>–</w:t>
    </w:r>
    <w:r>
      <w:rPr>
        <w:sz w:val="18"/>
      </w:rPr>
      <w:t xml:space="preserve"> </w:t>
    </w:r>
    <w:r w:rsidRPr="00C140D3">
      <w:rPr>
        <w:sz w:val="18"/>
      </w:rPr>
      <w:t xml:space="preserve"> </w:t>
    </w:r>
    <w:r>
      <w:rPr>
        <w:sz w:val="18"/>
      </w:rPr>
      <w:t>Codes</w:t>
    </w:r>
    <w:proofErr w:type="gramEnd"/>
    <w:r w:rsidRPr="00C140D3">
      <w:rPr>
        <w:i/>
        <w:sz w:val="18"/>
      </w:rPr>
      <w:tab/>
    </w:r>
    <w:r w:rsidRPr="00665828">
      <w:rPr>
        <w:iCs/>
        <w:sz w:val="18"/>
      </w:rPr>
      <w:t xml:space="preserve">zuletzt aktualisiert am </w:t>
    </w:r>
    <w:r w:rsidRPr="00665828">
      <w:rPr>
        <w:iCs/>
        <w:sz w:val="18"/>
      </w:rPr>
      <w:fldChar w:fldCharType="begin"/>
    </w:r>
    <w:r w:rsidRPr="00665828">
      <w:rPr>
        <w:iCs/>
        <w:sz w:val="18"/>
      </w:rPr>
      <w:instrText xml:space="preserve"> TIME \@ "dd.MM.yy" </w:instrText>
    </w:r>
    <w:r w:rsidRPr="00665828">
      <w:rPr>
        <w:iCs/>
        <w:sz w:val="18"/>
      </w:rPr>
      <w:fldChar w:fldCharType="separate"/>
    </w:r>
    <w:ins w:id="24" w:author="Rina Ferdinand" w:date="2023-01-04T07:41:00Z">
      <w:r w:rsidR="00AB3B15">
        <w:rPr>
          <w:iCs/>
          <w:noProof/>
          <w:sz w:val="18"/>
        </w:rPr>
        <w:t>04.01.23</w:t>
      </w:r>
    </w:ins>
    <w:del w:id="25" w:author="Rina Ferdinand" w:date="2023-01-04T07:09:00Z">
      <w:r w:rsidR="002449AF" w:rsidDel="008A1692">
        <w:rPr>
          <w:iCs/>
          <w:noProof/>
          <w:sz w:val="18"/>
        </w:rPr>
        <w:delText>12.12.22</w:delText>
      </w:r>
      <w:r w:rsidR="001A74C8" w:rsidDel="008A1692">
        <w:rPr>
          <w:iCs/>
          <w:noProof/>
          <w:sz w:val="18"/>
        </w:rPr>
        <w:delText>11.10.22</w:delText>
      </w:r>
    </w:del>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227D7DDD" w:rsidR="003B7767" w:rsidRPr="006E0E18" w:rsidRDefault="003B7767" w:rsidP="00E44F6C">
    <w:pPr>
      <w:pStyle w:val="Header"/>
      <w:tabs>
        <w:tab w:val="clear" w:pos="4536"/>
        <w:tab w:val="clear" w:pos="9072"/>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8752"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F00BFF" id="Gerade Verbindung 28"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ooter"/>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AD25B1A" w:rsidR="003B7767" w:rsidRPr="001B0AEC" w:rsidRDefault="003B7767" w:rsidP="001B0AEC">
    <w:pPr>
      <w:pStyle w:val="Header"/>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1824"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CE60E46" id="Gerade Verbindung 5"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D3F7A" w14:textId="77777777" w:rsidR="00375661" w:rsidRDefault="00375661" w:rsidP="00DD6851">
      <w:r>
        <w:separator/>
      </w:r>
    </w:p>
  </w:footnote>
  <w:footnote w:type="continuationSeparator" w:id="0">
    <w:p w14:paraId="533C07C5" w14:textId="77777777" w:rsidR="00375661" w:rsidRDefault="00375661" w:rsidP="00DD6851">
      <w:r>
        <w:continuationSeparator/>
      </w:r>
    </w:p>
  </w:footnote>
  <w:footnote w:id="1">
    <w:p w14:paraId="497EC07D" w14:textId="31E4F9F8" w:rsidR="003B7767" w:rsidRDefault="003B7767" w:rsidP="00AB3B15">
      <w:pPr>
        <w:pStyle w:val="FootnoteText"/>
        <w:jc w:val="both"/>
      </w:pPr>
      <w:r>
        <w:rPr>
          <w:rStyle w:val="FootnoteReference"/>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Header"/>
      <w:tabs>
        <w:tab w:val="clear" w:pos="4536"/>
        <w:tab w:val="clear" w:pos="9072"/>
      </w:tabs>
      <w:spacing w:line="360" w:lineRule="auto"/>
      <w:jc w:val="right"/>
    </w:pPr>
    <w:r>
      <w:rPr>
        <w:noProof/>
      </w:rPr>
      <w:drawing>
        <wp:anchor distT="0" distB="0" distL="114300" distR="114300" simplePos="0" relativeHeight="251657728"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2BEEA9" id="Gerader Verbinder 15" o:spid="_x0000_s1026" style="position:absolute;z-index:251653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Header"/>
    </w:pPr>
    <w:r>
      <w:rPr>
        <w:rFonts w:ascii="Times New Roman" w:hAnsi="Times New Roman" w:cs="Times New Roman"/>
        <w:bCs w:val="0"/>
        <w:noProof/>
        <w:sz w:val="24"/>
        <w:szCs w:val="24"/>
      </w:rPr>
      <mc:AlternateContent>
        <mc:Choice Requires="wpg">
          <w:drawing>
            <wp:anchor distT="0" distB="0" distL="114300" distR="114300" simplePos="0" relativeHeight="25165977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7BCE"/>
    <w:rsid w:val="00040B8E"/>
    <w:rsid w:val="00043DA4"/>
    <w:rsid w:val="0005188C"/>
    <w:rsid w:val="00055403"/>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5925"/>
    <w:rsid w:val="00746D8A"/>
    <w:rsid w:val="007559F4"/>
    <w:rsid w:val="00755BCC"/>
    <w:rsid w:val="00766DB2"/>
    <w:rsid w:val="007717AF"/>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A1692"/>
    <w:rsid w:val="008D4E72"/>
    <w:rsid w:val="008E0549"/>
    <w:rsid w:val="008E1E8C"/>
    <w:rsid w:val="008E2D76"/>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1B0AEC"/>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468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E46849"/>
    <w:pPr>
      <w:numPr>
        <w:ilvl w:val="1"/>
      </w:numPr>
      <w:jc w:val="center"/>
    </w:pPr>
    <w:rPr>
      <w:i/>
      <w:spacing w:val="10"/>
      <w:sz w:val="40"/>
    </w:rPr>
  </w:style>
  <w:style w:type="character" w:customStyle="1" w:styleId="SubtitleChar">
    <w:name w:val="Subtitle Char"/>
    <w:basedOn w:val="DefaultParagraphFont"/>
    <w:link w:val="Subtitle"/>
    <w:uiPriority w:val="11"/>
    <w:rsid w:val="00E46849"/>
    <w:rPr>
      <w:i/>
      <w:spacing w:val="10"/>
      <w:sz w:val="40"/>
    </w:rPr>
  </w:style>
  <w:style w:type="character" w:customStyle="1" w:styleId="Heading1Char">
    <w:name w:val="Heading 1 Char"/>
    <w:aliases w:val="WF-Überschrift 1 Char"/>
    <w:basedOn w:val="DefaultParagraphFont"/>
    <w:link w:val="Heading1"/>
    <w:uiPriority w:val="9"/>
    <w:rsid w:val="001B0AEC"/>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numPr>
        <w:numId w:val="0"/>
      </w:numPr>
      <w:outlineLvl w:val="9"/>
    </w:pPr>
    <w:rPr>
      <w:b/>
      <w:bCs/>
      <w:smallCaps/>
    </w:rPr>
  </w:style>
  <w:style w:type="character" w:customStyle="1" w:styleId="Heading2Char">
    <w:name w:val="Heading 2 Char"/>
    <w:aliases w:val="WF-Überschrift 2 Char"/>
    <w:basedOn w:val="DefaultParagraphFont"/>
    <w:link w:val="Heading2"/>
    <w:uiPriority w:val="9"/>
    <w:rsid w:val="001B0AEC"/>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1B0AEC"/>
    <w:pPr>
      <w:spacing w:before="120" w:after="120"/>
      <w:ind w:left="720"/>
    </w:pPr>
    <w:rPr>
      <w:rFonts w:eastAsiaTheme="minorHAnsi"/>
      <w:bCs w:val="0"/>
    </w:rPr>
  </w:style>
  <w:style w:type="character" w:customStyle="1" w:styleId="Heading3Char">
    <w:name w:val="Heading 3 Char"/>
    <w:aliases w:val="WF-Überschrift 3 Char"/>
    <w:basedOn w:val="DefaultParagraphFont"/>
    <w:link w:val="Heading3"/>
    <w:uiPriority w:val="9"/>
    <w:rsid w:val="001B0AEC"/>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0E1DD6"/>
    <w:pPr>
      <w:tabs>
        <w:tab w:val="left" w:pos="440"/>
        <w:tab w:val="right" w:leader="dot" w:pos="8834"/>
      </w:tabs>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character" w:styleId="CommentReference">
    <w:name w:val="annotation reference"/>
    <w:basedOn w:val="DefaultParagraphFont"/>
    <w:uiPriority w:val="99"/>
    <w:semiHidden/>
    <w:unhideWhenUsed/>
    <w:rsid w:val="00723B4E"/>
    <w:rPr>
      <w:sz w:val="16"/>
      <w:szCs w:val="16"/>
    </w:rPr>
  </w:style>
  <w:style w:type="paragraph" w:styleId="CommentText">
    <w:name w:val="annotation text"/>
    <w:basedOn w:val="Normal"/>
    <w:link w:val="CommentTextChar"/>
    <w:uiPriority w:val="99"/>
    <w:unhideWhenUsed/>
    <w:rsid w:val="00723B4E"/>
    <w:pPr>
      <w:spacing w:line="240" w:lineRule="auto"/>
    </w:pPr>
    <w:rPr>
      <w:sz w:val="20"/>
      <w:szCs w:val="20"/>
    </w:rPr>
  </w:style>
  <w:style w:type="character" w:customStyle="1" w:styleId="CommentTextChar">
    <w:name w:val="Comment Text Char"/>
    <w:basedOn w:val="DefaultParagraphFont"/>
    <w:link w:val="CommentText"/>
    <w:uiPriority w:val="99"/>
    <w:rsid w:val="00723B4E"/>
    <w:rPr>
      <w:sz w:val="20"/>
      <w:szCs w:val="20"/>
    </w:rPr>
  </w:style>
  <w:style w:type="paragraph" w:styleId="CommentSubject">
    <w:name w:val="annotation subject"/>
    <w:basedOn w:val="CommentText"/>
    <w:next w:val="CommentText"/>
    <w:link w:val="CommentSubjectChar"/>
    <w:uiPriority w:val="99"/>
    <w:semiHidden/>
    <w:unhideWhenUsed/>
    <w:rsid w:val="00723B4E"/>
    <w:rPr>
      <w:b/>
      <w:bCs w:val="0"/>
    </w:rPr>
  </w:style>
  <w:style w:type="character" w:customStyle="1" w:styleId="CommentSubjectChar">
    <w:name w:val="Comment Subject Char"/>
    <w:basedOn w:val="CommentTextChar"/>
    <w:link w:val="CommentSubject"/>
    <w:uiPriority w:val="99"/>
    <w:semiHidden/>
    <w:rsid w:val="00723B4E"/>
    <w:rPr>
      <w:b/>
      <w:bCs/>
      <w:sz w:val="20"/>
      <w:szCs w:val="20"/>
    </w:rPr>
  </w:style>
  <w:style w:type="paragraph" w:styleId="FootnoteText">
    <w:name w:val="footnote text"/>
    <w:basedOn w:val="Normal"/>
    <w:link w:val="FootnoteTextChar"/>
    <w:uiPriority w:val="99"/>
    <w:semiHidden/>
    <w:unhideWhenUsed/>
    <w:rsid w:val="008170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7085"/>
    <w:rPr>
      <w:sz w:val="20"/>
      <w:szCs w:val="20"/>
    </w:rPr>
  </w:style>
  <w:style w:type="character" w:styleId="FootnoteReference">
    <w:name w:val="footnote reference"/>
    <w:basedOn w:val="DefaultParagraphFont"/>
    <w:uiPriority w:val="99"/>
    <w:semiHidden/>
    <w:unhideWhenUsed/>
    <w:rsid w:val="00817085"/>
    <w:rPr>
      <w:vertAlign w:val="superscript"/>
    </w:rPr>
  </w:style>
  <w:style w:type="character" w:customStyle="1" w:styleId="watch-title">
    <w:name w:val="watch-title"/>
    <w:basedOn w:val="DefaultParagraphFont"/>
    <w:rsid w:val="0052371E"/>
  </w:style>
  <w:style w:type="paragraph" w:customStyle="1" w:styleId="Listenabsatz-1-facherZeilenabstand">
    <w:name w:val="Listenabsatz - 1-facher Zeilenabstand"/>
    <w:basedOn w:val="ListParagraph"/>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ParagraphChar">
    <w:name w:val="List Paragraph Char"/>
    <w:aliases w:val="WF-Listenabsatz Char"/>
    <w:basedOn w:val="DefaultParagraphFont"/>
    <w:link w:val="ListParagraph"/>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ParagraphChar"/>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DefaultParagraphFont"/>
    <w:rsid w:val="006D1C54"/>
  </w:style>
  <w:style w:type="paragraph" w:customStyle="1" w:styleId="WF-Inhaltsverzeichnis">
    <w:name w:val="WF-Inhaltsverzeichnis"/>
    <w:basedOn w:val="Normal"/>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ParagraphChar"/>
    <w:link w:val="WF-Listenabsatz-1-facherZeilenabstand"/>
    <w:rsid w:val="001B0AEC"/>
    <w:rPr>
      <w:rFonts w:ascii="Helvetica 45" w:eastAsiaTheme="minorHAnsi" w:hAnsi="Helvetica 45"/>
      <w:bCs/>
      <w:noProof/>
      <w:sz w:val="21"/>
      <w:lang w:eastAsia="de-DE"/>
    </w:rPr>
  </w:style>
  <w:style w:type="paragraph" w:styleId="Revision">
    <w:name w:val="Revision"/>
    <w:hidden/>
    <w:uiPriority w:val="99"/>
    <w:semiHidden/>
    <w:rsid w:val="008919DF"/>
    <w:pPr>
      <w:spacing w:after="0" w:line="240" w:lineRule="auto"/>
    </w:pPr>
    <w:rPr>
      <w:rFonts w:ascii="Helvetica 45" w:hAnsi="Helvetica 45"/>
      <w:bCs/>
      <w:noProof/>
      <w:sz w:val="21"/>
      <w:lang w:eastAsia="de-DE"/>
    </w:rPr>
  </w:style>
  <w:style w:type="character" w:styleId="UnresolvedMention">
    <w:name w:val="Unresolved Mention"/>
    <w:basedOn w:val="DefaultParagraphFont"/>
    <w:uiPriority w:val="99"/>
    <w:semiHidden/>
    <w:unhideWhenUsed/>
    <w:rsid w:val="00956EE9"/>
    <w:rPr>
      <w:color w:val="605E5C"/>
      <w:shd w:val="clear" w:color="auto" w:fill="E1DFDD"/>
    </w:rPr>
  </w:style>
  <w:style w:type="character" w:styleId="FollowedHyperlink">
    <w:name w:val="FollowedHyperlink"/>
    <w:basedOn w:val="DefaultParagraphFont"/>
    <w:uiPriority w:val="99"/>
    <w:semiHidden/>
    <w:unhideWhenUsed/>
    <w:rsid w:val="00956EE9"/>
    <w:rPr>
      <w:color w:val="954F72" w:themeColor="followedHyperlink"/>
      <w:u w:val="single"/>
    </w:rPr>
  </w:style>
  <w:style w:type="paragraph" w:styleId="NormalWeb">
    <w:name w:val="Normal (Web)"/>
    <w:basedOn w:val="Normal"/>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3.jpg"/><Relationship Id="rId39" Type="http://schemas.microsoft.com/office/2011/relationships/people" Target="people.xml"/><Relationship Id="rId21" Type="http://schemas.microsoft.com/office/2018/08/relationships/commentsExtensible" Target="commentsExtensible.xml"/><Relationship Id="rId34" Type="http://schemas.openxmlformats.org/officeDocument/2006/relationships/hyperlink" Target="http://www.wonderqrcode.de/" TargetMode="External"/><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hyperlink" Target="http://www.powtoon.de" TargetMode="External"/><Relationship Id="rId25" Type="http://schemas.openxmlformats.org/officeDocument/2006/relationships/footer" Target="footer4.xml"/><Relationship Id="rId33" Type="http://schemas.openxmlformats.org/officeDocument/2006/relationships/hyperlink" Target="https://www.schule.at/tools/detail/-d371ffe399.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6/09/relationships/commentsIds" Target="commentsIds.xml"/><Relationship Id="rId29" Type="http://schemas.openxmlformats.org/officeDocument/2006/relationships/hyperlink" Target="http://ean-su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3.xml"/><Relationship Id="rId32" Type="http://schemas.openxmlformats.org/officeDocument/2006/relationships/hyperlink" Target="http://qrcode.wilkohartz.de/" TargetMode="External"/><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3.xml"/><Relationship Id="rId28" Type="http://schemas.openxmlformats.org/officeDocument/2006/relationships/hyperlink" Target="https://en.wikipedia.org/wiki/Check_digit" TargetMode="External"/><Relationship Id="rId36" Type="http://schemas.openxmlformats.org/officeDocument/2006/relationships/header" Target="header4.xml"/><Relationship Id="rId10" Type="http://schemas.openxmlformats.org/officeDocument/2006/relationships/image" Target="media/image3.jpeg"/><Relationship Id="rId19" Type="http://schemas.microsoft.com/office/2011/relationships/commentsExtended" Target="commentsExtended.xml"/><Relationship Id="rId31" Type="http://schemas.openxmlformats.org/officeDocument/2006/relationships/hyperlink" Target="http://goqr.me/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2.xml"/><Relationship Id="rId27" Type="http://schemas.openxmlformats.org/officeDocument/2006/relationships/hyperlink" Target="https://en.wikipedia.org/wiki/International_Article_Number" TargetMode="External"/><Relationship Id="rId30" Type="http://schemas.openxmlformats.org/officeDocument/2006/relationships/hyperlink" Target="https://www.youtube.com/watch?v=2b1Txpgi-r8" TargetMode="External"/><Relationship Id="rId35" Type="http://schemas.openxmlformats.org/officeDocument/2006/relationships/image" Target="media/image14.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2.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jpg"/></Relationships>
</file>

<file path=word/_rels/header1.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21</Pages>
  <Words>5017</Words>
  <Characters>28601</Characters>
  <Application>Microsoft Office Word</Application>
  <DocSecurity>0</DocSecurity>
  <Lines>238</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77</cp:revision>
  <cp:lastPrinted>2019-06-11T10:00:00Z</cp:lastPrinted>
  <dcterms:created xsi:type="dcterms:W3CDTF">2016-01-15T09:19:00Z</dcterms:created>
  <dcterms:modified xsi:type="dcterms:W3CDTF">2023-01-04T06:49:00Z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