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F0780" w14:textId="77777777" w:rsidR="004416BB" w:rsidRPr="006F56F8" w:rsidRDefault="004416BB" w:rsidP="005B2716">
      <w:pPr>
        <w:pStyle w:val="WF-Arbeitsblatt"/>
      </w:pPr>
      <w:r w:rsidRPr="006F56F8">
        <w:t>Schau mir in die Augen!</w:t>
      </w:r>
    </w:p>
    <w:p w14:paraId="759FA2EC" w14:textId="77777777" w:rsidR="004416BB" w:rsidRPr="004416BB" w:rsidRDefault="004416BB" w:rsidP="00123F07">
      <w:pPr>
        <w:jc w:val="both"/>
        <w:rPr>
          <w:sz w:val="28"/>
        </w:rPr>
        <w:pPrChange w:id="0" w:author="Schmidberger, Alessa | Wissensfabrik" w:date="2022-10-11T11:25:00Z">
          <w:pPr/>
        </w:pPrChange>
      </w:pPr>
      <w:r w:rsidRPr="004416BB">
        <w:rPr>
          <w:sz w:val="28"/>
        </w:rPr>
        <w:t>Stellt euch vor: Ein Mann kann sich nicht mehr bewegen und auch nicht mehr sprechen. Er kann nur noch mit den Augen blinzeln.</w:t>
      </w:r>
    </w:p>
    <w:p w14:paraId="083A2762" w14:textId="4F7DF02A" w:rsidR="004416BB" w:rsidRPr="004416BB" w:rsidRDefault="004416BB" w:rsidP="00123F07">
      <w:pPr>
        <w:ind w:right="4024"/>
        <w:jc w:val="both"/>
        <w:rPr>
          <w:sz w:val="28"/>
        </w:rPr>
        <w:pPrChange w:id="1" w:author="Schmidberger, Alessa | Wissensfabrik" w:date="2022-10-11T11:25:00Z">
          <w:pPr/>
        </w:pPrChange>
      </w:pPr>
      <w:r w:rsidRPr="004416BB">
        <w:rPr>
          <w:sz w:val="28"/>
        </w:rPr>
        <w:drawing>
          <wp:anchor distT="0" distB="0" distL="114300" distR="114300" simplePos="0" relativeHeight="251657728" behindDoc="1" locked="0" layoutInCell="1" allowOverlap="1" wp14:anchorId="34D21C5F" wp14:editId="7B97432C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359660" cy="2179320"/>
            <wp:effectExtent l="0" t="0" r="2540" b="0"/>
            <wp:wrapTight wrapText="bothSides">
              <wp:wrapPolygon edited="0">
                <wp:start x="0" y="0"/>
                <wp:lineTo x="0" y="21336"/>
                <wp:lineTo x="21449" y="21336"/>
                <wp:lineTo x="21449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hmetterling und Taucherglocke Le scaphandre et le papillon, Kinostart 27.03.2008, Frankreich/USA 200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66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16BB">
        <w:rPr>
          <w:sz w:val="28"/>
        </w:rPr>
        <w:t>Mit der Hilfe einer Freundin kann er aber trotzdem Dinge sagen. Die Freundin sagt dafür langsam das Alphabet auf und immer beim richtigen Buchstaben blinzelt der Mann.</w:t>
      </w:r>
    </w:p>
    <w:p w14:paraId="3A058097" w14:textId="77777777" w:rsidR="004416BB" w:rsidRPr="004416BB" w:rsidRDefault="004416BB" w:rsidP="00123F07">
      <w:pPr>
        <w:ind w:right="4024"/>
        <w:jc w:val="both"/>
        <w:rPr>
          <w:sz w:val="28"/>
        </w:rPr>
        <w:pPrChange w:id="2" w:author="Schmidberger, Alessa | Wissensfabrik" w:date="2022-10-11T11:25:00Z">
          <w:pPr/>
        </w:pPrChange>
      </w:pPr>
      <w:r w:rsidRPr="004416BB">
        <w:rPr>
          <w:sz w:val="28"/>
        </w:rPr>
        <w:t>Den richtigen Buchstaben schreibt die Freundin auf. Auf diese Weise kann der Mann Wörter diktieren.</w:t>
      </w:r>
    </w:p>
    <w:p w14:paraId="0022FE38" w14:textId="77777777" w:rsidR="004416BB" w:rsidRPr="00005814" w:rsidRDefault="004416BB" w:rsidP="00502BCA">
      <w:pPr>
        <w:pStyle w:val="berschrift1"/>
        <w:rPr>
          <w:sz w:val="36"/>
        </w:rPr>
      </w:pPr>
      <w:r w:rsidRPr="00005814">
        <w:rPr>
          <w:sz w:val="36"/>
        </w:rPr>
        <w:t>Aufgaben</w:t>
      </w:r>
    </w:p>
    <w:p w14:paraId="597F6A42" w14:textId="77777777" w:rsidR="004416BB" w:rsidRDefault="004416BB" w:rsidP="004416BB">
      <w:pPr>
        <w:pStyle w:val="Listenabsatz"/>
        <w:numPr>
          <w:ilvl w:val="0"/>
          <w:numId w:val="19"/>
        </w:numPr>
        <w:rPr>
          <w:sz w:val="28"/>
        </w:rPr>
      </w:pPr>
      <w:r w:rsidRPr="004416BB">
        <w:rPr>
          <w:sz w:val="28"/>
        </w:rPr>
        <w:t>Probiere mit Blinzeln deinem Nachbarn ein Wort zu diktieren. Beachte, dass das Wort nicht zu lang ist.</w:t>
      </w:r>
    </w:p>
    <w:p w14:paraId="081C3D7F" w14:textId="77777777" w:rsidR="004416BB" w:rsidRPr="004416BB" w:rsidRDefault="004416BB" w:rsidP="004416BB">
      <w:pPr>
        <w:pStyle w:val="Listenabsatz"/>
        <w:ind w:left="360"/>
        <w:rPr>
          <w:sz w:val="28"/>
        </w:rPr>
      </w:pPr>
    </w:p>
    <w:p w14:paraId="3E6FF8FE" w14:textId="4C495C5A" w:rsidR="004416BB" w:rsidRPr="004416BB" w:rsidRDefault="004416BB" w:rsidP="004416BB">
      <w:pPr>
        <w:pStyle w:val="Listenabsatz"/>
        <w:numPr>
          <w:ilvl w:val="0"/>
          <w:numId w:val="19"/>
        </w:numPr>
        <w:rPr>
          <w:sz w:val="28"/>
        </w:rPr>
      </w:pPr>
      <w:r w:rsidRPr="004416BB">
        <w:rPr>
          <w:sz w:val="28"/>
        </w:rPr>
        <w:t xml:space="preserve">Ist das richtige Wort angekommen </w:t>
      </w:r>
      <w:r w:rsidR="00065EF2">
        <w:rPr>
          <w:sz w:val="28"/>
        </w:rPr>
        <w:t>o</w:t>
      </w:r>
      <w:r w:rsidRPr="004416BB">
        <w:rPr>
          <w:sz w:val="28"/>
        </w:rPr>
        <w:t>der gab es Probleme? Hat dein Nachbar vielleicht etwas falsch verstanden?</w:t>
      </w:r>
    </w:p>
    <w:p w14:paraId="446A7767" w14:textId="77777777" w:rsidR="004416BB" w:rsidRPr="004416BB" w:rsidRDefault="004416BB" w:rsidP="004416BB">
      <w:pPr>
        <w:pStyle w:val="Listenabsatz"/>
        <w:numPr>
          <w:ilvl w:val="1"/>
          <w:numId w:val="19"/>
        </w:numPr>
        <w:rPr>
          <w:sz w:val="28"/>
        </w:rPr>
      </w:pPr>
      <w:r w:rsidRPr="004416BB">
        <w:rPr>
          <w:sz w:val="28"/>
        </w:rPr>
        <w:t xml:space="preserve">Was kann man machen, wenn man sich mal vertan hat? </w:t>
      </w:r>
    </w:p>
    <w:p w14:paraId="437391D2" w14:textId="58EBB6D6" w:rsidR="004416BB" w:rsidRDefault="004416BB" w:rsidP="004416BB">
      <w:pPr>
        <w:pStyle w:val="Listenabsatz"/>
        <w:numPr>
          <w:ilvl w:val="1"/>
          <w:numId w:val="19"/>
        </w:numPr>
        <w:rPr>
          <w:sz w:val="28"/>
        </w:rPr>
      </w:pPr>
      <w:r w:rsidRPr="004416BB">
        <w:rPr>
          <w:sz w:val="28"/>
        </w:rPr>
        <w:t xml:space="preserve">Was kann man machen, damit das </w:t>
      </w:r>
      <w:r w:rsidR="00295717">
        <w:rPr>
          <w:sz w:val="28"/>
        </w:rPr>
        <w:t>D</w:t>
      </w:r>
      <w:r w:rsidRPr="004416BB">
        <w:rPr>
          <w:sz w:val="28"/>
        </w:rPr>
        <w:t>iktieren schneller geht?</w:t>
      </w:r>
    </w:p>
    <w:p w14:paraId="43ADF23E" w14:textId="77777777" w:rsidR="004416BB" w:rsidRPr="004416BB" w:rsidRDefault="004416BB" w:rsidP="004416BB">
      <w:pPr>
        <w:pStyle w:val="Listenabsatz"/>
        <w:ind w:left="360"/>
        <w:rPr>
          <w:sz w:val="28"/>
        </w:rPr>
      </w:pPr>
    </w:p>
    <w:p w14:paraId="0332FCE9" w14:textId="77777777" w:rsidR="004416BB" w:rsidRPr="004416BB" w:rsidRDefault="004416BB" w:rsidP="004416BB">
      <w:pPr>
        <w:pStyle w:val="Listenabsatz"/>
        <w:numPr>
          <w:ilvl w:val="0"/>
          <w:numId w:val="19"/>
        </w:numPr>
        <w:rPr>
          <w:sz w:val="28"/>
        </w:rPr>
      </w:pPr>
      <w:r w:rsidRPr="004416BB">
        <w:rPr>
          <w:sz w:val="28"/>
        </w:rPr>
        <w:t>Stellt Vermutungen auf und recherchiert, welche Funktion die Buchstabentafel im Bild hat.</w:t>
      </w:r>
    </w:p>
    <w:p w14:paraId="561D1597" w14:textId="7A1CB0F0" w:rsidR="00611CF4" w:rsidRPr="00611CF4" w:rsidRDefault="00611CF4" w:rsidP="00611CF4"/>
    <w:sectPr w:rsidR="00611CF4" w:rsidRPr="00611CF4" w:rsidSect="00502BCA">
      <w:headerReference w:type="default" r:id="rId9"/>
      <w:footerReference w:type="default" r:id="rId10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630249" w14:textId="77777777" w:rsidR="007B5962" w:rsidRDefault="007B5962" w:rsidP="00DD6851">
      <w:r>
        <w:separator/>
      </w:r>
    </w:p>
  </w:endnote>
  <w:endnote w:type="continuationSeparator" w:id="0">
    <w:p w14:paraId="20910410" w14:textId="77777777" w:rsidR="007B5962" w:rsidRDefault="007B5962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823DB" w14:textId="24F7E725" w:rsidR="000C02EB" w:rsidRPr="006874B5" w:rsidRDefault="00FA2071" w:rsidP="00123F07">
    <w:pPr>
      <w:pStyle w:val="Kopfzeile"/>
      <w:tabs>
        <w:tab w:val="clear" w:pos="4536"/>
        <w:tab w:val="clear" w:pos="9072"/>
        <w:tab w:val="right" w:pos="5670"/>
      </w:tabs>
      <w:ind w:right="-2637"/>
      <w:rPr>
        <w:i/>
        <w:sz w:val="18"/>
      </w:rPr>
      <w:pPrChange w:id="3" w:author="Schmidberger, Alessa | Wissensfabrik" w:date="2022-10-11T11:27:00Z">
        <w:pPr>
          <w:pStyle w:val="Kopfzeile"/>
          <w:tabs>
            <w:tab w:val="clear" w:pos="4536"/>
            <w:tab w:val="clear" w:pos="9072"/>
            <w:tab w:val="right" w:pos="8789"/>
          </w:tabs>
          <w:ind w:right="-2637"/>
        </w:pPr>
      </w:pPrChange>
    </w:pPr>
    <w:r>
      <w:rPr>
        <w:sz w:val="8"/>
      </w:rPr>
      <mc:AlternateContent>
        <mc:Choice Requires="wpg">
          <w:drawing>
            <wp:anchor distT="0" distB="0" distL="114300" distR="114300" simplePos="0" relativeHeight="251664896" behindDoc="0" locked="0" layoutInCell="1" allowOverlap="1" wp14:anchorId="3E611F5A" wp14:editId="702C99FF">
              <wp:simplePos x="0" y="0"/>
              <wp:positionH relativeFrom="column">
                <wp:posOffset>6000750</wp:posOffset>
              </wp:positionH>
              <wp:positionV relativeFrom="paragraph">
                <wp:posOffset>-4474845</wp:posOffset>
              </wp:positionV>
              <wp:extent cx="328930" cy="4095750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5750"/>
                        <a:chOff x="0" y="0"/>
                        <a:chExt cx="328930" cy="4096068"/>
                      </a:xfrm>
                    </wpg:grpSpPr>
                    <wps:wsp>
                      <wps:cNvPr id="2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7F8056" w14:textId="77777777" w:rsidR="00FA2071" w:rsidRPr="00195786" w:rsidRDefault="00FA2071" w:rsidP="00FA2071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Grafik 3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611F5A" id="Gruppieren 27" o:spid="_x0000_s1028" style="position:absolute;margin-left:472.5pt;margin-top:-352.35pt;width:25.9pt;height:322.5pt;z-index:25166489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////////////////////////////////////8AAAD/////////////////&#10;////////////////////AAAAAP////////////////////////////////////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D/////////////////////////////&#10;/////////wAAAP////////////////////////////////////8AAAAAAP//////////////////&#10;////////////////AAAAAAAA/////////////////////////////////wAAAAAAAAD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wAAAAAA//////////////////////////////////8AAAAAAAD/////////////////////&#10;////////////AAAAAAAAAP///////////////////////////////wAAAAAAAAAA////////////&#10;////////////////////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///////////////////////////////////wAAAAD/////////////////////////////////&#10;//8AAAAAAP//////////////////////////////////AAAAAAAAAP//////////////////////&#10;/////////wAAAAAAAAAA//////////////////////////////8AAAAAAAAAAAD/////////////&#10;/////////////////wAAAAAAAAAAAP///////////////////////////////w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wAAAAD//////////////////////////////////wAAAAAAAP//////&#10;/////////////////////////wAAAAAAAAAA//////////////////////////////8AAAAAAAAA&#10;AAAA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//8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wAAAAD/////////////////////&#10;////////////AAAAAAAAAAD//////////////////////////////wAAAAAAAAAAAP//////////&#10;//////////////////8AAAAAAAAAAAAA//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8AAAAAAAAAAP////////////////////////////////8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P//////////////////////////////////&#10;AAAAAAAA////////////////////////////////AAAAAAAAAAD/////////////////////////&#10;////AAAAAAAAAAAAAAD//////////////////////////wAAAAAAAAAAAAAAAP//////////////&#10;/////////////wAAAAAAAAAAAAAA////////////////////////////AAAAAAAAAAAAAAAA////&#10;////////////////////////AAAAAAAAAAAAAAD///////////////////////////8A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/8AAAAAAAAA&#10;///////////////////////////////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vwQSUNDX1BST0ZJTEUADB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P//////&#10;//////////////////8AAAAAAAAAAAAAAAAA//////////////////////////8AAAAAAAAAAAAA&#10;AAD//////////////////////////wAAAAAAAAAAAAAAAAD//////////////////////////wAA&#10;AAAAAAAAAAAAAP//////////////////////////AAAAAAAAAAAAAAAA////////////////////&#10;////////AAAAAAAAAAAAAP////////////////////////////8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D/////////&#10;/////////////////wAAAAAAAAAAAAAAAP//////////////////////////AAAAAAAAAAAAAAAA&#10;AP//////////////////////////AAAAAAAAAAAAAAAA//////////////////////////8AAAAA&#10;AAAAAAAAAAD///////////////////////////8AAAAAAAAAAAAAAP//////////////////////&#10;/////w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AAAAAA//////////////////////////8AAAAAAAAAAAAAAAD/&#10;/////////////////////////wAAAAAAAAAAAAAAAP//////////////////////////AAAAAAAA&#10;AAAAAAAAAP//////////////////////////AAAAAAAAAAAA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D/////////////////////////////AAAAAAAAAAAAAAAAAP//&#10;//////////////////////8AAAAAAAAAAAAAAAAA//////////////////////////8AAAAAAAAA&#10;AAAAAP///////////////////////////w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D/////&#10;/////////////////////wAAAAAAAAAAAAAAAP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//////////////////&#10;//////////////////8AAAAAAAAAAAD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bWZ0&#10;MgAAAAAEAxAAAAEAAAAAAAAAAAAAAAAAAAABAAAAAAAAAAAAAAAAAAAAAQAAAQABAA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wrr6yMKWyY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efr6yHnVb0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" stroked="f">
                <v:textbox>
                  <w:txbxContent>
                    <w:p w14:paraId="297F8056" w14:textId="77777777" w:rsidR="00FA2071" w:rsidRPr="00195786" w:rsidRDefault="00FA2071" w:rsidP="00FA2071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6874B5" w:rsidRPr="00C140D3">
      <w:rPr>
        <w:sz w:val="8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111EE1D1" wp14:editId="70236EDF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426D1A4C" id="Gerade Verbindung 26" o:spid="_x0000_s1026" style="position:absolute;z-index:25165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="006874B5" w:rsidRPr="00C140D3">
      <w:rPr>
        <w:sz w:val="6"/>
      </w:rPr>
      <w:t xml:space="preserve"> </w:t>
    </w:r>
    <w:r w:rsidR="006874B5" w:rsidRPr="00C140D3">
      <w:rPr>
        <w:sz w:val="18"/>
      </w:rPr>
      <w:t>Modul B</w:t>
    </w:r>
    <w:r w:rsidR="006874B5">
      <w:rPr>
        <w:sz w:val="18"/>
      </w:rPr>
      <w:t xml:space="preserve">1 </w:t>
    </w:r>
    <w:r w:rsidR="006874B5" w:rsidRPr="00C140D3">
      <w:rPr>
        <w:sz w:val="18"/>
      </w:rPr>
      <w:t xml:space="preserve">– </w:t>
    </w:r>
    <w:r w:rsidR="006874B5">
      <w:rPr>
        <w:sz w:val="18"/>
      </w:rPr>
      <w:t>Blinzeln</w:t>
    </w:r>
    <w:ins w:id="4" w:author="Schmidberger, Alessa | Wissensfabrik" w:date="2022-10-11T11:26:00Z">
      <w:r w:rsidR="00123F07">
        <w:rPr>
          <w:sz w:val="18"/>
        </w:rPr>
        <w:t xml:space="preserve"> </w:t>
      </w:r>
      <w:r w:rsidR="00123F07">
        <w:rPr>
          <w:sz w:val="18"/>
        </w:rPr>
        <w:tab/>
      </w:r>
      <w:r w:rsidR="00123F07">
        <w:rPr>
          <w:sz w:val="18"/>
        </w:rPr>
        <w:t>aktualisiert am 11.10.2022</w:t>
      </w:r>
    </w:ins>
    <w:r w:rsidR="006874B5" w:rsidRPr="00C140D3">
      <w:rPr>
        <w:i/>
        <w:sz w:val="18"/>
      </w:rPr>
      <w:tab/>
    </w:r>
    <w:ins w:id="5" w:author="Schmidberger, Alessa | Wissensfabrik" w:date="2022-10-11T11:27:00Z">
      <w:r w:rsidR="00123F07">
        <w:rPr>
          <w:i/>
          <w:sz w:val="18"/>
        </w:rPr>
        <w:tab/>
      </w:r>
      <w:r w:rsidR="00123F07">
        <w:rPr>
          <w:i/>
          <w:sz w:val="18"/>
        </w:rPr>
        <w:tab/>
      </w:r>
    </w:ins>
    <w:r w:rsidR="006874B5" w:rsidRPr="00C140D3">
      <w:rPr>
        <w:sz w:val="18"/>
      </w:rPr>
      <w:t xml:space="preserve">Seite </w:t>
    </w:r>
    <w:r w:rsidR="006874B5" w:rsidRPr="00C140D3">
      <w:rPr>
        <w:bCs w:val="0"/>
        <w:sz w:val="18"/>
      </w:rPr>
      <w:fldChar w:fldCharType="begin"/>
    </w:r>
    <w:r w:rsidR="006874B5" w:rsidRPr="00C140D3">
      <w:rPr>
        <w:sz w:val="18"/>
      </w:rPr>
      <w:instrText>PAGE  \* Arabic  \* MERGEFORMAT</w:instrText>
    </w:r>
    <w:r w:rsidR="006874B5" w:rsidRPr="00C140D3">
      <w:rPr>
        <w:bCs w:val="0"/>
        <w:sz w:val="18"/>
      </w:rPr>
      <w:fldChar w:fldCharType="separate"/>
    </w:r>
    <w:r w:rsidR="00B14D2D">
      <w:rPr>
        <w:sz w:val="18"/>
      </w:rPr>
      <w:t>1</w:t>
    </w:r>
    <w:r w:rsidR="006874B5" w:rsidRPr="00C140D3">
      <w:rPr>
        <w:bCs w:val="0"/>
        <w:sz w:val="18"/>
      </w:rPr>
      <w:fldChar w:fldCharType="end"/>
    </w:r>
    <w:r w:rsidR="006874B5" w:rsidRPr="00C140D3">
      <w:rPr>
        <w:sz w:val="18"/>
      </w:rPr>
      <w:t xml:space="preserve"> von </w:t>
    </w:r>
    <w:r w:rsidR="006874B5" w:rsidRPr="00C140D3">
      <w:rPr>
        <w:sz w:val="18"/>
      </w:rPr>
      <w:fldChar w:fldCharType="begin"/>
    </w:r>
    <w:r w:rsidR="006874B5" w:rsidRPr="00C140D3">
      <w:rPr>
        <w:sz w:val="18"/>
      </w:rPr>
      <w:instrText>NUMPAGES  \* Arabic  \* MERGEFORMAT</w:instrText>
    </w:r>
    <w:r w:rsidR="006874B5" w:rsidRPr="00C140D3">
      <w:rPr>
        <w:sz w:val="18"/>
      </w:rPr>
      <w:fldChar w:fldCharType="separate"/>
    </w:r>
    <w:r w:rsidR="00B14D2D">
      <w:rPr>
        <w:sz w:val="18"/>
      </w:rPr>
      <w:t>1</w:t>
    </w:r>
    <w:r w:rsidR="006874B5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87A5FA" w14:textId="77777777" w:rsidR="007B5962" w:rsidRDefault="007B5962" w:rsidP="00DD6851">
      <w:r>
        <w:separator/>
      </w:r>
    </w:p>
  </w:footnote>
  <w:footnote w:type="continuationSeparator" w:id="0">
    <w:p w14:paraId="7FDAF3D6" w14:textId="77777777" w:rsidR="007B5962" w:rsidRDefault="007B5962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3378" w14:textId="276B3573" w:rsidR="00611CF4" w:rsidRPr="001623C4" w:rsidRDefault="001623C4" w:rsidP="001623C4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4144" behindDoc="1" locked="0" layoutInCell="1" allowOverlap="1" wp14:anchorId="443927B6" wp14:editId="675AA812">
              <wp:simplePos x="0" y="0"/>
              <wp:positionH relativeFrom="column">
                <wp:posOffset>2557145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5B2230E" w14:textId="14029E7E" w:rsidR="001623C4" w:rsidRDefault="00F6120E" w:rsidP="001623C4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1623C4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B1.</w:t>
                          </w:r>
                          <w:r w:rsidR="001623C4">
                            <w:rPr>
                              <w:b/>
                              <w:color w:val="FFFFFF" w:themeColor="background1"/>
                              <w:sz w:val="32"/>
                            </w:rPr>
                            <w:t>1</w:t>
                          </w:r>
                          <w:r w:rsidR="001623C4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 GS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43927B6" id="Rechteck 22" o:spid="_x0000_s1026" style="position:absolute;margin-left:201.35pt;margin-top:.5pt;width:240.95pt;height:26.8pt;z-index:-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" fillcolor="#ffc000 [3207]" stroked="f" strokeweight="1pt">
              <v:textbox>
                <w:txbxContent>
                  <w:p w14:paraId="35B2230E" w14:textId="14029E7E" w:rsidR="001623C4" w:rsidRDefault="00F6120E" w:rsidP="001623C4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1623C4" w:rsidRPr="001D2B9B">
                      <w:rPr>
                        <w:b/>
                        <w:color w:val="FFFFFF" w:themeColor="background1"/>
                        <w:sz w:val="32"/>
                      </w:rPr>
                      <w:t>B1.</w:t>
                    </w:r>
                    <w:r w:rsidR="001623C4">
                      <w:rPr>
                        <w:b/>
                        <w:color w:val="FFFFFF" w:themeColor="background1"/>
                        <w:sz w:val="32"/>
                      </w:rPr>
                      <w:t>1</w:t>
                    </w:r>
                    <w:r w:rsidR="001623C4" w:rsidRPr="001D2B9B">
                      <w:rPr>
                        <w:b/>
                        <w:color w:val="FFFFFF" w:themeColor="background1"/>
                        <w:sz w:val="32"/>
                      </w:rPr>
                      <w:t xml:space="preserve"> GS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49C72224" wp14:editId="77759505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DF79639" w14:textId="77777777" w:rsidR="001623C4" w:rsidRPr="008D5655" w:rsidRDefault="001623C4" w:rsidP="001623C4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9C72224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0DF79639" w14:textId="77777777" w:rsidR="001623C4" w:rsidRPr="008D5655" w:rsidRDefault="001623C4" w:rsidP="001623C4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C7055"/>
    <w:multiLevelType w:val="hybridMultilevel"/>
    <w:tmpl w:val="B85646F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2C2579"/>
    <w:multiLevelType w:val="hybridMultilevel"/>
    <w:tmpl w:val="958473D4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2249AB"/>
    <w:multiLevelType w:val="hybridMultilevel"/>
    <w:tmpl w:val="F77A984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125156"/>
    <w:multiLevelType w:val="hybridMultilevel"/>
    <w:tmpl w:val="3B9E682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8635138">
    <w:abstractNumId w:val="10"/>
  </w:num>
  <w:num w:numId="2" w16cid:durableId="2071342868">
    <w:abstractNumId w:val="3"/>
  </w:num>
  <w:num w:numId="3" w16cid:durableId="1632978554">
    <w:abstractNumId w:val="3"/>
  </w:num>
  <w:num w:numId="4" w16cid:durableId="34355591">
    <w:abstractNumId w:val="3"/>
  </w:num>
  <w:num w:numId="5" w16cid:durableId="805046688">
    <w:abstractNumId w:val="3"/>
  </w:num>
  <w:num w:numId="6" w16cid:durableId="683434175">
    <w:abstractNumId w:val="3"/>
  </w:num>
  <w:num w:numId="7" w16cid:durableId="1896772338">
    <w:abstractNumId w:val="3"/>
  </w:num>
  <w:num w:numId="8" w16cid:durableId="951321853">
    <w:abstractNumId w:val="3"/>
  </w:num>
  <w:num w:numId="9" w16cid:durableId="291906513">
    <w:abstractNumId w:val="3"/>
  </w:num>
  <w:num w:numId="10" w16cid:durableId="1003899297">
    <w:abstractNumId w:val="3"/>
  </w:num>
  <w:num w:numId="11" w16cid:durableId="684794188">
    <w:abstractNumId w:val="3"/>
  </w:num>
  <w:num w:numId="12" w16cid:durableId="875191270">
    <w:abstractNumId w:val="4"/>
  </w:num>
  <w:num w:numId="13" w16cid:durableId="1084911687">
    <w:abstractNumId w:val="1"/>
  </w:num>
  <w:num w:numId="14" w16cid:durableId="2079588685">
    <w:abstractNumId w:val="8"/>
  </w:num>
  <w:num w:numId="15" w16cid:durableId="284895981">
    <w:abstractNumId w:val="9"/>
  </w:num>
  <w:num w:numId="16" w16cid:durableId="992878472">
    <w:abstractNumId w:val="6"/>
  </w:num>
  <w:num w:numId="17" w16cid:durableId="1708338928">
    <w:abstractNumId w:val="5"/>
  </w:num>
  <w:num w:numId="18" w16cid:durableId="2021856944">
    <w:abstractNumId w:val="11"/>
  </w:num>
  <w:num w:numId="19" w16cid:durableId="1940406938">
    <w:abstractNumId w:val="0"/>
  </w:num>
  <w:num w:numId="20" w16cid:durableId="1590430308">
    <w:abstractNumId w:val="3"/>
  </w:num>
  <w:num w:numId="21" w16cid:durableId="988367021">
    <w:abstractNumId w:val="3"/>
  </w:num>
  <w:num w:numId="22" w16cid:durableId="586962194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chmidberger, Alessa | Wissensfabrik">
    <w15:presenceInfo w15:providerId="AD" w15:userId="S::Alessa.Schmidberger@wissensfabrik.de::c749b6e7-fa44-4d64-be0c-8b1e0f6bd1c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05814"/>
    <w:rsid w:val="00012484"/>
    <w:rsid w:val="00043DA4"/>
    <w:rsid w:val="00047122"/>
    <w:rsid w:val="000644BD"/>
    <w:rsid w:val="00065EF2"/>
    <w:rsid w:val="00085522"/>
    <w:rsid w:val="000B6F96"/>
    <w:rsid w:val="000C02EB"/>
    <w:rsid w:val="000C295A"/>
    <w:rsid w:val="00123F07"/>
    <w:rsid w:val="00152FC3"/>
    <w:rsid w:val="001623C4"/>
    <w:rsid w:val="00184DF8"/>
    <w:rsid w:val="00195E34"/>
    <w:rsid w:val="00211261"/>
    <w:rsid w:val="00217FA4"/>
    <w:rsid w:val="00283070"/>
    <w:rsid w:val="00295717"/>
    <w:rsid w:val="00311F98"/>
    <w:rsid w:val="00342B12"/>
    <w:rsid w:val="00361371"/>
    <w:rsid w:val="003B7EBD"/>
    <w:rsid w:val="004416BB"/>
    <w:rsid w:val="00454810"/>
    <w:rsid w:val="004670A5"/>
    <w:rsid w:val="004E3561"/>
    <w:rsid w:val="004F0644"/>
    <w:rsid w:val="00502BCA"/>
    <w:rsid w:val="0051659F"/>
    <w:rsid w:val="00545940"/>
    <w:rsid w:val="005B2716"/>
    <w:rsid w:val="005C0A9C"/>
    <w:rsid w:val="00611CF4"/>
    <w:rsid w:val="006874B5"/>
    <w:rsid w:val="006B1729"/>
    <w:rsid w:val="006F56F8"/>
    <w:rsid w:val="007342D2"/>
    <w:rsid w:val="007518B2"/>
    <w:rsid w:val="007B3C54"/>
    <w:rsid w:val="007B5962"/>
    <w:rsid w:val="007C0631"/>
    <w:rsid w:val="008306C3"/>
    <w:rsid w:val="008717D7"/>
    <w:rsid w:val="00885228"/>
    <w:rsid w:val="008C7068"/>
    <w:rsid w:val="008D4E72"/>
    <w:rsid w:val="00902B67"/>
    <w:rsid w:val="009929BE"/>
    <w:rsid w:val="009A0C4B"/>
    <w:rsid w:val="009A3FF5"/>
    <w:rsid w:val="009B3BAC"/>
    <w:rsid w:val="009B62E0"/>
    <w:rsid w:val="009B6A36"/>
    <w:rsid w:val="009E59F7"/>
    <w:rsid w:val="009E6885"/>
    <w:rsid w:val="00A24E85"/>
    <w:rsid w:val="00A45915"/>
    <w:rsid w:val="00A55669"/>
    <w:rsid w:val="00A562B0"/>
    <w:rsid w:val="00AA2DA3"/>
    <w:rsid w:val="00AB76BB"/>
    <w:rsid w:val="00AE33ED"/>
    <w:rsid w:val="00AF1502"/>
    <w:rsid w:val="00AF6BE6"/>
    <w:rsid w:val="00B14D2D"/>
    <w:rsid w:val="00B16FE0"/>
    <w:rsid w:val="00B32281"/>
    <w:rsid w:val="00B9342B"/>
    <w:rsid w:val="00B950B7"/>
    <w:rsid w:val="00BB53E3"/>
    <w:rsid w:val="00BC257B"/>
    <w:rsid w:val="00BF00E1"/>
    <w:rsid w:val="00C108ED"/>
    <w:rsid w:val="00C164C9"/>
    <w:rsid w:val="00CA0A3A"/>
    <w:rsid w:val="00CA60E2"/>
    <w:rsid w:val="00D3603D"/>
    <w:rsid w:val="00D650AC"/>
    <w:rsid w:val="00D802F7"/>
    <w:rsid w:val="00D80813"/>
    <w:rsid w:val="00DD6851"/>
    <w:rsid w:val="00E24D25"/>
    <w:rsid w:val="00E46849"/>
    <w:rsid w:val="00E5098F"/>
    <w:rsid w:val="00E722EA"/>
    <w:rsid w:val="00EC2D49"/>
    <w:rsid w:val="00F00D4B"/>
    <w:rsid w:val="00F24DEC"/>
    <w:rsid w:val="00F6120E"/>
    <w:rsid w:val="00F762B7"/>
    <w:rsid w:val="00F90343"/>
    <w:rsid w:val="00FA0B65"/>
    <w:rsid w:val="00FA2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6023858A"/>
  <w15:docId w15:val="{042F429D-897A-4057-974D-EB331DECE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502BCA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502BCA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502BCA"/>
    <w:pPr>
      <w:keepNext/>
      <w:keepLines/>
      <w:numPr>
        <w:ilvl w:val="1"/>
        <w:numId w:val="21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502BCA"/>
    <w:pPr>
      <w:keepNext/>
      <w:keepLines/>
      <w:numPr>
        <w:ilvl w:val="2"/>
        <w:numId w:val="21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502BCA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502BCA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502BCA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502BCA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184DF8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184DF8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184DF8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184DF8"/>
    <w:rPr>
      <w:b/>
      <w:bCs w:val="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184DF8"/>
    <w:rPr>
      <w:b/>
      <w:bCs/>
      <w:sz w:val="20"/>
      <w:szCs w:val="2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502BC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502BCA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502BCA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502BCA"/>
    <w:pPr>
      <w:numPr>
        <w:numId w:val="22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502BC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5B2716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5B2716"/>
    <w:rPr>
      <w:rFonts w:ascii="Helvetica 55" w:hAnsi="Helvetica 55"/>
      <w:lang w:val="en-US"/>
    </w:rPr>
  </w:style>
  <w:style w:type="paragraph" w:styleId="berarbeitung">
    <w:name w:val="Revision"/>
    <w:hidden/>
    <w:uiPriority w:val="99"/>
    <w:semiHidden/>
    <w:rsid w:val="00123F07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11/relationships/people" Target="peop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A03DCA-C539-45A4-913E-AE85D56908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115</Words>
  <Characters>726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65</cp:revision>
  <cp:lastPrinted>2015-11-17T13:11:00Z</cp:lastPrinted>
  <dcterms:created xsi:type="dcterms:W3CDTF">2015-11-17T10:03:00Z</dcterms:created>
  <dcterms:modified xsi:type="dcterms:W3CDTF">2022-10-11T09:27:00Z</dcterms:modified>
</cp:coreProperties>
</file>