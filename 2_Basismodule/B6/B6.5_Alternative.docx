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923EA8" w14:textId="2B9F6C13" w:rsidR="00FF5A3F" w:rsidRDefault="00FF5A3F" w:rsidP="00FF5A3F">
      <w:pPr>
        <w:ind w:left="284" w:right="283"/>
        <w:rPr>
          <w:sz w:val="20"/>
        </w:rPr>
      </w:pPr>
    </w:p>
    <w:p w14:paraId="747A9496" w14:textId="0F047CDB" w:rsidR="00FF5A3F" w:rsidRDefault="009360EB" w:rsidP="00FF5A3F">
      <w:pPr>
        <w:ind w:left="284" w:right="28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56189" behindDoc="1" locked="0" layoutInCell="1" allowOverlap="1" wp14:anchorId="6F9CECEC" wp14:editId="162BCF5D">
                <wp:simplePos x="0" y="0"/>
                <wp:positionH relativeFrom="column">
                  <wp:posOffset>85090</wp:posOffset>
                </wp:positionH>
                <wp:positionV relativeFrom="paragraph">
                  <wp:posOffset>239395</wp:posOffset>
                </wp:positionV>
                <wp:extent cx="5594350" cy="6096000"/>
                <wp:effectExtent l="38100" t="38100" r="44450" b="38100"/>
                <wp:wrapNone/>
                <wp:docPr id="1" name="Recht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4350" cy="6096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762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A12496" id="Rechteck 1" o:spid="_x0000_s1026" style="position:absolute;margin-left:6.7pt;margin-top:18.85pt;width:440.5pt;height:480pt;z-index:-2516602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" fillcolor="white [3212]" strokecolor="#1f4d78 [1604]" strokeweight="6pt"/>
            </w:pict>
          </mc:Fallback>
        </mc:AlternateContent>
      </w:r>
    </w:p>
    <w:p w14:paraId="1DA32B5E" w14:textId="66466D78" w:rsidR="00FF5A3F" w:rsidRDefault="00FF5A3F" w:rsidP="00FF5A3F">
      <w:pPr>
        <w:ind w:left="284" w:right="283"/>
        <w:rPr>
          <w:sz w:val="20"/>
        </w:rPr>
      </w:pPr>
    </w:p>
    <w:p w14:paraId="17C365C8" w14:textId="36E28A28" w:rsidR="00FF5A3F" w:rsidRDefault="00193820" w:rsidP="00FF5A3F">
      <w:pPr>
        <w:ind w:left="284" w:right="283"/>
        <w:rPr>
          <w:sz w:val="20"/>
        </w:rPr>
      </w:pPr>
      <w:r w:rsidRPr="009360EB">
        <w:rPr>
          <w:sz w:val="20"/>
        </w:rPr>
        <mc:AlternateContent>
          <mc:Choice Requires="wps">
            <w:drawing>
              <wp:anchor distT="45720" distB="45720" distL="114300" distR="114300" simplePos="0" relativeHeight="251661312" behindDoc="1" locked="0" layoutInCell="1" allowOverlap="1" wp14:anchorId="5AD2D6F5" wp14:editId="71C414D2">
                <wp:simplePos x="0" y="0"/>
                <wp:positionH relativeFrom="margin">
                  <wp:posOffset>351790</wp:posOffset>
                </wp:positionH>
                <wp:positionV relativeFrom="paragraph">
                  <wp:posOffset>170180</wp:posOffset>
                </wp:positionV>
                <wp:extent cx="4895850" cy="952500"/>
                <wp:effectExtent l="0" t="0" r="19050" b="1905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5850" cy="95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CFBA7" w14:textId="20BEE8B4" w:rsidR="00053ADD" w:rsidRDefault="00053ADD" w:rsidP="001D6413">
                            <w:r w:rsidRPr="009360EB">
                              <w:rPr>
                                <w:b/>
                              </w:rPr>
                              <w:t>Von:</w:t>
                            </w:r>
                            <w:r>
                              <w:t xml:space="preserve"> Maxi Musterfrau</w:t>
                            </w:r>
                          </w:p>
                          <w:p w14:paraId="6ACF8A8E" w14:textId="7F176F75" w:rsidR="00053ADD" w:rsidRDefault="00053ADD" w:rsidP="001D6413">
                            <w:r w:rsidRPr="009360EB">
                              <w:rPr>
                                <w:b/>
                              </w:rPr>
                              <w:t>An:</w:t>
                            </w:r>
                            <w:r>
                              <w:t xml:space="preserve"> Max Mustermann</w:t>
                            </w:r>
                          </w:p>
                          <w:p w14:paraId="56F2160F" w14:textId="48773A68" w:rsidR="00053ADD" w:rsidRDefault="00053ADD" w:rsidP="001D6413">
                            <w:r w:rsidRPr="009360EB">
                              <w:rPr>
                                <w:b/>
                              </w:rPr>
                              <w:t>Betreff:</w:t>
                            </w:r>
                            <w:r>
                              <w:t xml:space="preserve"> Einladung Vollversammlung</w:t>
                            </w:r>
                          </w:p>
                          <w:p w14:paraId="1C0ECE92" w14:textId="77777777" w:rsidR="00053ADD" w:rsidRDefault="00053ADD" w:rsidP="0019382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D2D6F5"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left:0;text-align:left;margin-left:27.7pt;margin-top:13.4pt;width:385.5pt;height:75pt;z-index:-251655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">
                <v:textbox>
                  <w:txbxContent>
                    <w:p w14:paraId="14BCFBA7" w14:textId="20BEE8B4" w:rsidR="00053ADD" w:rsidRDefault="00053ADD" w:rsidP="001D6413">
                      <w:r w:rsidRPr="009360EB">
                        <w:rPr>
                          <w:b/>
                        </w:rPr>
                        <w:t>Von:</w:t>
                      </w:r>
                      <w:r>
                        <w:t xml:space="preserve"> Maxi Musterfrau</w:t>
                      </w:r>
                    </w:p>
                    <w:p w14:paraId="6ACF8A8E" w14:textId="7F176F75" w:rsidR="00053ADD" w:rsidRDefault="00053ADD" w:rsidP="001D6413">
                      <w:r w:rsidRPr="009360EB">
                        <w:rPr>
                          <w:b/>
                        </w:rPr>
                        <w:t>An:</w:t>
                      </w:r>
                      <w:r>
                        <w:t xml:space="preserve"> Max Mustermann</w:t>
                      </w:r>
                    </w:p>
                    <w:p w14:paraId="56F2160F" w14:textId="48773A68" w:rsidR="00053ADD" w:rsidRDefault="00053ADD" w:rsidP="001D6413">
                      <w:r w:rsidRPr="009360EB">
                        <w:rPr>
                          <w:b/>
                        </w:rPr>
                        <w:t>Betreff:</w:t>
                      </w:r>
                      <w:r>
                        <w:t xml:space="preserve"> Einladung Vollversammlung</w:t>
                      </w:r>
                    </w:p>
                    <w:p w14:paraId="1C0ECE92" w14:textId="77777777" w:rsidR="00053ADD" w:rsidRDefault="00053ADD" w:rsidP="00193820"/>
                  </w:txbxContent>
                </v:textbox>
                <w10:wrap type="through" anchorx="margin"/>
              </v:shape>
            </w:pict>
          </mc:Fallback>
        </mc:AlternateContent>
      </w:r>
    </w:p>
    <w:p w14:paraId="7347F44E" w14:textId="77777777" w:rsidR="00193820" w:rsidRDefault="00193820" w:rsidP="009360EB">
      <w:pPr>
        <w:ind w:left="851" w:right="283"/>
        <w:rPr>
          <w:sz w:val="20"/>
        </w:rPr>
      </w:pPr>
    </w:p>
    <w:p w14:paraId="2A744E8C" w14:textId="77777777" w:rsidR="00193820" w:rsidRDefault="00193820" w:rsidP="009360EB">
      <w:pPr>
        <w:ind w:left="851" w:right="283"/>
        <w:rPr>
          <w:sz w:val="20"/>
        </w:rPr>
      </w:pPr>
    </w:p>
    <w:p w14:paraId="4AF60E3A" w14:textId="77777777" w:rsidR="00193820" w:rsidRDefault="00193820" w:rsidP="009360EB">
      <w:pPr>
        <w:ind w:left="851" w:right="283"/>
        <w:rPr>
          <w:sz w:val="20"/>
        </w:rPr>
      </w:pPr>
    </w:p>
    <w:p w14:paraId="5C8C97D7" w14:textId="77777777" w:rsidR="00193820" w:rsidRDefault="00193820" w:rsidP="009360EB">
      <w:pPr>
        <w:ind w:left="851" w:right="283"/>
        <w:rPr>
          <w:sz w:val="20"/>
        </w:rPr>
      </w:pPr>
    </w:p>
    <w:p w14:paraId="18AA0BF8" w14:textId="77777777" w:rsidR="00193820" w:rsidRDefault="00193820" w:rsidP="009360EB">
      <w:pPr>
        <w:ind w:left="851" w:right="283"/>
        <w:rPr>
          <w:sz w:val="20"/>
        </w:rPr>
      </w:pPr>
    </w:p>
    <w:p w14:paraId="4E99DC0B" w14:textId="77777777" w:rsidR="00193820" w:rsidRDefault="00193820" w:rsidP="009360EB">
      <w:pPr>
        <w:ind w:left="851" w:right="283"/>
        <w:rPr>
          <w:sz w:val="20"/>
        </w:rPr>
      </w:pPr>
    </w:p>
    <w:p w14:paraId="7F9B7F9D" w14:textId="58FC0082" w:rsidR="00193820" w:rsidRDefault="00193820" w:rsidP="009360EB">
      <w:pPr>
        <w:ind w:left="851" w:right="28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57214" behindDoc="1" locked="0" layoutInCell="1" allowOverlap="1" wp14:anchorId="02C22D79" wp14:editId="149957B5">
                <wp:simplePos x="0" y="0"/>
                <wp:positionH relativeFrom="margin">
                  <wp:posOffset>351790</wp:posOffset>
                </wp:positionH>
                <wp:positionV relativeFrom="paragraph">
                  <wp:posOffset>137160</wp:posOffset>
                </wp:positionV>
                <wp:extent cx="4895850" cy="3286125"/>
                <wp:effectExtent l="0" t="0" r="19050" b="28575"/>
                <wp:wrapNone/>
                <wp:docPr id="3" name="Rechteck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5850" cy="32861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5C30C1" id="Rechteck 3" o:spid="_x0000_s1026" style="position:absolute;margin-left:27.7pt;margin-top:10.8pt;width:385.5pt;height:258.75pt;z-index:-2516592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" fillcolor="white [3212]" strokecolor="black [3213]">
                <w10:wrap anchorx="margin"/>
              </v:rect>
            </w:pict>
          </mc:Fallback>
        </mc:AlternateContent>
      </w:r>
    </w:p>
    <w:p w14:paraId="136C1AA8" w14:textId="3BF234D9" w:rsidR="00FF5A3F" w:rsidRPr="00E4625C" w:rsidRDefault="00FF5A3F" w:rsidP="00A717E4">
      <w:pPr>
        <w:ind w:left="709" w:right="283"/>
        <w:rPr>
          <w:sz w:val="20"/>
        </w:rPr>
      </w:pPr>
      <w:r w:rsidRPr="00E4625C">
        <w:rPr>
          <w:sz w:val="20"/>
        </w:rPr>
        <w:t>Sehr geehrter Kollege,</w:t>
      </w:r>
      <w:r w:rsidRPr="00E4625C">
        <w:rPr>
          <w:sz w:val="20"/>
        </w:rPr>
        <w:br/>
      </w:r>
    </w:p>
    <w:p w14:paraId="35475F05" w14:textId="31A8A700" w:rsidR="00FF5A3F" w:rsidRPr="00E4625C" w:rsidRDefault="00FF5A3F" w:rsidP="00A717E4">
      <w:pPr>
        <w:ind w:left="709" w:right="283"/>
        <w:rPr>
          <w:sz w:val="20"/>
        </w:rPr>
      </w:pPr>
      <w:r w:rsidRPr="00E4625C">
        <w:rPr>
          <w:sz w:val="20"/>
        </w:rPr>
        <w:t xml:space="preserve">hiermit laden wir Sie zur jährlichen Lehrervollversammlung im Festsaal ein. Bis </w:t>
      </w:r>
      <w:r w:rsidR="00193820">
        <w:rPr>
          <w:sz w:val="20"/>
        </w:rPr>
        <w:br/>
      </w:r>
      <w:r w:rsidRPr="00E4625C">
        <w:rPr>
          <w:sz w:val="20"/>
        </w:rPr>
        <w:t>jetzt haben fünf Gastredner</w:t>
      </w:r>
      <w:ins w:id="0" w:author="Schmidberger, Alessa | Wissensfabrik" w:date="2022-10-13T16:45:00Z">
        <w:r w:rsidR="00C228AD">
          <w:rPr>
            <w:sz w:val="20"/>
          </w:rPr>
          <w:t>*innen</w:t>
        </w:r>
      </w:ins>
      <w:r w:rsidRPr="00E4625C">
        <w:rPr>
          <w:sz w:val="20"/>
        </w:rPr>
        <w:t xml:space="preserve"> aus aller Welt zugesagt, gerne nehmen wir noch </w:t>
      </w:r>
      <w:r w:rsidR="001D6413">
        <w:rPr>
          <w:sz w:val="20"/>
        </w:rPr>
        <w:br/>
      </w:r>
      <w:r w:rsidRPr="00E4625C">
        <w:rPr>
          <w:sz w:val="20"/>
        </w:rPr>
        <w:t>Bewerbungen entgegen.</w:t>
      </w:r>
    </w:p>
    <w:p w14:paraId="0E15214E" w14:textId="265A345D" w:rsidR="00FF5A3F" w:rsidRPr="00E4625C" w:rsidRDefault="00FF5A3F" w:rsidP="00A717E4">
      <w:pPr>
        <w:ind w:left="709" w:right="283"/>
        <w:rPr>
          <w:sz w:val="20"/>
        </w:rPr>
      </w:pPr>
      <w:r w:rsidRPr="00E4625C">
        <w:rPr>
          <w:sz w:val="20"/>
        </w:rPr>
        <w:t xml:space="preserve">Die Veranstaltung wird Freitagabend beginnen und Samstagmittag mit einem </w:t>
      </w:r>
      <w:r w:rsidR="00193820">
        <w:rPr>
          <w:sz w:val="20"/>
        </w:rPr>
        <w:br/>
      </w:r>
      <w:r w:rsidRPr="00E4625C">
        <w:rPr>
          <w:sz w:val="20"/>
        </w:rPr>
        <w:t>Essen ausklingen.</w:t>
      </w:r>
    </w:p>
    <w:p w14:paraId="5BAB62AF" w14:textId="7E16AD6A" w:rsidR="00FF5A3F" w:rsidRPr="00E4625C" w:rsidRDefault="00FF5A3F" w:rsidP="00A717E4">
      <w:pPr>
        <w:ind w:left="709" w:right="283"/>
        <w:rPr>
          <w:sz w:val="20"/>
        </w:rPr>
      </w:pPr>
      <w:r w:rsidRPr="00E4625C">
        <w:rPr>
          <w:sz w:val="20"/>
        </w:rPr>
        <w:t>Sollte es Ihnen möglich sein</w:t>
      </w:r>
      <w:r w:rsidR="00053ADD">
        <w:rPr>
          <w:sz w:val="20"/>
        </w:rPr>
        <w:t>,</w:t>
      </w:r>
      <w:r w:rsidRPr="00E4625C">
        <w:rPr>
          <w:sz w:val="20"/>
        </w:rPr>
        <w:t xml:space="preserve"> an dieser Veranstaltung teilzunehmen, so antworten </w:t>
      </w:r>
      <w:r w:rsidR="00193820">
        <w:rPr>
          <w:sz w:val="20"/>
        </w:rPr>
        <w:br/>
      </w:r>
      <w:r w:rsidRPr="00E4625C">
        <w:rPr>
          <w:sz w:val="20"/>
        </w:rPr>
        <w:t xml:space="preserve">Sie auf diese </w:t>
      </w:r>
      <w:r w:rsidR="00053ADD">
        <w:rPr>
          <w:sz w:val="20"/>
        </w:rPr>
        <w:t>E-</w:t>
      </w:r>
      <w:r w:rsidRPr="00E4625C">
        <w:rPr>
          <w:sz w:val="20"/>
        </w:rPr>
        <w:t xml:space="preserve">Mail bitte mit „Ja“. Wir werden Ihnen daraufhin alle weiteren </w:t>
      </w:r>
      <w:r w:rsidR="001D6413">
        <w:rPr>
          <w:sz w:val="20"/>
        </w:rPr>
        <w:br/>
      </w:r>
      <w:r w:rsidRPr="00E4625C">
        <w:rPr>
          <w:sz w:val="20"/>
        </w:rPr>
        <w:t>Informationen zusenden.</w:t>
      </w:r>
    </w:p>
    <w:p w14:paraId="58F5BA00" w14:textId="4707B03F" w:rsidR="00FF5A3F" w:rsidRPr="00E4625C" w:rsidRDefault="00FF5A3F" w:rsidP="00A717E4">
      <w:pPr>
        <w:ind w:left="709" w:right="283"/>
        <w:rPr>
          <w:sz w:val="20"/>
        </w:rPr>
      </w:pPr>
      <w:r w:rsidRPr="00E4625C">
        <w:rPr>
          <w:sz w:val="20"/>
        </w:rPr>
        <w:t>Sollten Sie verhindert sein, so antworten Sie bitte mit „Nein“.</w:t>
      </w:r>
      <w:r w:rsidRPr="00E4625C">
        <w:rPr>
          <w:sz w:val="20"/>
        </w:rPr>
        <w:br/>
      </w:r>
    </w:p>
    <w:p w14:paraId="65ED7773" w14:textId="1DF38417" w:rsidR="00FF5A3F" w:rsidRDefault="00FF5A3F" w:rsidP="00A717E4">
      <w:pPr>
        <w:ind w:left="709" w:right="283"/>
        <w:rPr>
          <w:sz w:val="20"/>
        </w:rPr>
      </w:pPr>
      <w:r w:rsidRPr="00E4625C">
        <w:rPr>
          <w:sz w:val="20"/>
        </w:rPr>
        <w:t>Mit freundlichen Grüßen</w:t>
      </w:r>
      <w:r w:rsidRPr="00E4625C">
        <w:rPr>
          <w:sz w:val="20"/>
        </w:rPr>
        <w:br/>
        <w:t>Ihr Festkomitee</w:t>
      </w:r>
    </w:p>
    <w:p w14:paraId="620C74BB" w14:textId="5C7EFBF7" w:rsidR="00FF5A3F" w:rsidRDefault="00FF5A3F" w:rsidP="00FF5A3F">
      <w:pPr>
        <w:ind w:left="284" w:right="283"/>
        <w:rPr>
          <w:sz w:val="20"/>
        </w:rPr>
      </w:pPr>
    </w:p>
    <w:p w14:paraId="12E710BD" w14:textId="46724217" w:rsidR="00FF5A3F" w:rsidRDefault="00FF5A3F" w:rsidP="00FF5A3F">
      <w:pPr>
        <w:ind w:left="284" w:right="283"/>
        <w:rPr>
          <w:sz w:val="20"/>
        </w:rPr>
      </w:pPr>
    </w:p>
    <w:p w14:paraId="4579DE3A" w14:textId="612163BC" w:rsidR="00FF5A3F" w:rsidRDefault="00FF5A3F" w:rsidP="00FF5A3F">
      <w:pPr>
        <w:ind w:left="284" w:right="283"/>
        <w:rPr>
          <w:sz w:val="20"/>
        </w:rPr>
      </w:pPr>
    </w:p>
    <w:p w14:paraId="6F4F406B" w14:textId="5C7BB8F6" w:rsidR="00FF5A3F" w:rsidRDefault="00FF5A3F" w:rsidP="00FF5A3F">
      <w:pPr>
        <w:ind w:left="284" w:right="283"/>
        <w:rPr>
          <w:sz w:val="20"/>
        </w:rPr>
      </w:pPr>
    </w:p>
    <w:p w14:paraId="04232CE2" w14:textId="77777777" w:rsidR="009360EB" w:rsidRDefault="009360EB" w:rsidP="00FF5A3F">
      <w:pPr>
        <w:ind w:left="284" w:right="283"/>
        <w:rPr>
          <w:sz w:val="20"/>
        </w:rPr>
      </w:pPr>
    </w:p>
    <w:p w14:paraId="547D8290" w14:textId="77777777" w:rsidR="009360EB" w:rsidRDefault="009360EB" w:rsidP="00FF5A3F">
      <w:pPr>
        <w:ind w:left="284" w:right="283"/>
        <w:rPr>
          <w:sz w:val="20"/>
        </w:rPr>
      </w:pPr>
    </w:p>
    <w:p w14:paraId="6E06AB72" w14:textId="77777777" w:rsidR="009360EB" w:rsidRDefault="009360EB" w:rsidP="00FF5A3F">
      <w:pPr>
        <w:ind w:left="284" w:right="283"/>
        <w:rPr>
          <w:sz w:val="20"/>
        </w:rPr>
      </w:pPr>
    </w:p>
    <w:p w14:paraId="10EC2C27" w14:textId="77777777" w:rsidR="009360EB" w:rsidRDefault="009360EB" w:rsidP="00FF5A3F">
      <w:pPr>
        <w:ind w:left="284" w:right="283"/>
        <w:rPr>
          <w:sz w:val="20"/>
        </w:rPr>
      </w:pPr>
    </w:p>
    <w:p w14:paraId="4F6691D5" w14:textId="77777777" w:rsidR="009360EB" w:rsidRDefault="009360EB" w:rsidP="00FF5A3F">
      <w:pPr>
        <w:ind w:left="284" w:right="283"/>
        <w:rPr>
          <w:sz w:val="20"/>
        </w:rPr>
      </w:pPr>
    </w:p>
    <w:p w14:paraId="67E49841" w14:textId="77777777" w:rsidR="00795B7D" w:rsidRDefault="00795B7D" w:rsidP="00102136"/>
    <w:p w14:paraId="767D4673" w14:textId="77777777" w:rsidR="00204A77" w:rsidRDefault="00204A77" w:rsidP="00102136">
      <w:pPr>
        <w:sectPr w:rsidR="00204A77" w:rsidSect="00F01B3B">
          <w:headerReference w:type="default" r:id="rId8"/>
          <w:footerReference w:type="default" r:id="rId9"/>
          <w:pgSz w:w="11906" w:h="16838"/>
          <w:pgMar w:top="1134" w:right="1531" w:bottom="1276" w:left="1531" w:header="420" w:footer="284" w:gutter="0"/>
          <w:cols w:space="708"/>
          <w:docGrid w:linePitch="360"/>
        </w:sectPr>
      </w:pPr>
    </w:p>
    <w:p w14:paraId="06F1C28D" w14:textId="77777777" w:rsidR="00FF5A3F" w:rsidRPr="00106B43" w:rsidRDefault="00FF5A3F" w:rsidP="00204A77">
      <w:pPr>
        <w:spacing w:before="240"/>
        <w:ind w:right="283"/>
        <w:rPr>
          <w:rFonts w:cstheme="minorHAnsi"/>
          <w:sz w:val="20"/>
          <w:szCs w:val="20"/>
        </w:rPr>
      </w:pPr>
      <w:r w:rsidRPr="00F7493C">
        <w:rPr>
          <w:rFonts w:cstheme="minorHAnsi"/>
          <w:sz w:val="20"/>
        </w:rPr>
        <w:lastRenderedPageBreak/>
        <w:t xml:space="preserve">Erläuterung: </w:t>
      </w:r>
      <w:r>
        <w:rPr>
          <w:rFonts w:cstheme="minorHAnsi"/>
          <w:sz w:val="20"/>
        </w:rPr>
        <w:t>Dieses Material kann für einen a</w:t>
      </w:r>
      <w:r w:rsidRPr="00F7493C">
        <w:rPr>
          <w:rFonts w:cstheme="minorHAnsi"/>
          <w:sz w:val="20"/>
        </w:rPr>
        <w:t>lternativen Einstieg/Unterrichtsverlauf genutzt werden:</w:t>
      </w:r>
    </w:p>
    <w:tbl>
      <w:tblPr>
        <w:tblStyle w:val="Arbeitsmaterialien"/>
        <w:tblW w:w="14577" w:type="dxa"/>
        <w:tblLayout w:type="fixed"/>
        <w:tblLook w:val="04A0" w:firstRow="1" w:lastRow="0" w:firstColumn="1" w:lastColumn="0" w:noHBand="0" w:noVBand="1"/>
      </w:tblPr>
      <w:tblGrid>
        <w:gridCol w:w="1134"/>
        <w:gridCol w:w="1701"/>
        <w:gridCol w:w="2042"/>
        <w:gridCol w:w="7229"/>
        <w:gridCol w:w="2471"/>
      </w:tblGrid>
      <w:tr w:rsidR="00FF5A3F" w:rsidRPr="00F7493C" w14:paraId="1685ED2E" w14:textId="77777777" w:rsidTr="00024F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03C15658" w14:textId="77777777" w:rsidR="00FF5A3F" w:rsidRPr="00F7493C" w:rsidRDefault="00FF5A3F" w:rsidP="00204A77">
            <w:pPr>
              <w:rPr>
                <w:rFonts w:asciiTheme="majorHAnsi" w:hAnsiTheme="majorHAnsi" w:cstheme="majorHAnsi"/>
                <w:b w:val="0"/>
                <w:szCs w:val="20"/>
              </w:rPr>
            </w:pPr>
            <w:r w:rsidRPr="00F7493C">
              <w:rPr>
                <w:rFonts w:asciiTheme="majorHAnsi" w:hAnsiTheme="majorHAnsi" w:cstheme="majorHAnsi"/>
                <w:szCs w:val="20"/>
              </w:rPr>
              <w:t>Zeit</w:t>
            </w:r>
          </w:p>
        </w:tc>
        <w:tc>
          <w:tcPr>
            <w:tcW w:w="1701" w:type="dxa"/>
            <w:vAlign w:val="center"/>
          </w:tcPr>
          <w:p w14:paraId="2B1A2D82" w14:textId="77777777" w:rsidR="00FF5A3F" w:rsidRPr="00F7493C" w:rsidRDefault="00FF5A3F" w:rsidP="00204A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szCs w:val="20"/>
              </w:rPr>
            </w:pPr>
            <w:r w:rsidRPr="00F7493C">
              <w:rPr>
                <w:rFonts w:asciiTheme="majorHAnsi" w:hAnsiTheme="majorHAnsi" w:cstheme="majorHAnsi"/>
                <w:szCs w:val="20"/>
              </w:rPr>
              <w:t>Phase</w:t>
            </w:r>
          </w:p>
        </w:tc>
        <w:tc>
          <w:tcPr>
            <w:tcW w:w="2042" w:type="dxa"/>
            <w:vAlign w:val="center"/>
          </w:tcPr>
          <w:p w14:paraId="3B16B75C" w14:textId="0D013ABB" w:rsidR="00053ADD" w:rsidRDefault="00FF5A3F" w:rsidP="00204A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Cs w:val="20"/>
              </w:rPr>
            </w:pPr>
            <w:r w:rsidRPr="00F7493C">
              <w:rPr>
                <w:rFonts w:asciiTheme="majorHAnsi" w:hAnsiTheme="majorHAnsi" w:cstheme="majorHAnsi"/>
                <w:szCs w:val="20"/>
              </w:rPr>
              <w:t>Sozialform/</w:t>
            </w:r>
          </w:p>
          <w:p w14:paraId="2650AF44" w14:textId="0336C33F" w:rsidR="00FF5A3F" w:rsidRPr="00F7493C" w:rsidRDefault="00FF5A3F" w:rsidP="00204A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szCs w:val="20"/>
              </w:rPr>
            </w:pPr>
            <w:r w:rsidRPr="00F7493C">
              <w:rPr>
                <w:rFonts w:asciiTheme="majorHAnsi" w:hAnsiTheme="majorHAnsi" w:cstheme="majorHAnsi"/>
                <w:szCs w:val="20"/>
              </w:rPr>
              <w:t>Lehrerimpuls</w:t>
            </w:r>
          </w:p>
        </w:tc>
        <w:tc>
          <w:tcPr>
            <w:tcW w:w="7229" w:type="dxa"/>
            <w:vAlign w:val="center"/>
          </w:tcPr>
          <w:p w14:paraId="006091C8" w14:textId="2C62B13D" w:rsidR="00FF5A3F" w:rsidRPr="00F7493C" w:rsidRDefault="00FF5A3F" w:rsidP="00C228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szCs w:val="20"/>
              </w:rPr>
            </w:pPr>
            <w:r w:rsidRPr="00F7493C">
              <w:rPr>
                <w:rFonts w:asciiTheme="majorHAnsi" w:hAnsiTheme="majorHAnsi" w:cstheme="majorHAnsi"/>
                <w:szCs w:val="20"/>
              </w:rPr>
              <w:t>Inhalt/Unterrichtsgeschehen</w:t>
            </w:r>
          </w:p>
        </w:tc>
        <w:tc>
          <w:tcPr>
            <w:tcW w:w="2471" w:type="dxa"/>
            <w:vAlign w:val="center"/>
          </w:tcPr>
          <w:p w14:paraId="13C5637A" w14:textId="77777777" w:rsidR="00FF5A3F" w:rsidRPr="00F7493C" w:rsidRDefault="00FF5A3F" w:rsidP="00204A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szCs w:val="20"/>
              </w:rPr>
            </w:pPr>
            <w:r w:rsidRPr="00F7493C">
              <w:rPr>
                <w:rFonts w:asciiTheme="majorHAnsi" w:hAnsiTheme="majorHAnsi" w:cstheme="majorHAnsi"/>
                <w:szCs w:val="20"/>
              </w:rPr>
              <w:t>Materialien</w:t>
            </w:r>
          </w:p>
        </w:tc>
      </w:tr>
      <w:tr w:rsidR="00FF5A3F" w:rsidRPr="00F7493C" w14:paraId="1DB7309F" w14:textId="77777777" w:rsidTr="00024F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AE8C5DA" w14:textId="77777777" w:rsidR="00FF5A3F" w:rsidRPr="00F7493C" w:rsidRDefault="00FF5A3F" w:rsidP="00053ADD">
            <w:pPr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10 Min.</w:t>
            </w:r>
          </w:p>
        </w:tc>
        <w:tc>
          <w:tcPr>
            <w:tcW w:w="1701" w:type="dxa"/>
          </w:tcPr>
          <w:p w14:paraId="3EFAF473" w14:textId="77777777" w:rsidR="00FF5A3F" w:rsidRPr="00F7493C" w:rsidRDefault="00FF5A3F" w:rsidP="00053A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Einstieg</w:t>
            </w:r>
          </w:p>
        </w:tc>
        <w:tc>
          <w:tcPr>
            <w:tcW w:w="2042" w:type="dxa"/>
          </w:tcPr>
          <w:p w14:paraId="3C80AAEE" w14:textId="77777777" w:rsidR="00FF5A3F" w:rsidRPr="00F7493C" w:rsidRDefault="00FF5A3F" w:rsidP="00053A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Lehrervortrag</w:t>
            </w:r>
          </w:p>
        </w:tc>
        <w:tc>
          <w:tcPr>
            <w:tcW w:w="7229" w:type="dxa"/>
          </w:tcPr>
          <w:p w14:paraId="2F2A4D6B" w14:textId="67AD92E9" w:rsidR="00FF5A3F" w:rsidRPr="00F7493C" w:rsidRDefault="00053ADD" w:rsidP="00C228A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4" w:author="Schmidberger, Alessa | Wissensfabrik" w:date="2022-10-13T16:46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>
              <w:rPr>
                <w:rFonts w:cstheme="minorHAnsi"/>
                <w:szCs w:val="20"/>
              </w:rPr>
              <w:t>L</w:t>
            </w:r>
            <w:r w:rsidRPr="00F7493C">
              <w:rPr>
                <w:rFonts w:cstheme="minorHAnsi"/>
                <w:szCs w:val="20"/>
              </w:rPr>
              <w:t xml:space="preserve"> </w:t>
            </w:r>
            <w:r w:rsidR="00FF5A3F" w:rsidRPr="00F7493C">
              <w:rPr>
                <w:rFonts w:cstheme="minorHAnsi"/>
                <w:szCs w:val="20"/>
              </w:rPr>
              <w:t>erzählt, er hätte einen elektronischen Brief</w:t>
            </w:r>
            <w:r>
              <w:rPr>
                <w:rFonts w:cstheme="minorHAnsi"/>
                <w:szCs w:val="20"/>
              </w:rPr>
              <w:t xml:space="preserve"> (</w:t>
            </w:r>
            <w:r w:rsidR="00204A77">
              <w:rPr>
                <w:rFonts w:cstheme="minorHAnsi"/>
                <w:szCs w:val="20"/>
              </w:rPr>
              <w:t>E-M</w:t>
            </w:r>
            <w:r w:rsidR="00FF5A3F" w:rsidRPr="00F7493C">
              <w:rPr>
                <w:rFonts w:cstheme="minorHAnsi"/>
                <w:szCs w:val="20"/>
              </w:rPr>
              <w:t>ail</w:t>
            </w:r>
            <w:r>
              <w:rPr>
                <w:rFonts w:cstheme="minorHAnsi"/>
                <w:szCs w:val="20"/>
              </w:rPr>
              <w:t>)</w:t>
            </w:r>
            <w:r w:rsidR="00FF5A3F" w:rsidRPr="00F7493C">
              <w:rPr>
                <w:rFonts w:cstheme="minorHAnsi"/>
                <w:szCs w:val="20"/>
              </w:rPr>
              <w:t xml:space="preserve"> bekommen, </w:t>
            </w:r>
            <w:r>
              <w:rPr>
                <w:rFonts w:cstheme="minorHAnsi"/>
                <w:szCs w:val="20"/>
              </w:rPr>
              <w:t xml:space="preserve">den er beantworten will. Seine </w:t>
            </w:r>
            <w:r w:rsidR="00FF5A3F" w:rsidRPr="00F7493C">
              <w:rPr>
                <w:rFonts w:cstheme="minorHAnsi"/>
                <w:szCs w:val="20"/>
              </w:rPr>
              <w:t xml:space="preserve">Antwort </w:t>
            </w:r>
            <w:r>
              <w:rPr>
                <w:rFonts w:cstheme="minorHAnsi"/>
                <w:szCs w:val="20"/>
              </w:rPr>
              <w:t xml:space="preserve">schreibt L </w:t>
            </w:r>
            <w:r w:rsidR="00FF5A3F" w:rsidRPr="00F7493C">
              <w:rPr>
                <w:rFonts w:cstheme="minorHAnsi"/>
                <w:szCs w:val="20"/>
              </w:rPr>
              <w:t>an die Tafel</w:t>
            </w:r>
            <w:r>
              <w:rPr>
                <w:rFonts w:cstheme="minorHAnsi"/>
                <w:szCs w:val="20"/>
              </w:rPr>
              <w:t xml:space="preserve"> und </w:t>
            </w:r>
            <w:r w:rsidR="00FF5A3F" w:rsidRPr="00F7493C">
              <w:rPr>
                <w:rFonts w:cstheme="minorHAnsi"/>
                <w:szCs w:val="20"/>
              </w:rPr>
              <w:t xml:space="preserve">fragt </w:t>
            </w:r>
            <w:proofErr w:type="spellStart"/>
            <w:r w:rsidR="00FF5A3F" w:rsidRPr="00F7493C">
              <w:rPr>
                <w:rFonts w:cstheme="minorHAnsi"/>
                <w:szCs w:val="20"/>
              </w:rPr>
              <w:t>SuS</w:t>
            </w:r>
            <w:proofErr w:type="spellEnd"/>
            <w:r>
              <w:rPr>
                <w:rFonts w:cstheme="minorHAnsi"/>
                <w:szCs w:val="20"/>
              </w:rPr>
              <w:t>,</w:t>
            </w:r>
            <w:r w:rsidR="00FF5A3F" w:rsidRPr="00F7493C">
              <w:rPr>
                <w:rFonts w:cstheme="minorHAnsi"/>
                <w:szCs w:val="20"/>
              </w:rPr>
              <w:t xml:space="preserve"> wie es möglich sei, diese in den Computer zu übertragen.</w:t>
            </w:r>
          </w:p>
          <w:p w14:paraId="7480E3F1" w14:textId="10B6ADC7" w:rsidR="00FF5A3F" w:rsidRPr="00F7493C" w:rsidRDefault="00FF5A3F" w:rsidP="00C228A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5" w:author="Schmidberger, Alessa | Wissensfabrik" w:date="2022-10-13T16:46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 w:rsidRPr="00F7493C">
              <w:rPr>
                <w:rFonts w:cstheme="minorHAnsi"/>
                <w:szCs w:val="20"/>
              </w:rPr>
              <w:t>Vorschläge an der Tafel sammeln</w:t>
            </w:r>
            <w:r w:rsidR="00053ADD">
              <w:rPr>
                <w:rFonts w:cstheme="minorHAnsi"/>
                <w:szCs w:val="20"/>
              </w:rPr>
              <w:t>, z.</w:t>
            </w:r>
            <w:r w:rsidR="00053ADD" w:rsidRPr="00636AB2">
              <w:rPr>
                <w:rFonts w:cstheme="minorHAnsi"/>
                <w:bCs w:val="0"/>
                <w:spacing w:val="-20"/>
                <w:szCs w:val="21"/>
              </w:rPr>
              <w:t xml:space="preserve"> </w:t>
            </w:r>
            <w:r w:rsidR="00053ADD">
              <w:rPr>
                <w:rFonts w:cstheme="minorHAnsi"/>
                <w:szCs w:val="20"/>
              </w:rPr>
              <w:t>B.</w:t>
            </w:r>
            <w:r w:rsidRPr="00F7493C">
              <w:rPr>
                <w:rFonts w:cstheme="minorHAnsi"/>
                <w:szCs w:val="20"/>
              </w:rPr>
              <w:t>: Tastatur-Schreibprogramm, Maus-Benutzeroberfläche, Gamepad/Joystick-Spiele)</w:t>
            </w:r>
            <w:r w:rsidR="00053ADD">
              <w:rPr>
                <w:rFonts w:cstheme="minorHAnsi"/>
                <w:szCs w:val="20"/>
              </w:rPr>
              <w:t>.</w:t>
            </w:r>
            <w:r w:rsidRPr="00F7493C">
              <w:rPr>
                <w:rFonts w:cstheme="minorHAnsi"/>
                <w:szCs w:val="20"/>
              </w:rPr>
              <w:t xml:space="preserve"> </w:t>
            </w:r>
          </w:p>
        </w:tc>
        <w:tc>
          <w:tcPr>
            <w:tcW w:w="2471" w:type="dxa"/>
          </w:tcPr>
          <w:p w14:paraId="0FB5865F" w14:textId="378FDACA" w:rsidR="00FF5A3F" w:rsidRPr="00F7493C" w:rsidRDefault="00FF5A3F" w:rsidP="00053A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B6.5</w:t>
            </w:r>
            <w:r w:rsidR="00204A77">
              <w:rPr>
                <w:rFonts w:cstheme="minorHAnsi"/>
                <w:szCs w:val="20"/>
              </w:rPr>
              <w:t>,</w:t>
            </w:r>
          </w:p>
          <w:p w14:paraId="41F09AB1" w14:textId="24C945D6" w:rsidR="00FF5A3F" w:rsidRPr="00F7493C" w:rsidRDefault="00FF5A3F" w:rsidP="00053A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proofErr w:type="spellStart"/>
            <w:r w:rsidRPr="00F7493C">
              <w:rPr>
                <w:rFonts w:cstheme="minorHAnsi"/>
                <w:szCs w:val="20"/>
              </w:rPr>
              <w:t>Beamer</w:t>
            </w:r>
            <w:proofErr w:type="spellEnd"/>
            <w:r w:rsidR="00204A77">
              <w:rPr>
                <w:rFonts w:cstheme="minorHAnsi"/>
                <w:szCs w:val="20"/>
              </w:rPr>
              <w:t>,</w:t>
            </w:r>
          </w:p>
          <w:p w14:paraId="466B4A46" w14:textId="5888DD09" w:rsidR="00FF5A3F" w:rsidRPr="00F7493C" w:rsidRDefault="00FF5A3F" w:rsidP="00053A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Computer</w:t>
            </w:r>
            <w:r w:rsidR="00204A77">
              <w:rPr>
                <w:rFonts w:cstheme="minorHAnsi"/>
                <w:szCs w:val="20"/>
              </w:rPr>
              <w:t>,</w:t>
            </w:r>
          </w:p>
          <w:p w14:paraId="1D0D2E55" w14:textId="476A51A3" w:rsidR="00FF5A3F" w:rsidRPr="00F7493C" w:rsidRDefault="00FF5A3F" w:rsidP="00053A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Tafel</w:t>
            </w:r>
            <w:r w:rsidR="00053ADD">
              <w:rPr>
                <w:rFonts w:cstheme="minorHAnsi"/>
                <w:szCs w:val="20"/>
              </w:rPr>
              <w:t>.</w:t>
            </w:r>
          </w:p>
        </w:tc>
      </w:tr>
      <w:tr w:rsidR="00FF5A3F" w:rsidRPr="00F7493C" w14:paraId="0AF0A5F6" w14:textId="77777777" w:rsidTr="00024F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7D11104" w14:textId="77777777" w:rsidR="00FF5A3F" w:rsidRPr="00F7493C" w:rsidRDefault="00FF5A3F" w:rsidP="00053ADD">
            <w:pPr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5 Min.</w:t>
            </w:r>
          </w:p>
        </w:tc>
        <w:tc>
          <w:tcPr>
            <w:tcW w:w="1701" w:type="dxa"/>
          </w:tcPr>
          <w:p w14:paraId="4A868458" w14:textId="77777777" w:rsidR="00FF5A3F" w:rsidRPr="00F7493C" w:rsidRDefault="00FF5A3F" w:rsidP="00053A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Gruppenfindung</w:t>
            </w:r>
          </w:p>
        </w:tc>
        <w:tc>
          <w:tcPr>
            <w:tcW w:w="2042" w:type="dxa"/>
          </w:tcPr>
          <w:p w14:paraId="258FFF29" w14:textId="77777777" w:rsidR="00FF5A3F" w:rsidRPr="00F7493C" w:rsidRDefault="00FF5A3F" w:rsidP="00053A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Gruppendiskussion</w:t>
            </w:r>
          </w:p>
        </w:tc>
        <w:tc>
          <w:tcPr>
            <w:tcW w:w="7229" w:type="dxa"/>
          </w:tcPr>
          <w:p w14:paraId="203C7D8C" w14:textId="77777777" w:rsidR="00FF5A3F" w:rsidRPr="00F7493C" w:rsidRDefault="00FF5A3F" w:rsidP="00C228A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6" w:author="Schmidberger, Alessa | Wissensfabrik" w:date="2022-10-13T16:46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F7493C">
              <w:rPr>
                <w:rFonts w:cstheme="minorHAnsi"/>
                <w:szCs w:val="20"/>
              </w:rPr>
              <w:t>Frage: Woher weiß der Computer eigentlich, was man mit den Eingabegeräten macht?</w:t>
            </w:r>
          </w:p>
          <w:p w14:paraId="31418C4B" w14:textId="310C50F3" w:rsidR="00FF5A3F" w:rsidRPr="00F7493C" w:rsidRDefault="00FF5A3F" w:rsidP="00C228A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7" w:author="Schmidberger, Alessa | Wissensfabrik" w:date="2022-10-13T16:46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F7493C">
              <w:rPr>
                <w:rFonts w:cstheme="minorHAnsi"/>
                <w:szCs w:val="20"/>
              </w:rPr>
              <w:t>Sammeln an der Tafel</w:t>
            </w:r>
            <w:r w:rsidR="00204A77">
              <w:rPr>
                <w:rFonts w:cstheme="minorHAnsi"/>
                <w:szCs w:val="20"/>
              </w:rPr>
              <w:t xml:space="preserve"> </w:t>
            </w:r>
            <w:r w:rsidRPr="00F7493C">
              <w:rPr>
                <w:rFonts w:cstheme="minorHAnsi"/>
                <w:szCs w:val="20"/>
              </w:rPr>
              <w:t xml:space="preserve">(Wissensstand der Klasse; möglicher </w:t>
            </w:r>
            <w:r w:rsidR="00024FC2">
              <w:rPr>
                <w:rFonts w:cstheme="minorHAnsi"/>
                <w:szCs w:val="20"/>
              </w:rPr>
              <w:t>A</w:t>
            </w:r>
            <w:r w:rsidRPr="00F7493C">
              <w:rPr>
                <w:rFonts w:cstheme="minorHAnsi"/>
                <w:szCs w:val="20"/>
              </w:rPr>
              <w:t>bstraktionsgrad)</w:t>
            </w:r>
            <w:r w:rsidR="00053ADD">
              <w:rPr>
                <w:rFonts w:cstheme="minorHAnsi"/>
                <w:szCs w:val="20"/>
              </w:rPr>
              <w:t>.</w:t>
            </w:r>
          </w:p>
        </w:tc>
        <w:tc>
          <w:tcPr>
            <w:tcW w:w="2471" w:type="dxa"/>
          </w:tcPr>
          <w:p w14:paraId="3AAFF256" w14:textId="77777777" w:rsidR="00FF5A3F" w:rsidRPr="00F7493C" w:rsidRDefault="00FF5A3F" w:rsidP="00053A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Tafel</w:t>
            </w:r>
          </w:p>
        </w:tc>
      </w:tr>
      <w:tr w:rsidR="00FF5A3F" w:rsidRPr="00F7493C" w14:paraId="18C626FB" w14:textId="77777777" w:rsidTr="00024F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D1B843D" w14:textId="77777777" w:rsidR="00FF5A3F" w:rsidRPr="00F7493C" w:rsidRDefault="00FF5A3F" w:rsidP="00053ADD">
            <w:pPr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5 Min.</w:t>
            </w:r>
          </w:p>
        </w:tc>
        <w:tc>
          <w:tcPr>
            <w:tcW w:w="1701" w:type="dxa"/>
          </w:tcPr>
          <w:p w14:paraId="33AD0901" w14:textId="77777777" w:rsidR="00FF5A3F" w:rsidRPr="00F7493C" w:rsidRDefault="00FF5A3F" w:rsidP="00053A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Vorbereitung</w:t>
            </w:r>
          </w:p>
        </w:tc>
        <w:tc>
          <w:tcPr>
            <w:tcW w:w="2042" w:type="dxa"/>
          </w:tcPr>
          <w:p w14:paraId="103F33F9" w14:textId="77777777" w:rsidR="00FF5A3F" w:rsidRPr="00F7493C" w:rsidRDefault="00FF5A3F" w:rsidP="00053A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Gruppenarbeit</w:t>
            </w:r>
          </w:p>
        </w:tc>
        <w:tc>
          <w:tcPr>
            <w:tcW w:w="7229" w:type="dxa"/>
          </w:tcPr>
          <w:p w14:paraId="63B98B4E" w14:textId="77777777" w:rsidR="00FF5A3F" w:rsidRPr="00F7493C" w:rsidRDefault="00FF5A3F" w:rsidP="00C228A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8" w:author="Schmidberger, Alessa | Wissensfabrik" w:date="2022-10-13T16:46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 w:rsidRPr="00F7493C">
              <w:rPr>
                <w:rFonts w:cstheme="minorHAnsi"/>
                <w:szCs w:val="20"/>
              </w:rPr>
              <w:t xml:space="preserve">Text über Eingabegeräte, </w:t>
            </w:r>
            <w:proofErr w:type="spellStart"/>
            <w:r w:rsidRPr="00F7493C">
              <w:rPr>
                <w:rFonts w:cstheme="minorHAnsi"/>
                <w:szCs w:val="20"/>
              </w:rPr>
              <w:t>SuS</w:t>
            </w:r>
            <w:proofErr w:type="spellEnd"/>
            <w:r w:rsidRPr="00F7493C">
              <w:rPr>
                <w:rFonts w:cstheme="minorHAnsi"/>
                <w:szCs w:val="20"/>
              </w:rPr>
              <w:t xml:space="preserve"> sollen daraus ein Schaubild entwickeln und vorstellen/Fragen beantworten.</w:t>
            </w:r>
          </w:p>
        </w:tc>
        <w:tc>
          <w:tcPr>
            <w:tcW w:w="2471" w:type="dxa"/>
          </w:tcPr>
          <w:p w14:paraId="602223D9" w14:textId="77777777" w:rsidR="00FF5A3F" w:rsidRPr="00F7493C" w:rsidRDefault="00FF5A3F" w:rsidP="00053A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B6.2</w:t>
            </w:r>
          </w:p>
        </w:tc>
      </w:tr>
      <w:tr w:rsidR="00FF5A3F" w:rsidRPr="00F7493C" w14:paraId="0425411F" w14:textId="77777777" w:rsidTr="00024F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4D23B49" w14:textId="629202FD" w:rsidR="00FF5A3F" w:rsidRPr="00F7493C" w:rsidRDefault="00FF5A3F" w:rsidP="00053ADD">
            <w:pPr>
              <w:rPr>
                <w:rFonts w:cstheme="minorHAnsi"/>
                <w:szCs w:val="20"/>
              </w:rPr>
            </w:pPr>
            <w:del w:id="9" w:author="Schmidberger, Alessa | Wissensfabrik" w:date="2022-10-13T16:46:00Z">
              <w:r w:rsidRPr="00F7493C" w:rsidDel="00C228AD">
                <w:rPr>
                  <w:rFonts w:cstheme="minorHAnsi"/>
                  <w:szCs w:val="20"/>
                </w:rPr>
                <w:delText>5  Min.</w:delText>
              </w:r>
            </w:del>
            <w:ins w:id="10" w:author="Schmidberger, Alessa | Wissensfabrik" w:date="2022-10-13T16:46:00Z">
              <w:r w:rsidR="00C228AD" w:rsidRPr="00F7493C">
                <w:rPr>
                  <w:rFonts w:cstheme="minorHAnsi"/>
                  <w:szCs w:val="20"/>
                </w:rPr>
                <w:t>5 Min.</w:t>
              </w:r>
            </w:ins>
          </w:p>
        </w:tc>
        <w:tc>
          <w:tcPr>
            <w:tcW w:w="1701" w:type="dxa"/>
          </w:tcPr>
          <w:p w14:paraId="103919AB" w14:textId="77777777" w:rsidR="00FF5A3F" w:rsidRPr="00F7493C" w:rsidRDefault="00FF5A3F" w:rsidP="00053A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Vorbereitung</w:t>
            </w:r>
          </w:p>
        </w:tc>
        <w:tc>
          <w:tcPr>
            <w:tcW w:w="2042" w:type="dxa"/>
          </w:tcPr>
          <w:p w14:paraId="799A66CC" w14:textId="77777777" w:rsidR="00FF5A3F" w:rsidRPr="00F7493C" w:rsidRDefault="00FF5A3F" w:rsidP="00053A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Plenum</w:t>
            </w:r>
          </w:p>
        </w:tc>
        <w:tc>
          <w:tcPr>
            <w:tcW w:w="7229" w:type="dxa"/>
          </w:tcPr>
          <w:p w14:paraId="33668A5C" w14:textId="77777777" w:rsidR="00FF5A3F" w:rsidRPr="00F7493C" w:rsidRDefault="00FF5A3F" w:rsidP="00C228A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11" w:author="Schmidberger, Alessa | Wissensfabrik" w:date="2022-10-13T16:46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F7493C">
              <w:rPr>
                <w:rFonts w:cstheme="minorHAnsi"/>
                <w:szCs w:val="20"/>
              </w:rPr>
              <w:t>Frage: Kann man Computer auch mit einer Banane bedienen, wenn ja, wie?</w:t>
            </w:r>
          </w:p>
          <w:p w14:paraId="7FD6B4C6" w14:textId="77777777" w:rsidR="00FF5A3F" w:rsidRPr="00053ADD" w:rsidRDefault="00FF5A3F" w:rsidP="00C228AD">
            <w:pPr>
              <w:spacing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12" w:author="Schmidberger, Alessa | Wissensfabrik" w:date="2022-10-13T16:46:00Z">
                <w:pPr>
                  <w:spacing w:line="24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053ADD">
              <w:rPr>
                <w:rFonts w:cstheme="minorHAnsi"/>
                <w:szCs w:val="20"/>
              </w:rPr>
              <w:t>Abstimmen: Ja/Nein, Striche an der Tafel</w:t>
            </w:r>
          </w:p>
        </w:tc>
        <w:tc>
          <w:tcPr>
            <w:tcW w:w="2471" w:type="dxa"/>
          </w:tcPr>
          <w:p w14:paraId="6AE20976" w14:textId="15948840" w:rsidR="00FF5A3F" w:rsidRPr="00F7493C" w:rsidRDefault="00FF5A3F" w:rsidP="00053A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Tafel</w:t>
            </w:r>
            <w:r w:rsidR="00204A77">
              <w:rPr>
                <w:rFonts w:cstheme="minorHAnsi"/>
                <w:szCs w:val="20"/>
              </w:rPr>
              <w:t>,</w:t>
            </w:r>
          </w:p>
          <w:p w14:paraId="7C91E5AE" w14:textId="0FB46947" w:rsidR="00FF5A3F" w:rsidRPr="00F7493C" w:rsidRDefault="00FF5A3F" w:rsidP="00053A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Banane</w:t>
            </w:r>
            <w:r w:rsidR="00053ADD">
              <w:rPr>
                <w:rFonts w:cstheme="minorHAnsi"/>
                <w:szCs w:val="20"/>
              </w:rPr>
              <w:t>.</w:t>
            </w:r>
          </w:p>
        </w:tc>
      </w:tr>
      <w:tr w:rsidR="00FF5A3F" w:rsidRPr="00F7493C" w14:paraId="2A1EC248" w14:textId="77777777" w:rsidTr="00024F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43FEDF2" w14:textId="77777777" w:rsidR="00FF5A3F" w:rsidRPr="00F7493C" w:rsidRDefault="00FF5A3F" w:rsidP="00053ADD">
            <w:pPr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15 Min.</w:t>
            </w:r>
          </w:p>
        </w:tc>
        <w:tc>
          <w:tcPr>
            <w:tcW w:w="1701" w:type="dxa"/>
          </w:tcPr>
          <w:p w14:paraId="439832C8" w14:textId="77777777" w:rsidR="00FF5A3F" w:rsidRPr="00F7493C" w:rsidRDefault="00FF5A3F" w:rsidP="00053A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Vorbereitung</w:t>
            </w:r>
          </w:p>
        </w:tc>
        <w:tc>
          <w:tcPr>
            <w:tcW w:w="2042" w:type="dxa"/>
          </w:tcPr>
          <w:p w14:paraId="40E102A4" w14:textId="77777777" w:rsidR="00FF5A3F" w:rsidRPr="00F7493C" w:rsidRDefault="00FF5A3F" w:rsidP="00053A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Lehrerpräsentation</w:t>
            </w:r>
          </w:p>
        </w:tc>
        <w:tc>
          <w:tcPr>
            <w:tcW w:w="7229" w:type="dxa"/>
          </w:tcPr>
          <w:p w14:paraId="132F1B35" w14:textId="5978DDA0" w:rsidR="00FF5A3F" w:rsidRPr="00F7493C" w:rsidRDefault="00FF5A3F" w:rsidP="00C228A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13" w:author="Schmidberger, Alessa | Wissensfabrik" w:date="2022-10-13T16:46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 w:rsidRPr="00F7493C">
              <w:rPr>
                <w:rFonts w:cstheme="minorHAnsi"/>
                <w:szCs w:val="20"/>
              </w:rPr>
              <w:t>Demonstration de</w:t>
            </w:r>
            <w:r w:rsidR="00053ADD">
              <w:rPr>
                <w:rFonts w:cstheme="minorHAnsi"/>
                <w:szCs w:val="20"/>
              </w:rPr>
              <w:t>s</w:t>
            </w:r>
            <w:r w:rsidRPr="00F7493C">
              <w:rPr>
                <w:rFonts w:cstheme="minorHAnsi"/>
                <w:szCs w:val="20"/>
              </w:rPr>
              <w:t xml:space="preserve"> </w:t>
            </w:r>
            <w:proofErr w:type="spellStart"/>
            <w:r w:rsidRPr="00F7493C">
              <w:rPr>
                <w:rFonts w:cstheme="minorHAnsi"/>
                <w:szCs w:val="20"/>
              </w:rPr>
              <w:t>Moco</w:t>
            </w:r>
            <w:proofErr w:type="spellEnd"/>
            <w:r w:rsidRPr="00F7493C">
              <w:rPr>
                <w:rFonts w:cstheme="minorHAnsi"/>
                <w:szCs w:val="20"/>
              </w:rPr>
              <w:t xml:space="preserve"> </w:t>
            </w:r>
            <w:proofErr w:type="spellStart"/>
            <w:r w:rsidRPr="00F7493C">
              <w:rPr>
                <w:rFonts w:cstheme="minorHAnsi"/>
                <w:szCs w:val="20"/>
              </w:rPr>
              <w:t>Moco</w:t>
            </w:r>
            <w:proofErr w:type="spellEnd"/>
            <w:r w:rsidRPr="00F7493C">
              <w:rPr>
                <w:rFonts w:cstheme="minorHAnsi"/>
                <w:szCs w:val="20"/>
              </w:rPr>
              <w:t>, Lehrkraft kann Freiwilligen nach vorne holen</w:t>
            </w:r>
            <w:r w:rsidR="00053ADD">
              <w:rPr>
                <w:rFonts w:cstheme="minorHAnsi"/>
                <w:szCs w:val="20"/>
              </w:rPr>
              <w:t>.</w:t>
            </w:r>
          </w:p>
          <w:p w14:paraId="11337AA0" w14:textId="0CDB28E2" w:rsidR="00FF5A3F" w:rsidRPr="00F7493C" w:rsidRDefault="00FF5A3F" w:rsidP="00C228A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14" w:author="Schmidberger, Alessa | Wissensfabrik" w:date="2022-10-13T16:46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 w:rsidRPr="00F7493C">
              <w:rPr>
                <w:rFonts w:cstheme="minorHAnsi"/>
                <w:szCs w:val="20"/>
              </w:rPr>
              <w:t xml:space="preserve">Antwort auf vorangegangene Frage </w:t>
            </w:r>
            <w:r w:rsidR="00053ADD">
              <w:rPr>
                <w:rFonts w:cstheme="minorHAnsi"/>
                <w:szCs w:val="20"/>
              </w:rPr>
              <w:t>(ja/n</w:t>
            </w:r>
            <w:r w:rsidR="00053ADD" w:rsidRPr="00F7493C">
              <w:rPr>
                <w:rFonts w:cstheme="minorHAnsi"/>
                <w:szCs w:val="20"/>
              </w:rPr>
              <w:t xml:space="preserve">ein) </w:t>
            </w:r>
            <w:r w:rsidRPr="00F7493C">
              <w:rPr>
                <w:rFonts w:cstheme="minorHAnsi"/>
                <w:szCs w:val="20"/>
              </w:rPr>
              <w:t>mit Obsttastatur</w:t>
            </w:r>
            <w:r w:rsidR="00053ADD">
              <w:rPr>
                <w:rFonts w:cstheme="minorHAnsi"/>
                <w:szCs w:val="20"/>
              </w:rPr>
              <w:t xml:space="preserve"> eingeben.</w:t>
            </w:r>
          </w:p>
        </w:tc>
        <w:tc>
          <w:tcPr>
            <w:tcW w:w="2471" w:type="dxa"/>
          </w:tcPr>
          <w:p w14:paraId="747E87A3" w14:textId="4EBC0CD7" w:rsidR="00FF5A3F" w:rsidRPr="00F7493C" w:rsidRDefault="00FF5A3F" w:rsidP="00053A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proofErr w:type="spellStart"/>
            <w:r w:rsidRPr="00F7493C">
              <w:rPr>
                <w:rFonts w:cstheme="minorHAnsi"/>
                <w:szCs w:val="20"/>
              </w:rPr>
              <w:t>Beamer</w:t>
            </w:r>
            <w:proofErr w:type="spellEnd"/>
            <w:r w:rsidR="00204A77">
              <w:rPr>
                <w:rFonts w:cstheme="minorHAnsi"/>
                <w:szCs w:val="20"/>
              </w:rPr>
              <w:t>,</w:t>
            </w:r>
            <w:r w:rsidR="0037487E">
              <w:rPr>
                <w:rFonts w:cstheme="minorHAnsi"/>
                <w:szCs w:val="20"/>
              </w:rPr>
              <w:t xml:space="preserve"> </w:t>
            </w:r>
            <w:r w:rsidRPr="00F7493C">
              <w:rPr>
                <w:rFonts w:cstheme="minorHAnsi"/>
                <w:szCs w:val="20"/>
              </w:rPr>
              <w:t>Computer</w:t>
            </w:r>
            <w:r w:rsidR="00204A77">
              <w:rPr>
                <w:rFonts w:cstheme="minorHAnsi"/>
                <w:szCs w:val="20"/>
              </w:rPr>
              <w:t>,</w:t>
            </w:r>
          </w:p>
          <w:p w14:paraId="1D964D43" w14:textId="1F456A6D" w:rsidR="00FF5A3F" w:rsidRPr="00F7493C" w:rsidRDefault="00FF5A3F" w:rsidP="00053A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Bananen</w:t>
            </w:r>
            <w:r w:rsidR="00204A77">
              <w:rPr>
                <w:rFonts w:cstheme="minorHAnsi"/>
                <w:szCs w:val="20"/>
              </w:rPr>
              <w:t>,</w:t>
            </w:r>
            <w:r w:rsidR="0037487E">
              <w:rPr>
                <w:rFonts w:cstheme="minorHAnsi"/>
                <w:szCs w:val="20"/>
              </w:rPr>
              <w:t xml:space="preserve"> </w:t>
            </w:r>
            <w:r w:rsidRPr="00F7493C">
              <w:rPr>
                <w:rFonts w:cstheme="minorHAnsi"/>
                <w:szCs w:val="20"/>
              </w:rPr>
              <w:t xml:space="preserve">angeschlossener </w:t>
            </w:r>
            <w:proofErr w:type="spellStart"/>
            <w:r w:rsidRPr="00F7493C">
              <w:rPr>
                <w:rFonts w:cstheme="minorHAnsi"/>
                <w:szCs w:val="20"/>
              </w:rPr>
              <w:t>Moco</w:t>
            </w:r>
            <w:proofErr w:type="spellEnd"/>
            <w:r w:rsidRPr="00F7493C">
              <w:rPr>
                <w:rFonts w:cstheme="minorHAnsi"/>
                <w:szCs w:val="20"/>
              </w:rPr>
              <w:t xml:space="preserve"> </w:t>
            </w:r>
            <w:proofErr w:type="spellStart"/>
            <w:r w:rsidRPr="00F7493C">
              <w:rPr>
                <w:rFonts w:cstheme="minorHAnsi"/>
                <w:szCs w:val="20"/>
              </w:rPr>
              <w:t>Moco</w:t>
            </w:r>
            <w:proofErr w:type="spellEnd"/>
            <w:r w:rsidR="00053ADD">
              <w:rPr>
                <w:rFonts w:cstheme="minorHAnsi"/>
                <w:szCs w:val="20"/>
              </w:rPr>
              <w:t>.</w:t>
            </w:r>
          </w:p>
        </w:tc>
      </w:tr>
      <w:tr w:rsidR="00FF5A3F" w:rsidRPr="00F7493C" w14:paraId="2999086D" w14:textId="77777777" w:rsidTr="00024F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9100DCF" w14:textId="77777777" w:rsidR="00FF5A3F" w:rsidRPr="00F7493C" w:rsidRDefault="00FF5A3F" w:rsidP="00053ADD">
            <w:pPr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45 Min.</w:t>
            </w:r>
          </w:p>
        </w:tc>
        <w:tc>
          <w:tcPr>
            <w:tcW w:w="1701" w:type="dxa"/>
          </w:tcPr>
          <w:p w14:paraId="77EEAD3D" w14:textId="77777777" w:rsidR="00FF5A3F" w:rsidRPr="00F7493C" w:rsidRDefault="00FF5A3F" w:rsidP="00053A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Gruppenphase/</w:t>
            </w:r>
          </w:p>
          <w:p w14:paraId="1A7904DC" w14:textId="77777777" w:rsidR="00FF5A3F" w:rsidRPr="00F7493C" w:rsidRDefault="00FF5A3F" w:rsidP="00053A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Sicherung</w:t>
            </w:r>
          </w:p>
        </w:tc>
        <w:tc>
          <w:tcPr>
            <w:tcW w:w="2042" w:type="dxa"/>
          </w:tcPr>
          <w:p w14:paraId="2FBC1D9A" w14:textId="77777777" w:rsidR="00FF5A3F" w:rsidRPr="00F7493C" w:rsidRDefault="00FF5A3F" w:rsidP="00053A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Gruppenarbeit</w:t>
            </w:r>
          </w:p>
        </w:tc>
        <w:tc>
          <w:tcPr>
            <w:tcW w:w="7229" w:type="dxa"/>
          </w:tcPr>
          <w:p w14:paraId="5EC860D4" w14:textId="0BE0B7CD" w:rsidR="00FF5A3F" w:rsidRPr="00F7493C" w:rsidRDefault="00FF5A3F" w:rsidP="00C228A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15" w:author="Schmidberger, Alessa | Wissensfabrik" w:date="2022-10-13T16:46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F7493C">
              <w:rPr>
                <w:rFonts w:cstheme="minorHAnsi"/>
                <w:szCs w:val="20"/>
              </w:rPr>
              <w:t>Ideal: 2er</w:t>
            </w:r>
            <w:r w:rsidR="00053ADD">
              <w:rPr>
                <w:rFonts w:cstheme="minorHAnsi"/>
                <w:szCs w:val="20"/>
              </w:rPr>
              <w:t>-</w:t>
            </w:r>
            <w:r w:rsidRPr="00F7493C">
              <w:rPr>
                <w:rFonts w:cstheme="minorHAnsi"/>
                <w:szCs w:val="20"/>
              </w:rPr>
              <w:t>Teams</w:t>
            </w:r>
            <w:r w:rsidR="00053ADD">
              <w:rPr>
                <w:rFonts w:cstheme="minorHAnsi"/>
                <w:szCs w:val="20"/>
              </w:rPr>
              <w:t xml:space="preserve">. </w:t>
            </w:r>
            <w:proofErr w:type="spellStart"/>
            <w:r w:rsidR="00053ADD">
              <w:rPr>
                <w:rFonts w:cstheme="minorHAnsi"/>
                <w:szCs w:val="20"/>
              </w:rPr>
              <w:t>SuS</w:t>
            </w:r>
            <w:proofErr w:type="spellEnd"/>
            <w:r w:rsidR="00053ADD">
              <w:rPr>
                <w:rFonts w:cstheme="minorHAnsi"/>
                <w:szCs w:val="20"/>
              </w:rPr>
              <w:t xml:space="preserve"> schließen </w:t>
            </w:r>
            <w:proofErr w:type="spellStart"/>
            <w:r w:rsidR="00053ADD">
              <w:rPr>
                <w:rFonts w:cstheme="minorHAnsi"/>
                <w:szCs w:val="20"/>
              </w:rPr>
              <w:t>Moco</w:t>
            </w:r>
            <w:proofErr w:type="spellEnd"/>
            <w:r w:rsidR="00053ADD">
              <w:rPr>
                <w:rFonts w:cstheme="minorHAnsi"/>
                <w:szCs w:val="20"/>
              </w:rPr>
              <w:t xml:space="preserve"> </w:t>
            </w:r>
            <w:proofErr w:type="spellStart"/>
            <w:r w:rsidR="00053ADD">
              <w:rPr>
                <w:rFonts w:cstheme="minorHAnsi"/>
                <w:szCs w:val="20"/>
              </w:rPr>
              <w:t>Mocos</w:t>
            </w:r>
            <w:proofErr w:type="spellEnd"/>
            <w:r w:rsidR="00053ADD" w:rsidRPr="00F7493C">
              <w:rPr>
                <w:rFonts w:cstheme="minorHAnsi"/>
                <w:szCs w:val="20"/>
              </w:rPr>
              <w:t xml:space="preserve"> </w:t>
            </w:r>
            <w:r w:rsidR="00053ADD">
              <w:rPr>
                <w:rFonts w:cstheme="minorHAnsi"/>
                <w:szCs w:val="20"/>
              </w:rPr>
              <w:t xml:space="preserve">an </w:t>
            </w:r>
            <w:r w:rsidRPr="00F7493C">
              <w:rPr>
                <w:rFonts w:cstheme="minorHAnsi"/>
                <w:szCs w:val="20"/>
              </w:rPr>
              <w:t xml:space="preserve">(Anleitung), </w:t>
            </w:r>
            <w:r w:rsidR="00053ADD">
              <w:rPr>
                <w:rFonts w:cstheme="minorHAnsi"/>
                <w:szCs w:val="20"/>
              </w:rPr>
              <w:t xml:space="preserve">probieren </w:t>
            </w:r>
            <w:r w:rsidRPr="00F7493C">
              <w:rPr>
                <w:rFonts w:cstheme="minorHAnsi"/>
                <w:szCs w:val="20"/>
              </w:rPr>
              <w:t>Material aus</w:t>
            </w:r>
            <w:r w:rsidR="00053ADD">
              <w:rPr>
                <w:rFonts w:cstheme="minorHAnsi"/>
                <w:szCs w:val="20"/>
              </w:rPr>
              <w:t xml:space="preserve"> und </w:t>
            </w:r>
            <w:r w:rsidRPr="00F7493C">
              <w:rPr>
                <w:rFonts w:cstheme="minorHAnsi"/>
                <w:szCs w:val="20"/>
              </w:rPr>
              <w:t>spielen</w:t>
            </w:r>
            <w:r w:rsidR="00053ADD">
              <w:rPr>
                <w:rFonts w:cstheme="minorHAnsi"/>
                <w:szCs w:val="20"/>
              </w:rPr>
              <w:t>.</w:t>
            </w:r>
          </w:p>
          <w:p w14:paraId="48379495" w14:textId="77777777" w:rsidR="00FF5A3F" w:rsidRPr="00F7493C" w:rsidRDefault="00FF5A3F" w:rsidP="00C228A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16" w:author="Schmidberger, Alessa | Wissensfabrik" w:date="2022-10-13T16:46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F7493C">
              <w:rPr>
                <w:rFonts w:cstheme="minorHAnsi"/>
                <w:szCs w:val="20"/>
              </w:rPr>
              <w:t>Sicherung: B6.1</w:t>
            </w:r>
          </w:p>
          <w:p w14:paraId="174C03BB" w14:textId="2F162D71" w:rsidR="00FF5A3F" w:rsidRPr="00F7493C" w:rsidRDefault="00053ADD" w:rsidP="00C228A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17" w:author="Schmidberger, Alessa | Wissensfabrik" w:date="2022-10-13T16:46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>
              <w:rPr>
                <w:rFonts w:cstheme="minorHAnsi"/>
                <w:szCs w:val="20"/>
              </w:rPr>
              <w:t xml:space="preserve">Frage: </w:t>
            </w:r>
            <w:r w:rsidR="00FF5A3F" w:rsidRPr="00F7493C">
              <w:rPr>
                <w:rFonts w:cstheme="minorHAnsi"/>
                <w:szCs w:val="20"/>
              </w:rPr>
              <w:t>Welche Materialien funktionieren, was haben sie gemeinsam?</w:t>
            </w:r>
          </w:p>
        </w:tc>
        <w:tc>
          <w:tcPr>
            <w:tcW w:w="2471" w:type="dxa"/>
          </w:tcPr>
          <w:p w14:paraId="2951A8AE" w14:textId="1B28D1EC" w:rsidR="00FF5A3F" w:rsidRPr="00F7493C" w:rsidRDefault="00FF5A3F" w:rsidP="00053A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Computer</w:t>
            </w:r>
            <w:r w:rsidR="00204A77">
              <w:rPr>
                <w:rFonts w:cstheme="minorHAnsi"/>
                <w:szCs w:val="20"/>
              </w:rPr>
              <w:t>,</w:t>
            </w:r>
            <w:r w:rsidR="00024FC2">
              <w:rPr>
                <w:rFonts w:cstheme="minorHAnsi"/>
                <w:szCs w:val="20"/>
              </w:rPr>
              <w:t xml:space="preserve"> </w:t>
            </w:r>
            <w:proofErr w:type="spellStart"/>
            <w:r w:rsidRPr="00F7493C">
              <w:rPr>
                <w:rFonts w:cstheme="minorHAnsi"/>
                <w:szCs w:val="20"/>
              </w:rPr>
              <w:t>Moco</w:t>
            </w:r>
            <w:proofErr w:type="spellEnd"/>
            <w:r w:rsidRPr="00F7493C">
              <w:rPr>
                <w:rFonts w:cstheme="minorHAnsi"/>
                <w:szCs w:val="20"/>
              </w:rPr>
              <w:t xml:space="preserve"> </w:t>
            </w:r>
            <w:proofErr w:type="spellStart"/>
            <w:r w:rsidRPr="00F7493C">
              <w:rPr>
                <w:rFonts w:cstheme="minorHAnsi"/>
                <w:szCs w:val="20"/>
              </w:rPr>
              <w:t>Mocos</w:t>
            </w:r>
            <w:proofErr w:type="spellEnd"/>
            <w:r w:rsidR="00204A77">
              <w:rPr>
                <w:rFonts w:cstheme="minorHAnsi"/>
                <w:szCs w:val="20"/>
              </w:rPr>
              <w:t>,</w:t>
            </w:r>
          </w:p>
          <w:p w14:paraId="5197049E" w14:textId="3B8CE920" w:rsidR="00FF5A3F" w:rsidRPr="00F7493C" w:rsidRDefault="00FF5A3F" w:rsidP="00053A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 xml:space="preserve">verschiedenen Materialien (leitend und </w:t>
            </w:r>
            <w:proofErr w:type="gramStart"/>
            <w:r w:rsidRPr="00F7493C">
              <w:rPr>
                <w:rFonts w:cstheme="minorHAnsi"/>
                <w:szCs w:val="20"/>
              </w:rPr>
              <w:t>nicht leitend</w:t>
            </w:r>
            <w:proofErr w:type="gramEnd"/>
            <w:r w:rsidRPr="00F7493C">
              <w:rPr>
                <w:rFonts w:cstheme="minorHAnsi"/>
                <w:szCs w:val="20"/>
              </w:rPr>
              <w:t>)</w:t>
            </w:r>
            <w:r w:rsidR="00204A77">
              <w:rPr>
                <w:rFonts w:cstheme="minorHAnsi"/>
                <w:szCs w:val="20"/>
              </w:rPr>
              <w:t>,</w:t>
            </w:r>
            <w:r w:rsidR="0037487E">
              <w:rPr>
                <w:rFonts w:cstheme="minorHAnsi"/>
                <w:szCs w:val="20"/>
              </w:rPr>
              <w:t xml:space="preserve"> </w:t>
            </w:r>
            <w:r w:rsidRPr="00F7493C">
              <w:rPr>
                <w:rFonts w:cstheme="minorHAnsi"/>
                <w:szCs w:val="20"/>
              </w:rPr>
              <w:t>B6.</w:t>
            </w:r>
            <w:r w:rsidR="00053ADD">
              <w:rPr>
                <w:rFonts w:cstheme="minorHAnsi"/>
                <w:szCs w:val="20"/>
              </w:rPr>
              <w:t>1.</w:t>
            </w:r>
          </w:p>
        </w:tc>
      </w:tr>
      <w:tr w:rsidR="00FF5A3F" w:rsidRPr="00F7493C" w14:paraId="4C268CAA" w14:textId="77777777" w:rsidTr="00024F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EE50E11" w14:textId="77777777" w:rsidR="00FF5A3F" w:rsidRPr="00F7493C" w:rsidRDefault="00FF5A3F" w:rsidP="00053ADD">
            <w:pPr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15 Min.</w:t>
            </w:r>
          </w:p>
        </w:tc>
        <w:tc>
          <w:tcPr>
            <w:tcW w:w="1701" w:type="dxa"/>
          </w:tcPr>
          <w:p w14:paraId="6459A586" w14:textId="77777777" w:rsidR="00FF5A3F" w:rsidRPr="00F7493C" w:rsidRDefault="00FF5A3F" w:rsidP="00053A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Vorbereitung Präsentation</w:t>
            </w:r>
          </w:p>
        </w:tc>
        <w:tc>
          <w:tcPr>
            <w:tcW w:w="2042" w:type="dxa"/>
          </w:tcPr>
          <w:p w14:paraId="5E2FEF8D" w14:textId="77777777" w:rsidR="00FF5A3F" w:rsidRPr="00F7493C" w:rsidRDefault="00FF5A3F" w:rsidP="00053A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Plenum</w:t>
            </w:r>
          </w:p>
        </w:tc>
        <w:tc>
          <w:tcPr>
            <w:tcW w:w="7229" w:type="dxa"/>
          </w:tcPr>
          <w:p w14:paraId="7005E74F" w14:textId="77777777" w:rsidR="00FF5A3F" w:rsidRPr="00F7493C" w:rsidRDefault="00FF5A3F" w:rsidP="00C228A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18" w:author="Schmidberger, Alessa | Wissensfabrik" w:date="2022-10-13T16:46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 w:rsidRPr="00F7493C">
              <w:rPr>
                <w:rFonts w:cstheme="minorHAnsi"/>
                <w:szCs w:val="20"/>
              </w:rPr>
              <w:t>Erfahrungsberichte, Besprechen der Fragen vom AB</w:t>
            </w:r>
          </w:p>
        </w:tc>
        <w:tc>
          <w:tcPr>
            <w:tcW w:w="2471" w:type="dxa"/>
          </w:tcPr>
          <w:p w14:paraId="2D87C1E7" w14:textId="77777777" w:rsidR="00FF5A3F" w:rsidRPr="00F7493C" w:rsidRDefault="00FF5A3F" w:rsidP="00053A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Tafel</w:t>
            </w:r>
          </w:p>
        </w:tc>
      </w:tr>
    </w:tbl>
    <w:p w14:paraId="313BF108" w14:textId="77777777" w:rsidR="00204A77" w:rsidRDefault="00204A77" w:rsidP="00102136">
      <w:pPr>
        <w:sectPr w:rsidR="00204A77" w:rsidSect="00FA6E70">
          <w:headerReference w:type="default" r:id="rId10"/>
          <w:footerReference w:type="default" r:id="rId11"/>
          <w:pgSz w:w="16838" w:h="11906" w:orient="landscape"/>
          <w:pgMar w:top="1418" w:right="1134" w:bottom="1418" w:left="1134" w:header="284" w:footer="357" w:gutter="0"/>
          <w:cols w:space="708"/>
          <w:docGrid w:linePitch="360"/>
        </w:sectPr>
      </w:pPr>
    </w:p>
    <w:p w14:paraId="5CFBE700" w14:textId="77777777" w:rsidR="00FF5A3F" w:rsidRPr="00BA2CAA" w:rsidRDefault="00FF5A3F" w:rsidP="00FF5A3F">
      <w:pPr>
        <w:pStyle w:val="berschrift1"/>
      </w:pPr>
      <w:r>
        <w:lastRenderedPageBreak/>
        <w:t>Weiterführende Aufgabe</w:t>
      </w:r>
    </w:p>
    <w:p w14:paraId="46D9DD91" w14:textId="1C6484CB" w:rsidR="00FF5A3F" w:rsidRDefault="0037487E" w:rsidP="00C228AD">
      <w:pPr>
        <w:jc w:val="both"/>
        <w:rPr>
          <w:rFonts w:cstheme="minorHAnsi"/>
          <w:sz w:val="20"/>
          <w:szCs w:val="20"/>
        </w:rPr>
        <w:pPrChange w:id="19" w:author="Schmidberger, Alessa | Wissensfabrik" w:date="2022-10-13T16:46:00Z">
          <w:pPr/>
        </w:pPrChange>
      </w:pPr>
      <w:r>
        <w:rPr>
          <w:rFonts w:cstheme="minorHAnsi"/>
          <w:sz w:val="20"/>
          <w:szCs w:val="20"/>
        </w:rPr>
        <w:t>Die Lehrkraft</w:t>
      </w:r>
      <w:r w:rsidRPr="00106B43">
        <w:rPr>
          <w:rFonts w:cstheme="minorHAnsi"/>
          <w:sz w:val="20"/>
          <w:szCs w:val="20"/>
        </w:rPr>
        <w:t xml:space="preserve"> </w:t>
      </w:r>
      <w:r w:rsidR="00FF5A3F" w:rsidRPr="00106B43">
        <w:rPr>
          <w:rFonts w:cstheme="minorHAnsi"/>
          <w:sz w:val="20"/>
          <w:szCs w:val="20"/>
        </w:rPr>
        <w:t xml:space="preserve">zeigt </w:t>
      </w:r>
      <w:r>
        <w:rPr>
          <w:rFonts w:cstheme="minorHAnsi"/>
          <w:sz w:val="20"/>
          <w:szCs w:val="20"/>
        </w:rPr>
        <w:t xml:space="preserve">den </w:t>
      </w:r>
      <w:r w:rsidR="00FF5A3F" w:rsidRPr="00106B43">
        <w:rPr>
          <w:rFonts w:cstheme="minorHAnsi"/>
          <w:sz w:val="20"/>
          <w:szCs w:val="20"/>
        </w:rPr>
        <w:t xml:space="preserve">Schülerinnen und Schülern einen </w:t>
      </w:r>
      <w:proofErr w:type="spellStart"/>
      <w:r w:rsidR="00FF5A3F" w:rsidRPr="00106B43">
        <w:rPr>
          <w:rFonts w:cstheme="minorHAnsi"/>
          <w:sz w:val="20"/>
          <w:szCs w:val="20"/>
        </w:rPr>
        <w:t>Moco</w:t>
      </w:r>
      <w:proofErr w:type="spellEnd"/>
      <w:r w:rsidR="00FF5A3F" w:rsidRPr="00106B43">
        <w:rPr>
          <w:rFonts w:cstheme="minorHAnsi"/>
          <w:sz w:val="20"/>
          <w:szCs w:val="20"/>
        </w:rPr>
        <w:t xml:space="preserve"> </w:t>
      </w:r>
      <w:proofErr w:type="spellStart"/>
      <w:r w:rsidR="00FF5A3F" w:rsidRPr="00106B43">
        <w:rPr>
          <w:rFonts w:cstheme="minorHAnsi"/>
          <w:sz w:val="20"/>
          <w:szCs w:val="20"/>
        </w:rPr>
        <w:t>Moco</w:t>
      </w:r>
      <w:proofErr w:type="spellEnd"/>
      <w:r>
        <w:rPr>
          <w:rFonts w:cstheme="minorHAnsi"/>
          <w:sz w:val="20"/>
          <w:szCs w:val="20"/>
        </w:rPr>
        <w:t>-</w:t>
      </w:r>
      <w:r w:rsidR="00FF5A3F" w:rsidRPr="00106B43">
        <w:rPr>
          <w:rFonts w:cstheme="minorHAnsi"/>
          <w:sz w:val="20"/>
          <w:szCs w:val="20"/>
        </w:rPr>
        <w:t>Aufbau, der jedoch nicht funktioniert</w:t>
      </w:r>
      <w:r>
        <w:rPr>
          <w:rFonts w:cstheme="minorHAnsi"/>
          <w:sz w:val="20"/>
          <w:szCs w:val="20"/>
        </w:rPr>
        <w:t>.</w:t>
      </w:r>
      <w:r w:rsidR="00FF5A3F" w:rsidRPr="00106B43">
        <w:rPr>
          <w:rFonts w:cstheme="minorHAnsi"/>
          <w:sz w:val="20"/>
          <w:szCs w:val="20"/>
        </w:rPr>
        <w:t xml:space="preserve"> Frage an die </w:t>
      </w:r>
      <w:r w:rsidR="00204A77">
        <w:rPr>
          <w:rFonts w:cstheme="minorHAnsi"/>
          <w:sz w:val="20"/>
          <w:szCs w:val="20"/>
        </w:rPr>
        <w:t xml:space="preserve">Schülerinnen und Schüler: Woran könnte das liegen? </w:t>
      </w:r>
      <w:r>
        <w:rPr>
          <w:rFonts w:cstheme="minorHAnsi"/>
          <w:sz w:val="20"/>
          <w:szCs w:val="20"/>
        </w:rPr>
        <w:t xml:space="preserve">Thesen per </w:t>
      </w:r>
      <w:r w:rsidR="00FF5A3F" w:rsidRPr="00106B43">
        <w:rPr>
          <w:rFonts w:cstheme="minorHAnsi"/>
          <w:sz w:val="20"/>
          <w:szCs w:val="20"/>
        </w:rPr>
        <w:t xml:space="preserve">Mindmap an der Tafel sammeln und </w:t>
      </w:r>
      <w:r w:rsidR="00204A77">
        <w:rPr>
          <w:rFonts w:cstheme="minorHAnsi"/>
          <w:sz w:val="20"/>
          <w:szCs w:val="20"/>
        </w:rPr>
        <w:t>Schülerinnen und Schüler</w:t>
      </w:r>
      <w:r w:rsidR="00FF5A3F" w:rsidRPr="00106B43">
        <w:rPr>
          <w:rFonts w:cstheme="minorHAnsi"/>
          <w:sz w:val="20"/>
          <w:szCs w:val="20"/>
        </w:rPr>
        <w:t xml:space="preserve"> nach vorne kommen lassen, um ihre Ideen zu überprüfen, nachdem sie ihre Vorgehensweise beschrieben haben (Anschlüsse nicht korrekt, falsche</w:t>
      </w:r>
      <w:r w:rsidR="006C3353">
        <w:rPr>
          <w:rFonts w:cstheme="minorHAnsi"/>
          <w:sz w:val="20"/>
          <w:szCs w:val="20"/>
        </w:rPr>
        <w:t>s</w:t>
      </w:r>
      <w:r>
        <w:rPr>
          <w:rFonts w:cstheme="minorHAnsi"/>
          <w:sz w:val="20"/>
          <w:szCs w:val="20"/>
        </w:rPr>
        <w:t xml:space="preserve">, </w:t>
      </w:r>
      <w:proofErr w:type="gramStart"/>
      <w:r>
        <w:rPr>
          <w:rFonts w:cstheme="minorHAnsi"/>
          <w:sz w:val="20"/>
          <w:szCs w:val="20"/>
        </w:rPr>
        <w:t>nicht leitendes</w:t>
      </w:r>
      <w:proofErr w:type="gramEnd"/>
      <w:r w:rsidR="00FF5A3F" w:rsidRPr="00106B43">
        <w:rPr>
          <w:rFonts w:cstheme="minorHAnsi"/>
          <w:sz w:val="20"/>
          <w:szCs w:val="20"/>
        </w:rPr>
        <w:t xml:space="preserve"> Material etc.).</w:t>
      </w:r>
    </w:p>
    <w:p w14:paraId="2F15D31A" w14:textId="224ACAD1" w:rsidR="00FF5A3F" w:rsidRPr="003C7FA6" w:rsidRDefault="4D8F13CF" w:rsidP="00C228AD">
      <w:pPr>
        <w:jc w:val="both"/>
        <w:rPr>
          <w:rFonts w:ascii="Times New Roman" w:hAnsi="Times New Roman" w:cs="Times New Roman"/>
        </w:rPr>
        <w:pPrChange w:id="20" w:author="Schmidberger, Alessa | Wissensfabrik" w:date="2022-10-13T16:46:00Z">
          <w:pPr/>
        </w:pPrChange>
      </w:pPr>
      <w:r w:rsidRPr="4D8F13CF">
        <w:rPr>
          <w:sz w:val="20"/>
          <w:szCs w:val="20"/>
        </w:rPr>
        <w:t>Die E-Mail-Vorlage (Seite 1) kann individualisiert werden.</w:t>
      </w:r>
    </w:p>
    <w:sectPr w:rsidR="00FF5A3F" w:rsidRPr="003C7FA6" w:rsidSect="001D6413">
      <w:headerReference w:type="default" r:id="rId12"/>
      <w:footerReference w:type="default" r:id="rId13"/>
      <w:pgSz w:w="11906" w:h="16838"/>
      <w:pgMar w:top="1134" w:right="1531" w:bottom="1276" w:left="1531" w:header="425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0B77FB" w14:textId="77777777" w:rsidR="00817A89" w:rsidRDefault="00817A89" w:rsidP="00DD6851">
      <w:r>
        <w:separator/>
      </w:r>
    </w:p>
  </w:endnote>
  <w:endnote w:type="continuationSeparator" w:id="0">
    <w:p w14:paraId="01574C51" w14:textId="77777777" w:rsidR="00817A89" w:rsidRDefault="00817A89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97FF14" w14:textId="0DE1BCAC" w:rsidR="00053ADD" w:rsidRPr="00024FC2" w:rsidRDefault="00AE4E25" w:rsidP="00C228AD">
    <w:pPr>
      <w:pStyle w:val="Kopfzeile"/>
      <w:tabs>
        <w:tab w:val="clear" w:pos="4536"/>
        <w:tab w:val="clear" w:pos="9072"/>
        <w:tab w:val="right" w:pos="6096"/>
      </w:tabs>
      <w:ind w:right="-2637"/>
      <w:rPr>
        <w:i/>
        <w:sz w:val="18"/>
      </w:rPr>
      <w:pPrChange w:id="1" w:author="Schmidberger, Alessa | Wissensfabrik" w:date="2022-10-13T16:46:00Z">
        <w:pPr>
          <w:pStyle w:val="Kopfzeile"/>
          <w:tabs>
            <w:tab w:val="clear" w:pos="4536"/>
            <w:tab w:val="clear" w:pos="9072"/>
            <w:tab w:val="right" w:pos="8789"/>
          </w:tabs>
          <w:ind w:right="-2637"/>
        </w:pPr>
      </w:pPrChange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86912" behindDoc="0" locked="0" layoutInCell="1" allowOverlap="1" wp14:anchorId="32625288" wp14:editId="164DFA34">
              <wp:simplePos x="0" y="0"/>
              <wp:positionH relativeFrom="column">
                <wp:posOffset>6029324</wp:posOffset>
              </wp:positionH>
              <wp:positionV relativeFrom="paragraph">
                <wp:posOffset>-4479924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25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04EF38" w14:textId="77777777" w:rsidR="00AE4E25" w:rsidRDefault="00AE4E25" w:rsidP="00AE4E25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8" name="Grafik 28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2625288" id="Gruppieren 27" o:spid="_x0000_s1029" style="position:absolute;margin-left:474.75pt;margin-top:-352.75pt;width:25.9pt;height:322.55pt;z-index:251686912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1mdDEA&#10;AAAAAwEgAAABAAAAAAAAAAAAAAAAAAAAAQAAAAAAAAAAAAAAAAAAAAEA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////////////////////////////////////AAAA////////////////////&#10;/////////////////wAAAAD///////////////////////////////////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8AAAD/////////////////////////////////////AAAAAAD/////////////////////&#10;/////////////wAAAAAAAP////////////////////////////////8AAAAAAAAA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8AAAAAAP//////////////////////////////////AAAAAAAA////////////////////////&#10;/////////wAAAAAAAAD///////////////////////////////8AAAAAAAAAAP//////////////&#10;/////////////////w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8AAAAA////////////////////////////////////&#10;AAAAAAD//////////////////////////////////wAAAAAAAAD/////////////////////////&#10;//////8AAAAAAAAAAP//////////////////////////////AAAAAAAAAAAA////////////////&#10;//////////////8AAAAAAAAAAAD///////////////////////////////8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/8AAAD/////&#10;//////////////////////////////8AAAAAAP//////////////////////////////////AAAA&#10;AAAAAP///////////////////////////////wAAAAAAAAAA////////////////////////////&#10;//8AAAAAAAAAAAD//////////////////////////////wAAAAAAAAAAAP//////////////////&#10;////////////AAAAAAAAAAAA////////////////////////////////AAAAAAAAAAD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//////////////////////////////////8AAAAAAP//////&#10;//////////////////////////8AAAAAAAAA////////////////////////////////AAAAAAAA&#10;AAD/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8AAAAA//////////////////////////////////8AAAAAAAD/////////&#10;//////////////////////8AAAAAAAAAAP//////////////////////////////AAAAAAAAAAAA&#10;AP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///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8AAAAAAP///////////////////////////////wAAAAAAAAAAAP//////////&#10;//////////////////8AAAAAAAAAAAAA////////////////////////////AAAAAAAAAAAAAAD/&#10;////////////////////////////AAAAAAAAAAAAAAD///////////////////////////8A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8AAAAA////////////////////////&#10;/////////wAAAAAAAAAA//////////////////////////////8AAAAAAAAAAAD/////////////&#10;////////////////AAAAAAAAAAAAAP/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AAAAAAAAAAD/////////////////////////////////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wAAAAD//////////////////////////////////wAAAAAAAAD/////////////////////////&#10;/////wAAAAAAAAAAAP////////////////////////////8AAAAAAAAAAAAA////////////////&#10;/////////////wAAAAAAAAAAAAAA////////////////////////////AAAAAAAAAAAAAAD/////&#10;////////////////////////AAAAAAAAAAAAAAD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/////////////////////////////////wAA&#10;AAAAAP///////////////////////////////wAAAAAAAAAA////////////////////////////&#10;/wAAAAAAAAAAAAAA//////////////////////////8AAAAAAAAAAAAAAAD/////////////////&#10;//////////8AAAAAAAAAAAAAAP///////////////////////////wAAAAAAAAAAAAAAAP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//AAAAAAAAAP//&#10;////////////////////////////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8AAAAAAAAA&#10;AP///////////////////////////wAAAAAAAAAAAAAA////////////////////////////AAAA&#10;AAAAAAAAAAAA//////////////////////////8AAAAAAAAAAAAAAAD/////////////////////&#10;//////8AAAAAAAAAAAAAAP///////////////////////////wAAAAAAAAAAAAAAAP//////////&#10;/////////////////w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D/&#10;/////////////////////////////wAAAAAAAAAAAAD//////////////////////////wAAAAAA&#10;AAAAAAAAAP//////////////////////////AAAAAAAAAAAAAAAA////////////////////////&#10;////AAAAAAAAAAAAAAAA//////////////////////////8AAAAAAAAAAAAAAAD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8EElDQ19QUk9GSUxFAAw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D/////////////&#10;//////////////8AAAAAAAAAAAAAAP//////////////////////////AAAAAAAAAAAAAAAA////&#10;////////////////////////AAAAAAAAAAAAAAAA//////////////////////////8AAAAAAAAA&#10;AAAAAAD//////////////////////////wA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AAAAAAAAAAAAAAAA////////&#10;//////////////////8AAAAAAAAAAAAAAAAA//////////////////////////8AAAAAAAAAAAAA&#10;AAD//////////////////////////wAAAAAAAAAAAAAAAP///////////////////////////wAA&#10;AAAAAAAAAAAA////////////////////////////AAAAAAAAAAAAAAD/////////////////////&#10;//////8AAAAAAAAAAAAAAP////////////////////////////8AAAAAAAAAAP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D/////////&#10;////////////////AAAAAAAAAAAAAAAAAP//////////////////////////AAAAAAAAAAAAAAAA&#10;//////////////////////////8AAAAAAAAAAAAAAAAA//////////////////////////8AAAAA&#10;AAAAAAAAAAD//////////////////////////wAAAAAAAAAAAAAAAP//////////////////////&#10;/////wAAAAAAAAAAAAD/////////////////////////////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////////////&#10;//////////////8AAAAAAAAAAAAAAAD//////////////////////////wAAAAAAAAAAAAAAAAD/&#10;/////////////////////////wAAAAAAAAAAAAAAAP//////////////////////////AAAAAAAA&#10;AAAAAAAA////////////////////////////AAAAAAAAAAAAAAD/////////////////////////&#10;//8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P//////////////////////////AAAAAAAAAAAAAAAA////&#10;//////////////////////8AAAAAAAAAAAAAAAD//////////////////////////wAAAAAAAAAA&#10;AAAAAAD//////////////////////////wAAAAAAAAAAAP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///wAAAAAAAAAAAAAAAAD/////&#10;////////////////////AAAAAAAAAAAAAAAAAP//////////////////////////AAAAAAAAAAAA&#10;AAD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////////&#10;//////////////////8AAAAAAAAAAAAAAAD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AAAAAAAA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21mdDIA&#10;AAAABAMQAAABAAAAAAAAAAAAAAAAAAAAAQAAAAAAAAAAAAAAAAAAAAEAAAEAAQA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MK6+sjClsm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Hn6+sh51W9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0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" stroked="f">
                <v:textbox>
                  <w:txbxContent>
                    <w:p w14:paraId="0104EF38" w14:textId="77777777" w:rsidR="00AE4E25" w:rsidRDefault="00AE4E25" w:rsidP="00AE4E25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28" o:spid="_x0000_s1031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  <w:r w:rsidR="00053ADD" w:rsidRPr="00C140D3">
      <w:rPr>
        <w:sz w:val="8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58D4FDBA" wp14:editId="6201443B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26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5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2F051CDB" id="Gerade Verbindung 26" o:spid="_x0000_s1026" style="position:absolute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" strokecolor="#2f5496 [2408]" strokeweight="3pt">
              <v:stroke joinstyle="miter"/>
            </v:line>
          </w:pict>
        </mc:Fallback>
      </mc:AlternateContent>
    </w:r>
    <w:r w:rsidR="00053ADD" w:rsidRPr="00C140D3">
      <w:rPr>
        <w:sz w:val="6"/>
      </w:rPr>
      <w:t xml:space="preserve"> </w:t>
    </w:r>
    <w:r w:rsidR="00053ADD" w:rsidRPr="00C140D3">
      <w:rPr>
        <w:sz w:val="18"/>
      </w:rPr>
      <w:t xml:space="preserve">Modul </w:t>
    </w:r>
    <w:r w:rsidR="00053ADD" w:rsidRPr="005D3348">
      <w:rPr>
        <w:sz w:val="18"/>
      </w:rPr>
      <w:t>B6 – Mein Anschluss</w:t>
    </w:r>
    <w:ins w:id="2" w:author="Schmidberger, Alessa | Wissensfabrik" w:date="2022-10-13T16:45:00Z">
      <w:r w:rsidR="00C228AD">
        <w:rPr>
          <w:sz w:val="18"/>
        </w:rPr>
        <w:t xml:space="preserve"> </w:t>
      </w:r>
      <w:r w:rsidR="00C228AD">
        <w:rPr>
          <w:sz w:val="18"/>
        </w:rPr>
        <w:tab/>
        <w:t>zuletzt aktualisiert am 13.10.2022</w:t>
      </w:r>
    </w:ins>
    <w:r w:rsidR="00053ADD" w:rsidRPr="00C140D3">
      <w:rPr>
        <w:i/>
        <w:sz w:val="18"/>
      </w:rPr>
      <w:tab/>
    </w:r>
    <w:ins w:id="3" w:author="Schmidberger, Alessa | Wissensfabrik" w:date="2022-10-13T16:46:00Z">
      <w:r w:rsidR="00C228AD">
        <w:rPr>
          <w:i/>
          <w:sz w:val="18"/>
        </w:rPr>
        <w:tab/>
      </w:r>
      <w:r w:rsidR="00C228AD">
        <w:rPr>
          <w:i/>
          <w:sz w:val="18"/>
        </w:rPr>
        <w:tab/>
      </w:r>
    </w:ins>
    <w:r w:rsidR="00053ADD" w:rsidRPr="00C140D3">
      <w:rPr>
        <w:sz w:val="18"/>
      </w:rPr>
      <w:t xml:space="preserve">Seite </w:t>
    </w:r>
    <w:r w:rsidR="00053ADD" w:rsidRPr="00C140D3">
      <w:rPr>
        <w:bCs w:val="0"/>
        <w:sz w:val="18"/>
      </w:rPr>
      <w:fldChar w:fldCharType="begin"/>
    </w:r>
    <w:r w:rsidR="00053ADD" w:rsidRPr="00C140D3">
      <w:rPr>
        <w:sz w:val="18"/>
      </w:rPr>
      <w:instrText>PAGE  \* Arabic  \* MERGEFORMAT</w:instrText>
    </w:r>
    <w:r w:rsidR="00053ADD" w:rsidRPr="00C140D3">
      <w:rPr>
        <w:bCs w:val="0"/>
        <w:sz w:val="18"/>
      </w:rPr>
      <w:fldChar w:fldCharType="separate"/>
    </w:r>
    <w:r w:rsidR="006147E4">
      <w:rPr>
        <w:sz w:val="18"/>
      </w:rPr>
      <w:t>1</w:t>
    </w:r>
    <w:r w:rsidR="00053ADD" w:rsidRPr="00C140D3">
      <w:rPr>
        <w:bCs w:val="0"/>
        <w:sz w:val="18"/>
      </w:rPr>
      <w:fldChar w:fldCharType="end"/>
    </w:r>
    <w:r w:rsidR="00053ADD" w:rsidRPr="00C140D3">
      <w:rPr>
        <w:sz w:val="18"/>
      </w:rPr>
      <w:t xml:space="preserve"> von </w:t>
    </w:r>
    <w:r w:rsidR="00053ADD" w:rsidRPr="00C140D3">
      <w:rPr>
        <w:sz w:val="18"/>
      </w:rPr>
      <w:fldChar w:fldCharType="begin"/>
    </w:r>
    <w:r w:rsidR="00053ADD" w:rsidRPr="00C140D3">
      <w:rPr>
        <w:sz w:val="18"/>
      </w:rPr>
      <w:instrText>NUMPAGES  \* Arabic  \* MERGEFORMAT</w:instrText>
    </w:r>
    <w:r w:rsidR="00053ADD" w:rsidRPr="00C140D3">
      <w:rPr>
        <w:sz w:val="18"/>
      </w:rPr>
      <w:fldChar w:fldCharType="separate"/>
    </w:r>
    <w:r w:rsidR="006147E4">
      <w:rPr>
        <w:sz w:val="18"/>
      </w:rPr>
      <w:t>3</w:t>
    </w:r>
    <w:r w:rsidR="00053ADD" w:rsidRPr="00C140D3">
      <w:rPr>
        <w:sz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576D69" w14:textId="3AF5BADA" w:rsidR="00053ADD" w:rsidRPr="00024FC2" w:rsidRDefault="00053ADD" w:rsidP="00400C45">
    <w:pPr>
      <w:pStyle w:val="Kopfzeile"/>
      <w:tabs>
        <w:tab w:val="clear" w:pos="4536"/>
        <w:tab w:val="clear" w:pos="9072"/>
        <w:tab w:val="right" w:pos="13467"/>
      </w:tabs>
      <w:ind w:right="-2637" w:firstLine="993"/>
      <w:rPr>
        <w:i/>
        <w:sz w:val="18"/>
      </w:rPr>
    </w:pPr>
    <w:r w:rsidRPr="00C140D3">
      <w:rPr>
        <w:sz w:val="8"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18BBFD47" wp14:editId="06DF4435">
              <wp:simplePos x="0" y="0"/>
              <wp:positionH relativeFrom="column">
                <wp:posOffset>2540</wp:posOffset>
              </wp:positionH>
              <wp:positionV relativeFrom="paragraph">
                <wp:posOffset>-138761</wp:posOffset>
              </wp:positionV>
              <wp:extent cx="9242425" cy="0"/>
              <wp:effectExtent l="0" t="19050" r="15875" b="19050"/>
              <wp:wrapNone/>
              <wp:docPr id="11" name="Gerade Verbindung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242425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5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03BCF41F" id="Gerade Verbindung 11" o:spid="_x0000_s1026" style="position:absolute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0.95pt" to="727.95pt,-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" strokecolor="#2f5496 [2408]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 xml:space="preserve">Modul </w:t>
    </w:r>
    <w:r w:rsidRPr="005D3348">
      <w:rPr>
        <w:sz w:val="18"/>
      </w:rPr>
      <w:t>B6 – Mein Anschluss</w:t>
    </w:r>
    <w:r w:rsidRPr="00C140D3">
      <w:rPr>
        <w:i/>
        <w:sz w:val="18"/>
      </w:rPr>
      <w:tab/>
    </w:r>
    <w:r w:rsidRPr="00C140D3">
      <w:rPr>
        <w:sz w:val="18"/>
      </w:rPr>
      <w:t xml:space="preserve">Seite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6147E4">
      <w:rPr>
        <w:sz w:val="18"/>
      </w:rPr>
      <w:t>2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6147E4">
      <w:rPr>
        <w:sz w:val="18"/>
      </w:rPr>
      <w:t>3</w:t>
    </w:r>
    <w:r w:rsidRPr="00C140D3"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B075B3" w14:textId="2647B4D3" w:rsidR="00053ADD" w:rsidRPr="00024FC2" w:rsidRDefault="00AE4E25" w:rsidP="00C228AD">
    <w:pPr>
      <w:pStyle w:val="Kopfzeile"/>
      <w:tabs>
        <w:tab w:val="clear" w:pos="4536"/>
        <w:tab w:val="clear" w:pos="9072"/>
      </w:tabs>
      <w:ind w:right="-2637"/>
      <w:rPr>
        <w:i/>
        <w:sz w:val="18"/>
      </w:rPr>
      <w:pPrChange w:id="21" w:author="Schmidberger, Alessa | Wissensfabrik" w:date="2022-10-13T16:47:00Z">
        <w:pPr>
          <w:pStyle w:val="Kopfzeile"/>
          <w:tabs>
            <w:tab w:val="clear" w:pos="4536"/>
            <w:tab w:val="clear" w:pos="9072"/>
            <w:tab w:val="right" w:pos="8789"/>
          </w:tabs>
          <w:ind w:right="-2637"/>
        </w:pPr>
      </w:pPrChange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91008" behindDoc="0" locked="0" layoutInCell="1" allowOverlap="1" wp14:anchorId="2ADAFD2E" wp14:editId="639BC062">
              <wp:simplePos x="0" y="0"/>
              <wp:positionH relativeFrom="column">
                <wp:posOffset>6014085</wp:posOffset>
              </wp:positionH>
              <wp:positionV relativeFrom="paragraph">
                <wp:posOffset>-4469765</wp:posOffset>
              </wp:positionV>
              <wp:extent cx="328930" cy="4096385"/>
              <wp:effectExtent l="0" t="0" r="0" b="0"/>
              <wp:wrapNone/>
              <wp:docPr id="10" name="Gruppieren 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31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2F90A0" w14:textId="77777777" w:rsidR="00AE4E25" w:rsidRDefault="00AE4E25" w:rsidP="00AE4E25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2" name="Grafik 32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ADAFD2E" id="Gruppieren 10" o:spid="_x0000_s1039" style="position:absolute;margin-left:473.55pt;margin-top:-351.95pt;width:25.9pt;height:322.55pt;z-index:251691008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////////////////////////////////////8AAAD/////////////////////&#10;////////////////AAAAAP////////////////////////////////////8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D/////////////////////////////////&#10;/////wAAAP////////////////////////////////////8AAAAAAP//////////////////////&#10;////////////AAAAAAAA/////////////////////////////////wAAAAAAAAD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wAAAAAA//////////////////////////////////8AAAAAAAD/////////////////////////&#10;////////AAAAAAAAAP///////////////////////////////wAAAAAAAAAA////////////////&#10;////////////////AA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//&#10;/////////////////////////////////wAAAAD///////////////////////////////////8A&#10;AAAAAP//////////////////////////////////AAAAAAAAAP//////////////////////////&#10;/////wAAAAAAAAAA//////////////////////////////8AAAAAAAAAAAD/////////////////&#10;/////////////wAAAAAAAAAAAP///////////////////////////////w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wAAAAAAAAAA&#10;////////////////////////////AAAAAAAAAAAAAAD///////////////////////////8AAAAA&#10;AAAAAAAAAAD//////////////////////////wAAAAAAAAAAAAAAAP//////////////////////&#10;/////wAAAAAAAAAAAAAA////////////////////////////AAAAAAAAAAAAAAAA////////////&#10;////////////////AAAAAAAAAAAAAAD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vwQSUNDX1BST0ZJTEUADB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8AAAAAAAAAAAAAAAD/////////&#10;/////////////////wAAAAAAAAAAAAAAAAD//////////////////////////wAAAAAAAAAAAAAA&#10;AP//////////////////////////AAAAAAAAAAAAAAAA////////////////////////////AAAA&#10;AAAAAAAAAAD///////////////////////////8AAAAAAAAAAAAAAP//////////////////////&#10;/////wAAAAAAAAAAAAAA/////////////////////////////wAAAAAAAAAA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P//////////&#10;//////////////8AAAAAAAAAAAAAAAAA//////////////////////////8AAAAAAAAAAAAAAAD/&#10;/////////////////////////wAAAAAAAAAAAAAAAAD//////////////////////////wAAAAAA&#10;AAAAAAAAAP//////////////////////////AAAAAAAAAAAAAAAA////////////////////////&#10;////AAAAAAAAAAAAAP////////////////////////////8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D/////////////&#10;/////////////wAAAAAAAAAAAAAAAP//////////////////////////AAAAAAAAAAAAAAAAAP//&#10;////////////////////////AAAAAAAAAAAAAAAA//////////////////////////8AAAAAAAAA&#10;AAAAAAD///////////////////////////8AAAAAAAAAAAAAAP//////////////////////////&#10;/wAA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AAAAAA//////////////////////////8AAAAAAAAAAAAAAAD/////&#10;/////////////////////wAAAAAAAAAAAAAAAP//////////////////////////AAAAAAAAAAAA&#10;AAAAAP//////////////////////////AAAAAAAAAAAA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D/////////////////////////////AAAAAAAAAAAAAAAAAP//////&#10;//////////////////8AAAAAAAAAAAAAAAAA//////////////////////////8AAAAAAAAAAAAA&#10;AP///////////////////////////w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AAAAAAAAD/////////&#10;/////////////////wAAAAAAAAAAAAAAAP//////////////////////////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//////////////////////&#10;//////////////8AAAAAAAAAAAD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40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" stroked="f">
                <v:textbox>
                  <w:txbxContent>
                    <w:p w14:paraId="2E2F90A0" w14:textId="77777777" w:rsidR="00AE4E25" w:rsidRDefault="00AE4E25" w:rsidP="00AE4E25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2" o:spid="_x0000_s1041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">
                <v:imagedata r:id="rId2" o:title="" chromakey="#fefefe" recolortarget="#494949 [1446]"/>
              </v:shape>
            </v:group>
          </w:pict>
        </mc:Fallback>
      </mc:AlternateContent>
    </w:r>
    <w:r w:rsidR="00053ADD" w:rsidRPr="00C140D3">
      <w:rPr>
        <w:sz w:val="8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5BF6EBB7" wp14:editId="2BFB4092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7" name="Gerade Verbindung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5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C3FECE9" id="Gerade Verbindung 7" o:spid="_x0000_s1026" style="position:absolute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" strokecolor="#2f5496 [2408]" strokeweight="3pt">
              <v:stroke joinstyle="miter"/>
            </v:line>
          </w:pict>
        </mc:Fallback>
      </mc:AlternateContent>
    </w:r>
    <w:ins w:id="22" w:author="Schmidberger, Alessa | Wissensfabrik" w:date="2022-10-13T16:46:00Z">
      <w:r w:rsidR="00C228AD" w:rsidRPr="00C228AD">
        <w:rPr>
          <w:sz w:val="18"/>
        </w:rPr>
        <w:t xml:space="preserve"> </w:t>
      </w:r>
      <w:r w:rsidR="00C228AD" w:rsidRPr="00C140D3">
        <w:rPr>
          <w:sz w:val="18"/>
        </w:rPr>
        <w:t xml:space="preserve">Modul </w:t>
      </w:r>
      <w:r w:rsidR="00C228AD" w:rsidRPr="005D3348">
        <w:rPr>
          <w:sz w:val="18"/>
        </w:rPr>
        <w:t>B6 – Mein Anschluss</w:t>
      </w:r>
      <w:r w:rsidR="00C228AD">
        <w:rPr>
          <w:sz w:val="18"/>
        </w:rPr>
        <w:t xml:space="preserve"> </w:t>
      </w:r>
      <w:r w:rsidR="00C228AD">
        <w:rPr>
          <w:sz w:val="18"/>
        </w:rPr>
        <w:tab/>
      </w:r>
    </w:ins>
    <w:ins w:id="23" w:author="Schmidberger, Alessa | Wissensfabrik" w:date="2022-10-13T16:47:00Z">
      <w:r w:rsidR="00C228AD">
        <w:rPr>
          <w:sz w:val="18"/>
        </w:rPr>
        <w:tab/>
      </w:r>
    </w:ins>
    <w:ins w:id="24" w:author="Schmidberger, Alessa | Wissensfabrik" w:date="2022-10-13T16:46:00Z">
      <w:r w:rsidR="00C228AD">
        <w:rPr>
          <w:sz w:val="18"/>
        </w:rPr>
        <w:t>zuletzt aktualisiert am 13.10.2022</w:t>
      </w:r>
      <w:r w:rsidR="00C228AD" w:rsidRPr="00C140D3">
        <w:rPr>
          <w:i/>
          <w:sz w:val="18"/>
        </w:rPr>
        <w:tab/>
      </w:r>
      <w:r w:rsidR="00C228AD">
        <w:rPr>
          <w:i/>
          <w:sz w:val="18"/>
        </w:rPr>
        <w:tab/>
      </w:r>
      <w:r w:rsidR="00C228AD">
        <w:rPr>
          <w:i/>
          <w:sz w:val="18"/>
        </w:rPr>
        <w:tab/>
      </w:r>
    </w:ins>
    <w:del w:id="25" w:author="Schmidberger, Alessa | Wissensfabrik" w:date="2022-10-13T16:46:00Z">
      <w:r w:rsidR="00053ADD" w:rsidRPr="00C140D3" w:rsidDel="00C228AD">
        <w:rPr>
          <w:sz w:val="6"/>
        </w:rPr>
        <w:delText xml:space="preserve"> </w:delText>
      </w:r>
      <w:r w:rsidR="00053ADD" w:rsidRPr="00C140D3" w:rsidDel="00C228AD">
        <w:rPr>
          <w:sz w:val="18"/>
        </w:rPr>
        <w:delText xml:space="preserve">Modul </w:delText>
      </w:r>
      <w:r w:rsidR="00053ADD" w:rsidRPr="005D3348" w:rsidDel="00C228AD">
        <w:rPr>
          <w:sz w:val="18"/>
        </w:rPr>
        <w:delText xml:space="preserve">B6 – Mein </w:delText>
      </w:r>
      <w:r w:rsidR="00053ADD" w:rsidRPr="00C140D3" w:rsidDel="00C228AD">
        <w:rPr>
          <w:i/>
          <w:sz w:val="18"/>
        </w:rPr>
        <w:tab/>
      </w:r>
    </w:del>
    <w:r w:rsidR="00053ADD" w:rsidRPr="00C140D3">
      <w:rPr>
        <w:sz w:val="18"/>
      </w:rPr>
      <w:t xml:space="preserve">Seite </w:t>
    </w:r>
    <w:r w:rsidR="00053ADD" w:rsidRPr="00C140D3">
      <w:rPr>
        <w:bCs w:val="0"/>
        <w:sz w:val="18"/>
      </w:rPr>
      <w:fldChar w:fldCharType="begin"/>
    </w:r>
    <w:r w:rsidR="00053ADD" w:rsidRPr="00C140D3">
      <w:rPr>
        <w:sz w:val="18"/>
      </w:rPr>
      <w:instrText>PAGE  \* Arabic  \* MERGEFORMAT</w:instrText>
    </w:r>
    <w:r w:rsidR="00053ADD" w:rsidRPr="00C140D3">
      <w:rPr>
        <w:bCs w:val="0"/>
        <w:sz w:val="18"/>
      </w:rPr>
      <w:fldChar w:fldCharType="separate"/>
    </w:r>
    <w:r w:rsidR="006147E4">
      <w:rPr>
        <w:sz w:val="18"/>
      </w:rPr>
      <w:t>3</w:t>
    </w:r>
    <w:r w:rsidR="00053ADD" w:rsidRPr="00C140D3">
      <w:rPr>
        <w:bCs w:val="0"/>
        <w:sz w:val="18"/>
      </w:rPr>
      <w:fldChar w:fldCharType="end"/>
    </w:r>
    <w:r w:rsidR="00053ADD" w:rsidRPr="00C140D3">
      <w:rPr>
        <w:sz w:val="18"/>
      </w:rPr>
      <w:t xml:space="preserve"> von </w:t>
    </w:r>
    <w:r w:rsidR="00053ADD" w:rsidRPr="00C140D3">
      <w:rPr>
        <w:sz w:val="18"/>
      </w:rPr>
      <w:fldChar w:fldCharType="begin"/>
    </w:r>
    <w:r w:rsidR="00053ADD" w:rsidRPr="00C140D3">
      <w:rPr>
        <w:sz w:val="18"/>
      </w:rPr>
      <w:instrText>NUMPAGES  \* Arabic  \* MERGEFORMAT</w:instrText>
    </w:r>
    <w:r w:rsidR="00053ADD" w:rsidRPr="00C140D3">
      <w:rPr>
        <w:sz w:val="18"/>
      </w:rPr>
      <w:fldChar w:fldCharType="separate"/>
    </w:r>
    <w:r w:rsidR="006147E4">
      <w:rPr>
        <w:sz w:val="18"/>
      </w:rPr>
      <w:t>3</w:t>
    </w:r>
    <w:r w:rsidR="00053ADD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5C90AC" w14:textId="77777777" w:rsidR="00817A89" w:rsidRDefault="00817A89" w:rsidP="00DD6851">
      <w:r>
        <w:separator/>
      </w:r>
    </w:p>
  </w:footnote>
  <w:footnote w:type="continuationSeparator" w:id="0">
    <w:p w14:paraId="4F267A1A" w14:textId="77777777" w:rsidR="00817A89" w:rsidRDefault="00817A89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6D017F" w14:textId="08EC234D" w:rsidR="00117599" w:rsidRDefault="00117599" w:rsidP="00117599">
    <w:pPr>
      <w:pStyle w:val="Kopfzeile"/>
      <w:tabs>
        <w:tab w:val="left" w:pos="708"/>
      </w:tabs>
      <w:ind w:right="-87"/>
      <w:rPr>
        <w:color w:val="AEAAAA" w:themeColor="background2" w:themeShade="BF"/>
        <w:sz w:val="22"/>
      </w:rPr>
    </w:pPr>
    <w:r>
      <mc:AlternateContent>
        <mc:Choice Requires="wps">
          <w:drawing>
            <wp:anchor distT="0" distB="0" distL="114300" distR="114300" simplePos="0" relativeHeight="251677696" behindDoc="1" locked="0" layoutInCell="1" allowOverlap="1" wp14:anchorId="4E8EF1FA" wp14:editId="20474EBB">
              <wp:simplePos x="0" y="0"/>
              <wp:positionH relativeFrom="column">
                <wp:posOffset>2548890</wp:posOffset>
              </wp:positionH>
              <wp:positionV relativeFrom="paragraph">
                <wp:posOffset>6350</wp:posOffset>
              </wp:positionV>
              <wp:extent cx="3060065" cy="340360"/>
              <wp:effectExtent l="0" t="0" r="6985" b="2540"/>
              <wp:wrapNone/>
              <wp:docPr id="9" name="Rechteck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59430" cy="339725"/>
                      </a:xfrm>
                      <a:prstGeom prst="rect">
                        <a:avLst/>
                      </a:prstGeom>
                      <a:solidFill>
                        <a:schemeClr val="accent5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AC2DF10" w14:textId="78C6A6F0" w:rsidR="00117599" w:rsidRDefault="00117599" w:rsidP="00117599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Arbeitsmaterial B6.5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E8EF1FA" id="Rechteck 9" o:spid="_x0000_s1027" style="position:absolute;margin-left:200.7pt;margin-top:.5pt;width:240.95pt;height:26.8pt;z-index:-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" fillcolor="#2f5496 [2408]" stroked="f" strokeweight="1pt">
              <v:textbox>
                <w:txbxContent>
                  <w:p w14:paraId="7AC2DF10" w14:textId="78C6A6F0" w:rsidR="00117599" w:rsidRDefault="00117599" w:rsidP="00117599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>Arbeitsmaterial B6.5</w:t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78720" behindDoc="0" locked="0" layoutInCell="1" allowOverlap="1" wp14:anchorId="5CE5E659" wp14:editId="03352348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4" name="Textfeld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B5EF7F" w14:textId="77777777" w:rsidR="00117599" w:rsidRDefault="00117599" w:rsidP="00117599">
                          <w:pPr>
                            <w:rPr>
                              <w:sz w:val="15"/>
                              <w:szCs w:val="15"/>
                            </w:rPr>
                          </w:pPr>
                          <w:r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CE5E659" id="_x0000_t202" coordsize="21600,21600" o:spt="202" path="m,l,21600r21600,l21600,xe">
              <v:stroke joinstyle="miter"/>
              <v:path gradientshapeok="t" o:connecttype="rect"/>
            </v:shapetype>
            <v:shape id="Textfeld 14" o:spid="_x0000_s1028" type="#_x0000_t202" style="position:absolute;margin-left:-150.6pt;margin-top:-174.8pt;width:251.25pt;height:19.5pt;rotation:-90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58B5EF7F" w14:textId="77777777" w:rsidR="00117599" w:rsidRDefault="00117599" w:rsidP="00117599">
                    <w:pPr>
                      <w:rPr>
                        <w:sz w:val="15"/>
                        <w:szCs w:val="15"/>
                      </w:rPr>
                    </w:pPr>
                    <w:r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</w:p>
  <w:p w14:paraId="121839BB" w14:textId="15517B13" w:rsidR="00053ADD" w:rsidRPr="00193820" w:rsidRDefault="00053ADD" w:rsidP="00193820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E77B76" w14:textId="6F829918" w:rsidR="00053ADD" w:rsidRPr="00193820" w:rsidRDefault="00053ADD" w:rsidP="00024FC2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</w:rPr>
    </w:pP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B08C374" wp14:editId="01D15BC1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6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612B4D5" w14:textId="77777777" w:rsidR="00053ADD" w:rsidRPr="008D5655" w:rsidRDefault="00053ADD" w:rsidP="00024FC2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B08C374" id="_x0000_t202" coordsize="21600,21600" o:spt="202" path="m,l,21600r21600,l21600,xe">
              <v:stroke joinstyle="miter"/>
              <v:path gradientshapeok="t" o:connecttype="rect"/>
            </v:shapetype>
            <v:shape id="_x0000_s1032" type="#_x0000_t202" style="position:absolute;margin-left:-150.6pt;margin-top:-174.8pt;width:251.25pt;height:19.5pt;rotation:-9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" stroked="f">
              <v:textbox>
                <w:txbxContent>
                  <w:p w14:paraId="4612B4D5" w14:textId="77777777" w:rsidR="00053ADD" w:rsidRPr="008D5655" w:rsidRDefault="00053ADD" w:rsidP="00024FC2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</w:p>
  <w:p w14:paraId="554A5B8C" w14:textId="7AB7A995" w:rsidR="00053ADD" w:rsidRPr="00024FC2" w:rsidRDefault="00AE4E25" w:rsidP="00024FC2">
    <w:pPr>
      <w:pStyle w:val="Kopfzeile"/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88960" behindDoc="0" locked="0" layoutInCell="1" allowOverlap="1" wp14:anchorId="36C57A1C" wp14:editId="6626D49E">
              <wp:simplePos x="0" y="0"/>
              <wp:positionH relativeFrom="column">
                <wp:posOffset>9434195</wp:posOffset>
              </wp:positionH>
              <wp:positionV relativeFrom="paragraph">
                <wp:posOffset>2331085</wp:posOffset>
              </wp:positionV>
              <wp:extent cx="328930" cy="4096385"/>
              <wp:effectExtent l="0" t="0" r="0" b="0"/>
              <wp:wrapNone/>
              <wp:docPr id="8" name="Gruppieren 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29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EA55EB" w14:textId="77777777" w:rsidR="00AE4E25" w:rsidRDefault="00AE4E25" w:rsidP="00AE4E25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" name="Grafik 30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6C57A1C" id="Gruppieren 8" o:spid="_x0000_s1033" style="position:absolute;margin-left:742.85pt;margin-top:183.55pt;width:25.9pt;height:322.55pt;z-index:251688960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8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P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////////////////////////////////////8AAAD/////////////////&#10;////////////////////AAAAAP////////////////////////////////////8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D/////////////////////////////&#10;/////////wAAAP////////////////////////////////////8AAAAAAP//////////////////&#10;////////////////AAAAAAAA/////////////////////////////////wAAAAAAAAD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wAAAAAA//////////////////////////////////8AAAAAAAD/////////////////////&#10;////////////AAAAAAAAAP///////////////////////////////wAAAAAAAAAA////////////&#10;////////////////////AAA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///////////////////////////////////wAAAAD/////////////////////////////////&#10;//8AAAAAAP//////////////////////////////////AAAAAAAAAP//////////////////////&#10;/////////wAAAAAAAAAA//////////////////////////////8AAAAAAAAAAAD/////////////&#10;/////////////////wAAAAAAAAAAAP///////////////////////////////w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D/////////////////&#10;/////////////////////wAAAAD//////////////////////////////////wAAAAAAAP//////&#10;/////////////////////////wAAAAAAAAAA//////////////////////////////8AAAAAAAAA&#10;AAAA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AAAAAAAAAAD/&#10;//////////////////////////////////8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vwQSUNDX1BST0ZJTEUADB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P//////&#10;//////////////////8AAAAAAAAAAAAAAAAA//////////////////////////8AAAAAAAAAAAAA&#10;AAD//////////////////////////wAAAAAAAAAAAAAAAAD//////////////////////////wAA&#10;AAAAAAAAAAAAAP//////////////////////////AAAAAAAAAAAAAAAA////////////////////&#10;////////AAAAAAAAAAAAAP////////////////////////////8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D/////////&#10;/////////////////wAAAAAAAAAAAAAAAP//////////////////////////AAAAAAAAAAAAAAAA&#10;AP//////////////////////////AAAAAAAAAAAAAAAA//////////////////////////8AAAAA&#10;AAAAAAAAAAD///////////////////////////8AAAAAAAAAAAAAAP//////////////////////&#10;/////wAAA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AAAAAA//////////////////////////8AAAAAAAAAAAAAAAD/&#10;/////////////////////////wAAAAAAAAAAAAAAAP//////////////////////////AAAAAAAA&#10;AAAAAAAAAP//////////////////////////AAAAAAAAAAAA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D/////////////////////////////AAAAAAAAAAAAAAAAAP//&#10;//////////////////////8AAAAAAAAAAAAAAAAA//////////////////////////8AAAAAAAAA&#10;AAAAAP///////////////////////////w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AAD/////&#10;/////////////////////wAAAAAAAAAAAAAAAP//////////////////////////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//////////////////&#10;//////////////////8AAAAAAAAAAAD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">
              <v:shape id="_x0000_s1034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" stroked="f">
                <v:textbox>
                  <w:txbxContent>
                    <w:p w14:paraId="50EA55EB" w14:textId="77777777" w:rsidR="00AE4E25" w:rsidRDefault="00AE4E25" w:rsidP="00AE4E25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0" o:spid="_x0000_s1035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  <w:r w:rsidR="00053ADD"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68782F2A" wp14:editId="7D591711">
              <wp:simplePos x="0" y="0"/>
              <wp:positionH relativeFrom="column">
                <wp:posOffset>7014845</wp:posOffset>
              </wp:positionH>
              <wp:positionV relativeFrom="paragraph">
                <wp:posOffset>181941</wp:posOffset>
              </wp:positionV>
              <wp:extent cx="2232025" cy="339725"/>
              <wp:effectExtent l="0" t="0" r="0" b="3175"/>
              <wp:wrapNone/>
              <wp:docPr id="5" name="Rechteck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32025" cy="339725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F423A15" w14:textId="0D5B704E" w:rsidR="00053ADD" w:rsidRDefault="00053ADD" w:rsidP="00024FC2">
                          <w:pPr>
                            <w:jc w:val="center"/>
                          </w:pPr>
                          <w:r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Arbeitsblatt </w:t>
                          </w: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B6.5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8782F2A" id="Rechteck 5" o:spid="_x0000_s1036" style="position:absolute;margin-left:552.35pt;margin-top:14.35pt;width:175.75pt;height:26.75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" fillcolor="#2e74b5 [2404]" stroked="f" strokeweight="1pt">
              <v:textbox>
                <w:txbxContent>
                  <w:p w14:paraId="5F423A15" w14:textId="0D5B704E" w:rsidR="00053ADD" w:rsidRDefault="00053ADD" w:rsidP="00024FC2">
                    <w:pPr>
                      <w:jc w:val="center"/>
                    </w:pPr>
                    <w:r w:rsidRPr="001D2B9B">
                      <w:rPr>
                        <w:b/>
                        <w:color w:val="FFFFFF" w:themeColor="background1"/>
                        <w:sz w:val="32"/>
                      </w:rPr>
                      <w:t xml:space="preserve">Arbeitsblatt </w:t>
                    </w:r>
                    <w:r>
                      <w:rPr>
                        <w:b/>
                        <w:color w:val="FFFFFF" w:themeColor="background1"/>
                        <w:sz w:val="32"/>
                      </w:rPr>
                      <w:t>B6.5</w:t>
                    </w:r>
                  </w:p>
                </w:txbxContent>
              </v:textbox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8541C9" w14:textId="77777777" w:rsidR="00053ADD" w:rsidRPr="00193820" w:rsidRDefault="00053ADD" w:rsidP="00193820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</w:rPr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77397BB5" wp14:editId="734BB7BA">
              <wp:simplePos x="0" y="0"/>
              <wp:positionH relativeFrom="column">
                <wp:posOffset>3443413</wp:posOffset>
              </wp:positionH>
              <wp:positionV relativeFrom="paragraph">
                <wp:posOffset>-41703</wp:posOffset>
              </wp:positionV>
              <wp:extent cx="2232055" cy="340242"/>
              <wp:effectExtent l="0" t="0" r="0" b="3175"/>
              <wp:wrapNone/>
              <wp:docPr id="2" name="Rechteck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32055" cy="340242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376D34" w14:textId="224B8C2F" w:rsidR="00053ADD" w:rsidRDefault="00053ADD" w:rsidP="00193820">
                          <w:pPr>
                            <w:jc w:val="center"/>
                          </w:pPr>
                          <w:r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Arbeitsblatt </w:t>
                          </w: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B6.5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7397BB5" id="Rechteck 2" o:spid="_x0000_s1037" style="position:absolute;margin-left:271.15pt;margin-top:-3.3pt;width:175.75pt;height:26.8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" fillcolor="#2e74b5 [2404]" stroked="f" strokeweight="1pt">
              <v:textbox>
                <w:txbxContent>
                  <w:p w14:paraId="47376D34" w14:textId="224B8C2F" w:rsidR="00053ADD" w:rsidRDefault="00053ADD" w:rsidP="00193820">
                    <w:pPr>
                      <w:jc w:val="center"/>
                    </w:pPr>
                    <w:r w:rsidRPr="001D2B9B">
                      <w:rPr>
                        <w:b/>
                        <w:color w:val="FFFFFF" w:themeColor="background1"/>
                        <w:sz w:val="32"/>
                      </w:rPr>
                      <w:t xml:space="preserve">Arbeitsblatt </w:t>
                    </w:r>
                    <w:r>
                      <w:rPr>
                        <w:b/>
                        <w:color w:val="FFFFFF" w:themeColor="background1"/>
                        <w:sz w:val="32"/>
                      </w:rPr>
                      <w:t>B6.5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3AD446D8" wp14:editId="7CAE9213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4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B851A87" w14:textId="77777777" w:rsidR="00053ADD" w:rsidRPr="008D5655" w:rsidRDefault="00053ADD" w:rsidP="00193820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AD446D8" id="_x0000_t202" coordsize="21600,21600" o:spt="202" path="m,l,21600r21600,l21600,xe">
              <v:stroke joinstyle="miter"/>
              <v:path gradientshapeok="t" o:connecttype="rect"/>
            </v:shapetype>
            <v:shape id="_x0000_s1038" type="#_x0000_t202" style="position:absolute;margin-left:-150.6pt;margin-top:-174.8pt;width:251.25pt;height:19.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" stroked="f">
              <v:textbox>
                <w:txbxContent>
                  <w:p w14:paraId="2B851A87" w14:textId="77777777" w:rsidR="00053ADD" w:rsidRPr="008D5655" w:rsidRDefault="00053ADD" w:rsidP="00193820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</w:p>
  <w:p w14:paraId="12E4F438" w14:textId="0B522073" w:rsidR="00053ADD" w:rsidRPr="00193820" w:rsidRDefault="00053ADD" w:rsidP="00193820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95A6E"/>
    <w:multiLevelType w:val="hybridMultilevel"/>
    <w:tmpl w:val="0CF2FE5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3326FC"/>
    <w:multiLevelType w:val="hybridMultilevel"/>
    <w:tmpl w:val="BF967CB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7D358E"/>
    <w:multiLevelType w:val="hybridMultilevel"/>
    <w:tmpl w:val="AF12F93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3508D9"/>
    <w:multiLevelType w:val="hybridMultilevel"/>
    <w:tmpl w:val="E7ECD0C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76826E6"/>
    <w:multiLevelType w:val="hybridMultilevel"/>
    <w:tmpl w:val="1018D1F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CD70F4"/>
    <w:multiLevelType w:val="hybridMultilevel"/>
    <w:tmpl w:val="34A615FE"/>
    <w:lvl w:ilvl="0" w:tplc="0407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9" w15:restartNumberingAfterBreak="0">
    <w:nsid w:val="29FB36E3"/>
    <w:multiLevelType w:val="hybridMultilevel"/>
    <w:tmpl w:val="63B0E578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9FC69AF"/>
    <w:multiLevelType w:val="hybridMultilevel"/>
    <w:tmpl w:val="63B0E578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A6C1FF2"/>
    <w:multiLevelType w:val="hybridMultilevel"/>
    <w:tmpl w:val="904C59C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AA4F8D"/>
    <w:multiLevelType w:val="hybridMultilevel"/>
    <w:tmpl w:val="411E775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D23A5D"/>
    <w:multiLevelType w:val="hybridMultilevel"/>
    <w:tmpl w:val="63B0E578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D8005CA"/>
    <w:multiLevelType w:val="hybridMultilevel"/>
    <w:tmpl w:val="63B0E578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F4B58EA"/>
    <w:multiLevelType w:val="hybridMultilevel"/>
    <w:tmpl w:val="F48C2D40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45340CA6"/>
    <w:multiLevelType w:val="hybridMultilevel"/>
    <w:tmpl w:val="3FF6124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3F24E4"/>
    <w:multiLevelType w:val="hybridMultilevel"/>
    <w:tmpl w:val="E1ECCFC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BF353D"/>
    <w:multiLevelType w:val="hybridMultilevel"/>
    <w:tmpl w:val="559479F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297335"/>
    <w:multiLevelType w:val="hybridMultilevel"/>
    <w:tmpl w:val="F0EC2E6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0F6188"/>
    <w:multiLevelType w:val="hybridMultilevel"/>
    <w:tmpl w:val="2B467D2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C882645"/>
    <w:multiLevelType w:val="hybridMultilevel"/>
    <w:tmpl w:val="B9A8F236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5D623575"/>
    <w:multiLevelType w:val="hybridMultilevel"/>
    <w:tmpl w:val="ED321CDC"/>
    <w:lvl w:ilvl="0" w:tplc="0407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70019" w:tentative="1">
      <w:start w:val="1"/>
      <w:numFmt w:val="lowerLetter"/>
      <w:lvlText w:val="%2."/>
      <w:lvlJc w:val="left"/>
      <w:pPr>
        <w:ind w:left="2496" w:hanging="360"/>
      </w:pPr>
    </w:lvl>
    <w:lvl w:ilvl="2" w:tplc="0407001B" w:tentative="1">
      <w:start w:val="1"/>
      <w:numFmt w:val="lowerRoman"/>
      <w:lvlText w:val="%3."/>
      <w:lvlJc w:val="right"/>
      <w:pPr>
        <w:ind w:left="3216" w:hanging="180"/>
      </w:pPr>
    </w:lvl>
    <w:lvl w:ilvl="3" w:tplc="0407000F" w:tentative="1">
      <w:start w:val="1"/>
      <w:numFmt w:val="decimal"/>
      <w:lvlText w:val="%4."/>
      <w:lvlJc w:val="left"/>
      <w:pPr>
        <w:ind w:left="3936" w:hanging="360"/>
      </w:pPr>
    </w:lvl>
    <w:lvl w:ilvl="4" w:tplc="04070019" w:tentative="1">
      <w:start w:val="1"/>
      <w:numFmt w:val="lowerLetter"/>
      <w:lvlText w:val="%5."/>
      <w:lvlJc w:val="left"/>
      <w:pPr>
        <w:ind w:left="4656" w:hanging="360"/>
      </w:pPr>
    </w:lvl>
    <w:lvl w:ilvl="5" w:tplc="0407001B" w:tentative="1">
      <w:start w:val="1"/>
      <w:numFmt w:val="lowerRoman"/>
      <w:lvlText w:val="%6."/>
      <w:lvlJc w:val="right"/>
      <w:pPr>
        <w:ind w:left="5376" w:hanging="180"/>
      </w:pPr>
    </w:lvl>
    <w:lvl w:ilvl="6" w:tplc="0407000F" w:tentative="1">
      <w:start w:val="1"/>
      <w:numFmt w:val="decimal"/>
      <w:lvlText w:val="%7."/>
      <w:lvlJc w:val="left"/>
      <w:pPr>
        <w:ind w:left="6096" w:hanging="360"/>
      </w:pPr>
    </w:lvl>
    <w:lvl w:ilvl="7" w:tplc="04070019" w:tentative="1">
      <w:start w:val="1"/>
      <w:numFmt w:val="lowerLetter"/>
      <w:lvlText w:val="%8."/>
      <w:lvlJc w:val="left"/>
      <w:pPr>
        <w:ind w:left="6816" w:hanging="360"/>
      </w:pPr>
    </w:lvl>
    <w:lvl w:ilvl="8" w:tplc="0407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6" w15:restartNumberingAfterBreak="0">
    <w:nsid w:val="61843FD1"/>
    <w:multiLevelType w:val="hybridMultilevel"/>
    <w:tmpl w:val="03A6362C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61F83682"/>
    <w:multiLevelType w:val="hybridMultilevel"/>
    <w:tmpl w:val="BE8EEA2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4FA0D71"/>
    <w:multiLevelType w:val="hybridMultilevel"/>
    <w:tmpl w:val="2B467D2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767688"/>
    <w:multiLevelType w:val="hybridMultilevel"/>
    <w:tmpl w:val="423C6AC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70F53861"/>
    <w:multiLevelType w:val="hybridMultilevel"/>
    <w:tmpl w:val="2B467D2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0A1AED"/>
    <w:multiLevelType w:val="hybridMultilevel"/>
    <w:tmpl w:val="37E006E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573CF8"/>
    <w:multiLevelType w:val="hybridMultilevel"/>
    <w:tmpl w:val="4884532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FD66F0"/>
    <w:multiLevelType w:val="hybridMultilevel"/>
    <w:tmpl w:val="2B467D2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57424994">
    <w:abstractNumId w:val="34"/>
  </w:num>
  <w:num w:numId="2" w16cid:durableId="630399630">
    <w:abstractNumId w:val="5"/>
  </w:num>
  <w:num w:numId="3" w16cid:durableId="514924361">
    <w:abstractNumId w:val="5"/>
  </w:num>
  <w:num w:numId="4" w16cid:durableId="790245900">
    <w:abstractNumId w:val="5"/>
  </w:num>
  <w:num w:numId="5" w16cid:durableId="576668311">
    <w:abstractNumId w:val="5"/>
  </w:num>
  <w:num w:numId="6" w16cid:durableId="607393182">
    <w:abstractNumId w:val="5"/>
  </w:num>
  <w:num w:numId="7" w16cid:durableId="1667513912">
    <w:abstractNumId w:val="5"/>
  </w:num>
  <w:num w:numId="8" w16cid:durableId="551043068">
    <w:abstractNumId w:val="5"/>
  </w:num>
  <w:num w:numId="9" w16cid:durableId="809975809">
    <w:abstractNumId w:val="5"/>
  </w:num>
  <w:num w:numId="10" w16cid:durableId="1318218827">
    <w:abstractNumId w:val="5"/>
  </w:num>
  <w:num w:numId="11" w16cid:durableId="570697654">
    <w:abstractNumId w:val="5"/>
  </w:num>
  <w:num w:numId="12" w16cid:durableId="658383951">
    <w:abstractNumId w:val="7"/>
  </w:num>
  <w:num w:numId="13" w16cid:durableId="1815028740">
    <w:abstractNumId w:val="4"/>
  </w:num>
  <w:num w:numId="14" w16cid:durableId="1322076220">
    <w:abstractNumId w:val="22"/>
  </w:num>
  <w:num w:numId="15" w16cid:durableId="1585602528">
    <w:abstractNumId w:val="29"/>
  </w:num>
  <w:num w:numId="16" w16cid:durableId="1134325019">
    <w:abstractNumId w:val="20"/>
  </w:num>
  <w:num w:numId="17" w16cid:durableId="1904221614">
    <w:abstractNumId w:val="16"/>
  </w:num>
  <w:num w:numId="18" w16cid:durableId="235358812">
    <w:abstractNumId w:val="2"/>
  </w:num>
  <w:num w:numId="19" w16cid:durableId="490491762">
    <w:abstractNumId w:val="6"/>
  </w:num>
  <w:num w:numId="20" w16cid:durableId="1322152979">
    <w:abstractNumId w:val="26"/>
  </w:num>
  <w:num w:numId="21" w16cid:durableId="1267957321">
    <w:abstractNumId w:val="27"/>
  </w:num>
  <w:num w:numId="22" w16cid:durableId="1582451189">
    <w:abstractNumId w:val="17"/>
  </w:num>
  <w:num w:numId="23" w16cid:durableId="292560029">
    <w:abstractNumId w:val="0"/>
  </w:num>
  <w:num w:numId="24" w16cid:durableId="417681761">
    <w:abstractNumId w:val="18"/>
  </w:num>
  <w:num w:numId="25" w16cid:durableId="1009479775">
    <w:abstractNumId w:val="3"/>
  </w:num>
  <w:num w:numId="26" w16cid:durableId="571500568">
    <w:abstractNumId w:val="19"/>
  </w:num>
  <w:num w:numId="27" w16cid:durableId="37097288">
    <w:abstractNumId w:val="12"/>
  </w:num>
  <w:num w:numId="28" w16cid:durableId="497968080">
    <w:abstractNumId w:val="11"/>
  </w:num>
  <w:num w:numId="29" w16cid:durableId="145978014">
    <w:abstractNumId w:val="24"/>
  </w:num>
  <w:num w:numId="30" w16cid:durableId="891620342">
    <w:abstractNumId w:val="30"/>
  </w:num>
  <w:num w:numId="31" w16cid:durableId="239562773">
    <w:abstractNumId w:val="33"/>
  </w:num>
  <w:num w:numId="32" w16cid:durableId="771704950">
    <w:abstractNumId w:val="10"/>
  </w:num>
  <w:num w:numId="33" w16cid:durableId="334264271">
    <w:abstractNumId w:val="15"/>
  </w:num>
  <w:num w:numId="34" w16cid:durableId="1590308324">
    <w:abstractNumId w:val="14"/>
  </w:num>
  <w:num w:numId="35" w16cid:durableId="1316452391">
    <w:abstractNumId w:val="13"/>
  </w:num>
  <w:num w:numId="36" w16cid:durableId="1925257308">
    <w:abstractNumId w:val="9"/>
  </w:num>
  <w:num w:numId="37" w16cid:durableId="1083794267">
    <w:abstractNumId w:val="31"/>
  </w:num>
  <w:num w:numId="38" w16cid:durableId="645747102">
    <w:abstractNumId w:val="25"/>
  </w:num>
  <w:num w:numId="39" w16cid:durableId="1584415145">
    <w:abstractNumId w:val="32"/>
  </w:num>
  <w:num w:numId="40" w16cid:durableId="1989506837">
    <w:abstractNumId w:val="8"/>
  </w:num>
  <w:num w:numId="41" w16cid:durableId="1610746239">
    <w:abstractNumId w:val="23"/>
  </w:num>
  <w:num w:numId="42" w16cid:durableId="555434762">
    <w:abstractNumId w:val="35"/>
  </w:num>
  <w:num w:numId="43" w16cid:durableId="146435246">
    <w:abstractNumId w:val="28"/>
  </w:num>
  <w:num w:numId="44" w16cid:durableId="1676611382">
    <w:abstractNumId w:val="1"/>
  </w:num>
  <w:num w:numId="45" w16cid:durableId="1135024712">
    <w:abstractNumId w:val="5"/>
  </w:num>
  <w:num w:numId="46" w16cid:durableId="231737995">
    <w:abstractNumId w:val="5"/>
  </w:num>
  <w:num w:numId="47" w16cid:durableId="694111152">
    <w:abstractNumId w:val="2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chmidberger, Alessa | Wissensfabrik">
    <w15:presenceInfo w15:providerId="AD" w15:userId="S::Alessa.Schmidberger@wissensfabrik.de::c749b6e7-fa44-4d64-be0c-8b1e0f6bd1c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trackRevisions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24FC2"/>
    <w:rsid w:val="000371F6"/>
    <w:rsid w:val="00043DA4"/>
    <w:rsid w:val="00047122"/>
    <w:rsid w:val="00053ADD"/>
    <w:rsid w:val="000644BD"/>
    <w:rsid w:val="000714F9"/>
    <w:rsid w:val="00085522"/>
    <w:rsid w:val="000A2E88"/>
    <w:rsid w:val="000B6096"/>
    <w:rsid w:val="000B6F96"/>
    <w:rsid w:val="000C02EB"/>
    <w:rsid w:val="000C295A"/>
    <w:rsid w:val="00102136"/>
    <w:rsid w:val="00117599"/>
    <w:rsid w:val="00125DD6"/>
    <w:rsid w:val="00152FC3"/>
    <w:rsid w:val="00193820"/>
    <w:rsid w:val="001B52ED"/>
    <w:rsid w:val="001D6413"/>
    <w:rsid w:val="001E7B16"/>
    <w:rsid w:val="00204A77"/>
    <w:rsid w:val="0027692E"/>
    <w:rsid w:val="00283070"/>
    <w:rsid w:val="00311F98"/>
    <w:rsid w:val="00342B12"/>
    <w:rsid w:val="0034329C"/>
    <w:rsid w:val="00353144"/>
    <w:rsid w:val="0037487E"/>
    <w:rsid w:val="0039079D"/>
    <w:rsid w:val="003A1D2E"/>
    <w:rsid w:val="00400C45"/>
    <w:rsid w:val="0042299C"/>
    <w:rsid w:val="00454810"/>
    <w:rsid w:val="004670A5"/>
    <w:rsid w:val="004E2764"/>
    <w:rsid w:val="004F0644"/>
    <w:rsid w:val="00510FB4"/>
    <w:rsid w:val="0051659F"/>
    <w:rsid w:val="005426AA"/>
    <w:rsid w:val="0055433E"/>
    <w:rsid w:val="00581782"/>
    <w:rsid w:val="005C07DA"/>
    <w:rsid w:val="005C0A9C"/>
    <w:rsid w:val="005E6BA7"/>
    <w:rsid w:val="00611CF4"/>
    <w:rsid w:val="006147E4"/>
    <w:rsid w:val="00636AB2"/>
    <w:rsid w:val="00697B7B"/>
    <w:rsid w:val="006B1729"/>
    <w:rsid w:val="006C3353"/>
    <w:rsid w:val="006C4391"/>
    <w:rsid w:val="007342D2"/>
    <w:rsid w:val="007734CB"/>
    <w:rsid w:val="00795B7D"/>
    <w:rsid w:val="007C0631"/>
    <w:rsid w:val="00817A89"/>
    <w:rsid w:val="008306C3"/>
    <w:rsid w:val="00841AAC"/>
    <w:rsid w:val="008717D7"/>
    <w:rsid w:val="008D4E72"/>
    <w:rsid w:val="00902B67"/>
    <w:rsid w:val="009360EB"/>
    <w:rsid w:val="00983691"/>
    <w:rsid w:val="00985233"/>
    <w:rsid w:val="009929BE"/>
    <w:rsid w:val="009A0C4B"/>
    <w:rsid w:val="009B3BAC"/>
    <w:rsid w:val="009E6885"/>
    <w:rsid w:val="009E743A"/>
    <w:rsid w:val="00A24E85"/>
    <w:rsid w:val="00A55669"/>
    <w:rsid w:val="00A562B0"/>
    <w:rsid w:val="00A717E4"/>
    <w:rsid w:val="00AA2DA3"/>
    <w:rsid w:val="00AC0FB4"/>
    <w:rsid w:val="00AE4E25"/>
    <w:rsid w:val="00AF1502"/>
    <w:rsid w:val="00AF373A"/>
    <w:rsid w:val="00AF6BE6"/>
    <w:rsid w:val="00B16FE0"/>
    <w:rsid w:val="00B32281"/>
    <w:rsid w:val="00B5281C"/>
    <w:rsid w:val="00B9342B"/>
    <w:rsid w:val="00BB53E3"/>
    <w:rsid w:val="00BF00E1"/>
    <w:rsid w:val="00C108ED"/>
    <w:rsid w:val="00C164C9"/>
    <w:rsid w:val="00C228AD"/>
    <w:rsid w:val="00CA0A3A"/>
    <w:rsid w:val="00CA60E2"/>
    <w:rsid w:val="00CE6B45"/>
    <w:rsid w:val="00D10EB3"/>
    <w:rsid w:val="00D211D2"/>
    <w:rsid w:val="00D650AC"/>
    <w:rsid w:val="00D802F7"/>
    <w:rsid w:val="00DD6851"/>
    <w:rsid w:val="00E000D0"/>
    <w:rsid w:val="00E24D25"/>
    <w:rsid w:val="00E46849"/>
    <w:rsid w:val="00E4784C"/>
    <w:rsid w:val="00E722EA"/>
    <w:rsid w:val="00EC2D49"/>
    <w:rsid w:val="00F01B3B"/>
    <w:rsid w:val="00F12C33"/>
    <w:rsid w:val="00F24DEC"/>
    <w:rsid w:val="00F762B7"/>
    <w:rsid w:val="00F8325D"/>
    <w:rsid w:val="00F90343"/>
    <w:rsid w:val="00FA6E70"/>
    <w:rsid w:val="00FF0604"/>
    <w:rsid w:val="00FF5A3F"/>
    <w:rsid w:val="4D8F13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5D760549"/>
  <w15:docId w15:val="{BF1A8A5D-883F-4167-83FF-203A5CF1DA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193820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193820"/>
    <w:pPr>
      <w:keepNext/>
      <w:keepLines/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193820"/>
    <w:pPr>
      <w:keepNext/>
      <w:keepLines/>
      <w:numPr>
        <w:ilvl w:val="1"/>
        <w:numId w:val="46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193820"/>
    <w:pPr>
      <w:keepNext/>
      <w:keepLines/>
      <w:numPr>
        <w:ilvl w:val="2"/>
        <w:numId w:val="46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46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46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4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4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4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4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193820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193820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193820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193820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styleId="Funotenzeichen">
    <w:name w:val="footnote reference"/>
    <w:basedOn w:val="Absatz-Standardschriftart"/>
    <w:uiPriority w:val="99"/>
    <w:semiHidden/>
    <w:unhideWhenUsed/>
    <w:rsid w:val="0042299C"/>
    <w:rPr>
      <w:vertAlign w:val="superscript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F8325D"/>
    <w:pPr>
      <w:spacing w:after="0" w:line="240" w:lineRule="auto"/>
    </w:pPr>
    <w:rPr>
      <w:rFonts w:eastAsiaTheme="minorHAnsi"/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F8325D"/>
    <w:rPr>
      <w:rFonts w:eastAsiaTheme="minorHAnsi"/>
      <w:sz w:val="20"/>
      <w:szCs w:val="20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FF5A3F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FF5A3F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FF5A3F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FF5A3F"/>
    <w:rPr>
      <w:b/>
      <w:bCs w:val="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FF5A3F"/>
    <w:rPr>
      <w:b/>
      <w:bCs/>
      <w:sz w:val="20"/>
      <w:szCs w:val="20"/>
    </w:rPr>
  </w:style>
  <w:style w:type="paragraph" w:customStyle="1" w:styleId="WF-Arbeitsblatt">
    <w:name w:val="WF-Arbeitsblatt"/>
    <w:basedOn w:val="Standard"/>
    <w:qFormat/>
    <w:rsid w:val="00193820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193820"/>
    <w:rPr>
      <w:rFonts w:ascii="Helvetica 55" w:hAnsi="Helvetica 55"/>
      <w:lang w:val="en-US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193820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193820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193820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193820"/>
    <w:pPr>
      <w:numPr>
        <w:numId w:val="47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193820"/>
    <w:rPr>
      <w:rFonts w:ascii="Helvetica 45" w:eastAsiaTheme="minorHAnsi" w:hAnsi="Helvetica 45"/>
      <w:bCs/>
      <w:noProof/>
      <w:sz w:val="21"/>
      <w:lang w:eastAsia="de-DE"/>
    </w:rPr>
  </w:style>
  <w:style w:type="paragraph" w:styleId="berarbeitung">
    <w:name w:val="Revision"/>
    <w:hidden/>
    <w:uiPriority w:val="99"/>
    <w:semiHidden/>
    <w:rsid w:val="00C228AD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173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microsoft.com/office/2011/relationships/people" Target="peop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C107AF-0FCC-4BC9-8293-39F2D8520E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386</Words>
  <Characters>2438</Characters>
  <Application>Microsoft Office Word</Application>
  <DocSecurity>0</DocSecurity>
  <Lines>20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Schmidberger, Alessa | Wissensfabrik</cp:lastModifiedBy>
  <cp:revision>12</cp:revision>
  <cp:lastPrinted>2017-11-27T17:41:00Z</cp:lastPrinted>
  <dcterms:created xsi:type="dcterms:W3CDTF">2016-01-13T11:37:00Z</dcterms:created>
  <dcterms:modified xsi:type="dcterms:W3CDTF">2022-10-13T14:48:00Z</dcterms:modified>
</cp:coreProperties>
</file>