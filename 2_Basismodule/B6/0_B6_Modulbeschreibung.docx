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8"/>
      </w:tblGrid>
      <w:tr w:rsidR="005C0A9C" w14:paraId="4FF99C5C" w14:textId="77777777" w:rsidTr="00B66CCE">
        <w:trPr>
          <w:trHeight w:val="8891"/>
        </w:trPr>
        <w:tc>
          <w:tcPr>
            <w:tcW w:w="8958" w:type="dxa"/>
            <w:vAlign w:val="center"/>
          </w:tcPr>
          <w:p w14:paraId="0DF6CBEB" w14:textId="7C256FAB" w:rsidR="005C0A9C" w:rsidRDefault="00B93B77" w:rsidP="00452DE6"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662848" behindDoc="0" locked="0" layoutInCell="1" allowOverlap="1" wp14:anchorId="4339F5CC" wp14:editId="52553036">
                  <wp:simplePos x="0" y="0"/>
                  <wp:positionH relativeFrom="margin">
                    <wp:posOffset>-82550</wp:posOffset>
                  </wp:positionH>
                  <wp:positionV relativeFrom="paragraph">
                    <wp:posOffset>2767965</wp:posOffset>
                  </wp:positionV>
                  <wp:extent cx="5791200" cy="3329305"/>
                  <wp:effectExtent l="0" t="0" r="0" b="4445"/>
                  <wp:wrapNone/>
                  <wp:docPr id="16" name="Grafik 16" descr="Ein Bild, das Tex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 16" descr="Ein Bild, das Text enthält.&#10;&#10;Automatisch generierte Beschreibung"/>
                          <pic:cNvPicPr/>
                        </pic:nvPicPr>
                        <pic:blipFill rotWithShape="1">
                          <a:blip r:embed="rId8"/>
                          <a:srcRect t="5535" b="12883"/>
                          <a:stretch/>
                        </pic:blipFill>
                        <pic:spPr bwMode="auto">
                          <a:xfrm>
                            <a:off x="0" y="0"/>
                            <a:ext cx="5791200" cy="3329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25800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4656" behindDoc="0" locked="0" layoutInCell="1" allowOverlap="1" wp14:anchorId="2F8A3465" wp14:editId="6658EA67">
                      <wp:simplePos x="0" y="0"/>
                      <wp:positionH relativeFrom="column">
                        <wp:posOffset>-90170</wp:posOffset>
                      </wp:positionH>
                      <wp:positionV relativeFrom="paragraph">
                        <wp:posOffset>932815</wp:posOffset>
                      </wp:positionV>
                      <wp:extent cx="4381500" cy="1120140"/>
                      <wp:effectExtent l="0" t="0" r="0" b="3810"/>
                      <wp:wrapNone/>
                      <wp:docPr id="10" name="Gruppieren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81500" cy="1120140"/>
                                <a:chOff x="0" y="0"/>
                                <a:chExt cx="4381500" cy="1120389"/>
                              </a:xfrm>
                            </wpg:grpSpPr>
                            <wps:wsp>
                              <wps:cNvPr id="13" name="Rechteck 13"/>
                              <wps:cNvSpPr/>
                              <wps:spPr>
                                <a:xfrm>
                                  <a:off x="914400" y="691764"/>
                                  <a:ext cx="3467100" cy="428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C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28AD07B" w14:textId="77777777" w:rsidR="00E22239" w:rsidRDefault="00E22239" w:rsidP="00452DE6">
                                    <w:pPr>
                                      <w:jc w:val="center"/>
                                    </w:pPr>
                                    <w:r w:rsidRPr="00532527">
                                      <w:rPr>
                                        <w:b/>
                                        <w:color w:val="FFFFFF" w:themeColor="background1"/>
                                        <w:sz w:val="40"/>
                                      </w:rPr>
                                      <w:t>Gemeinsam IT entdecken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" name="Textfeld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4229100" cy="1095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26CF2D4" w14:textId="77777777" w:rsidR="00E22239" w:rsidRPr="00E616A8" w:rsidRDefault="00E22239" w:rsidP="00452DE6">
                                    <w:pPr>
                                      <w:pStyle w:val="Kopfzeile"/>
                                      <w:spacing w:line="40" w:lineRule="atLeast"/>
                                      <w:rPr>
                                        <w:rFonts w:ascii="Helvetica 55" w:hAnsi="Helvetica 55"/>
                                        <w:b/>
                                        <w:sz w:val="88"/>
                                        <w:szCs w:val="88"/>
                                      </w:rPr>
                                    </w:pPr>
                                    <w:r w:rsidRPr="00C86910">
                                      <w:rPr>
                                        <w:rFonts w:ascii="Helvetica 55" w:hAnsi="Helvetica 55"/>
                                        <w:b/>
                                        <w:sz w:val="88"/>
                                        <w:szCs w:val="88"/>
                                      </w:rPr>
                                      <w:t>IT2School</w:t>
                                    </w:r>
                                  </w:p>
                                  <w:p w14:paraId="28AC50F6" w14:textId="77777777" w:rsidR="00E22239" w:rsidRPr="00043BC2" w:rsidRDefault="00E22239" w:rsidP="00452DE6">
                                    <w:pPr>
                                      <w:spacing w:line="40" w:lineRule="atLeast"/>
                                      <w:jc w:val="both"/>
                                      <w:rPr>
                                        <w:sz w:val="18"/>
                                        <w:szCs w:val="15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F8A3465" id="Gruppieren 10" o:spid="_x0000_s1026" style="position:absolute;margin-left:-7.1pt;margin-top:73.45pt;width:345pt;height:88.2pt;z-index:251654656;mso-width-relative:margin;mso-height-relative:margin" coordsize="43815,11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">
                      <v:rect id="Rechteck 13" o:spid="_x0000_s1027" style="position:absolute;left:9144;top:6917;width:34671;height:4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" fillcolor="#ffc000" stroked="f" strokeweight="1pt">
                        <v:textbox>
                          <w:txbxContent>
                            <w:p w14:paraId="628AD07B" w14:textId="77777777" w:rsidR="00E22239" w:rsidRDefault="00E22239" w:rsidP="00452DE6">
                              <w:pPr>
                                <w:jc w:val="center"/>
                              </w:pPr>
                              <w:r w:rsidRPr="00532527">
                                <w:rPr>
                                  <w:b/>
                                  <w:color w:val="FFFFFF" w:themeColor="background1"/>
                                  <w:sz w:val="40"/>
                                </w:rPr>
                                <w:t>Gemeinsam IT entdecken</w:t>
                              </w:r>
                            </w:p>
                          </w:txbxContent>
                        </v:textbox>
                      </v:rect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feld 2" o:spid="_x0000_s1028" type="#_x0000_t202" style="position:absolute;width:42291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      <v:textbox>
                          <w:txbxContent>
                            <w:p w14:paraId="026CF2D4" w14:textId="77777777" w:rsidR="00E22239" w:rsidRPr="00E616A8" w:rsidRDefault="00E22239" w:rsidP="00452DE6">
                              <w:pPr>
                                <w:pStyle w:val="Kopfzeile"/>
                                <w:spacing w:line="40" w:lineRule="atLeast"/>
                                <w:rPr>
                                  <w:rFonts w:ascii="Helvetica 55" w:hAnsi="Helvetica 55"/>
                                  <w:b/>
                                  <w:sz w:val="88"/>
                                  <w:szCs w:val="88"/>
                                </w:rPr>
                              </w:pPr>
                              <w:r w:rsidRPr="00C86910">
                                <w:rPr>
                                  <w:rFonts w:ascii="Helvetica 55" w:hAnsi="Helvetica 55"/>
                                  <w:b/>
                                  <w:sz w:val="88"/>
                                  <w:szCs w:val="88"/>
                                </w:rPr>
                                <w:t>IT2School</w:t>
                              </w:r>
                            </w:p>
                            <w:p w14:paraId="28AC50F6" w14:textId="77777777" w:rsidR="00E22239" w:rsidRPr="00043BC2" w:rsidRDefault="00E22239" w:rsidP="00452DE6">
                              <w:pPr>
                                <w:spacing w:line="40" w:lineRule="atLeast"/>
                                <w:jc w:val="both"/>
                                <w:rPr>
                                  <w:sz w:val="18"/>
                                  <w:szCs w:val="15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6F52D199" w14:textId="77777777" w:rsidR="006A01BB" w:rsidRPr="005B34A0" w:rsidRDefault="006A01BB" w:rsidP="006A01BB">
      <w:pPr>
        <w:spacing w:after="240" w:line="240" w:lineRule="auto"/>
        <w:contextualSpacing/>
        <w:rPr>
          <w:rFonts w:ascii="Helvetica 65" w:eastAsia="Times New Roman" w:hAnsi="Helvetica 65" w:cs="Times New Roman"/>
          <w:color w:val="000000"/>
          <w:sz w:val="96"/>
          <w:szCs w:val="56"/>
        </w:rPr>
      </w:pPr>
    </w:p>
    <w:p w14:paraId="254FE38F" w14:textId="77777777" w:rsidR="00B93B77" w:rsidRDefault="00B93B77" w:rsidP="00D25800">
      <w:pPr>
        <w:spacing w:after="240" w:line="240" w:lineRule="auto"/>
        <w:contextualSpacing/>
        <w:rPr>
          <w:rFonts w:ascii="Helvetica 55" w:eastAsia="Times New Roman" w:hAnsi="Helvetica 55" w:cs="Times New Roman"/>
          <w:b/>
          <w:color w:val="000000"/>
          <w:sz w:val="56"/>
          <w:szCs w:val="56"/>
        </w:rPr>
      </w:pPr>
    </w:p>
    <w:p w14:paraId="3B390BDA" w14:textId="65FC90E7" w:rsidR="006A01BB" w:rsidRPr="006A01BB" w:rsidRDefault="006A01BB" w:rsidP="00D25800">
      <w:pPr>
        <w:spacing w:after="240" w:line="240" w:lineRule="auto"/>
        <w:contextualSpacing/>
        <w:rPr>
          <w:rFonts w:ascii="Helvetica 65" w:eastAsia="Times New Roman" w:hAnsi="Helvetica 65" w:cs="Times New Roman"/>
          <w:color w:val="000000"/>
          <w:sz w:val="56"/>
          <w:szCs w:val="56"/>
        </w:rPr>
      </w:pPr>
      <w:r w:rsidRPr="00BF67E5">
        <w:rPr>
          <w:rFonts w:ascii="Helvetica 55" w:eastAsia="Times New Roman" w:hAnsi="Helvetica 55" w:cs="Times New Roman"/>
          <w:b/>
          <w:color w:val="000000"/>
          <w:sz w:val="56"/>
          <w:szCs w:val="56"/>
        </w:rPr>
        <w:t>Modul B6 – Mein Anschluss</w:t>
      </w:r>
      <w:r w:rsidRPr="006A01BB">
        <w:rPr>
          <w:rFonts w:ascii="Helvetica 65" w:eastAsia="Times New Roman" w:hAnsi="Helvetica 65" w:cs="Times New Roman"/>
          <w:color w:val="000000"/>
          <w:sz w:val="56"/>
          <w:szCs w:val="56"/>
        </w:rPr>
        <w:br/>
      </w:r>
      <w:proofErr w:type="spellStart"/>
      <w:r w:rsidRPr="006A01BB">
        <w:rPr>
          <w:rFonts w:eastAsia="Times New Roman" w:cs="Times New Roman"/>
          <w:bCs w:val="0"/>
          <w:color w:val="000000"/>
          <w:spacing w:val="10"/>
          <w:sz w:val="44"/>
          <w:szCs w:val="56"/>
        </w:rPr>
        <w:t>MocoMoco</w:t>
      </w:r>
      <w:proofErr w:type="spellEnd"/>
      <w:r w:rsidRPr="006A01BB">
        <w:rPr>
          <w:rFonts w:eastAsia="Times New Roman" w:cs="Times New Roman"/>
          <w:bCs w:val="0"/>
          <w:color w:val="000000"/>
          <w:spacing w:val="10"/>
          <w:sz w:val="44"/>
          <w:szCs w:val="56"/>
        </w:rPr>
        <w:t xml:space="preserve"> – Mein besonderer Anschluss</w:t>
      </w:r>
    </w:p>
    <w:p w14:paraId="57C99D27" w14:textId="29276B0C" w:rsidR="00B66CCE" w:rsidRDefault="00B66CCE">
      <w:pPr>
        <w:spacing w:line="259" w:lineRule="auto"/>
        <w:rPr>
          <w:spacing w:val="10"/>
          <w:sz w:val="40"/>
        </w:rPr>
      </w:pPr>
    </w:p>
    <w:sdt>
      <w:sdtPr>
        <w:id w:val="-759218388"/>
        <w:docPartObj>
          <w:docPartGallery w:val="Table of Contents"/>
          <w:docPartUnique/>
        </w:docPartObj>
      </w:sdtPr>
      <w:sdtEndPr/>
      <w:sdtContent>
        <w:p w14:paraId="62D083BD" w14:textId="77777777" w:rsidR="006B1729" w:rsidRPr="003A55AD" w:rsidRDefault="006B1729" w:rsidP="00311F98">
          <w:pPr>
            <w:rPr>
              <w:rStyle w:val="berschrift1Zchn"/>
            </w:rPr>
          </w:pPr>
          <w:r w:rsidRPr="003A55AD">
            <w:rPr>
              <w:rStyle w:val="berschrift1Zchn"/>
            </w:rPr>
            <w:t>Inhalt</w:t>
          </w:r>
        </w:p>
        <w:p w14:paraId="32A64512" w14:textId="7E9A3088" w:rsidR="00F57EAF" w:rsidRDefault="006B1729" w:rsidP="00F57EAF">
          <w:pPr>
            <w:pStyle w:val="Verzeichnis1"/>
            <w:rPr>
              <w:rFonts w:asciiTheme="minorHAnsi" w:hAnsiTheme="minorHAnsi"/>
              <w:sz w:val="22"/>
            </w:rPr>
          </w:pPr>
          <w:r>
            <w:fldChar w:fldCharType="begin"/>
          </w:r>
          <w:r w:rsidRPr="006B1729">
            <w:instrText xml:space="preserve"> TOC \o "1-3" \h \z \u </w:instrText>
          </w:r>
          <w:r>
            <w:fldChar w:fldCharType="separate"/>
          </w:r>
          <w:hyperlink w:anchor="_Toc440841388" w:history="1">
            <w:r w:rsidR="00F57EAF" w:rsidRPr="00202705">
              <w:rPr>
                <w:rStyle w:val="Hyperlink"/>
              </w:rPr>
              <w:t>1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Mein besonderer Anschluss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_Toc440841388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3</w:t>
            </w:r>
            <w:r w:rsidR="00F57EAF">
              <w:rPr>
                <w:webHidden/>
              </w:rPr>
              <w:fldChar w:fldCharType="end"/>
            </w:r>
          </w:hyperlink>
        </w:p>
        <w:p w14:paraId="2FB49EBA" w14:textId="27689BD4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389" w:history="1">
            <w:r w:rsidR="00F57EAF" w:rsidRPr="00202705">
              <w:rPr>
                <w:rStyle w:val="Hyperlink"/>
              </w:rPr>
              <w:t>2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Warum gibt es das Modul?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_Toc440841389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4</w:t>
            </w:r>
            <w:r w:rsidR="00F57EAF">
              <w:rPr>
                <w:webHidden/>
              </w:rPr>
              <w:fldChar w:fldCharType="end"/>
            </w:r>
          </w:hyperlink>
        </w:p>
        <w:p w14:paraId="3F3A2195" w14:textId="694E08E7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390" w:history="1">
            <w:r w:rsidR="00F57EAF" w:rsidRPr="00202705">
              <w:rPr>
                <w:rStyle w:val="Hyperlink"/>
              </w:rPr>
              <w:t>3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Ziele des Moduls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_Toc440841390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4</w:t>
            </w:r>
            <w:r w:rsidR="00F57EAF">
              <w:rPr>
                <w:webHidden/>
              </w:rPr>
              <w:fldChar w:fldCharType="end"/>
            </w:r>
          </w:hyperlink>
        </w:p>
        <w:p w14:paraId="34272D11" w14:textId="4C354502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391" w:history="1">
            <w:r w:rsidR="00F57EAF" w:rsidRPr="00202705">
              <w:rPr>
                <w:rStyle w:val="Hyperlink"/>
              </w:rPr>
              <w:t>4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Die Rolle der Unternehmensvertreterin/des Unternehmensvertreters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_Toc440841391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5</w:t>
            </w:r>
            <w:r w:rsidR="00F57EAF">
              <w:rPr>
                <w:webHidden/>
              </w:rPr>
              <w:fldChar w:fldCharType="end"/>
            </w:r>
          </w:hyperlink>
        </w:p>
        <w:p w14:paraId="5DF8BA25" w14:textId="05351FAA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392" w:history="1">
            <w:r w:rsidR="00F57EAF" w:rsidRPr="00202705">
              <w:rPr>
                <w:rStyle w:val="Hyperlink"/>
              </w:rPr>
              <w:t>5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Inhalte des Moduls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_Toc440841392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5</w:t>
            </w:r>
            <w:r w:rsidR="00F57EAF">
              <w:rPr>
                <w:webHidden/>
              </w:rPr>
              <w:fldChar w:fldCharType="end"/>
            </w:r>
          </w:hyperlink>
        </w:p>
        <w:p w14:paraId="2A09F688" w14:textId="1348B351" w:rsidR="00F57EAF" w:rsidRDefault="008752B2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sz w:val="22"/>
            </w:rPr>
          </w:pPr>
          <w:hyperlink w:anchor="_Toc440841393" w:history="1">
            <w:r w:rsidR="00F57EAF" w:rsidRPr="00202705">
              <w:rPr>
                <w:rStyle w:val="Hyperlink"/>
              </w:rPr>
              <w:t>5.1</w:t>
            </w:r>
            <w:r w:rsidR="00F57EAF">
              <w:rPr>
                <w:rFonts w:asciiTheme="minorHAnsi" w:hAnsiTheme="minorHAnsi"/>
                <w:bCs w:val="0"/>
                <w:sz w:val="22"/>
              </w:rPr>
              <w:tab/>
            </w:r>
            <w:r w:rsidR="00F57EAF" w:rsidRPr="00202705">
              <w:rPr>
                <w:rStyle w:val="Hyperlink"/>
              </w:rPr>
              <w:t>Anschlüsse des MocoMoco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_Toc440841393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6</w:t>
            </w:r>
            <w:r w:rsidR="00F57EAF">
              <w:rPr>
                <w:webHidden/>
              </w:rPr>
              <w:fldChar w:fldCharType="end"/>
            </w:r>
          </w:hyperlink>
        </w:p>
        <w:p w14:paraId="5B43981F" w14:textId="7F93BFD4" w:rsidR="00F57EAF" w:rsidRDefault="008752B2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sz w:val="22"/>
            </w:rPr>
          </w:pPr>
          <w:hyperlink w:anchor="_Toc440841394" w:history="1">
            <w:r w:rsidR="00F57EAF" w:rsidRPr="00202705">
              <w:rPr>
                <w:rStyle w:val="Hyperlink"/>
              </w:rPr>
              <w:t>5.2</w:t>
            </w:r>
            <w:r w:rsidR="00F57EAF">
              <w:rPr>
                <w:rFonts w:asciiTheme="minorHAnsi" w:hAnsiTheme="minorHAnsi"/>
                <w:bCs w:val="0"/>
                <w:sz w:val="22"/>
              </w:rPr>
              <w:tab/>
            </w:r>
            <w:r w:rsidR="00F57EAF" w:rsidRPr="00202705">
              <w:rPr>
                <w:rStyle w:val="Hyperlink"/>
              </w:rPr>
              <w:t>Funktionsweise des MocoMoco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_Toc440841394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6</w:t>
            </w:r>
            <w:r w:rsidR="00F57EAF">
              <w:rPr>
                <w:webHidden/>
              </w:rPr>
              <w:fldChar w:fldCharType="end"/>
            </w:r>
          </w:hyperlink>
        </w:p>
        <w:p w14:paraId="4B2FB980" w14:textId="5FA07DD5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395" w:history="1">
            <w:r w:rsidR="00F57EAF" w:rsidRPr="00202705">
              <w:rPr>
                <w:rStyle w:val="Hyperlink"/>
              </w:rPr>
              <w:t>6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Unterrichtliche Umsetzung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_Toc440841395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6</w:t>
            </w:r>
            <w:r w:rsidR="00F57EAF">
              <w:rPr>
                <w:webHidden/>
              </w:rPr>
              <w:fldChar w:fldCharType="end"/>
            </w:r>
          </w:hyperlink>
        </w:p>
        <w:p w14:paraId="00EC2DFC" w14:textId="739FCEFD" w:rsidR="00F57EAF" w:rsidRDefault="008752B2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sz w:val="22"/>
            </w:rPr>
          </w:pPr>
          <w:hyperlink w:anchor="_Toc440841396" w:history="1">
            <w:r w:rsidR="00F57EAF" w:rsidRPr="00202705">
              <w:rPr>
                <w:rStyle w:val="Hyperlink"/>
              </w:rPr>
              <w:t>6.1</w:t>
            </w:r>
            <w:r w:rsidR="00F57EAF">
              <w:rPr>
                <w:rFonts w:asciiTheme="minorHAnsi" w:hAnsiTheme="minorHAnsi"/>
                <w:bCs w:val="0"/>
                <w:sz w:val="22"/>
              </w:rPr>
              <w:tab/>
            </w:r>
            <w:r w:rsidR="00F57EAF" w:rsidRPr="00202705">
              <w:rPr>
                <w:rStyle w:val="Hyperlink"/>
              </w:rPr>
              <w:t>Grober Unterrichtsplan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_Toc440841396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7</w:t>
            </w:r>
            <w:r w:rsidR="00F57EAF">
              <w:rPr>
                <w:webHidden/>
              </w:rPr>
              <w:fldChar w:fldCharType="end"/>
            </w:r>
          </w:hyperlink>
        </w:p>
        <w:p w14:paraId="7FACBEC9" w14:textId="7DBEAE2D" w:rsidR="00F57EAF" w:rsidRDefault="008752B2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sz w:val="22"/>
            </w:rPr>
          </w:pPr>
          <w:hyperlink w:anchor="_Toc440841397" w:history="1">
            <w:r w:rsidR="00F57EAF" w:rsidRPr="00202705">
              <w:rPr>
                <w:rStyle w:val="Hyperlink"/>
              </w:rPr>
              <w:t>6.2</w:t>
            </w:r>
            <w:r w:rsidR="00F57EAF">
              <w:rPr>
                <w:rFonts w:asciiTheme="minorHAnsi" w:hAnsiTheme="minorHAnsi"/>
                <w:bCs w:val="0"/>
                <w:sz w:val="22"/>
              </w:rPr>
              <w:tab/>
            </w:r>
            <w:r w:rsidR="00F57EAF" w:rsidRPr="00202705">
              <w:rPr>
                <w:rStyle w:val="Hyperlink"/>
              </w:rPr>
              <w:t>Stundenverlaufsskizzen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_Toc440841397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8</w:t>
            </w:r>
            <w:r w:rsidR="00F57EAF">
              <w:rPr>
                <w:webHidden/>
              </w:rPr>
              <w:fldChar w:fldCharType="end"/>
            </w:r>
          </w:hyperlink>
        </w:p>
        <w:p w14:paraId="2120259A" w14:textId="334CAFEF" w:rsidR="00F57EAF" w:rsidRDefault="008752B2">
          <w:pPr>
            <w:pStyle w:val="Verzeichnis3"/>
            <w:rPr>
              <w:rFonts w:asciiTheme="minorHAnsi" w:hAnsiTheme="minorHAnsi"/>
              <w:bCs w:val="0"/>
              <w:sz w:val="22"/>
            </w:rPr>
          </w:pPr>
          <w:hyperlink w:anchor="_Toc440841398" w:history="1">
            <w:r w:rsidR="00F57EAF" w:rsidRPr="00202705">
              <w:rPr>
                <w:rStyle w:val="Hyperlink"/>
                <w:rFonts w:cstheme="minorHAnsi"/>
              </w:rPr>
              <w:t>6.2.1</w:t>
            </w:r>
            <w:r w:rsidR="00F57EAF">
              <w:rPr>
                <w:rFonts w:asciiTheme="minorHAnsi" w:hAnsiTheme="minorHAnsi"/>
                <w:bCs w:val="0"/>
                <w:sz w:val="22"/>
              </w:rPr>
              <w:tab/>
            </w:r>
            <w:r w:rsidR="00F57EAF" w:rsidRPr="00202705">
              <w:rPr>
                <w:rStyle w:val="Hyperlink"/>
                <w:rFonts w:cstheme="minorHAnsi"/>
              </w:rPr>
              <w:t>Erste Doppelstunde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_Toc440841398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8</w:t>
            </w:r>
            <w:r w:rsidR="00F57EAF">
              <w:rPr>
                <w:webHidden/>
              </w:rPr>
              <w:fldChar w:fldCharType="end"/>
            </w:r>
          </w:hyperlink>
        </w:p>
        <w:p w14:paraId="694F3845" w14:textId="2745394A" w:rsidR="00F57EAF" w:rsidRDefault="008752B2">
          <w:pPr>
            <w:pStyle w:val="Verzeichnis3"/>
            <w:rPr>
              <w:rFonts w:asciiTheme="minorHAnsi" w:hAnsiTheme="minorHAnsi"/>
              <w:bCs w:val="0"/>
              <w:sz w:val="22"/>
            </w:rPr>
          </w:pPr>
          <w:hyperlink w:anchor="_Toc440841399" w:history="1">
            <w:r w:rsidR="00F57EAF" w:rsidRPr="00202705">
              <w:rPr>
                <w:rStyle w:val="Hyperlink"/>
                <w:rFonts w:cstheme="minorHAnsi"/>
              </w:rPr>
              <w:t>6.2.2</w:t>
            </w:r>
            <w:r w:rsidR="00F57EAF">
              <w:rPr>
                <w:rFonts w:asciiTheme="minorHAnsi" w:hAnsiTheme="minorHAnsi"/>
                <w:bCs w:val="0"/>
                <w:sz w:val="22"/>
              </w:rPr>
              <w:tab/>
            </w:r>
            <w:r w:rsidR="00F57EAF" w:rsidRPr="00202705">
              <w:rPr>
                <w:rStyle w:val="Hyperlink"/>
                <w:rFonts w:cstheme="minorHAnsi"/>
              </w:rPr>
              <w:t>Zweite bis etwa sechste Doppelstunde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_Toc440841399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9</w:t>
            </w:r>
            <w:r w:rsidR="00F57EAF">
              <w:rPr>
                <w:webHidden/>
              </w:rPr>
              <w:fldChar w:fldCharType="end"/>
            </w:r>
          </w:hyperlink>
        </w:p>
        <w:p w14:paraId="1F2E992B" w14:textId="75A1F621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400" w:history="1">
            <w:r w:rsidR="00F57EAF" w:rsidRPr="00202705">
              <w:rPr>
                <w:rStyle w:val="Hyperlink"/>
              </w:rPr>
              <w:t>7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Einbettung in verschiedene Fächer und Themen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_Toc440841400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11</w:t>
            </w:r>
            <w:r w:rsidR="00F57EAF">
              <w:rPr>
                <w:webHidden/>
              </w:rPr>
              <w:fldChar w:fldCharType="end"/>
            </w:r>
          </w:hyperlink>
        </w:p>
        <w:p w14:paraId="59B6C1E3" w14:textId="121F6734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401" w:history="1">
            <w:r w:rsidR="00F57EAF" w:rsidRPr="00202705">
              <w:rPr>
                <w:rStyle w:val="Hyperlink"/>
              </w:rPr>
              <w:t>8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Anschlussthemen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_Toc440841401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12</w:t>
            </w:r>
            <w:r w:rsidR="00F57EAF">
              <w:rPr>
                <w:webHidden/>
              </w:rPr>
              <w:fldChar w:fldCharType="end"/>
            </w:r>
          </w:hyperlink>
        </w:p>
        <w:p w14:paraId="5339154E" w14:textId="4294030C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402" w:history="1">
            <w:r w:rsidR="00F57EAF" w:rsidRPr="00202705">
              <w:rPr>
                <w:rStyle w:val="Hyperlink"/>
              </w:rPr>
              <w:t>9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Literatur und Links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_Toc440841402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12</w:t>
            </w:r>
            <w:r w:rsidR="00F57EAF">
              <w:rPr>
                <w:webHidden/>
              </w:rPr>
              <w:fldChar w:fldCharType="end"/>
            </w:r>
          </w:hyperlink>
        </w:p>
        <w:p w14:paraId="4FF32422" w14:textId="67246BED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403" w:history="1">
            <w:r w:rsidR="00F57EAF" w:rsidRPr="00202705">
              <w:rPr>
                <w:rStyle w:val="Hyperlink"/>
              </w:rPr>
              <w:t>10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Arbeitsmaterialien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_Toc440841403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13</w:t>
            </w:r>
            <w:r w:rsidR="00F57EAF">
              <w:rPr>
                <w:webHidden/>
              </w:rPr>
              <w:fldChar w:fldCharType="end"/>
            </w:r>
          </w:hyperlink>
        </w:p>
        <w:p w14:paraId="3DBDFB2D" w14:textId="62CD73CE" w:rsidR="00F57EAF" w:rsidRDefault="008752B2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404" w:history="1">
            <w:r w:rsidR="00F57EAF" w:rsidRPr="00202705">
              <w:rPr>
                <w:rStyle w:val="Hyperlink"/>
              </w:rPr>
              <w:t>11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Glossar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_Toc440841404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E25D53">
              <w:rPr>
                <w:webHidden/>
              </w:rPr>
              <w:t>13</w:t>
            </w:r>
            <w:r w:rsidR="00F57EAF">
              <w:rPr>
                <w:webHidden/>
              </w:rPr>
              <w:fldChar w:fldCharType="end"/>
            </w:r>
          </w:hyperlink>
        </w:p>
        <w:p w14:paraId="28F5D4C8" w14:textId="77777777" w:rsidR="006B1729" w:rsidRPr="006B1729" w:rsidRDefault="006B1729">
          <w:r>
            <w:rPr>
              <w:b/>
              <w:bCs w:val="0"/>
            </w:rPr>
            <w:fldChar w:fldCharType="end"/>
          </w:r>
        </w:p>
      </w:sdtContent>
    </w:sdt>
    <w:p w14:paraId="79F0C58F" w14:textId="77777777" w:rsidR="006B1729" w:rsidRPr="006B1729" w:rsidRDefault="006B1729">
      <w:r w:rsidRPr="006B1729">
        <w:br w:type="page"/>
      </w:r>
    </w:p>
    <w:p w14:paraId="24D7F50A" w14:textId="6F8842D1" w:rsidR="00DD6851" w:rsidRPr="00F14841" w:rsidRDefault="003E7AEF" w:rsidP="00AB78C7">
      <w:pPr>
        <w:pStyle w:val="berschrift1"/>
      </w:pPr>
      <w:bookmarkStart w:id="0" w:name="_Toc440841388"/>
      <w:r>
        <w:lastRenderedPageBreak/>
        <w:t xml:space="preserve">Mein </w:t>
      </w:r>
      <w:r w:rsidRPr="00AB78C7">
        <w:t>besonderer</w:t>
      </w:r>
      <w:r>
        <w:t xml:space="preserve"> Anschluss</w:t>
      </w:r>
      <w:bookmarkEnd w:id="0"/>
    </w:p>
    <w:p w14:paraId="09C528B7" w14:textId="73BA0EBA" w:rsidR="00FE6E45" w:rsidRPr="00897DB7" w:rsidRDefault="00BD1F7E" w:rsidP="003E5825">
      <w:pPr>
        <w:jc w:val="both"/>
        <w:rPr>
          <w:rFonts w:cstheme="minorHAnsi"/>
        </w:rPr>
      </w:pPr>
      <w:r w:rsidRPr="004D4FEC">
        <w:rPr>
          <w:rFonts w:cstheme="minorHAnsi"/>
          <w:noProof/>
        </w:rPr>
        <w:drawing>
          <wp:anchor distT="0" distB="0" distL="114300" distR="114300" simplePos="0" relativeHeight="251657728" behindDoc="1" locked="0" layoutInCell="1" allowOverlap="1" wp14:anchorId="14DDF190" wp14:editId="1B6FB6AE">
            <wp:simplePos x="0" y="0"/>
            <wp:positionH relativeFrom="margin">
              <wp:posOffset>3016885</wp:posOffset>
            </wp:positionH>
            <wp:positionV relativeFrom="paragraph">
              <wp:posOffset>12065</wp:posOffset>
            </wp:positionV>
            <wp:extent cx="259207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31" y="21357"/>
                <wp:lineTo x="21431" y="0"/>
                <wp:lineTo x="0" y="0"/>
              </wp:wrapPolygon>
            </wp:wrapTight>
            <wp:docPr id="3081" name="Grafik 3081" descr="D:\Dropbox\Wissensfabrik\FotosPilotierung\BesuchWesterstede\DSC_6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opbox\Wissensfabrik\FotosPilotierung\BesuchWesterstede\DSC_653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FEC">
        <w:rPr>
          <w:rFonts w:cstheme="minorHAnsi"/>
        </w:rPr>
        <w:t xml:space="preserve">Was </w:t>
      </w:r>
      <w:r w:rsidR="00FA469B">
        <w:rPr>
          <w:rFonts w:cstheme="minorHAnsi"/>
        </w:rPr>
        <w:t xml:space="preserve">haben </w:t>
      </w:r>
      <w:r w:rsidRPr="004D4FEC">
        <w:rPr>
          <w:rFonts w:cstheme="minorHAnsi"/>
        </w:rPr>
        <w:t>Bananen und Knete mit Tastaturen und Joysticks gemeinsam</w:t>
      </w:r>
      <w:r w:rsidR="00FA469B">
        <w:rPr>
          <w:rFonts w:cstheme="minorHAnsi"/>
        </w:rPr>
        <w:t xml:space="preserve">? Das </w:t>
      </w:r>
      <w:r w:rsidRPr="004D4FEC">
        <w:rPr>
          <w:rFonts w:cstheme="minorHAnsi"/>
        </w:rPr>
        <w:t>können Schülerinnen und Schüler in diesem Modul erfahren. Mit</w:t>
      </w:r>
      <w:r w:rsidR="00FA469B">
        <w:rPr>
          <w:rFonts w:cstheme="minorHAnsi"/>
        </w:rPr>
        <w:t>h</w:t>
      </w:r>
      <w:r w:rsidRPr="004D4FEC">
        <w:rPr>
          <w:rFonts w:cstheme="minorHAnsi"/>
        </w:rPr>
        <w:t>ilfe des mitgelieferten Mi</w:t>
      </w:r>
      <w:r w:rsidR="00E22239">
        <w:rPr>
          <w:rFonts w:cstheme="minorHAnsi"/>
        </w:rPr>
        <w:t>kroc</w:t>
      </w:r>
      <w:r w:rsidRPr="004D4FEC">
        <w:rPr>
          <w:rFonts w:cstheme="minorHAnsi"/>
        </w:rPr>
        <w:t xml:space="preserve">ontrollers können in Sekundenschnelle alle leitenden Alltagsgegenstände </w:t>
      </w:r>
      <w:proofErr w:type="gramStart"/>
      <w:r>
        <w:rPr>
          <w:rFonts w:cstheme="minorHAnsi"/>
        </w:rPr>
        <w:t>ganz ungefährlich</w:t>
      </w:r>
      <w:proofErr w:type="gramEnd"/>
      <w:r w:rsidRPr="004D4FEC">
        <w:rPr>
          <w:rFonts w:cstheme="minorHAnsi"/>
        </w:rPr>
        <w:t xml:space="preserve"> als Eingabegeräte an den Computer angeschlossen werden</w:t>
      </w:r>
      <w:r w:rsidR="00FA469B">
        <w:rPr>
          <w:rFonts w:cstheme="minorHAnsi"/>
        </w:rPr>
        <w:t xml:space="preserve"> –</w:t>
      </w:r>
      <w:r w:rsidRPr="004D4FEC">
        <w:rPr>
          <w:rFonts w:cstheme="minorHAnsi"/>
        </w:rPr>
        <w:t xml:space="preserve"> ob Bananen, Aluminiumfolie, Blumen oder sogar die Mitschülerinnen und Mitschüler selbst. Dadurch ergeben sich viele kreative Möglichkeiten, Eingabegeräte selbst zu gestalten und dafür </w:t>
      </w:r>
      <w:r w:rsidR="00FA469B">
        <w:rPr>
          <w:rFonts w:cstheme="minorHAnsi"/>
        </w:rPr>
        <w:t>auch</w:t>
      </w:r>
      <w:r w:rsidR="00FA469B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Programme zu schreiben, die diese Eingaben zur Steuerung eines Spiels oder zur Kommunikation nutzen.</w:t>
      </w:r>
    </w:p>
    <w:tbl>
      <w:tblPr>
        <w:tblStyle w:val="Steckbrief"/>
        <w:tblW w:w="0" w:type="auto"/>
        <w:tblLook w:val="04A0" w:firstRow="1" w:lastRow="0" w:firstColumn="1" w:lastColumn="0" w:noHBand="0" w:noVBand="1"/>
      </w:tblPr>
      <w:tblGrid>
        <w:gridCol w:w="3044"/>
        <w:gridCol w:w="531"/>
        <w:gridCol w:w="5383"/>
      </w:tblGrid>
      <w:tr w:rsidR="00BE21DA" w14:paraId="3E4887BE" w14:textId="77777777" w:rsidTr="008170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31A263FD" w14:textId="77777777" w:rsidR="00BE21DA" w:rsidRPr="00A24E85" w:rsidRDefault="00BE21DA" w:rsidP="00B16FE0">
            <w:r w:rsidRPr="00A24E85">
              <w:t>Lernfeld</w:t>
            </w:r>
            <w:r>
              <w:t>/Cluster</w:t>
            </w:r>
            <w:r w:rsidRPr="00A24E85">
              <w:t>:</w:t>
            </w:r>
          </w:p>
        </w:tc>
        <w:tc>
          <w:tcPr>
            <w:tcW w:w="6489" w:type="dxa"/>
            <w:gridSpan w:val="2"/>
          </w:tcPr>
          <w:p w14:paraId="3DE2BBB9" w14:textId="5E8AE594" w:rsidR="00BE21DA" w:rsidRDefault="00F61AD5" w:rsidP="00B16F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1AD5">
              <w:rPr>
                <w:rFonts w:cstheme="minorHAnsi"/>
                <w:szCs w:val="20"/>
              </w:rPr>
              <w:t>IT spielend entdecken</w:t>
            </w:r>
          </w:p>
        </w:tc>
      </w:tr>
      <w:tr w:rsidR="00BE21DA" w14:paraId="051C1E6A" w14:textId="77777777" w:rsidTr="00BE21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  <w:vMerge w:val="restart"/>
          </w:tcPr>
          <w:p w14:paraId="7F8C4E33" w14:textId="77777777" w:rsidR="00BE21DA" w:rsidRPr="00A24E85" w:rsidRDefault="00BE21DA" w:rsidP="00BE21DA">
            <w:r w:rsidRPr="00A24E85">
              <w:t>Zielgruppe/Klassenstufe:</w:t>
            </w:r>
          </w:p>
        </w:tc>
        <w:tc>
          <w:tcPr>
            <w:tcW w:w="542" w:type="dxa"/>
            <w:vAlign w:val="center"/>
          </w:tcPr>
          <w:p w14:paraId="44A0F3FC" w14:textId="46C76AA4" w:rsidR="00BE21DA" w:rsidRPr="00BE21DA" w:rsidRDefault="005B3FAC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947" w:type="dxa"/>
          </w:tcPr>
          <w:p w14:paraId="6DBCF551" w14:textId="77777777" w:rsidR="00BE21DA" w:rsidRPr="00930140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 xml:space="preserve"> 4. bis 5. Klasse</w:t>
            </w:r>
          </w:p>
        </w:tc>
      </w:tr>
      <w:tr w:rsidR="00BE21DA" w14:paraId="75852982" w14:textId="77777777" w:rsidTr="00BE21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  <w:vMerge/>
          </w:tcPr>
          <w:p w14:paraId="22C770E5" w14:textId="77777777" w:rsidR="00BE21DA" w:rsidRPr="00A24E85" w:rsidRDefault="00BE21DA" w:rsidP="00BE21DA"/>
        </w:tc>
        <w:tc>
          <w:tcPr>
            <w:tcW w:w="542" w:type="dxa"/>
            <w:vAlign w:val="center"/>
          </w:tcPr>
          <w:p w14:paraId="5842D75C" w14:textId="77777777" w:rsidR="00BE21DA" w:rsidRPr="00BE21DA" w:rsidRDefault="00BE21DA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947" w:type="dxa"/>
          </w:tcPr>
          <w:p w14:paraId="174CB9EB" w14:textId="77777777" w:rsidR="00BE21DA" w:rsidRPr="00930140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 xml:space="preserve"> 6. bis 7. Klasse</w:t>
            </w:r>
          </w:p>
        </w:tc>
      </w:tr>
      <w:tr w:rsidR="00BE21DA" w14:paraId="26C68E80" w14:textId="77777777" w:rsidTr="00BE21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  <w:vMerge/>
          </w:tcPr>
          <w:p w14:paraId="109668D3" w14:textId="77777777" w:rsidR="00BE21DA" w:rsidRPr="00A24E85" w:rsidRDefault="00BE21DA" w:rsidP="00BE21DA"/>
        </w:tc>
        <w:tc>
          <w:tcPr>
            <w:tcW w:w="542" w:type="dxa"/>
            <w:vAlign w:val="center"/>
          </w:tcPr>
          <w:p w14:paraId="75401F38" w14:textId="77777777" w:rsidR="00BE21DA" w:rsidRPr="00BE21DA" w:rsidRDefault="00BE21DA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947" w:type="dxa"/>
          </w:tcPr>
          <w:p w14:paraId="37FAACDE" w14:textId="77777777" w:rsidR="00BE21DA" w:rsidRPr="00930140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 xml:space="preserve"> 8. bis 10. Klasse</w:t>
            </w:r>
          </w:p>
        </w:tc>
      </w:tr>
      <w:tr w:rsidR="00BE21DA" w14:paraId="523A1EB5" w14:textId="77777777" w:rsidTr="00BE21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  <w:vMerge/>
          </w:tcPr>
          <w:p w14:paraId="2A5593C7" w14:textId="77777777" w:rsidR="00BE21DA" w:rsidRPr="00A24E85" w:rsidRDefault="00BE21DA" w:rsidP="00BE21DA"/>
        </w:tc>
        <w:tc>
          <w:tcPr>
            <w:tcW w:w="542" w:type="dxa"/>
            <w:vAlign w:val="center"/>
          </w:tcPr>
          <w:p w14:paraId="3012F383" w14:textId="616E697A" w:rsidR="00BE21DA" w:rsidRPr="00BE21DA" w:rsidRDefault="00FE6E45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947" w:type="dxa"/>
          </w:tcPr>
          <w:p w14:paraId="6214C799" w14:textId="77777777" w:rsidR="00BE21DA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>11. bis 12. Klasse</w:t>
            </w:r>
          </w:p>
        </w:tc>
      </w:tr>
      <w:tr w:rsidR="00BD1F7E" w14:paraId="2B9B58F7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1AB8F5B3" w14:textId="77777777" w:rsidR="00BD1F7E" w:rsidRPr="00A24E85" w:rsidRDefault="00BD1F7E" w:rsidP="00BD1F7E">
            <w:r w:rsidRPr="00A24E85">
              <w:t>Geschätzter Zeitaufwand:</w:t>
            </w:r>
          </w:p>
        </w:tc>
        <w:tc>
          <w:tcPr>
            <w:tcW w:w="6489" w:type="dxa"/>
            <w:gridSpan w:val="2"/>
          </w:tcPr>
          <w:p w14:paraId="44B695BD" w14:textId="0D1D9D18" w:rsidR="00BD1F7E" w:rsidRPr="00BD1F7E" w:rsidRDefault="00BD1F7E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Ca. 3</w:t>
            </w:r>
            <w:r w:rsidR="00FA469B">
              <w:t xml:space="preserve"> bis </w:t>
            </w:r>
            <w:r w:rsidRPr="00BD1F7E">
              <w:t>6 Doppelstunden</w:t>
            </w:r>
          </w:p>
        </w:tc>
      </w:tr>
      <w:tr w:rsidR="00BD1F7E" w14:paraId="58021F46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01B0C564" w14:textId="77777777" w:rsidR="00BD1F7E" w:rsidRPr="00A24E85" w:rsidRDefault="00BD1F7E" w:rsidP="00BD1F7E">
            <w:r w:rsidRPr="00A24E85">
              <w:t>Lernziele:</w:t>
            </w:r>
          </w:p>
        </w:tc>
        <w:tc>
          <w:tcPr>
            <w:tcW w:w="6489" w:type="dxa"/>
            <w:gridSpan w:val="2"/>
          </w:tcPr>
          <w:p w14:paraId="5CF0F1B4" w14:textId="77777777" w:rsidR="00BD1F7E" w:rsidRPr="00BD1F7E" w:rsidRDefault="00BD1F7E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Funktionsweise von Eingabegeräten wie Tastatur, Maus, Joystick verstehen</w:t>
            </w:r>
          </w:p>
          <w:p w14:paraId="227573DD" w14:textId="2A0C12D5" w:rsidR="00BD1F7E" w:rsidRPr="00BD1F7E" w:rsidRDefault="00BD1F7E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rPr>
                <w:b/>
              </w:rPr>
              <w:t>E</w:t>
            </w:r>
            <w:r w:rsidRPr="00BD1F7E">
              <w:t>ingabe-</w:t>
            </w:r>
            <w:r w:rsidRPr="00BD1F7E">
              <w:rPr>
                <w:b/>
              </w:rPr>
              <w:t>V</w:t>
            </w:r>
            <w:r w:rsidRPr="00BD1F7E">
              <w:t>erarbeitung-</w:t>
            </w:r>
            <w:r w:rsidRPr="00BD1F7E">
              <w:rPr>
                <w:b/>
              </w:rPr>
              <w:t>A</w:t>
            </w:r>
            <w:r w:rsidRPr="00BD1F7E">
              <w:t>usgabe</w:t>
            </w:r>
            <w:r w:rsidR="00FA469B">
              <w:t>-</w:t>
            </w:r>
            <w:r w:rsidRPr="00BD1F7E">
              <w:t>(</w:t>
            </w:r>
            <w:r w:rsidR="00FA469B">
              <w:t>=</w:t>
            </w:r>
            <w:proofErr w:type="gramStart"/>
            <w:r w:rsidRPr="00BD1F7E">
              <w:t>EVA)-</w:t>
            </w:r>
            <w:proofErr w:type="gramEnd"/>
            <w:r w:rsidRPr="00BD1F7E">
              <w:t>Prinzip kennenlernen</w:t>
            </w:r>
          </w:p>
          <w:p w14:paraId="0EEAA73A" w14:textId="07A3C664" w:rsidR="00BD1F7E" w:rsidRPr="00BD1F7E" w:rsidRDefault="003E5825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BD1F7E" w:rsidRPr="00BD1F7E">
              <w:t>utomatisierte Prozesse im Alltag entdecken</w:t>
            </w:r>
          </w:p>
          <w:p w14:paraId="6B7A9063" w14:textId="30DC51D3" w:rsidR="00BD1F7E" w:rsidRPr="00BD1F7E" w:rsidRDefault="003E5825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</w:t>
            </w:r>
            <w:r w:rsidR="00BD1F7E" w:rsidRPr="00BD1F7E">
              <w:t>in eigenes Programm entwerfen und programmieren</w:t>
            </w:r>
          </w:p>
        </w:tc>
      </w:tr>
      <w:tr w:rsidR="00BD1F7E" w14:paraId="745429AC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64769D44" w14:textId="77777777" w:rsidR="00BD1F7E" w:rsidRPr="00A24E85" w:rsidRDefault="00BD1F7E" w:rsidP="00BD1F7E">
            <w:r w:rsidRPr="00A24E85">
              <w:t>Vorkenntnisse der Schülerinnen und Schüler:</w:t>
            </w:r>
          </w:p>
        </w:tc>
        <w:tc>
          <w:tcPr>
            <w:tcW w:w="6489" w:type="dxa"/>
            <w:gridSpan w:val="2"/>
          </w:tcPr>
          <w:p w14:paraId="613358FD" w14:textId="11E31B47" w:rsidR="00BD1F7E" w:rsidRPr="00BD1F7E" w:rsidRDefault="00BD1F7E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Erforderlich</w:t>
            </w:r>
            <w:r w:rsidR="00ED6100">
              <w:t>:</w:t>
            </w:r>
          </w:p>
          <w:p w14:paraId="09E9C4D2" w14:textId="39EAA955" w:rsidR="00BD1F7E" w:rsidRPr="00BD1F7E" w:rsidRDefault="00BD1F7E" w:rsidP="003E5825">
            <w:pPr>
              <w:pStyle w:val="Listenabsatz"/>
              <w:numPr>
                <w:ilvl w:val="0"/>
                <w:numId w:val="7"/>
              </w:numPr>
              <w:spacing w:after="0" w:line="240" w:lineRule="auto"/>
              <w:ind w:left="500" w:hanging="4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Zur Entwicklung eines eigenen Projekt</w:t>
            </w:r>
            <w:r w:rsidR="003E5825">
              <w:t>s</w:t>
            </w:r>
            <w:r w:rsidRPr="00BD1F7E">
              <w:t xml:space="preserve"> sind Kenntnisse in Scratch notwendig (</w:t>
            </w:r>
            <w:r w:rsidR="00FA469B">
              <w:t xml:space="preserve">vgl. </w:t>
            </w:r>
            <w:r w:rsidRPr="00BD1F7E">
              <w:t>B</w:t>
            </w:r>
            <w:r w:rsidR="00FA469B">
              <w:t xml:space="preserve">5, </w:t>
            </w:r>
            <w:r w:rsidRPr="00BD1F7E">
              <w:t>Leichter</w:t>
            </w:r>
            <w:r w:rsidR="00FA469B">
              <w:t xml:space="preserve"> P</w:t>
            </w:r>
            <w:r w:rsidRPr="00BD1F7E">
              <w:t>rogrammiereinstieg)</w:t>
            </w:r>
          </w:p>
          <w:p w14:paraId="28EAAB7B" w14:textId="77777777" w:rsidR="00FA469B" w:rsidRDefault="00FA469B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83056C5" w14:textId="6DA29961" w:rsidR="00BD1F7E" w:rsidRPr="00BD1F7E" w:rsidRDefault="00BD1F7E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Empfohlen</w:t>
            </w:r>
            <w:r w:rsidR="00ED6100">
              <w:t>:</w:t>
            </w:r>
          </w:p>
          <w:p w14:paraId="357C1591" w14:textId="217DC365" w:rsidR="00BD1F7E" w:rsidRPr="00BD1F7E" w:rsidRDefault="00BD1F7E" w:rsidP="00C73A6C">
            <w:pPr>
              <w:pStyle w:val="Listenabsatz"/>
              <w:numPr>
                <w:ilvl w:val="0"/>
                <w:numId w:val="6"/>
              </w:numPr>
              <w:spacing w:after="0" w:line="240" w:lineRule="auto"/>
              <w:ind w:left="500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Grundkenntnisse Elektrizitätslehre (Leitfähigkeit, Spannung etc.)</w:t>
            </w:r>
          </w:p>
        </w:tc>
      </w:tr>
      <w:tr w:rsidR="00BD1F7E" w14:paraId="2853E725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5BCFAF0F" w14:textId="166C25C1" w:rsidR="00BD1F7E" w:rsidRPr="00A24E85" w:rsidRDefault="00BD1F7E" w:rsidP="00BD1F7E">
            <w:r w:rsidRPr="00A24E85">
              <w:t xml:space="preserve">Vorkenntnisse </w:t>
            </w:r>
            <w:r w:rsidR="00FA469B">
              <w:t>der/</w:t>
            </w:r>
            <w:r w:rsidRPr="00A24E85">
              <w:t>des Lehrenden:</w:t>
            </w:r>
          </w:p>
        </w:tc>
        <w:tc>
          <w:tcPr>
            <w:tcW w:w="6489" w:type="dxa"/>
            <w:gridSpan w:val="2"/>
          </w:tcPr>
          <w:p w14:paraId="3CB6A219" w14:textId="0E5BAA58" w:rsidR="00BD1F7E" w:rsidRPr="00BD1F7E" w:rsidRDefault="00BD1F7E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Erforderlich</w:t>
            </w:r>
            <w:r w:rsidR="00ED6100">
              <w:t>:</w:t>
            </w:r>
          </w:p>
          <w:p w14:paraId="497BAACA" w14:textId="28FE2BFF" w:rsidR="00BD1F7E" w:rsidRPr="00BD1F7E" w:rsidRDefault="00BD1F7E" w:rsidP="003E5825">
            <w:pPr>
              <w:pStyle w:val="Listenabsatz"/>
              <w:numPr>
                <w:ilvl w:val="0"/>
                <w:numId w:val="5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Zur Entwicklung eines eigenen Projekt</w:t>
            </w:r>
            <w:r w:rsidR="003E5825">
              <w:t>s</w:t>
            </w:r>
            <w:r w:rsidRPr="00BD1F7E">
              <w:t xml:space="preserve"> sind Kenntnisse in Scratch notwendig (</w:t>
            </w:r>
            <w:r w:rsidR="00FA469B">
              <w:t xml:space="preserve">vgl. </w:t>
            </w:r>
            <w:r w:rsidRPr="00BD1F7E">
              <w:t>B</w:t>
            </w:r>
            <w:r w:rsidR="00FA469B">
              <w:t>5,</w:t>
            </w:r>
            <w:r w:rsidRPr="00BD1F7E">
              <w:t xml:space="preserve"> Leichter</w:t>
            </w:r>
            <w:r w:rsidR="00FA469B">
              <w:t xml:space="preserve"> P</w:t>
            </w:r>
            <w:r w:rsidRPr="00BD1F7E">
              <w:t>rogrammiereinstieg)</w:t>
            </w:r>
          </w:p>
        </w:tc>
      </w:tr>
      <w:tr w:rsidR="00BD1F7E" w:rsidRPr="00B16FE0" w14:paraId="7A4CE9BB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35D72F2A" w14:textId="365A5781" w:rsidR="00BD1F7E" w:rsidRPr="00A24E85" w:rsidRDefault="00BD1F7E" w:rsidP="00BD1F7E">
            <w:r w:rsidRPr="00A24E85">
              <w:t>Vorkenntnisse der Unternehmensvertreterin</w:t>
            </w:r>
            <w:r w:rsidR="00FA469B">
              <w:t>/</w:t>
            </w:r>
            <w:r w:rsidRPr="00A24E85">
              <w:t>des Unternehmensvertreters</w:t>
            </w:r>
            <w:r w:rsidR="00B35E46">
              <w:t>:</w:t>
            </w:r>
          </w:p>
        </w:tc>
        <w:tc>
          <w:tcPr>
            <w:tcW w:w="6489" w:type="dxa"/>
            <w:gridSpan w:val="2"/>
          </w:tcPr>
          <w:p w14:paraId="65758FD9" w14:textId="006719F6" w:rsidR="00BD1F7E" w:rsidRPr="00BD1F7E" w:rsidRDefault="009B1093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Empfohlen</w:t>
            </w:r>
            <w:r w:rsidR="00ED6100">
              <w:t>:</w:t>
            </w:r>
          </w:p>
          <w:p w14:paraId="6A1C75B6" w14:textId="0E74917D" w:rsidR="00BD1F7E" w:rsidRPr="00BD1F7E" w:rsidRDefault="00BD1F7E" w:rsidP="00C73A6C">
            <w:pPr>
              <w:pStyle w:val="Listenabsatz"/>
              <w:numPr>
                <w:ilvl w:val="0"/>
                <w:numId w:val="4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Zur Entwicklung eines eigenen Projekt</w:t>
            </w:r>
            <w:r w:rsidR="003E5825">
              <w:t>s</w:t>
            </w:r>
            <w:r w:rsidRPr="00BD1F7E">
              <w:t>, sind Kenntnisse in Scratch notwendig (</w:t>
            </w:r>
            <w:r w:rsidR="00FA469B">
              <w:t xml:space="preserve">vgl. </w:t>
            </w:r>
            <w:r w:rsidRPr="00BD1F7E">
              <w:t>B</w:t>
            </w:r>
            <w:r w:rsidR="00FA469B">
              <w:t>5,</w:t>
            </w:r>
            <w:r w:rsidRPr="00BD1F7E">
              <w:t xml:space="preserve"> Leichter</w:t>
            </w:r>
            <w:r w:rsidR="00FA469B">
              <w:t xml:space="preserve"> P</w:t>
            </w:r>
            <w:r w:rsidRPr="00BD1F7E">
              <w:t>rogrammiereinstieg)</w:t>
            </w:r>
          </w:p>
          <w:p w14:paraId="1B3924FE" w14:textId="63E6205E" w:rsidR="00BD1F7E" w:rsidRPr="00BD1F7E" w:rsidRDefault="00F911A7" w:rsidP="00C73A6C">
            <w:pPr>
              <w:pStyle w:val="Listenabsatz"/>
              <w:numPr>
                <w:ilvl w:val="0"/>
                <w:numId w:val="3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Das</w:t>
            </w:r>
            <w:r w:rsidR="00BD1F7E" w:rsidRPr="00BD1F7E">
              <w:t xml:space="preserve"> Material</w:t>
            </w:r>
            <w:r>
              <w:t xml:space="preserve"> sollte gesichtet</w:t>
            </w:r>
            <w:r w:rsidR="00BD1F7E" w:rsidRPr="00BD1F7E">
              <w:t xml:space="preserve"> (speziell Präsentation der Programmieraufträge)</w:t>
            </w:r>
            <w:r w:rsidR="003E5825">
              <w:t xml:space="preserve"> und</w:t>
            </w:r>
            <w:r w:rsidR="00BD1F7E" w:rsidRPr="00BD1F7E">
              <w:t xml:space="preserve"> der </w:t>
            </w:r>
            <w:r w:rsidR="00E22239" w:rsidRPr="004D4FEC">
              <w:rPr>
                <w:rFonts w:cstheme="minorHAnsi"/>
              </w:rPr>
              <w:t>Mi</w:t>
            </w:r>
            <w:r w:rsidR="00E22239">
              <w:rPr>
                <w:rFonts w:cstheme="minorHAnsi"/>
              </w:rPr>
              <w:t>kroc</w:t>
            </w:r>
            <w:r w:rsidR="00E22239" w:rsidRPr="004D4FEC">
              <w:rPr>
                <w:rFonts w:cstheme="minorHAnsi"/>
              </w:rPr>
              <w:t>ontroller</w:t>
            </w:r>
            <w:r w:rsidR="00E22239">
              <w:rPr>
                <w:rFonts w:cstheme="minorHAnsi"/>
              </w:rPr>
              <w:t xml:space="preserve"> </w:t>
            </w:r>
            <w:r>
              <w:t>ausprobiert werden</w:t>
            </w:r>
          </w:p>
        </w:tc>
      </w:tr>
      <w:tr w:rsidR="00BD1F7E" w:rsidRPr="00B16FE0" w14:paraId="2D0C62D5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73AF9361" w14:textId="77777777" w:rsidR="00BD1F7E" w:rsidRPr="00A24E85" w:rsidRDefault="00BD1F7E" w:rsidP="00BD1F7E">
            <w:r w:rsidRPr="00A24E85">
              <w:lastRenderedPageBreak/>
              <w:t>Sonstige Voraussetzungen:</w:t>
            </w:r>
          </w:p>
        </w:tc>
        <w:tc>
          <w:tcPr>
            <w:tcW w:w="6489" w:type="dxa"/>
            <w:gridSpan w:val="2"/>
          </w:tcPr>
          <w:p w14:paraId="5B2CA5C0" w14:textId="33C7507A" w:rsidR="00BD1F7E" w:rsidRPr="00BD1F7E" w:rsidRDefault="00BD1F7E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Erforderlich</w:t>
            </w:r>
            <w:r w:rsidR="00ED6100">
              <w:t>:</w:t>
            </w:r>
          </w:p>
          <w:p w14:paraId="31B5F889" w14:textId="3A752C0F" w:rsidR="00BD1F7E" w:rsidRPr="00BD1F7E" w:rsidRDefault="003E5825" w:rsidP="003E5825">
            <w:pPr>
              <w:pStyle w:val="Listenabsatz"/>
              <w:numPr>
                <w:ilvl w:val="0"/>
                <w:numId w:val="2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</w:t>
            </w:r>
            <w:r w:rsidR="00BD1F7E" w:rsidRPr="00BD1F7E">
              <w:t xml:space="preserve">in </w:t>
            </w:r>
            <w:r w:rsidR="00FA469B">
              <w:t>Desktop-</w:t>
            </w:r>
            <w:r w:rsidR="00BD1F7E" w:rsidRPr="00BD1F7E">
              <w:t xml:space="preserve">Computer oder Laptop pro </w:t>
            </w:r>
            <w:r w:rsidR="00E22239" w:rsidRPr="004D4FEC">
              <w:rPr>
                <w:rFonts w:cstheme="minorHAnsi"/>
              </w:rPr>
              <w:t>Mi</w:t>
            </w:r>
            <w:r w:rsidR="00E22239">
              <w:rPr>
                <w:rFonts w:cstheme="minorHAnsi"/>
              </w:rPr>
              <w:t>kroc</w:t>
            </w:r>
            <w:r w:rsidR="00E22239" w:rsidRPr="004D4FEC">
              <w:rPr>
                <w:rFonts w:cstheme="minorHAnsi"/>
              </w:rPr>
              <w:t>ontroller</w:t>
            </w:r>
          </w:p>
        </w:tc>
      </w:tr>
    </w:tbl>
    <w:p w14:paraId="17623E02" w14:textId="77777777" w:rsidR="006B1729" w:rsidRDefault="00A562B0" w:rsidP="008752B2">
      <w:pPr>
        <w:pStyle w:val="berschrift1"/>
        <w:jc w:val="both"/>
        <w:pPrChange w:id="1" w:author="Schmidberger, Alessa | Wissensfabrik" w:date="2022-10-13T16:32:00Z">
          <w:pPr>
            <w:pStyle w:val="berschrift1"/>
          </w:pPr>
        </w:pPrChange>
      </w:pPr>
      <w:bookmarkStart w:id="2" w:name="_Toc440841389"/>
      <w:r>
        <w:t>Warum gibt es das Modul?</w:t>
      </w:r>
      <w:bookmarkEnd w:id="2"/>
    </w:p>
    <w:p w14:paraId="5036EF79" w14:textId="0A339848" w:rsidR="00E33DD9" w:rsidRPr="004D4FEC" w:rsidRDefault="00E33DD9" w:rsidP="008752B2">
      <w:pPr>
        <w:jc w:val="both"/>
        <w:rPr>
          <w:rFonts w:cstheme="minorHAnsi"/>
        </w:rPr>
        <w:pPrChange w:id="3" w:author="Schmidberger, Alessa | Wissensfabrik" w:date="2022-10-13T16:32:00Z">
          <w:pPr/>
        </w:pPrChange>
      </w:pPr>
      <w:r w:rsidRPr="004D4FEC">
        <w:rPr>
          <w:rFonts w:cstheme="minorHAnsi"/>
        </w:rPr>
        <w:t>Dieses Modul biete</w:t>
      </w:r>
      <w:r>
        <w:rPr>
          <w:rFonts w:cstheme="minorHAnsi"/>
        </w:rPr>
        <w:t>t</w:t>
      </w:r>
      <w:r w:rsidRPr="004D4FEC">
        <w:rPr>
          <w:rFonts w:cstheme="minorHAnsi"/>
        </w:rPr>
        <w:t xml:space="preserve"> Informatik zum Anfassen und Selberm</w:t>
      </w:r>
      <w:r>
        <w:rPr>
          <w:rFonts w:cstheme="minorHAnsi"/>
        </w:rPr>
        <w:t xml:space="preserve">achen. Durch die beigefügten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="00FA469B">
        <w:rPr>
          <w:rFonts w:cstheme="minorHAnsi"/>
        </w:rPr>
        <w:t>erhalten die Schülerinnen und Schüler</w:t>
      </w:r>
      <w:r w:rsidRPr="004D4FEC">
        <w:rPr>
          <w:rFonts w:cstheme="minorHAnsi"/>
        </w:rPr>
        <w:t xml:space="preserve"> einen kreativen Zugang zu den Grundlagen der Informatik. </w:t>
      </w:r>
      <w:r w:rsidR="00FA469B">
        <w:rPr>
          <w:rFonts w:cstheme="minorHAnsi"/>
        </w:rPr>
        <w:t>D</w:t>
      </w:r>
      <w:r w:rsidRPr="004D4FEC">
        <w:rPr>
          <w:rFonts w:cstheme="minorHAnsi"/>
        </w:rPr>
        <w:t xml:space="preserve">as </w:t>
      </w:r>
      <w:r w:rsidR="00FA469B">
        <w:rPr>
          <w:rFonts w:cstheme="minorHAnsi"/>
        </w:rPr>
        <w:t xml:space="preserve">Prinzip </w:t>
      </w:r>
      <w:r w:rsidRPr="004D4FEC">
        <w:rPr>
          <w:rFonts w:cstheme="minorHAnsi"/>
          <w:b/>
        </w:rPr>
        <w:t>E</w:t>
      </w:r>
      <w:r w:rsidRPr="004D4FEC">
        <w:rPr>
          <w:rFonts w:cstheme="minorHAnsi"/>
        </w:rPr>
        <w:t>ingabe-</w:t>
      </w:r>
      <w:r w:rsidRPr="004D4FEC">
        <w:rPr>
          <w:rFonts w:cstheme="minorHAnsi"/>
          <w:b/>
        </w:rPr>
        <w:t>V</w:t>
      </w:r>
      <w:r w:rsidRPr="004D4FEC">
        <w:rPr>
          <w:rFonts w:cstheme="minorHAnsi"/>
        </w:rPr>
        <w:t>erarbeitung-</w:t>
      </w:r>
      <w:r w:rsidRPr="004D4FEC">
        <w:rPr>
          <w:rFonts w:cstheme="minorHAnsi"/>
          <w:b/>
        </w:rPr>
        <w:t>A</w:t>
      </w:r>
      <w:r w:rsidRPr="004D4FEC">
        <w:rPr>
          <w:rFonts w:cstheme="minorHAnsi"/>
        </w:rPr>
        <w:t>usgabe</w:t>
      </w:r>
      <w:r w:rsidR="00FA469B">
        <w:rPr>
          <w:rFonts w:cstheme="minorHAnsi"/>
        </w:rPr>
        <w:t xml:space="preserve">, </w:t>
      </w:r>
      <w:r>
        <w:rPr>
          <w:rFonts w:cstheme="minorHAnsi"/>
        </w:rPr>
        <w:t xml:space="preserve">kurz </w:t>
      </w:r>
      <w:r w:rsidRPr="004D4FEC">
        <w:rPr>
          <w:rFonts w:cstheme="minorHAnsi"/>
        </w:rPr>
        <w:t>EVA-Prinzip</w:t>
      </w:r>
      <w:r w:rsidR="00FA469B">
        <w:rPr>
          <w:rFonts w:cstheme="minorHAnsi"/>
        </w:rPr>
        <w:t>,</w:t>
      </w:r>
      <w:r w:rsidRPr="004D4FEC">
        <w:rPr>
          <w:rFonts w:cstheme="minorHAnsi"/>
        </w:rPr>
        <w:t xml:space="preserve"> </w:t>
      </w:r>
      <w:r w:rsidR="00FA469B">
        <w:rPr>
          <w:rFonts w:cstheme="minorHAnsi"/>
        </w:rPr>
        <w:t xml:space="preserve">wird anschaulich </w:t>
      </w:r>
      <w:r w:rsidRPr="004D4FEC">
        <w:rPr>
          <w:rFonts w:cstheme="minorHAnsi"/>
        </w:rPr>
        <w:t>anhand alltagsnaher Physik erklärt</w:t>
      </w:r>
      <w:r w:rsidR="00E95FF8">
        <w:rPr>
          <w:rFonts w:cstheme="minorHAnsi"/>
        </w:rPr>
        <w:t>. Auf diese Weise werden die</w:t>
      </w:r>
      <w:r w:rsidR="00E95FF8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technische</w:t>
      </w:r>
      <w:r w:rsidR="00E95FF8">
        <w:rPr>
          <w:rFonts w:cstheme="minorHAnsi"/>
        </w:rPr>
        <w:t>n</w:t>
      </w:r>
      <w:r w:rsidRPr="004D4FEC">
        <w:rPr>
          <w:rFonts w:cstheme="minorHAnsi"/>
        </w:rPr>
        <w:t xml:space="preserve"> Vorgänge bei der Informationsverarbeitung </w:t>
      </w:r>
      <w:r w:rsidR="00E95FF8">
        <w:rPr>
          <w:rFonts w:cstheme="minorHAnsi"/>
        </w:rPr>
        <w:t>des</w:t>
      </w:r>
      <w:r w:rsidR="00E95FF8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Computers erkennbar.</w:t>
      </w:r>
    </w:p>
    <w:p w14:paraId="668DCB92" w14:textId="3DEAAF93" w:rsidR="00E33DD9" w:rsidRPr="004D4FEC" w:rsidRDefault="00E33DD9" w:rsidP="008752B2">
      <w:pPr>
        <w:jc w:val="both"/>
        <w:rPr>
          <w:rFonts w:cstheme="minorHAnsi"/>
        </w:rPr>
        <w:pPrChange w:id="4" w:author="Schmidberger, Alessa | Wissensfabrik" w:date="2022-10-13T16:32:00Z">
          <w:pPr/>
        </w:pPrChange>
      </w:pPr>
      <w:r w:rsidRPr="004D4FEC">
        <w:rPr>
          <w:rFonts w:cstheme="minorHAnsi"/>
        </w:rPr>
        <w:t xml:space="preserve">Darüber hinaus </w:t>
      </w:r>
      <w:r w:rsidR="00E95FF8">
        <w:rPr>
          <w:rFonts w:cstheme="minorHAnsi"/>
        </w:rPr>
        <w:t xml:space="preserve">können die Schülerinnen und Schüler </w:t>
      </w:r>
      <w:r w:rsidRPr="004D4FEC">
        <w:rPr>
          <w:rFonts w:cstheme="minorHAnsi"/>
        </w:rPr>
        <w:t>eigene Informationssystem</w:t>
      </w:r>
      <w:r w:rsidR="00E95FF8">
        <w:rPr>
          <w:rFonts w:cstheme="minorHAnsi"/>
        </w:rPr>
        <w:t>e</w:t>
      </w:r>
      <w:r w:rsidRPr="004D4FEC">
        <w:rPr>
          <w:rFonts w:cstheme="minorHAnsi"/>
        </w:rPr>
        <w:t xml:space="preserve"> in Form eines Programms </w:t>
      </w:r>
      <w:r>
        <w:rPr>
          <w:rFonts w:cstheme="minorHAnsi"/>
        </w:rPr>
        <w:t xml:space="preserve">nicht nur </w:t>
      </w:r>
      <w:r w:rsidR="00E95FF8">
        <w:rPr>
          <w:rFonts w:cstheme="minorHAnsi"/>
        </w:rPr>
        <w:t>entwerfen,</w:t>
      </w:r>
      <w:r w:rsidR="00E95FF8" w:rsidRPr="004D4FEC">
        <w:rPr>
          <w:rFonts w:cstheme="minorHAnsi"/>
        </w:rPr>
        <w:t xml:space="preserve"> </w:t>
      </w:r>
      <w:r>
        <w:rPr>
          <w:rFonts w:cstheme="minorHAnsi"/>
        </w:rPr>
        <w:t>sondern auch selbst programmier</w:t>
      </w:r>
      <w:r w:rsidR="00E95FF8">
        <w:rPr>
          <w:rFonts w:cstheme="minorHAnsi"/>
        </w:rPr>
        <w:t>en</w:t>
      </w:r>
      <w:r>
        <w:rPr>
          <w:rFonts w:cstheme="minorHAnsi"/>
        </w:rPr>
        <w:t xml:space="preserve"> und</w:t>
      </w:r>
      <w:r w:rsidRPr="004D4FEC">
        <w:rPr>
          <w:rFonts w:cstheme="minorHAnsi"/>
        </w:rPr>
        <w:t xml:space="preserve"> mit</w:t>
      </w:r>
      <w:r w:rsidR="00E95FF8">
        <w:rPr>
          <w:rFonts w:cstheme="minorHAnsi"/>
        </w:rPr>
        <w:t>h</w:t>
      </w:r>
      <w:r w:rsidRPr="004D4FEC">
        <w:rPr>
          <w:rFonts w:cstheme="minorHAnsi"/>
        </w:rPr>
        <w:t xml:space="preserve">ilfe des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>
        <w:rPr>
          <w:rFonts w:cstheme="minorHAnsi"/>
        </w:rPr>
        <w:t>bedien</w:t>
      </w:r>
      <w:r w:rsidR="00E95FF8">
        <w:rPr>
          <w:rFonts w:cstheme="minorHAnsi"/>
        </w:rPr>
        <w:t>en</w:t>
      </w:r>
      <w:r w:rsidRPr="004D4FEC">
        <w:rPr>
          <w:rFonts w:cstheme="minorHAnsi"/>
        </w:rPr>
        <w:t xml:space="preserve">. </w:t>
      </w:r>
      <w:r w:rsidR="00E95FF8">
        <w:rPr>
          <w:rFonts w:cstheme="minorHAnsi"/>
        </w:rPr>
        <w:t>Das</w:t>
      </w:r>
      <w:r w:rsidR="00E95FF8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 xml:space="preserve">können </w:t>
      </w:r>
      <w:r w:rsidR="00E95FF8">
        <w:rPr>
          <w:rFonts w:cstheme="minorHAnsi"/>
        </w:rPr>
        <w:t xml:space="preserve">zum Beispiel </w:t>
      </w:r>
      <w:r w:rsidRPr="004D4FEC">
        <w:rPr>
          <w:rFonts w:cstheme="minorHAnsi"/>
        </w:rPr>
        <w:t>Musikinstrumente, Zeichenprogramme, Computerspiele oder interaktive Geschichten sein. Hierfür</w:t>
      </w:r>
      <w:r>
        <w:rPr>
          <w:rFonts w:cstheme="minorHAnsi"/>
        </w:rPr>
        <w:t xml:space="preserve"> empfiehlt es sich</w:t>
      </w:r>
      <w:r w:rsidR="00E95FF8">
        <w:rPr>
          <w:rFonts w:cstheme="minorHAnsi"/>
        </w:rPr>
        <w:t>,</w:t>
      </w:r>
      <w:r w:rsidR="00A41C56">
        <w:rPr>
          <w:rFonts w:cstheme="minorHAnsi"/>
        </w:rPr>
        <w:t xml:space="preserve"> </w:t>
      </w:r>
      <w:r w:rsidR="00E95FF8">
        <w:rPr>
          <w:rFonts w:cstheme="minorHAnsi"/>
        </w:rPr>
        <w:t xml:space="preserve">das Modul B5 </w:t>
      </w:r>
      <w:r w:rsidR="00A41C56">
        <w:rPr>
          <w:rFonts w:cstheme="minorHAnsi"/>
        </w:rPr>
        <w:t xml:space="preserve">entweder </w:t>
      </w:r>
      <w:r w:rsidR="00E95FF8">
        <w:rPr>
          <w:rFonts w:cstheme="minorHAnsi"/>
        </w:rPr>
        <w:t>im Vorfeld durchzunehmen</w:t>
      </w:r>
      <w:r>
        <w:rPr>
          <w:rFonts w:cstheme="minorHAnsi"/>
        </w:rPr>
        <w:t xml:space="preserve"> oder in das vorliegende Modul zu integrieren.</w:t>
      </w:r>
    </w:p>
    <w:p w14:paraId="68C79F57" w14:textId="05CF295A" w:rsidR="00E33DD9" w:rsidRPr="004D4FEC" w:rsidRDefault="00E95FF8" w:rsidP="008752B2">
      <w:pPr>
        <w:jc w:val="both"/>
        <w:rPr>
          <w:rFonts w:cstheme="minorHAnsi"/>
        </w:rPr>
        <w:pPrChange w:id="5" w:author="Schmidberger, Alessa | Wissensfabrik" w:date="2022-10-13T16:32:00Z">
          <w:pPr/>
        </w:pPrChange>
      </w:pPr>
      <w:r>
        <w:rPr>
          <w:rFonts w:cstheme="minorHAnsi"/>
        </w:rPr>
        <w:t>Zudem entdecken die Schülerinnen und Schüler die</w:t>
      </w:r>
      <w:r w:rsidR="00E33DD9" w:rsidRPr="004D4FEC">
        <w:rPr>
          <w:rFonts w:cstheme="minorHAnsi"/>
        </w:rPr>
        <w:t xml:space="preserve"> Mensch-Maschine-Interaktion</w:t>
      </w:r>
      <w:r w:rsidR="00E33DD9">
        <w:rPr>
          <w:rFonts w:cstheme="minorHAnsi"/>
        </w:rPr>
        <w:t xml:space="preserve"> </w:t>
      </w:r>
      <w:r>
        <w:rPr>
          <w:rFonts w:cstheme="minorHAnsi"/>
        </w:rPr>
        <w:t xml:space="preserve">als technologischen Schlüsselbereich </w:t>
      </w:r>
      <w:r w:rsidR="00E33DD9" w:rsidRPr="004D4FEC">
        <w:rPr>
          <w:rFonts w:cstheme="minorHAnsi"/>
        </w:rPr>
        <w:t xml:space="preserve">und </w:t>
      </w:r>
      <w:r>
        <w:rPr>
          <w:rFonts w:cstheme="minorHAnsi"/>
        </w:rPr>
        <w:t xml:space="preserve">erleben </w:t>
      </w:r>
      <w:r w:rsidR="00E33DD9" w:rsidRPr="004D4FEC">
        <w:rPr>
          <w:rFonts w:cstheme="minorHAnsi"/>
        </w:rPr>
        <w:t>Technologie als etwas Kreatives und Veränderbares.</w:t>
      </w:r>
    </w:p>
    <w:p w14:paraId="0CDFF295" w14:textId="0B9892DE" w:rsidR="00A562B0" w:rsidRDefault="00A562B0" w:rsidP="00F57EAF">
      <w:pPr>
        <w:pStyle w:val="berschrift1"/>
      </w:pPr>
      <w:bookmarkStart w:id="6" w:name="_Toc440841390"/>
      <w:r>
        <w:t xml:space="preserve">Ziele des </w:t>
      </w:r>
      <w:r w:rsidRPr="000F5E49">
        <w:t>Moduls</w:t>
      </w:r>
      <w:bookmarkEnd w:id="6"/>
    </w:p>
    <w:p w14:paraId="7F9091A7" w14:textId="77777777" w:rsidR="00E33DD9" w:rsidRPr="00E33DD9" w:rsidRDefault="00E33DD9" w:rsidP="008752B2">
      <w:pPr>
        <w:jc w:val="both"/>
        <w:pPrChange w:id="7" w:author="Schmidberger, Alessa | Wissensfabrik" w:date="2022-10-13T16:32:00Z">
          <w:pPr/>
        </w:pPrChange>
      </w:pPr>
      <w:r w:rsidRPr="00E33DD9">
        <w:t>Grundlegend können folgende Ziele verfolgt werden:</w:t>
      </w:r>
    </w:p>
    <w:p w14:paraId="6830BFB5" w14:textId="77777777" w:rsidR="00E33DD9" w:rsidRPr="00E33DD9" w:rsidRDefault="00E33DD9" w:rsidP="008752B2">
      <w:pPr>
        <w:pStyle w:val="Listenabsatz"/>
        <w:numPr>
          <w:ilvl w:val="0"/>
          <w:numId w:val="2"/>
        </w:numPr>
        <w:jc w:val="both"/>
        <w:pPrChange w:id="8" w:author="Schmidberger, Alessa | Wissensfabrik" w:date="2022-10-13T16:32:00Z">
          <w:pPr>
            <w:pStyle w:val="Listenabsatz"/>
            <w:numPr>
              <w:numId w:val="2"/>
            </w:numPr>
            <w:ind w:hanging="360"/>
          </w:pPr>
        </w:pPrChange>
      </w:pPr>
      <w:r w:rsidRPr="00E33DD9">
        <w:t>Funktionsweise von Eingabegeräten wie Tastatur, Maus, Joystick verstehen</w:t>
      </w:r>
    </w:p>
    <w:p w14:paraId="31376F54" w14:textId="77777777" w:rsidR="00E33DD9" w:rsidRPr="00E33DD9" w:rsidRDefault="00E33DD9" w:rsidP="008752B2">
      <w:pPr>
        <w:pStyle w:val="Listenabsatz"/>
        <w:numPr>
          <w:ilvl w:val="0"/>
          <w:numId w:val="2"/>
        </w:numPr>
        <w:jc w:val="both"/>
        <w:pPrChange w:id="9" w:author="Schmidberger, Alessa | Wissensfabrik" w:date="2022-10-13T16:32:00Z">
          <w:pPr>
            <w:pStyle w:val="Listenabsatz"/>
            <w:numPr>
              <w:numId w:val="2"/>
            </w:numPr>
            <w:ind w:hanging="360"/>
          </w:pPr>
        </w:pPrChange>
      </w:pPr>
      <w:r w:rsidRPr="00E33DD9">
        <w:t>Grundlagen der Informationsverarbeitung verstehen (EVA-Prinzip)</w:t>
      </w:r>
    </w:p>
    <w:p w14:paraId="36B6A48F" w14:textId="777205BC" w:rsidR="00E33DD9" w:rsidRPr="00E33DD9" w:rsidRDefault="00E95FF8" w:rsidP="008752B2">
      <w:pPr>
        <w:pStyle w:val="Listenabsatz"/>
        <w:numPr>
          <w:ilvl w:val="0"/>
          <w:numId w:val="2"/>
        </w:numPr>
        <w:jc w:val="both"/>
        <w:pPrChange w:id="10" w:author="Schmidberger, Alessa | Wissensfabrik" w:date="2022-10-13T16:32:00Z">
          <w:pPr>
            <w:pStyle w:val="Listenabsatz"/>
            <w:numPr>
              <w:numId w:val="2"/>
            </w:numPr>
            <w:ind w:hanging="360"/>
          </w:pPr>
        </w:pPrChange>
      </w:pPr>
      <w:r>
        <w:t>a</w:t>
      </w:r>
      <w:r w:rsidR="00E33DD9" w:rsidRPr="00E33DD9">
        <w:t>utomatisierte Prozesse im Alltag entdecken</w:t>
      </w:r>
    </w:p>
    <w:p w14:paraId="17D3E0E3" w14:textId="77777777" w:rsidR="00E33DD9" w:rsidRPr="00E33DD9" w:rsidRDefault="00E33DD9" w:rsidP="008752B2">
      <w:pPr>
        <w:pStyle w:val="Listenabsatz"/>
        <w:numPr>
          <w:ilvl w:val="0"/>
          <w:numId w:val="2"/>
        </w:numPr>
        <w:jc w:val="both"/>
        <w:pPrChange w:id="11" w:author="Schmidberger, Alessa | Wissensfabrik" w:date="2022-10-13T16:32:00Z">
          <w:pPr>
            <w:pStyle w:val="Listenabsatz"/>
            <w:numPr>
              <w:numId w:val="2"/>
            </w:numPr>
            <w:ind w:hanging="360"/>
          </w:pPr>
        </w:pPrChange>
      </w:pPr>
      <w:r w:rsidRPr="00E33DD9">
        <w:t>Sensor-Aktor-Prinzip verstehen</w:t>
      </w:r>
    </w:p>
    <w:p w14:paraId="36671D43" w14:textId="6C52E54C" w:rsidR="00E33DD9" w:rsidRPr="00E33DD9" w:rsidRDefault="00E33DD9" w:rsidP="008752B2">
      <w:pPr>
        <w:pStyle w:val="Listenabsatz"/>
        <w:numPr>
          <w:ilvl w:val="0"/>
          <w:numId w:val="2"/>
        </w:numPr>
        <w:jc w:val="both"/>
        <w:pPrChange w:id="12" w:author="Schmidberger, Alessa | Wissensfabrik" w:date="2022-10-13T16:32:00Z">
          <w:pPr>
            <w:pStyle w:val="Listenabsatz"/>
            <w:numPr>
              <w:numId w:val="2"/>
            </w:numPr>
            <w:ind w:hanging="360"/>
          </w:pPr>
        </w:pPrChange>
      </w:pPr>
      <w:r w:rsidRPr="00E33DD9">
        <w:t>g</w:t>
      </w:r>
      <w:r w:rsidR="00E95FF8">
        <w:t>egebenenfalls</w:t>
      </w:r>
      <w:r w:rsidRPr="00E33DD9">
        <w:t xml:space="preserve"> ASCII-Codierung kennenlernen</w:t>
      </w:r>
    </w:p>
    <w:p w14:paraId="2CDA610B" w14:textId="4FFDE574" w:rsidR="00E33DD9" w:rsidRPr="00E33DD9" w:rsidRDefault="00E33DD9" w:rsidP="008752B2">
      <w:pPr>
        <w:jc w:val="both"/>
        <w:pPrChange w:id="13" w:author="Schmidberger, Alessa | Wissensfabrik" w:date="2022-10-13T16:32:00Z">
          <w:pPr/>
        </w:pPrChange>
      </w:pPr>
      <w:r w:rsidRPr="00E33DD9">
        <w:t>Durch Einbindung einer Programmiersprache/-umgebun</w:t>
      </w:r>
      <w:r>
        <w:t>g (z.</w:t>
      </w:r>
      <w:r w:rsidR="00D50D9E" w:rsidRPr="00F827B6">
        <w:rPr>
          <w:bCs w:val="0"/>
          <w:spacing w:val="-20"/>
          <w:szCs w:val="21"/>
        </w:rPr>
        <w:t> </w:t>
      </w:r>
      <w:r>
        <w:t>B. Scratch mittels Modul B5</w:t>
      </w:r>
      <w:r w:rsidRPr="00E33DD9">
        <w:t>) lassen sich auch folgende Ziele verfolgen:</w:t>
      </w:r>
    </w:p>
    <w:p w14:paraId="50C9A455" w14:textId="433372F2" w:rsidR="00E33DD9" w:rsidRPr="00E33DD9" w:rsidRDefault="00F911A7" w:rsidP="008752B2">
      <w:pPr>
        <w:pStyle w:val="Listenabsatz"/>
        <w:numPr>
          <w:ilvl w:val="0"/>
          <w:numId w:val="2"/>
        </w:numPr>
        <w:jc w:val="both"/>
        <w:pPrChange w:id="14" w:author="Schmidberger, Alessa | Wissensfabrik" w:date="2022-10-13T16:32:00Z">
          <w:pPr>
            <w:pStyle w:val="Listenabsatz"/>
            <w:numPr>
              <w:numId w:val="2"/>
            </w:numPr>
            <w:ind w:hanging="360"/>
          </w:pPr>
        </w:pPrChange>
      </w:pPr>
      <w:r>
        <w:t>e</w:t>
      </w:r>
      <w:r w:rsidR="00E33DD9" w:rsidRPr="00E33DD9">
        <w:t>in eigenes Programm unter festgelegten Parametern im Team planen und programmieren (Analyse, Entwurf, Implementierung, Test)</w:t>
      </w:r>
    </w:p>
    <w:p w14:paraId="62B239B4" w14:textId="27CD7BC4" w:rsidR="00E33DD9" w:rsidRPr="00E33DD9" w:rsidRDefault="00F911A7" w:rsidP="008752B2">
      <w:pPr>
        <w:pStyle w:val="Listenabsatz"/>
        <w:numPr>
          <w:ilvl w:val="0"/>
          <w:numId w:val="2"/>
        </w:numPr>
        <w:jc w:val="both"/>
        <w:pPrChange w:id="15" w:author="Schmidberger, Alessa | Wissensfabrik" w:date="2022-10-13T16:32:00Z">
          <w:pPr>
            <w:pStyle w:val="Listenabsatz"/>
            <w:numPr>
              <w:numId w:val="2"/>
            </w:numPr>
            <w:ind w:hanging="360"/>
          </w:pPr>
        </w:pPrChange>
      </w:pPr>
      <w:r>
        <w:t>v</w:t>
      </w:r>
      <w:r w:rsidR="00E33DD9" w:rsidRPr="00E33DD9">
        <w:t>erschiedene Operatoren, Anweisungen und Eigenschaften innerhalb der Programmierumgebung zielgerichtet nutzen</w:t>
      </w:r>
    </w:p>
    <w:p w14:paraId="6A5C8CA6" w14:textId="1111DD7B" w:rsidR="00E33DD9" w:rsidRPr="00E33DD9" w:rsidRDefault="00F911A7" w:rsidP="008752B2">
      <w:pPr>
        <w:pStyle w:val="Listenabsatz"/>
        <w:numPr>
          <w:ilvl w:val="0"/>
          <w:numId w:val="2"/>
        </w:numPr>
        <w:jc w:val="both"/>
        <w:pPrChange w:id="16" w:author="Schmidberger, Alessa | Wissensfabrik" w:date="2022-10-13T16:32:00Z">
          <w:pPr>
            <w:pStyle w:val="Listenabsatz"/>
            <w:numPr>
              <w:numId w:val="2"/>
            </w:numPr>
            <w:ind w:hanging="360"/>
          </w:pPr>
        </w:pPrChange>
      </w:pPr>
      <w:r>
        <w:t>l</w:t>
      </w:r>
      <w:r w:rsidR="00E33DD9" w:rsidRPr="00E33DD9">
        <w:t>ogische Abläufe innerhalb der Programme erstellen und erklären</w:t>
      </w:r>
    </w:p>
    <w:p w14:paraId="7B8CA979" w14:textId="756A71E6" w:rsidR="00E33DD9" w:rsidRPr="00E33DD9" w:rsidRDefault="00F911A7" w:rsidP="008752B2">
      <w:pPr>
        <w:pStyle w:val="Listenabsatz"/>
        <w:numPr>
          <w:ilvl w:val="0"/>
          <w:numId w:val="2"/>
        </w:numPr>
        <w:jc w:val="both"/>
        <w:pPrChange w:id="17" w:author="Schmidberger, Alessa | Wissensfabrik" w:date="2022-10-13T16:32:00Z">
          <w:pPr>
            <w:pStyle w:val="Listenabsatz"/>
            <w:numPr>
              <w:numId w:val="2"/>
            </w:numPr>
            <w:ind w:hanging="360"/>
          </w:pPr>
        </w:pPrChange>
      </w:pPr>
      <w:r>
        <w:t>e</w:t>
      </w:r>
      <w:r w:rsidR="00E33DD9" w:rsidRPr="00E33DD9">
        <w:t>igene Ideen und Vorgehensweisen im Plenum vorstellen und verteidigen</w:t>
      </w:r>
    </w:p>
    <w:p w14:paraId="7E52A802" w14:textId="1CD82F3A" w:rsidR="00A562B0" w:rsidRDefault="00A562B0" w:rsidP="00177BF9">
      <w:pPr>
        <w:pStyle w:val="berschrift1"/>
      </w:pPr>
      <w:bookmarkStart w:id="18" w:name="_Toc440841391"/>
      <w:r>
        <w:lastRenderedPageBreak/>
        <w:t xml:space="preserve">Die </w:t>
      </w:r>
      <w:r w:rsidRPr="00177BF9">
        <w:t>Rolle</w:t>
      </w:r>
      <w:r>
        <w:t xml:space="preserve"> de</w:t>
      </w:r>
      <w:r w:rsidR="00F911A7">
        <w:t>r</w:t>
      </w:r>
      <w:r>
        <w:t xml:space="preserve"> Unternehmensvertreterin</w:t>
      </w:r>
      <w:r w:rsidR="00F911A7">
        <w:t>/</w:t>
      </w:r>
      <w:r>
        <w:t>des Unternehmensvertreters</w:t>
      </w:r>
      <w:bookmarkEnd w:id="18"/>
    </w:p>
    <w:p w14:paraId="39DE136E" w14:textId="2C988DA7" w:rsidR="00E33DD9" w:rsidRDefault="00E33DD9" w:rsidP="008752B2">
      <w:pPr>
        <w:jc w:val="both"/>
        <w:pPrChange w:id="19" w:author="Schmidberger, Alessa | Wissensfabrik" w:date="2022-10-13T16:32:00Z">
          <w:pPr/>
        </w:pPrChange>
      </w:pPr>
      <w:r>
        <w:t xml:space="preserve">Im </w:t>
      </w:r>
      <w:r w:rsidRPr="00B637C8">
        <w:rPr>
          <w:i/>
        </w:rPr>
        <w:t>Modul B</w:t>
      </w:r>
      <w:r>
        <w:rPr>
          <w:i/>
        </w:rPr>
        <w:t>6</w:t>
      </w:r>
      <w:r w:rsidRPr="00B637C8">
        <w:rPr>
          <w:i/>
        </w:rPr>
        <w:t xml:space="preserve"> – </w:t>
      </w:r>
      <w:r>
        <w:rPr>
          <w:i/>
        </w:rPr>
        <w:t>Mein Anschluss</w:t>
      </w:r>
      <w:r>
        <w:t xml:space="preserve"> hat </w:t>
      </w:r>
      <w:r w:rsidRPr="00F61AD5">
        <w:t>die Unternehmensvertreterin</w:t>
      </w:r>
      <w:r w:rsidR="00F911A7">
        <w:t>/</w:t>
      </w:r>
      <w:r w:rsidRPr="00F61AD5">
        <w:t xml:space="preserve">der Unternehmensvertreter </w:t>
      </w:r>
      <w:r>
        <w:t xml:space="preserve">mehrere Möglichkeiten aktiv mitzuwirken. Hier einige Anregungen: </w:t>
      </w:r>
    </w:p>
    <w:p w14:paraId="179C3D67" w14:textId="737F0161" w:rsidR="00E33DD9" w:rsidRPr="00E33DD9" w:rsidRDefault="00E33DD9" w:rsidP="008752B2">
      <w:pPr>
        <w:pStyle w:val="Listenabsatz-1-facherZeilenabstand"/>
        <w:jc w:val="both"/>
        <w:pPrChange w:id="20" w:author="Schmidberger, Alessa | Wissensfabrik" w:date="2022-10-13T16:32:00Z">
          <w:pPr>
            <w:pStyle w:val="Listenabsatz-1-facherZeilenabstand"/>
          </w:pPr>
        </w:pPrChange>
      </w:pPr>
      <w:r w:rsidRPr="00E33DD9">
        <w:t>Unterstützung der Lehrkraft</w:t>
      </w:r>
      <w:r w:rsidR="00F911A7">
        <w:t>, zum Beispiel</w:t>
      </w:r>
      <w:r w:rsidRPr="00E33DD9">
        <w:t xml:space="preserve"> bei der Einführung in die Scratch-Programmier-Oberfläche</w:t>
      </w:r>
    </w:p>
    <w:p w14:paraId="5FEC551C" w14:textId="37E15D27" w:rsidR="00E33DD9" w:rsidRPr="00E33DD9" w:rsidRDefault="00E33DD9" w:rsidP="008752B2">
      <w:pPr>
        <w:pStyle w:val="Listenabsatz-1-facherZeilenabstand"/>
        <w:jc w:val="both"/>
        <w:pPrChange w:id="21" w:author="Schmidberger, Alessa | Wissensfabrik" w:date="2022-10-13T16:32:00Z">
          <w:pPr>
            <w:pStyle w:val="Listenabsatz-1-facherZeilenabstand"/>
          </w:pPr>
        </w:pPrChange>
      </w:pPr>
      <w:r>
        <w:t>Auftraggeberin</w:t>
      </w:r>
      <w:r w:rsidR="00F911A7">
        <w:t>/</w:t>
      </w:r>
      <w:r>
        <w:t>Auftraggeber</w:t>
      </w:r>
      <w:r w:rsidRPr="00E33DD9">
        <w:t xml:space="preserve"> für die Programmieraufträge (B6.4)</w:t>
      </w:r>
    </w:p>
    <w:p w14:paraId="0889F1F6" w14:textId="581ACBCD" w:rsidR="00E33DD9" w:rsidRPr="00E33DD9" w:rsidRDefault="00E33DD9" w:rsidP="008752B2">
      <w:pPr>
        <w:pStyle w:val="Listenabsatz-1-facherZeilenabstand"/>
        <w:jc w:val="both"/>
        <w:pPrChange w:id="22" w:author="Schmidberger, Alessa | Wissensfabrik" w:date="2022-10-13T16:32:00Z">
          <w:pPr>
            <w:pStyle w:val="Listenabsatz-1-facherZeilenabstand"/>
          </w:pPr>
        </w:pPrChange>
      </w:pPr>
      <w:r w:rsidRPr="00E33DD9">
        <w:t xml:space="preserve">Unterstützung der Schülerinnen und Schüler bei </w:t>
      </w:r>
      <w:r w:rsidR="00CF5755">
        <w:t xml:space="preserve">der </w:t>
      </w:r>
      <w:r w:rsidRPr="00E33DD9">
        <w:t>Umsetzung ihrer eigenen kreativen Projekte</w:t>
      </w:r>
    </w:p>
    <w:p w14:paraId="2F14153A" w14:textId="3584E1D5" w:rsidR="00E33DD9" w:rsidRPr="00E33DD9" w:rsidRDefault="00F911A7" w:rsidP="008752B2">
      <w:pPr>
        <w:pStyle w:val="Listenabsatz-1-facherZeilenabstand"/>
        <w:jc w:val="both"/>
        <w:pPrChange w:id="23" w:author="Schmidberger, Alessa | Wissensfabrik" w:date="2022-10-13T16:32:00Z">
          <w:pPr>
            <w:pStyle w:val="Listenabsatz-1-facherZeilenabstand"/>
          </w:pPr>
        </w:pPrChange>
      </w:pPr>
      <w:r>
        <w:t>Gast(-Juror) bei der</w:t>
      </w:r>
      <w:r w:rsidR="00E33DD9" w:rsidRPr="00E33DD9">
        <w:t xml:space="preserve"> Abschlusspräsentation der Projektergebnisse </w:t>
      </w:r>
    </w:p>
    <w:p w14:paraId="255EBDF1" w14:textId="6B261ABC" w:rsidR="00A562B0" w:rsidRDefault="00A562B0" w:rsidP="00177BF9">
      <w:pPr>
        <w:pStyle w:val="berschrift1"/>
      </w:pPr>
      <w:bookmarkStart w:id="24" w:name="_Toc440841392"/>
      <w:r>
        <w:t>Inhalte des Moduls</w:t>
      </w:r>
      <w:bookmarkEnd w:id="24"/>
    </w:p>
    <w:p w14:paraId="5DFB8D42" w14:textId="445CF33A" w:rsidR="009277EA" w:rsidRPr="004D4FEC" w:rsidRDefault="00CF5755" w:rsidP="008752B2">
      <w:pPr>
        <w:jc w:val="both"/>
        <w:rPr>
          <w:rFonts w:cstheme="minorHAnsi"/>
        </w:rPr>
        <w:pPrChange w:id="25" w:author="Schmidberger, Alessa | Wissensfabrik" w:date="2022-10-13T16:33:00Z">
          <w:pPr/>
        </w:pPrChange>
      </w:pPr>
      <w:r>
        <w:rPr>
          <w:rFonts w:cstheme="minorHAnsi"/>
        </w:rPr>
        <w:t>Über die üblichen</w:t>
      </w:r>
      <w:r w:rsidR="009277EA" w:rsidRPr="004D4FEC">
        <w:rPr>
          <w:rFonts w:cstheme="minorHAnsi"/>
        </w:rPr>
        <w:t xml:space="preserve"> Arbeitsblätter</w:t>
      </w:r>
      <w:r>
        <w:rPr>
          <w:rFonts w:cstheme="minorHAnsi"/>
        </w:rPr>
        <w:t xml:space="preserve"> hinaus gehört zu diesem Modul</w:t>
      </w:r>
      <w:r w:rsidR="009277EA" w:rsidRPr="004D4FEC">
        <w:rPr>
          <w:rFonts w:cstheme="minorHAnsi"/>
        </w:rPr>
        <w:t xml:space="preserve"> </w:t>
      </w:r>
      <w:r>
        <w:rPr>
          <w:rFonts w:cstheme="minorHAnsi"/>
        </w:rPr>
        <w:t xml:space="preserve">der </w:t>
      </w:r>
      <w:proofErr w:type="spellStart"/>
      <w:r w:rsidR="00D57095">
        <w:rPr>
          <w:rFonts w:cstheme="minorHAnsi"/>
        </w:rPr>
        <w:t>MocoMoco</w:t>
      </w:r>
      <w:proofErr w:type="spellEnd"/>
      <w:r>
        <w:rPr>
          <w:rFonts w:cstheme="minorHAnsi"/>
        </w:rPr>
        <w:t xml:space="preserve"> in mehrfacher Ausführung. Dabei handelt es sich </w:t>
      </w:r>
      <w:r w:rsidR="0084736A">
        <w:rPr>
          <w:rFonts w:cstheme="minorHAnsi"/>
        </w:rPr>
        <w:t xml:space="preserve">einen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9277EA" w:rsidRPr="004D4FEC">
        <w:rPr>
          <w:rFonts w:cstheme="minorHAnsi"/>
        </w:rPr>
        <w:t xml:space="preserve">, </w:t>
      </w:r>
      <w:r>
        <w:rPr>
          <w:rFonts w:cstheme="minorHAnsi"/>
        </w:rPr>
        <w:t>der</w:t>
      </w:r>
      <w:r w:rsidRPr="004D4FEC">
        <w:rPr>
          <w:rFonts w:cstheme="minorHAnsi"/>
        </w:rPr>
        <w:t xml:space="preserve"> </w:t>
      </w:r>
      <w:r w:rsidR="009277EA" w:rsidRPr="004D4FEC">
        <w:rPr>
          <w:rFonts w:cstheme="minorHAnsi"/>
        </w:rPr>
        <w:t xml:space="preserve">vom </w:t>
      </w:r>
      <w:proofErr w:type="spellStart"/>
      <w:r w:rsidR="009277EA" w:rsidRPr="004D4FEC">
        <w:rPr>
          <w:rFonts w:cstheme="minorHAnsi"/>
        </w:rPr>
        <w:t>MaKey</w:t>
      </w:r>
      <w:proofErr w:type="spellEnd"/>
      <w:r w:rsidR="009277EA" w:rsidRPr="004D4FEC">
        <w:rPr>
          <w:rFonts w:cstheme="minorHAnsi"/>
        </w:rPr>
        <w:t xml:space="preserve"> </w:t>
      </w:r>
      <w:proofErr w:type="spellStart"/>
      <w:r w:rsidR="009277EA" w:rsidRPr="004D4FEC">
        <w:rPr>
          <w:rFonts w:cstheme="minorHAnsi"/>
        </w:rPr>
        <w:t>MaKey</w:t>
      </w:r>
      <w:proofErr w:type="spellEnd"/>
      <w:r w:rsidR="009277EA">
        <w:rPr>
          <w:rStyle w:val="Funotenzeichen"/>
          <w:rFonts w:cstheme="minorHAnsi"/>
        </w:rPr>
        <w:footnoteReference w:id="1"/>
      </w:r>
      <w:r w:rsidR="009277EA">
        <w:rPr>
          <w:rFonts w:cstheme="minorHAnsi"/>
        </w:rPr>
        <w:t xml:space="preserve"> </w:t>
      </w:r>
      <w:r w:rsidR="009277EA" w:rsidRPr="004D4FEC">
        <w:rPr>
          <w:rFonts w:cstheme="minorHAnsi"/>
        </w:rPr>
        <w:t xml:space="preserve">inspiriert wurde. </w:t>
      </w:r>
    </w:p>
    <w:p w14:paraId="1666F2EC" w14:textId="597DAB47" w:rsidR="009277EA" w:rsidRPr="004D4FEC" w:rsidRDefault="009277EA" w:rsidP="008752B2">
      <w:pPr>
        <w:jc w:val="both"/>
        <w:rPr>
          <w:rFonts w:cstheme="minorHAnsi"/>
        </w:rPr>
        <w:pPrChange w:id="26" w:author="Schmidberger, Alessa | Wissensfabrik" w:date="2022-10-13T16:33:00Z">
          <w:pPr/>
        </w:pPrChange>
      </w:pPr>
      <w:r>
        <w:rPr>
          <w:rFonts w:cstheme="minorHAnsi"/>
          <w:noProof/>
        </w:rPr>
        <w:drawing>
          <wp:anchor distT="0" distB="0" distL="114300" distR="114300" simplePos="0" relativeHeight="251657728" behindDoc="1" locked="0" layoutInCell="1" allowOverlap="1" wp14:anchorId="45C60B23" wp14:editId="57C2771D">
            <wp:simplePos x="0" y="0"/>
            <wp:positionH relativeFrom="margin">
              <wp:posOffset>3430270</wp:posOffset>
            </wp:positionH>
            <wp:positionV relativeFrom="paragraph">
              <wp:posOffset>973455</wp:posOffset>
            </wp:positionV>
            <wp:extent cx="2094230" cy="1590675"/>
            <wp:effectExtent l="0" t="0" r="1270" b="9525"/>
            <wp:wrapTight wrapText="bothSides">
              <wp:wrapPolygon edited="0">
                <wp:start x="0" y="0"/>
                <wp:lineTo x="0" y="21471"/>
                <wp:lineTo x="21417" y="21471"/>
                <wp:lineTo x="21417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aubildMocoMoc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FEC">
        <w:rPr>
          <w:rFonts w:cstheme="minorHAnsi"/>
        </w:rPr>
        <w:t xml:space="preserve">Für die Bedienung eines PC gibt es </w:t>
      </w:r>
      <w:r w:rsidR="00067E8B">
        <w:rPr>
          <w:rFonts w:cstheme="minorHAnsi"/>
        </w:rPr>
        <w:t xml:space="preserve">heute </w:t>
      </w:r>
      <w:r w:rsidR="00CF5755">
        <w:rPr>
          <w:rFonts w:cstheme="minorHAnsi"/>
        </w:rPr>
        <w:t>viele verschiedene</w:t>
      </w:r>
      <w:r w:rsidR="00CF5755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 xml:space="preserve">Eingabegeräte, von der klassischen Tastatur über Joysticks bis zu Mundmäusen. </w:t>
      </w:r>
      <w:r w:rsidR="00CF5755">
        <w:rPr>
          <w:rFonts w:cstheme="minorHAnsi"/>
        </w:rPr>
        <w:t>Der</w:t>
      </w:r>
      <w:r w:rsidRPr="004D4FEC">
        <w:rPr>
          <w:rFonts w:cstheme="minorHAnsi"/>
        </w:rPr>
        <w:t xml:space="preserve">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proofErr w:type="spellStart"/>
      <w:r w:rsidR="00D57095">
        <w:rPr>
          <w:rFonts w:cstheme="minorHAnsi"/>
        </w:rPr>
        <w:t>MocoMoco</w:t>
      </w:r>
      <w:proofErr w:type="spellEnd"/>
      <w:r w:rsidR="00CF5755">
        <w:rPr>
          <w:rFonts w:cstheme="minorHAnsi"/>
        </w:rPr>
        <w:t xml:space="preserve"> macht es möglich, </w:t>
      </w:r>
      <w:r w:rsidRPr="004D4FEC">
        <w:rPr>
          <w:rFonts w:cstheme="minorHAnsi"/>
        </w:rPr>
        <w:t xml:space="preserve">auch Alltagsgegenstände als Eingabegeräte </w:t>
      </w:r>
      <w:r w:rsidR="00CF5755">
        <w:rPr>
          <w:rFonts w:cstheme="minorHAnsi"/>
        </w:rPr>
        <w:t>zu nutzen</w:t>
      </w:r>
      <w:r w:rsidRPr="004D4FEC">
        <w:rPr>
          <w:rFonts w:cstheme="minorHAnsi"/>
        </w:rPr>
        <w:t xml:space="preserve">. </w:t>
      </w:r>
      <w:r w:rsidR="00CF5755">
        <w:rPr>
          <w:rFonts w:cstheme="minorHAnsi"/>
        </w:rPr>
        <w:t xml:space="preserve">Er </w:t>
      </w:r>
      <w:r w:rsidR="00067E8B">
        <w:rPr>
          <w:rFonts w:cstheme="minorHAnsi"/>
        </w:rPr>
        <w:t xml:space="preserve">besteht aus </w:t>
      </w:r>
      <w:r w:rsidR="00CF5755">
        <w:rPr>
          <w:rFonts w:cstheme="minorHAnsi"/>
        </w:rPr>
        <w:t xml:space="preserve">einer </w:t>
      </w:r>
      <w:r w:rsidRPr="004D4FEC">
        <w:rPr>
          <w:rFonts w:cstheme="minorHAnsi"/>
        </w:rPr>
        <w:t>Platine, die per USB an den Computer angeschlossen wird. Der Computer erkennt diese Platine als angeschlossene Tastatur. An die Platine können nun mit</w:t>
      </w:r>
      <w:r w:rsidR="009B08B4">
        <w:rPr>
          <w:rFonts w:cstheme="minorHAnsi"/>
        </w:rPr>
        <w:t xml:space="preserve"> einem</w:t>
      </w:r>
      <w:r w:rsidRPr="004D4FEC">
        <w:rPr>
          <w:rFonts w:cstheme="minorHAnsi"/>
        </w:rPr>
        <w:t xml:space="preserve"> Draht verschiedene leitfähige Gegenstände wie Obst, Blumen oder Gefäße </w:t>
      </w:r>
      <w:r w:rsidR="0032345C">
        <w:rPr>
          <w:rFonts w:cstheme="minorHAnsi"/>
        </w:rPr>
        <w:t xml:space="preserve">mit Wasser angeschlossen </w:t>
      </w:r>
      <w:r w:rsidRPr="004D4FEC">
        <w:rPr>
          <w:rFonts w:cstheme="minorHAnsi"/>
        </w:rPr>
        <w:t xml:space="preserve">und zur Bedienung </w:t>
      </w:r>
      <w:r w:rsidR="00CF5755">
        <w:rPr>
          <w:rFonts w:cstheme="minorHAnsi"/>
        </w:rPr>
        <w:t xml:space="preserve">etwa </w:t>
      </w:r>
      <w:r w:rsidRPr="004D4FEC">
        <w:rPr>
          <w:rFonts w:cstheme="minorHAnsi"/>
        </w:rPr>
        <w:t>von Computerspielen</w:t>
      </w:r>
      <w:r w:rsidR="00CF5755">
        <w:rPr>
          <w:rFonts w:cstheme="minorHAnsi"/>
        </w:rPr>
        <w:t xml:space="preserve"> oder</w:t>
      </w:r>
      <w:r w:rsidRPr="004D4FEC">
        <w:rPr>
          <w:rFonts w:cstheme="minorHAnsi"/>
        </w:rPr>
        <w:t xml:space="preserve"> Musikprogrammen verwendet werden. </w:t>
      </w:r>
    </w:p>
    <w:p w14:paraId="06820854" w14:textId="672506CB" w:rsidR="009277EA" w:rsidRPr="004D4FEC" w:rsidRDefault="009277EA" w:rsidP="008752B2">
      <w:pPr>
        <w:jc w:val="both"/>
        <w:rPr>
          <w:rFonts w:cstheme="minorHAnsi"/>
        </w:rPr>
        <w:pPrChange w:id="27" w:author="Schmidberger, Alessa | Wissensfabrik" w:date="2022-10-13T16:33:00Z">
          <w:pPr/>
        </w:pPrChange>
      </w:pPr>
      <w:r w:rsidRPr="004D4FEC">
        <w:rPr>
          <w:rFonts w:cstheme="minorHAnsi"/>
        </w:rPr>
        <w:t>Mit</w:t>
      </w:r>
      <w:r w:rsidR="009B08B4">
        <w:rPr>
          <w:rFonts w:cstheme="minorHAnsi"/>
        </w:rPr>
        <w:t>h</w:t>
      </w:r>
      <w:r w:rsidRPr="004D4FEC">
        <w:rPr>
          <w:rFonts w:cstheme="minorHAnsi"/>
        </w:rPr>
        <w:t xml:space="preserve">ilfe der Programmiersprache Scratch können </w:t>
      </w:r>
      <w:r w:rsidR="009B08B4">
        <w:rPr>
          <w:rFonts w:cstheme="minorHAnsi"/>
        </w:rPr>
        <w:t>die Schülerinnen und Schüler leicht</w:t>
      </w:r>
      <w:r w:rsidR="009B08B4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eigene kleine Anwendungen oder Spiele entwickeln, die dann mit de</w:t>
      </w:r>
      <w:r w:rsidR="00E22239">
        <w:rPr>
          <w:rFonts w:cstheme="minorHAnsi"/>
        </w:rPr>
        <w:t>m</w:t>
      </w:r>
      <w:r w:rsidRPr="004D4FEC">
        <w:rPr>
          <w:rFonts w:cstheme="minorHAnsi"/>
        </w:rPr>
        <w:t xml:space="preserve">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Pr="004D4FEC">
        <w:rPr>
          <w:rFonts w:cstheme="minorHAnsi"/>
        </w:rPr>
        <w:t>bedient werden können.</w:t>
      </w:r>
    </w:p>
    <w:p w14:paraId="458621A8" w14:textId="4A86804F" w:rsidR="009277EA" w:rsidRDefault="009277EA" w:rsidP="008752B2">
      <w:pPr>
        <w:jc w:val="both"/>
        <w:rPr>
          <w:rFonts w:cstheme="minorHAnsi"/>
        </w:rPr>
        <w:pPrChange w:id="28" w:author="Schmidberger, Alessa | Wissensfabrik" w:date="2022-10-13T16:33:00Z">
          <w:pPr/>
        </w:pPrChange>
      </w:pPr>
      <w:r w:rsidRPr="004D4FEC">
        <w:rPr>
          <w:rFonts w:cstheme="minorHAnsi"/>
        </w:rPr>
        <w:t xml:space="preserve">Dieses einfache Konzept </w:t>
      </w:r>
      <w:r w:rsidR="009B08B4">
        <w:rPr>
          <w:rFonts w:cstheme="minorHAnsi"/>
        </w:rPr>
        <w:t>eröffnet</w:t>
      </w:r>
      <w:r w:rsidRPr="004D4FEC">
        <w:rPr>
          <w:rFonts w:cstheme="minorHAnsi"/>
        </w:rPr>
        <w:t xml:space="preserve"> Kinder</w:t>
      </w:r>
      <w:r w:rsidR="009B08B4">
        <w:rPr>
          <w:rFonts w:cstheme="minorHAnsi"/>
        </w:rPr>
        <w:t>n</w:t>
      </w:r>
      <w:r w:rsidRPr="004D4FEC">
        <w:rPr>
          <w:rFonts w:cstheme="minorHAnsi"/>
        </w:rPr>
        <w:t xml:space="preserve"> und Jugendliche</w:t>
      </w:r>
      <w:r w:rsidR="009B08B4">
        <w:rPr>
          <w:rFonts w:cstheme="minorHAnsi"/>
        </w:rPr>
        <w:t>n</w:t>
      </w:r>
      <w:r w:rsidRPr="004D4FEC">
        <w:rPr>
          <w:rFonts w:cstheme="minorHAnsi"/>
        </w:rPr>
        <w:t xml:space="preserve"> einen altersgerechten Zugang zur Informatik und </w:t>
      </w:r>
      <w:r w:rsidR="009B08B4">
        <w:rPr>
          <w:rFonts w:cstheme="minorHAnsi"/>
        </w:rPr>
        <w:t xml:space="preserve">lässt sie </w:t>
      </w:r>
      <w:r w:rsidRPr="004D4FEC">
        <w:rPr>
          <w:rFonts w:cstheme="minorHAnsi"/>
        </w:rPr>
        <w:t>eigene spannende Projekte entwickeln.</w:t>
      </w:r>
    </w:p>
    <w:p w14:paraId="11EFC786" w14:textId="05EE76F3" w:rsidR="008A3836" w:rsidRDefault="008A3836" w:rsidP="00A736D0">
      <w:pPr>
        <w:pStyle w:val="berschrift2"/>
      </w:pPr>
      <w:bookmarkStart w:id="29" w:name="_Toc440841393"/>
      <w:r>
        <w:lastRenderedPageBreak/>
        <w:t xml:space="preserve">Anschlüsse </w:t>
      </w:r>
      <w:r w:rsidRPr="00C10AD6">
        <w:t>des</w:t>
      </w:r>
      <w:r>
        <w:t xml:space="preserve"> </w:t>
      </w:r>
      <w:proofErr w:type="spellStart"/>
      <w:r w:rsidR="00D57095">
        <w:t>MocoMoco</w:t>
      </w:r>
      <w:bookmarkEnd w:id="29"/>
      <w:proofErr w:type="spellEnd"/>
    </w:p>
    <w:p w14:paraId="14390270" w14:textId="17281C2F" w:rsidR="008A3836" w:rsidRDefault="008A3836" w:rsidP="008A3836">
      <w:pPr>
        <w:jc w:val="center"/>
      </w:pPr>
      <w:r>
        <w:rPr>
          <w:noProof/>
        </w:rPr>
        <w:drawing>
          <wp:inline distT="0" distB="0" distL="0" distR="0" wp14:anchorId="78CDE694" wp14:editId="5052F45D">
            <wp:extent cx="4500000" cy="2432558"/>
            <wp:effectExtent l="0" t="0" r="0" b="635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co moco mit erklaerung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34A0" w14:textId="6AEAB38C" w:rsidR="008A3836" w:rsidRDefault="008A3836" w:rsidP="008752B2">
      <w:pPr>
        <w:ind w:left="2268" w:hanging="2268"/>
        <w:jc w:val="both"/>
        <w:pPrChange w:id="30" w:author="Schmidberger, Alessa | Wissensfabrik" w:date="2022-10-13T16:33:00Z">
          <w:pPr>
            <w:ind w:left="2268" w:hanging="2268"/>
          </w:pPr>
        </w:pPrChange>
      </w:pPr>
      <w:r w:rsidRPr="008A3836">
        <w:rPr>
          <w:b/>
        </w:rPr>
        <w:t xml:space="preserve">USB-Anschluss: </w:t>
      </w:r>
      <w:r w:rsidRPr="008A3836">
        <w:rPr>
          <w:b/>
        </w:rPr>
        <w:tab/>
      </w:r>
      <w:r w:rsidR="00491289">
        <w:t>Über den</w:t>
      </w:r>
      <w:r>
        <w:t xml:space="preserve"> USB-Anschluss wird der </w:t>
      </w:r>
      <w:proofErr w:type="spellStart"/>
      <w:r w:rsidR="00D57095">
        <w:t>MocoMoco</w:t>
      </w:r>
      <w:proofErr w:type="spellEnd"/>
      <w:r>
        <w:t xml:space="preserve"> </w:t>
      </w:r>
      <w:r w:rsidR="00491289">
        <w:t xml:space="preserve">mit </w:t>
      </w:r>
      <w:r w:rsidR="007F17B5">
        <w:t>einem Computer</w:t>
      </w:r>
      <w:r>
        <w:t xml:space="preserve"> </w:t>
      </w:r>
      <w:r w:rsidR="00491289">
        <w:t>verbunden</w:t>
      </w:r>
      <w:r>
        <w:t>, er funktioniert dann wie eine externe Tastatur.</w:t>
      </w:r>
    </w:p>
    <w:p w14:paraId="4A32CD95" w14:textId="48F6E238" w:rsidR="008A3836" w:rsidRDefault="008A3836" w:rsidP="008752B2">
      <w:pPr>
        <w:ind w:left="2268" w:hanging="2268"/>
        <w:jc w:val="both"/>
        <w:pPrChange w:id="31" w:author="Schmidberger, Alessa | Wissensfabrik" w:date="2022-10-13T16:33:00Z">
          <w:pPr>
            <w:ind w:left="2268" w:hanging="2268"/>
          </w:pPr>
        </w:pPrChange>
      </w:pPr>
      <w:r w:rsidRPr="008A3836">
        <w:rPr>
          <w:b/>
        </w:rPr>
        <w:t xml:space="preserve">Kapazitiver Regler: </w:t>
      </w:r>
      <w:r w:rsidRPr="008A3836">
        <w:rPr>
          <w:b/>
        </w:rPr>
        <w:tab/>
      </w:r>
      <w:r>
        <w:t xml:space="preserve">Mit diesem Regler kann die Empfindlichkeit des </w:t>
      </w:r>
      <w:proofErr w:type="spellStart"/>
      <w:r w:rsidR="00D57095">
        <w:t>MocoMoco</w:t>
      </w:r>
      <w:proofErr w:type="spellEnd"/>
      <w:r>
        <w:t xml:space="preserve"> eingestellt werden.</w:t>
      </w:r>
    </w:p>
    <w:p w14:paraId="00A767D6" w14:textId="42514899" w:rsidR="008A3836" w:rsidRPr="008A3836" w:rsidRDefault="008A3836" w:rsidP="008752B2">
      <w:pPr>
        <w:ind w:left="2268" w:hanging="2268"/>
        <w:jc w:val="both"/>
        <w:pPrChange w:id="32" w:author="Schmidberger, Alessa | Wissensfabrik" w:date="2022-10-13T16:33:00Z">
          <w:pPr>
            <w:ind w:left="2268" w:hanging="2268"/>
          </w:pPr>
        </w:pPrChange>
      </w:pPr>
      <w:r w:rsidRPr="008A3836">
        <w:rPr>
          <w:b/>
        </w:rPr>
        <w:t xml:space="preserve">Tastenanschlüsse: </w:t>
      </w:r>
      <w:r w:rsidRPr="008A3836">
        <w:rPr>
          <w:b/>
        </w:rPr>
        <w:tab/>
      </w:r>
      <w:r>
        <w:t>A</w:t>
      </w:r>
      <w:r w:rsidR="003F67BD">
        <w:t xml:space="preserve">n den </w:t>
      </w:r>
      <w:proofErr w:type="spellStart"/>
      <w:r w:rsidR="00D57095">
        <w:t>MocoMoco</w:t>
      </w:r>
      <w:proofErr w:type="spellEnd"/>
      <w:r>
        <w:t xml:space="preserve"> können bis zu </w:t>
      </w:r>
      <w:r w:rsidR="00491289">
        <w:t>acht</w:t>
      </w:r>
      <w:r>
        <w:t xml:space="preserve"> Ge</w:t>
      </w:r>
      <w:r w:rsidR="007F17B5">
        <w:t>genstände angeschlossen werden</w:t>
      </w:r>
      <w:r w:rsidR="00491289">
        <w:t>. D</w:t>
      </w:r>
      <w:r w:rsidR="007F17B5">
        <w:t>abei können f</w:t>
      </w:r>
      <w:r>
        <w:t xml:space="preserve">olgende Tasten </w:t>
      </w:r>
      <w:r w:rsidR="007F17B5">
        <w:t>belegt werden</w:t>
      </w:r>
      <w:r>
        <w:t xml:space="preserve">: W, A, S, D sowie </w:t>
      </w:r>
      <w:r w:rsidR="00491289">
        <w:t>vier</w:t>
      </w:r>
      <w:r>
        <w:t xml:space="preserve"> Pfeiltasten.</w:t>
      </w:r>
    </w:p>
    <w:p w14:paraId="310FFAF3" w14:textId="435AEFA5" w:rsidR="00C139F6" w:rsidRDefault="00C139F6" w:rsidP="00A736D0">
      <w:pPr>
        <w:pStyle w:val="berschrift2"/>
      </w:pPr>
      <w:bookmarkStart w:id="33" w:name="_Toc440841394"/>
      <w:r>
        <w:t xml:space="preserve">Funktionsweise des </w:t>
      </w:r>
      <w:proofErr w:type="spellStart"/>
      <w:r w:rsidR="00D57095">
        <w:t>MocoMoco</w:t>
      </w:r>
      <w:bookmarkEnd w:id="33"/>
      <w:proofErr w:type="spellEnd"/>
    </w:p>
    <w:p w14:paraId="0695B080" w14:textId="67747F3E" w:rsidR="00C139F6" w:rsidRPr="00597ECD" w:rsidRDefault="00F93B1F" w:rsidP="008752B2">
      <w:pPr>
        <w:jc w:val="both"/>
        <w:pPrChange w:id="34" w:author="Schmidberger, Alessa | Wissensfabrik" w:date="2022-10-13T16:33:00Z">
          <w:pPr/>
        </w:pPrChange>
      </w:pPr>
      <w:r w:rsidRPr="00882CC3">
        <w:t xml:space="preserve">Wird </w:t>
      </w:r>
      <w:r w:rsidR="00E21EA2" w:rsidRPr="00882CC3">
        <w:t xml:space="preserve">ein Gegenstand an den </w:t>
      </w:r>
      <w:proofErr w:type="spellStart"/>
      <w:r w:rsidR="00D57095" w:rsidRPr="00882CC3">
        <w:t>MocoMoco</w:t>
      </w:r>
      <w:proofErr w:type="spellEnd"/>
      <w:r w:rsidR="00E21EA2" w:rsidRPr="00882CC3">
        <w:t xml:space="preserve"> angeschlossen (abgesehen vom USB-Anschluss), dann nutzt der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="00E21EA2" w:rsidRPr="00882CC3">
        <w:t>diese</w:t>
      </w:r>
      <w:r w:rsidRPr="00882CC3">
        <w:t>n</w:t>
      </w:r>
      <w:r w:rsidR="00E21EA2" w:rsidRPr="00882CC3">
        <w:t xml:space="preserve"> als kapazitive</w:t>
      </w:r>
      <w:r w:rsidRPr="00882CC3">
        <w:t>n</w:t>
      </w:r>
      <w:r w:rsidR="00E21EA2" w:rsidRPr="00882CC3">
        <w:t xml:space="preserve"> Sensor</w:t>
      </w:r>
      <w:r w:rsidRPr="00882CC3">
        <w:t xml:space="preserve"> beziehungsweise </w:t>
      </w:r>
      <w:r w:rsidR="00E21EA2" w:rsidRPr="00882CC3">
        <w:t xml:space="preserve">Schalter. Technisch bedeutet dies, dass </w:t>
      </w:r>
      <w:r w:rsidRPr="00882CC3">
        <w:t xml:space="preserve">der </w:t>
      </w:r>
      <w:r w:rsidR="00E21EA2" w:rsidRPr="00882CC3">
        <w:t>angeschlossene Gegenst</w:t>
      </w:r>
      <w:r w:rsidRPr="00882CC3">
        <w:t>a</w:t>
      </w:r>
      <w:r w:rsidR="00E21EA2" w:rsidRPr="00882CC3">
        <w:t xml:space="preserve">nd zu </w:t>
      </w:r>
      <w:r w:rsidRPr="00882CC3">
        <w:t xml:space="preserve">einem </w:t>
      </w:r>
      <w:r w:rsidR="00E21EA2" w:rsidRPr="00882CC3">
        <w:t>Kondensator</w:t>
      </w:r>
      <w:r w:rsidRPr="00882CC3">
        <w:t xml:space="preserve"> wird</w:t>
      </w:r>
      <w:r w:rsidR="00E21EA2" w:rsidRPr="00882CC3">
        <w:t xml:space="preserve"> – </w:t>
      </w:r>
      <w:r w:rsidRPr="00882CC3">
        <w:t xml:space="preserve">also </w:t>
      </w:r>
      <w:r w:rsidR="00E21EA2" w:rsidRPr="00882CC3">
        <w:t>einem passiven</w:t>
      </w:r>
      <w:r w:rsidRPr="00882CC3">
        <w:t>,</w:t>
      </w:r>
      <w:r w:rsidR="00E21EA2" w:rsidRPr="00882CC3">
        <w:t xml:space="preserve"> elektrischen Baustein mit der Fähigkeit</w:t>
      </w:r>
      <w:r w:rsidRPr="00882CC3">
        <w:t>,</w:t>
      </w:r>
      <w:r w:rsidR="00E21EA2" w:rsidRPr="00882CC3">
        <w:t xml:space="preserve"> eine elektrische Ladung zu speichern. Änderungen der Kapazität – der gespeicherten Ladung – </w:t>
      </w:r>
      <w:r w:rsidR="00597ECD" w:rsidRPr="00882CC3">
        <w:t xml:space="preserve">können </w:t>
      </w:r>
      <w:r w:rsidR="00E21EA2" w:rsidRPr="00882CC3">
        <w:t xml:space="preserve">vom </w:t>
      </w:r>
      <w:proofErr w:type="spellStart"/>
      <w:r w:rsidR="00D57095" w:rsidRPr="00882CC3">
        <w:t>MocoMoco</w:t>
      </w:r>
      <w:proofErr w:type="spellEnd"/>
      <w:r w:rsidR="00E21EA2" w:rsidRPr="00882CC3">
        <w:t xml:space="preserve"> erfasst</w:t>
      </w:r>
      <w:r w:rsidR="00597ECD" w:rsidRPr="00882CC3">
        <w:t xml:space="preserve"> werden</w:t>
      </w:r>
      <w:r w:rsidRPr="00882CC3">
        <w:t xml:space="preserve">. Das geschieht beispielsweise, wenn jemand seine Hand auf einen </w:t>
      </w:r>
      <w:r w:rsidR="002C165E">
        <w:t xml:space="preserve">angeschlossenen (leitenden) Gegenstand </w:t>
      </w:r>
      <w:r w:rsidRPr="00882CC3">
        <w:t>legt</w:t>
      </w:r>
      <w:r w:rsidR="00E22239">
        <w:t xml:space="preserve"> -</w:t>
      </w:r>
      <w:r w:rsidRPr="00882CC3">
        <w:t xml:space="preserve"> </w:t>
      </w:r>
      <w:r w:rsidR="00067E8B" w:rsidRPr="00882CC3">
        <w:t>das generiert</w:t>
      </w:r>
      <w:r w:rsidRPr="00882CC3">
        <w:t xml:space="preserve"> ein</w:t>
      </w:r>
      <w:r w:rsidR="00067E8B" w:rsidRPr="00882CC3">
        <w:t>en</w:t>
      </w:r>
      <w:r w:rsidRPr="00882CC3">
        <w:t xml:space="preserve"> </w:t>
      </w:r>
      <w:r w:rsidR="00E21EA2" w:rsidRPr="00882CC3">
        <w:t>„</w:t>
      </w:r>
      <w:r w:rsidR="00E21EA2" w:rsidRPr="00597ECD">
        <w:t>Tastendruck“.</w:t>
      </w:r>
    </w:p>
    <w:p w14:paraId="3DDAB2ED" w14:textId="77777777" w:rsidR="00A562B0" w:rsidRDefault="00A562B0" w:rsidP="00177BF9">
      <w:pPr>
        <w:pStyle w:val="berschrift1"/>
      </w:pPr>
      <w:bookmarkStart w:id="35" w:name="_Toc440841395"/>
      <w:r>
        <w:t>Unterrichtliche Umsetzung</w:t>
      </w:r>
      <w:bookmarkEnd w:id="35"/>
    </w:p>
    <w:p w14:paraId="759F2078" w14:textId="4ACADB48" w:rsidR="009277EA" w:rsidRPr="004D4FEC" w:rsidRDefault="009277EA" w:rsidP="008752B2">
      <w:pPr>
        <w:jc w:val="both"/>
        <w:rPr>
          <w:rFonts w:cstheme="minorHAnsi"/>
        </w:rPr>
        <w:pPrChange w:id="36" w:author="Schmidberger, Alessa | Wissensfabrik" w:date="2022-10-13T16:33:00Z">
          <w:pPr/>
        </w:pPrChange>
      </w:pPr>
      <w:r w:rsidRPr="004D4FEC">
        <w:rPr>
          <w:rFonts w:cstheme="minorHAnsi"/>
        </w:rPr>
        <w:t>Dieses Modul zeichnet sich durch die spielerische Einführung in die Thematik der Eingabegeräte und die historische Komponente aus.</w:t>
      </w:r>
    </w:p>
    <w:p w14:paraId="74AD9773" w14:textId="6712130E" w:rsidR="009277EA" w:rsidRPr="004D4FEC" w:rsidRDefault="009277EA" w:rsidP="008752B2">
      <w:pPr>
        <w:jc w:val="both"/>
        <w:rPr>
          <w:rFonts w:cstheme="minorHAnsi"/>
        </w:rPr>
        <w:pPrChange w:id="37" w:author="Schmidberger, Alessa | Wissensfabrik" w:date="2022-10-13T16:33:00Z">
          <w:pPr/>
        </w:pPrChange>
      </w:pPr>
      <w:r w:rsidRPr="004D4FEC">
        <w:rPr>
          <w:rFonts w:cstheme="minorHAnsi"/>
        </w:rPr>
        <w:t xml:space="preserve">Im ersten Teil befassen sich die Schülerinnen und Schüler mit der Frage, wie man einen Computer bedient und welche Eingabegeräte es gibt. Im Anschluss </w:t>
      </w:r>
      <w:r w:rsidR="006A139B">
        <w:rPr>
          <w:rFonts w:cstheme="minorHAnsi"/>
        </w:rPr>
        <w:t xml:space="preserve">wird ihnen der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Pr="004D4FEC">
        <w:rPr>
          <w:rFonts w:cstheme="minorHAnsi"/>
        </w:rPr>
        <w:t>vorgestellt</w:t>
      </w:r>
      <w:r w:rsidR="007317E7">
        <w:rPr>
          <w:rFonts w:cstheme="minorHAnsi"/>
        </w:rPr>
        <w:t>, sie können ihn dann mit</w:t>
      </w:r>
      <w:r w:rsidRPr="004D4FEC">
        <w:rPr>
          <w:rFonts w:cstheme="minorHAnsi"/>
        </w:rPr>
        <w:t xml:space="preserve"> verschiedenen Materialien ausprobier</w:t>
      </w:r>
      <w:r w:rsidR="007317E7">
        <w:rPr>
          <w:rFonts w:cstheme="minorHAnsi"/>
        </w:rPr>
        <w:t>en</w:t>
      </w:r>
      <w:r w:rsidRPr="004D4FEC">
        <w:rPr>
          <w:rFonts w:cstheme="minorHAnsi"/>
        </w:rPr>
        <w:t>.</w:t>
      </w:r>
    </w:p>
    <w:p w14:paraId="4297FA5B" w14:textId="5C064DB7" w:rsidR="009277EA" w:rsidRPr="004D4FEC" w:rsidRDefault="009277EA" w:rsidP="008752B2">
      <w:pPr>
        <w:jc w:val="both"/>
        <w:rPr>
          <w:rFonts w:cstheme="minorHAnsi"/>
        </w:rPr>
        <w:pPrChange w:id="38" w:author="Schmidberger, Alessa | Wissensfabrik" w:date="2022-10-13T16:33:00Z">
          <w:pPr/>
        </w:pPrChange>
      </w:pPr>
      <w:r w:rsidRPr="004D4FEC">
        <w:rPr>
          <w:rFonts w:cstheme="minorHAnsi"/>
        </w:rPr>
        <w:t xml:space="preserve">Im zweiten Teil </w:t>
      </w:r>
      <w:r w:rsidR="007317E7">
        <w:rPr>
          <w:rFonts w:cstheme="minorHAnsi"/>
        </w:rPr>
        <w:t>erhalten die</w:t>
      </w:r>
      <w:r w:rsidRPr="004D4FEC">
        <w:rPr>
          <w:rFonts w:cstheme="minorHAnsi"/>
        </w:rPr>
        <w:t xml:space="preserve"> Schülerinnen und Schüler ein</w:t>
      </w:r>
      <w:r w:rsidR="007317E7">
        <w:rPr>
          <w:rFonts w:cstheme="minorHAnsi"/>
        </w:rPr>
        <w:t>en</w:t>
      </w:r>
      <w:r w:rsidRPr="004D4FEC">
        <w:rPr>
          <w:rFonts w:cstheme="minorHAnsi"/>
        </w:rPr>
        <w:t xml:space="preserve"> Programmierauftrag mit Scratch, den sie eigenverantwortlich in einer Gruppe planen, umsetzen und präsentieren. Entsprechend sollte im Vorfeld sichergestellt werden, dass die Schülerinnen und Schüler </w:t>
      </w:r>
      <w:r w:rsidR="007317E7">
        <w:rPr>
          <w:rFonts w:cstheme="minorHAnsi"/>
        </w:rPr>
        <w:t>ausreichend</w:t>
      </w:r>
      <w:r w:rsidR="007317E7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Vorkennt</w:t>
      </w:r>
      <w:r w:rsidR="000C0277">
        <w:rPr>
          <w:rFonts w:cstheme="minorHAnsi"/>
        </w:rPr>
        <w:t>nisse besitzen</w:t>
      </w:r>
      <w:r w:rsidR="007317E7">
        <w:rPr>
          <w:rFonts w:cstheme="minorHAnsi"/>
        </w:rPr>
        <w:t xml:space="preserve">, also etwa das </w:t>
      </w:r>
      <w:r w:rsidR="000C0277">
        <w:rPr>
          <w:rFonts w:cstheme="minorHAnsi"/>
        </w:rPr>
        <w:t>Modul B5</w:t>
      </w:r>
      <w:r w:rsidRPr="004D4FEC">
        <w:rPr>
          <w:rFonts w:cstheme="minorHAnsi"/>
        </w:rPr>
        <w:t xml:space="preserve"> absolviert haben. Im Rahmen der Gruppenarbeit </w:t>
      </w:r>
      <w:r w:rsidR="000C0277">
        <w:rPr>
          <w:rFonts w:cstheme="minorHAnsi"/>
        </w:rPr>
        <w:lastRenderedPageBreak/>
        <w:t>soll</w:t>
      </w:r>
      <w:r w:rsidR="007317E7">
        <w:rPr>
          <w:rFonts w:cstheme="minorHAnsi"/>
        </w:rPr>
        <w:t>te</w:t>
      </w:r>
      <w:r w:rsidRPr="004D4FEC">
        <w:rPr>
          <w:rFonts w:cstheme="minorHAnsi"/>
        </w:rPr>
        <w:t xml:space="preserve"> jede Schülerin und jeder Schüler selbst aktiv werden und einen Beitr</w:t>
      </w:r>
      <w:r>
        <w:rPr>
          <w:rFonts w:cstheme="minorHAnsi"/>
        </w:rPr>
        <w:t>ag zum Ergebnis leisten</w:t>
      </w:r>
      <w:r w:rsidRPr="004D4FEC">
        <w:rPr>
          <w:rFonts w:cstheme="minorHAnsi"/>
        </w:rPr>
        <w:t>.</w:t>
      </w:r>
    </w:p>
    <w:p w14:paraId="5B6C5E55" w14:textId="7ECDE4D0" w:rsidR="009277EA" w:rsidRPr="004D4FEC" w:rsidRDefault="009277EA" w:rsidP="00A736D0">
      <w:pPr>
        <w:pStyle w:val="berschrift2"/>
      </w:pPr>
      <w:bookmarkStart w:id="39" w:name="_Toc433280725"/>
      <w:bookmarkStart w:id="40" w:name="_Toc440841396"/>
      <w:r w:rsidRPr="004D4FEC">
        <w:t>Grober Unterrichtsplan</w:t>
      </w:r>
      <w:bookmarkEnd w:id="39"/>
      <w:bookmarkEnd w:id="40"/>
      <w:r w:rsidR="003A55AD">
        <w:t xml:space="preserve"> </w:t>
      </w:r>
      <w:r w:rsidR="003A55AD">
        <w:br/>
      </w:r>
    </w:p>
    <w:tbl>
      <w:tblPr>
        <w:tblStyle w:val="Stundenverlaufsskizzen"/>
        <w:tblW w:w="8901" w:type="dxa"/>
        <w:tblLook w:val="04A0" w:firstRow="1" w:lastRow="0" w:firstColumn="1" w:lastColumn="0" w:noHBand="0" w:noVBand="1"/>
      </w:tblPr>
      <w:tblGrid>
        <w:gridCol w:w="2665"/>
        <w:gridCol w:w="6236"/>
      </w:tblGrid>
      <w:tr w:rsidR="009277EA" w:rsidRPr="004D4FEC" w14:paraId="33E8FFDD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676BC495" w14:textId="77777777" w:rsidR="009277EA" w:rsidRPr="004D4FEC" w:rsidRDefault="009277EA" w:rsidP="00E62C17">
            <w:pPr>
              <w:rPr>
                <w:rFonts w:cstheme="minorHAnsi"/>
                <w:b w:val="0"/>
              </w:rPr>
            </w:pPr>
            <w:r w:rsidRPr="004D4FEC">
              <w:rPr>
                <w:rFonts w:cstheme="minorHAnsi"/>
              </w:rPr>
              <w:t>Unterrichtsszenarien</w:t>
            </w:r>
          </w:p>
        </w:tc>
        <w:tc>
          <w:tcPr>
            <w:tcW w:w="6236" w:type="dxa"/>
          </w:tcPr>
          <w:p w14:paraId="2C6182F0" w14:textId="77777777" w:rsidR="009277EA" w:rsidRPr="004D4FEC" w:rsidRDefault="009277EA" w:rsidP="00E62C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 w:rsidRPr="004D4FEC">
              <w:rPr>
                <w:rFonts w:cstheme="minorHAnsi"/>
              </w:rPr>
              <w:t>Kurze Zusammenfassung der Unterrichtsstunde</w:t>
            </w:r>
          </w:p>
        </w:tc>
      </w:tr>
      <w:tr w:rsidR="009277EA" w:rsidRPr="004D4FEC" w14:paraId="69B23C86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0CAC907D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Einstieg</w:t>
            </w:r>
          </w:p>
        </w:tc>
        <w:tc>
          <w:tcPr>
            <w:tcW w:w="6236" w:type="dxa"/>
          </w:tcPr>
          <w:p w14:paraId="532FBEA9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Einführung des Controllers</w:t>
            </w:r>
          </w:p>
        </w:tc>
      </w:tr>
      <w:tr w:rsidR="009277EA" w:rsidRPr="004D4FEC" w14:paraId="4219F4FD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75C8C66E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Vertiefung</w:t>
            </w:r>
          </w:p>
        </w:tc>
        <w:tc>
          <w:tcPr>
            <w:tcW w:w="6236" w:type="dxa"/>
          </w:tcPr>
          <w:p w14:paraId="32715D6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Vorstellung Programmieraufträge, Gruppeneinteilung</w:t>
            </w:r>
          </w:p>
        </w:tc>
      </w:tr>
      <w:tr w:rsidR="009277EA" w:rsidRPr="004D4FEC" w14:paraId="57602C89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78D8784E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Erarbeitung</w:t>
            </w:r>
          </w:p>
        </w:tc>
        <w:tc>
          <w:tcPr>
            <w:tcW w:w="6236" w:type="dxa"/>
          </w:tcPr>
          <w:p w14:paraId="238C45D8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Ideenfindung, Erstellung einer Programmskizze</w:t>
            </w:r>
          </w:p>
        </w:tc>
      </w:tr>
      <w:tr w:rsidR="009277EA" w:rsidRPr="004D4FEC" w14:paraId="71F91447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1F995F09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Erarbeitung</w:t>
            </w:r>
          </w:p>
        </w:tc>
        <w:tc>
          <w:tcPr>
            <w:tcW w:w="6236" w:type="dxa"/>
          </w:tcPr>
          <w:p w14:paraId="59DF98E3" w14:textId="78E03C18" w:rsidR="009277EA" w:rsidRPr="004D4FEC" w:rsidRDefault="007317E7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Umsetzung</w:t>
            </w:r>
            <w:r w:rsidRPr="004D4FEC">
              <w:rPr>
                <w:rFonts w:cstheme="minorHAnsi"/>
              </w:rPr>
              <w:t xml:space="preserve"> </w:t>
            </w:r>
            <w:r w:rsidR="009277EA" w:rsidRPr="004D4FEC">
              <w:rPr>
                <w:rFonts w:cstheme="minorHAnsi"/>
              </w:rPr>
              <w:t>der Ideen in Scratch</w:t>
            </w:r>
          </w:p>
        </w:tc>
      </w:tr>
      <w:tr w:rsidR="009277EA" w:rsidRPr="004D4FEC" w14:paraId="5AB80598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7B8BE37F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Ergebnissicherung</w:t>
            </w:r>
          </w:p>
        </w:tc>
        <w:tc>
          <w:tcPr>
            <w:tcW w:w="6236" w:type="dxa"/>
          </w:tcPr>
          <w:p w14:paraId="40A37B25" w14:textId="4D6E6405" w:rsidR="009277EA" w:rsidRPr="004D4FEC" w:rsidRDefault="007317E7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Umsetzung</w:t>
            </w:r>
            <w:r w:rsidR="009277EA" w:rsidRPr="004D4FEC">
              <w:rPr>
                <w:rFonts w:cstheme="minorHAnsi"/>
              </w:rPr>
              <w:t>/Präsentationsplanung</w:t>
            </w:r>
          </w:p>
        </w:tc>
      </w:tr>
      <w:tr w:rsidR="009277EA" w:rsidRPr="004D4FEC" w14:paraId="7C887943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60BB792D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Abschluss</w:t>
            </w:r>
          </w:p>
        </w:tc>
        <w:tc>
          <w:tcPr>
            <w:tcW w:w="6236" w:type="dxa"/>
          </w:tcPr>
          <w:p w14:paraId="13248ED7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Präsentation der Projektergebnisse</w:t>
            </w:r>
          </w:p>
        </w:tc>
      </w:tr>
    </w:tbl>
    <w:p w14:paraId="5A1DA860" w14:textId="027B9E03" w:rsidR="00817085" w:rsidRPr="00817085" w:rsidRDefault="00817085" w:rsidP="00817085">
      <w:pPr>
        <w:sectPr w:rsidR="00817085" w:rsidRPr="00817085" w:rsidSect="00096F48">
          <w:footerReference w:type="default" r:id="rId12"/>
          <w:headerReference w:type="first" r:id="rId13"/>
          <w:footerReference w:type="first" r:id="rId14"/>
          <w:pgSz w:w="11906" w:h="16838"/>
          <w:pgMar w:top="1134" w:right="1531" w:bottom="1276" w:left="1531" w:header="284" w:footer="289" w:gutter="0"/>
          <w:cols w:space="708"/>
          <w:titlePg/>
          <w:docGrid w:linePitch="360"/>
        </w:sectPr>
      </w:pPr>
    </w:p>
    <w:p w14:paraId="68D5F57C" w14:textId="3DD3EB3A" w:rsidR="003676A1" w:rsidRPr="003676A1" w:rsidRDefault="007C0631" w:rsidP="00A736D0">
      <w:pPr>
        <w:pStyle w:val="berschrift2"/>
      </w:pPr>
      <w:bookmarkStart w:id="45" w:name="_Toc440841397"/>
      <w:r>
        <w:lastRenderedPageBreak/>
        <w:t>Stundenverlaufsskizzen</w:t>
      </w:r>
      <w:bookmarkEnd w:id="45"/>
    </w:p>
    <w:p w14:paraId="05F3E32B" w14:textId="77777777" w:rsidR="003676A1" w:rsidRPr="003676A1" w:rsidRDefault="003676A1" w:rsidP="003676A1">
      <w:pPr>
        <w:spacing w:after="0"/>
        <w:rPr>
          <w:b/>
        </w:rPr>
      </w:pPr>
      <w:r w:rsidRPr="003676A1">
        <w:rPr>
          <w:b/>
        </w:rPr>
        <w:t>Abkürzungen/Legende</w:t>
      </w:r>
    </w:p>
    <w:p w14:paraId="5F47D1BA" w14:textId="36E7108D" w:rsidR="003676A1" w:rsidRDefault="003676A1" w:rsidP="003676A1">
      <w:r>
        <w:t xml:space="preserve">AB = Arbeitsblatt/Arbeitsblätter; L = Lehrkraft; MuM = Mitschülerinnen und Mitschüler; </w:t>
      </w:r>
      <w:proofErr w:type="spellStart"/>
      <w:r>
        <w:t>SuS</w:t>
      </w:r>
      <w:proofErr w:type="spellEnd"/>
      <w:r>
        <w:t xml:space="preserve"> = Schülerinnen und Schüler; </w:t>
      </w:r>
      <w:r w:rsidR="00096F48">
        <w:br/>
      </w:r>
      <w:r>
        <w:t>UV = Unternehmensvertreterin</w:t>
      </w:r>
      <w:r w:rsidR="007317E7">
        <w:t>/</w:t>
      </w:r>
      <w:r>
        <w:t xml:space="preserve"> Unternehmensvert</w:t>
      </w:r>
      <w:r w:rsidR="007317E7">
        <w:t>re</w:t>
      </w:r>
      <w:r>
        <w:t>ter</w:t>
      </w:r>
    </w:p>
    <w:p w14:paraId="0F26B876" w14:textId="77777777" w:rsidR="009277EA" w:rsidRPr="004D4FEC" w:rsidRDefault="009277EA" w:rsidP="009277EA">
      <w:pPr>
        <w:pStyle w:val="berschrift3"/>
        <w:spacing w:before="200" w:after="0"/>
        <w:jc w:val="both"/>
        <w:rPr>
          <w:rFonts w:asciiTheme="minorHAnsi" w:hAnsiTheme="minorHAnsi" w:cstheme="minorHAnsi"/>
        </w:rPr>
      </w:pPr>
      <w:bookmarkStart w:id="46" w:name="_Toc433280727"/>
      <w:bookmarkStart w:id="47" w:name="_Toc440841398"/>
      <w:r w:rsidRPr="004D4FEC">
        <w:rPr>
          <w:rFonts w:asciiTheme="minorHAnsi" w:hAnsiTheme="minorHAnsi" w:cstheme="minorHAnsi"/>
        </w:rPr>
        <w:t>Erste Doppelstunde</w:t>
      </w:r>
      <w:bookmarkEnd w:id="46"/>
      <w:bookmarkEnd w:id="47"/>
    </w:p>
    <w:tbl>
      <w:tblPr>
        <w:tblStyle w:val="Stundenverlaufsskizzen"/>
        <w:tblW w:w="14599" w:type="dxa"/>
        <w:tblLook w:val="04A0" w:firstRow="1" w:lastRow="0" w:firstColumn="1" w:lastColumn="0" w:noHBand="0" w:noVBand="1"/>
      </w:tblPr>
      <w:tblGrid>
        <w:gridCol w:w="1134"/>
        <w:gridCol w:w="1701"/>
        <w:gridCol w:w="2268"/>
        <w:gridCol w:w="7228"/>
        <w:gridCol w:w="2268"/>
      </w:tblGrid>
      <w:tr w:rsidR="009277EA" w:rsidRPr="004D4FEC" w14:paraId="5F348CD9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7F3A0B" w14:textId="77777777" w:rsidR="009277EA" w:rsidRPr="004D4FEC" w:rsidRDefault="009277EA" w:rsidP="008856D5">
            <w:pPr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Zeit</w:t>
            </w:r>
          </w:p>
        </w:tc>
        <w:tc>
          <w:tcPr>
            <w:tcW w:w="1701" w:type="dxa"/>
          </w:tcPr>
          <w:p w14:paraId="3AE29429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Phase</w:t>
            </w:r>
          </w:p>
        </w:tc>
        <w:tc>
          <w:tcPr>
            <w:tcW w:w="2268" w:type="dxa"/>
          </w:tcPr>
          <w:p w14:paraId="44943211" w14:textId="2951DF25" w:rsidR="007317E7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Sozialform/</w:t>
            </w:r>
          </w:p>
          <w:p w14:paraId="215AAC68" w14:textId="44EA67FB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Lehrerimpuls</w:t>
            </w:r>
          </w:p>
        </w:tc>
        <w:tc>
          <w:tcPr>
            <w:tcW w:w="7228" w:type="dxa"/>
          </w:tcPr>
          <w:p w14:paraId="2E94DE82" w14:textId="7D7BEDD7" w:rsidR="009277EA" w:rsidRPr="004D4FEC" w:rsidRDefault="009277EA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Inhalt/Unterrichtsgeschehen</w:t>
            </w:r>
          </w:p>
        </w:tc>
        <w:tc>
          <w:tcPr>
            <w:tcW w:w="2268" w:type="dxa"/>
          </w:tcPr>
          <w:p w14:paraId="2028FB11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Material</w:t>
            </w:r>
          </w:p>
        </w:tc>
      </w:tr>
      <w:tr w:rsidR="009277EA" w:rsidRPr="004D4FEC" w14:paraId="429F7EC8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0C3A38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36226AEF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Einstieg</w:t>
            </w:r>
          </w:p>
        </w:tc>
        <w:tc>
          <w:tcPr>
            <w:tcW w:w="2268" w:type="dxa"/>
          </w:tcPr>
          <w:p w14:paraId="616D1E93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Lehrervortrag/-demonstration</w:t>
            </w:r>
          </w:p>
        </w:tc>
        <w:tc>
          <w:tcPr>
            <w:tcW w:w="7228" w:type="dxa"/>
          </w:tcPr>
          <w:p w14:paraId="323ADFBE" w14:textId="6B9CE448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48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Begrüßung </w:t>
            </w:r>
            <w:r w:rsidR="002C424B">
              <w:rPr>
                <w:rFonts w:cstheme="minorHAnsi"/>
                <w:szCs w:val="20"/>
              </w:rPr>
              <w:t xml:space="preserve">der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und ggf. Vorstellung </w:t>
            </w:r>
            <w:r w:rsidR="002C424B">
              <w:rPr>
                <w:rFonts w:cstheme="minorHAnsi"/>
                <w:szCs w:val="20"/>
              </w:rPr>
              <w:t xml:space="preserve">des </w:t>
            </w:r>
            <w:r w:rsidRPr="004D4FEC">
              <w:rPr>
                <w:rFonts w:cstheme="minorHAnsi"/>
                <w:szCs w:val="20"/>
              </w:rPr>
              <w:t>UV</w:t>
            </w:r>
          </w:p>
          <w:p w14:paraId="17A65CE9" w14:textId="77777777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49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</w:p>
          <w:p w14:paraId="644704CC" w14:textId="77777777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0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Demonstration des Controllers</w:t>
            </w:r>
          </w:p>
          <w:p w14:paraId="1390021E" w14:textId="77777777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1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</w:p>
          <w:p w14:paraId="16AE03FB" w14:textId="52FA6119" w:rsidR="009277EA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2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L</w:t>
            </w:r>
            <w:r>
              <w:rPr>
                <w:rFonts w:cstheme="minorHAnsi"/>
                <w:szCs w:val="20"/>
              </w:rPr>
              <w:t xml:space="preserve"> holt Freiwilligen nach vorne und </w:t>
            </w:r>
            <w:r w:rsidRPr="004D4FEC">
              <w:rPr>
                <w:rFonts w:cstheme="minorHAnsi"/>
                <w:szCs w:val="20"/>
              </w:rPr>
              <w:t>erklärt die Ans</w:t>
            </w:r>
            <w:r>
              <w:rPr>
                <w:rFonts w:cstheme="minorHAnsi"/>
                <w:szCs w:val="20"/>
              </w:rPr>
              <w:t>chlüsse. E</w:t>
            </w:r>
            <w:r w:rsidRPr="004D4FEC">
              <w:rPr>
                <w:rFonts w:cstheme="minorHAnsi"/>
                <w:szCs w:val="20"/>
              </w:rPr>
              <w:t xml:space="preserve">in einfaches Spiel kann gespielt und mittels eines </w:t>
            </w:r>
            <w:proofErr w:type="spellStart"/>
            <w:r w:rsidRPr="004D4FEC">
              <w:rPr>
                <w:rFonts w:cstheme="minorHAnsi"/>
                <w:szCs w:val="20"/>
              </w:rPr>
              <w:t>Beamers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übertragen werden</w:t>
            </w:r>
            <w:r w:rsidR="007317E7">
              <w:rPr>
                <w:rFonts w:cstheme="minorHAnsi"/>
                <w:szCs w:val="20"/>
              </w:rPr>
              <w:t>.</w:t>
            </w:r>
          </w:p>
          <w:p w14:paraId="2CDB67D0" w14:textId="77777777" w:rsidR="009277EA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3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</w:p>
          <w:p w14:paraId="782A4FCE" w14:textId="77777777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4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>
              <w:rPr>
                <w:rFonts w:cstheme="minorHAnsi"/>
                <w:szCs w:val="20"/>
              </w:rPr>
              <w:t>Für einen alternativen Einstieg: siehe B6.5</w:t>
            </w:r>
          </w:p>
        </w:tc>
        <w:tc>
          <w:tcPr>
            <w:tcW w:w="2268" w:type="dxa"/>
          </w:tcPr>
          <w:p w14:paraId="0A44895A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Beamer</w:t>
            </w:r>
            <w:proofErr w:type="spellEnd"/>
            <w:r w:rsidRPr="004D4FEC">
              <w:rPr>
                <w:rFonts w:cstheme="minorHAnsi"/>
                <w:szCs w:val="20"/>
              </w:rPr>
              <w:t>,</w:t>
            </w:r>
          </w:p>
          <w:p w14:paraId="0255EA63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350D7D48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Controller,</w:t>
            </w:r>
          </w:p>
          <w:p w14:paraId="618BF82A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Materialien,</w:t>
            </w:r>
          </w:p>
          <w:p w14:paraId="51BC5F43" w14:textId="176795F0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PC-Spiel</w:t>
            </w:r>
          </w:p>
        </w:tc>
      </w:tr>
      <w:tr w:rsidR="009277EA" w:rsidRPr="004D4FEC" w14:paraId="58C344FC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BCF98A4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35 Min.</w:t>
            </w:r>
          </w:p>
        </w:tc>
        <w:tc>
          <w:tcPr>
            <w:tcW w:w="1701" w:type="dxa"/>
          </w:tcPr>
          <w:p w14:paraId="661FD18C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Praxisphase</w:t>
            </w:r>
          </w:p>
        </w:tc>
        <w:tc>
          <w:tcPr>
            <w:tcW w:w="2268" w:type="dxa"/>
          </w:tcPr>
          <w:p w14:paraId="6DB6DF5E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1BA40E7D" w14:textId="383A17E1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5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Im Anschluss daran </w:t>
            </w:r>
            <w:r w:rsidR="00D50D9E">
              <w:rPr>
                <w:rFonts w:cstheme="minorHAnsi"/>
                <w:szCs w:val="20"/>
              </w:rPr>
              <w:t>probieren</w:t>
            </w:r>
            <w:r w:rsidR="00D50D9E" w:rsidRPr="004D4FE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die Controller selbst aus (</w:t>
            </w:r>
            <w:r w:rsidR="007317E7">
              <w:rPr>
                <w:rFonts w:cstheme="minorHAnsi"/>
                <w:szCs w:val="20"/>
              </w:rPr>
              <w:t>i</w:t>
            </w:r>
            <w:r w:rsidRPr="004D4FEC">
              <w:rPr>
                <w:rFonts w:cstheme="minorHAnsi"/>
                <w:szCs w:val="20"/>
              </w:rPr>
              <w:t>deal im 2er</w:t>
            </w:r>
            <w:r w:rsidR="007317E7">
              <w:rPr>
                <w:rFonts w:cstheme="minorHAnsi"/>
                <w:szCs w:val="20"/>
              </w:rPr>
              <w:t>-</w:t>
            </w:r>
            <w:r w:rsidRPr="004D4FEC">
              <w:rPr>
                <w:rFonts w:cstheme="minorHAnsi"/>
                <w:szCs w:val="20"/>
              </w:rPr>
              <w:t xml:space="preserve">Team). </w:t>
            </w:r>
            <w:r w:rsidRPr="004D4FEC">
              <w:rPr>
                <w:rFonts w:cstheme="minorHAnsi"/>
                <w:b/>
                <w:szCs w:val="20"/>
              </w:rPr>
              <w:t>Aufgabe:</w:t>
            </w:r>
            <w:r w:rsidRPr="004D4FEC">
              <w:rPr>
                <w:rFonts w:cstheme="minorHAnsi"/>
                <w:szCs w:val="20"/>
              </w:rPr>
              <w:t xml:space="preserve"> Die Controller selbst anschließen und verschiedene Materialien ausprobieren.</w:t>
            </w:r>
          </w:p>
          <w:p w14:paraId="7FCC9644" w14:textId="77777777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6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</w:p>
          <w:p w14:paraId="66ADAC22" w14:textId="27B2F2E0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7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Zur Sicherung kann </w:t>
            </w:r>
            <w:r w:rsidR="00882CC3">
              <w:rPr>
                <w:rFonts w:cstheme="minorHAnsi"/>
                <w:szCs w:val="20"/>
              </w:rPr>
              <w:t xml:space="preserve">AB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.1 verwendet werden: Welche Materialien funktionieren, was haben sie gemeinsam?</w:t>
            </w:r>
          </w:p>
        </w:tc>
        <w:tc>
          <w:tcPr>
            <w:tcW w:w="2268" w:type="dxa"/>
          </w:tcPr>
          <w:p w14:paraId="2FB170E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Controller,</w:t>
            </w:r>
          </w:p>
          <w:p w14:paraId="45449AD1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Materialien,</w:t>
            </w:r>
          </w:p>
          <w:p w14:paraId="73F42268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77D8F1DB" w14:textId="171C3094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.1</w:t>
            </w:r>
          </w:p>
        </w:tc>
      </w:tr>
      <w:tr w:rsidR="009277EA" w:rsidRPr="004D4FEC" w14:paraId="17B8C711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63A5D13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18118077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268" w:type="dxa"/>
          </w:tcPr>
          <w:p w14:paraId="727A118C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50000A2A" w14:textId="04F4CB5C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8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Erfahrungsberichte, Besprechen der Antworten von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.1</w:t>
            </w:r>
          </w:p>
        </w:tc>
        <w:tc>
          <w:tcPr>
            <w:tcW w:w="2268" w:type="dxa"/>
          </w:tcPr>
          <w:p w14:paraId="2C92D316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29B03D9E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6B98303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35E3C788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Hinführung </w:t>
            </w:r>
          </w:p>
        </w:tc>
        <w:tc>
          <w:tcPr>
            <w:tcW w:w="2268" w:type="dxa"/>
          </w:tcPr>
          <w:p w14:paraId="7E6A8425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575C742E" w14:textId="0A68455B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59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Fragen an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>:</w:t>
            </w:r>
          </w:p>
          <w:p w14:paraId="10E1E28E" w14:textId="77777777" w:rsidR="009277EA" w:rsidRDefault="009277EA" w:rsidP="008752B2">
            <w:pPr>
              <w:ind w:left="987" w:hanging="98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  <w:pPrChange w:id="60" w:author="Schmidberger, Alessa | Wissensfabrik" w:date="2022-10-13T16:33:00Z">
                <w:pPr>
                  <w:ind w:left="987" w:hanging="986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b/>
              </w:rPr>
              <w:t>1. Frage:</w:t>
            </w:r>
            <w:r w:rsidRPr="004D4FEC">
              <w:rPr>
                <w:rFonts w:cstheme="minorHAnsi"/>
              </w:rPr>
              <w:t xml:space="preserve"> </w:t>
            </w:r>
            <w:r w:rsidRPr="004D4FEC">
              <w:rPr>
                <w:rFonts w:cstheme="minorHAnsi"/>
              </w:rPr>
              <w:tab/>
              <w:t>Mit welchen Eingabegeräten kann man den Computer noch bedienen und wozu?</w:t>
            </w:r>
          </w:p>
          <w:p w14:paraId="42569953" w14:textId="77777777" w:rsidR="002E3057" w:rsidRPr="004D4FEC" w:rsidRDefault="002E3057" w:rsidP="008752B2">
            <w:pPr>
              <w:ind w:left="987" w:hanging="98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  <w:pPrChange w:id="61" w:author="Schmidberger, Alessa | Wissensfabrik" w:date="2022-10-13T16:33:00Z">
                <w:pPr>
                  <w:ind w:left="987" w:hanging="986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</w:p>
          <w:p w14:paraId="44BD0CE5" w14:textId="7EDB3DB7" w:rsidR="009277EA" w:rsidRPr="004D4FEC" w:rsidRDefault="009277EA" w:rsidP="008752B2">
            <w:pPr>
              <w:ind w:left="98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  <w:pPrChange w:id="62" w:author="Schmidberger, Alessa | Wissensfabrik" w:date="2022-10-13T16:33:00Z">
                <w:pPr>
                  <w:ind w:left="987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</w:rPr>
              <w:t>(</w:t>
            </w:r>
            <w:r w:rsidR="007317E7">
              <w:rPr>
                <w:rFonts w:cstheme="minorHAnsi"/>
              </w:rPr>
              <w:t>z.</w:t>
            </w:r>
            <w:r w:rsidR="007317E7" w:rsidRPr="00605367">
              <w:rPr>
                <w:rFonts w:cstheme="minorHAnsi"/>
                <w:bCs w:val="0"/>
                <w:spacing w:val="-20"/>
                <w:szCs w:val="21"/>
              </w:rPr>
              <w:t xml:space="preserve"> </w:t>
            </w:r>
            <w:r w:rsidR="007317E7">
              <w:rPr>
                <w:rFonts w:cstheme="minorHAnsi"/>
              </w:rPr>
              <w:t>B.</w:t>
            </w:r>
            <w:r w:rsidRPr="004D4FEC">
              <w:rPr>
                <w:rFonts w:cstheme="minorHAnsi"/>
              </w:rPr>
              <w:t xml:space="preserve"> Tastatur oder Sprachsteuerung zur Bedienung von </w:t>
            </w:r>
            <w:r w:rsidRPr="004D4FEC">
              <w:rPr>
                <w:rFonts w:cstheme="minorHAnsi"/>
              </w:rPr>
              <w:lastRenderedPageBreak/>
              <w:t>Schreibprogrammen, Maus zur Bedienung der Benutzeroberfläche, Gamepad/Joystick für Spiele)</w:t>
            </w:r>
          </w:p>
          <w:p w14:paraId="23A48695" w14:textId="2F804FE5" w:rsidR="009277EA" w:rsidRPr="004D4FEC" w:rsidRDefault="009277EA" w:rsidP="008752B2">
            <w:pPr>
              <w:ind w:left="987" w:hanging="98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  <w:pPrChange w:id="63" w:author="Schmidberger, Alessa | Wissensfabrik" w:date="2022-10-13T16:33:00Z">
                <w:pPr>
                  <w:ind w:left="987" w:hanging="986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b/>
              </w:rPr>
              <w:t>2. Frage:</w:t>
            </w:r>
            <w:r w:rsidRPr="004D4FEC">
              <w:rPr>
                <w:rFonts w:cstheme="minorHAnsi"/>
              </w:rPr>
              <w:t xml:space="preserve"> </w:t>
            </w:r>
            <w:r w:rsidRPr="004D4FEC">
              <w:rPr>
                <w:rFonts w:cstheme="minorHAnsi"/>
              </w:rPr>
              <w:tab/>
              <w:t xml:space="preserve">Woher weiß der Computer eigentlich, was man mit den Eingabegeräten macht – </w:t>
            </w:r>
            <w:r w:rsidR="00D50D9E">
              <w:rPr>
                <w:rFonts w:cstheme="minorHAnsi"/>
              </w:rPr>
              <w:t>w</w:t>
            </w:r>
            <w:r w:rsidRPr="004D4FEC">
              <w:rPr>
                <w:rFonts w:cstheme="minorHAnsi"/>
              </w:rPr>
              <w:t>ie funktioniert das?</w:t>
            </w:r>
          </w:p>
          <w:p w14:paraId="79CBD05A" w14:textId="00E67B97" w:rsidR="009277EA" w:rsidRPr="004D4FEC" w:rsidRDefault="009277EA" w:rsidP="008752B2">
            <w:pPr>
              <w:ind w:left="98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  <w:pPrChange w:id="64" w:author="Schmidberger, Alessa | Wissensfabrik" w:date="2022-10-13T16:33:00Z">
                <w:pPr>
                  <w:ind w:left="987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(Tastatur besteht aus elektrischer Matrix aus Reihen und Spalten</w:t>
            </w:r>
            <w:r w:rsidR="007317E7">
              <w:rPr>
                <w:rFonts w:cstheme="minorHAnsi"/>
                <w:szCs w:val="20"/>
              </w:rPr>
              <w:t>;</w:t>
            </w:r>
            <w:r w:rsidRPr="004D4FEC">
              <w:rPr>
                <w:rFonts w:cstheme="minorHAnsi"/>
                <w:szCs w:val="20"/>
              </w:rPr>
              <w:t xml:space="preserve"> wird eine Taste gedrückt, schließt sich an dieser Stelle der Stromkreis und die Information wird über einen Mi</w:t>
            </w:r>
            <w:r w:rsidR="00E22239">
              <w:rPr>
                <w:rFonts w:cstheme="minorHAnsi"/>
                <w:szCs w:val="20"/>
              </w:rPr>
              <w:t>k</w:t>
            </w:r>
            <w:r w:rsidRPr="004D4FEC">
              <w:rPr>
                <w:rFonts w:cstheme="minorHAnsi"/>
                <w:szCs w:val="20"/>
              </w:rPr>
              <w:t>rocontroller ausgewertet u</w:t>
            </w:r>
            <w:r>
              <w:rPr>
                <w:rFonts w:cstheme="minorHAnsi"/>
                <w:szCs w:val="20"/>
              </w:rPr>
              <w:t>nd an den PC gesendet – siehe B6</w:t>
            </w:r>
            <w:r w:rsidRPr="004D4FEC">
              <w:rPr>
                <w:rFonts w:cstheme="minorHAnsi"/>
                <w:szCs w:val="20"/>
              </w:rPr>
              <w:t>.2</w:t>
            </w:r>
            <w:r w:rsidR="007D087D">
              <w:rPr>
                <w:rFonts w:cstheme="minorHAnsi"/>
                <w:szCs w:val="20"/>
              </w:rPr>
              <w:t>.</w:t>
            </w:r>
            <w:r w:rsidRPr="004D4FEC">
              <w:rPr>
                <w:rFonts w:cstheme="minorHAnsi"/>
                <w:szCs w:val="20"/>
              </w:rPr>
              <w:t>)</w:t>
            </w:r>
          </w:p>
        </w:tc>
        <w:tc>
          <w:tcPr>
            <w:tcW w:w="2268" w:type="dxa"/>
          </w:tcPr>
          <w:p w14:paraId="1B04FED0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44E9D8C1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93897E2" w14:textId="6885CB85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20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>25 Min.</w:t>
            </w:r>
          </w:p>
        </w:tc>
        <w:tc>
          <w:tcPr>
            <w:tcW w:w="1701" w:type="dxa"/>
          </w:tcPr>
          <w:p w14:paraId="3B27AFDD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Erarbeitung </w:t>
            </w:r>
          </w:p>
        </w:tc>
        <w:tc>
          <w:tcPr>
            <w:tcW w:w="2268" w:type="dxa"/>
          </w:tcPr>
          <w:p w14:paraId="7C92874D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Einzel-/Gruppenarbeit</w:t>
            </w:r>
          </w:p>
        </w:tc>
        <w:tc>
          <w:tcPr>
            <w:tcW w:w="7228" w:type="dxa"/>
          </w:tcPr>
          <w:p w14:paraId="1C5D82E5" w14:textId="1EB36BDD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65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.2 wird ausgeteilt und gemeinsam gelesen</w:t>
            </w:r>
            <w:r w:rsidR="007D087D">
              <w:rPr>
                <w:rFonts w:cstheme="minorHAnsi"/>
                <w:szCs w:val="20"/>
              </w:rPr>
              <w:t>. I</w:t>
            </w:r>
            <w:r w:rsidRPr="004D4FEC">
              <w:rPr>
                <w:rFonts w:cstheme="minorHAnsi"/>
                <w:szCs w:val="20"/>
              </w:rPr>
              <w:t xml:space="preserve">m Anschluss daran sollen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daraus ein Schaubild entwickeln und vorstellen sowie dazugehörige Fragen beantworten.</w:t>
            </w:r>
          </w:p>
        </w:tc>
        <w:tc>
          <w:tcPr>
            <w:tcW w:w="2268" w:type="dxa"/>
          </w:tcPr>
          <w:p w14:paraId="4A7350A6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.2</w:t>
            </w:r>
          </w:p>
        </w:tc>
      </w:tr>
      <w:tr w:rsidR="009277EA" w:rsidRPr="004D4FEC" w14:paraId="1CED33FB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A2D45E5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15DF3D9B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268" w:type="dxa"/>
          </w:tcPr>
          <w:p w14:paraId="304B2DD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4F2B46DC" w14:textId="4F6669FA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66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Schaubild und Antworten </w:t>
            </w:r>
            <w:r w:rsidR="007D087D">
              <w:rPr>
                <w:rFonts w:cstheme="minorHAnsi"/>
                <w:szCs w:val="20"/>
              </w:rPr>
              <w:t xml:space="preserve">werden </w:t>
            </w:r>
            <w:r w:rsidRPr="004D4FEC">
              <w:rPr>
                <w:rFonts w:cstheme="minorHAnsi"/>
                <w:szCs w:val="20"/>
              </w:rPr>
              <w:t>präsentier</w:t>
            </w:r>
            <w:r w:rsidR="007D087D">
              <w:rPr>
                <w:rFonts w:cstheme="minorHAnsi"/>
                <w:szCs w:val="20"/>
              </w:rPr>
              <w:t>t</w:t>
            </w:r>
            <w:r w:rsidRPr="004D4FEC">
              <w:rPr>
                <w:rFonts w:cstheme="minorHAnsi"/>
                <w:szCs w:val="20"/>
              </w:rPr>
              <w:t xml:space="preserve"> und </w:t>
            </w:r>
            <w:r w:rsidR="007D087D">
              <w:rPr>
                <w:rFonts w:cstheme="minorHAnsi"/>
                <w:szCs w:val="20"/>
              </w:rPr>
              <w:t>verglichen.</w:t>
            </w:r>
          </w:p>
        </w:tc>
        <w:tc>
          <w:tcPr>
            <w:tcW w:w="2268" w:type="dxa"/>
          </w:tcPr>
          <w:p w14:paraId="4A4A3C0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</w:tbl>
    <w:p w14:paraId="4FBBF87B" w14:textId="77777777" w:rsidR="00C04139" w:rsidRPr="00C04139" w:rsidRDefault="00C04139" w:rsidP="00C04139">
      <w:bookmarkStart w:id="67" w:name="_Toc433280728"/>
      <w:bookmarkStart w:id="68" w:name="_Toc440841399"/>
    </w:p>
    <w:p w14:paraId="52EFE572" w14:textId="26FC8373" w:rsidR="009277EA" w:rsidRPr="004D4FEC" w:rsidRDefault="009277EA" w:rsidP="009277EA">
      <w:pPr>
        <w:pStyle w:val="berschrift3"/>
        <w:spacing w:before="200" w:after="0"/>
        <w:jc w:val="both"/>
        <w:rPr>
          <w:rFonts w:asciiTheme="minorHAnsi" w:hAnsiTheme="minorHAnsi" w:cstheme="minorHAnsi"/>
        </w:rPr>
      </w:pPr>
      <w:r w:rsidRPr="004D4FEC">
        <w:rPr>
          <w:rFonts w:asciiTheme="minorHAnsi" w:hAnsiTheme="minorHAnsi" w:cstheme="minorHAnsi"/>
        </w:rPr>
        <w:t xml:space="preserve">Zweite bis </w:t>
      </w:r>
      <w:r w:rsidR="007D087D">
        <w:rPr>
          <w:rFonts w:asciiTheme="minorHAnsi" w:hAnsiTheme="minorHAnsi" w:cstheme="minorHAnsi"/>
        </w:rPr>
        <w:t>etwa</w:t>
      </w:r>
      <w:r w:rsidRPr="004D4FEC">
        <w:rPr>
          <w:rFonts w:asciiTheme="minorHAnsi" w:hAnsiTheme="minorHAnsi" w:cstheme="minorHAnsi"/>
        </w:rPr>
        <w:t xml:space="preserve"> sechste Doppelstunde</w:t>
      </w:r>
      <w:bookmarkEnd w:id="67"/>
      <w:bookmarkEnd w:id="68"/>
    </w:p>
    <w:tbl>
      <w:tblPr>
        <w:tblStyle w:val="Stundenverlaufsskizzen"/>
        <w:tblW w:w="14599" w:type="dxa"/>
        <w:tblLayout w:type="fixed"/>
        <w:tblLook w:val="04A0" w:firstRow="1" w:lastRow="0" w:firstColumn="1" w:lastColumn="0" w:noHBand="0" w:noVBand="1"/>
      </w:tblPr>
      <w:tblGrid>
        <w:gridCol w:w="1134"/>
        <w:gridCol w:w="1701"/>
        <w:gridCol w:w="2268"/>
        <w:gridCol w:w="7228"/>
        <w:gridCol w:w="2268"/>
      </w:tblGrid>
      <w:tr w:rsidR="009277EA" w:rsidRPr="004D4FEC" w14:paraId="522F842B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422845" w14:textId="77777777" w:rsidR="009277EA" w:rsidRPr="004D4FEC" w:rsidRDefault="009277EA" w:rsidP="008856D5">
            <w:pPr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Zeit</w:t>
            </w:r>
          </w:p>
        </w:tc>
        <w:tc>
          <w:tcPr>
            <w:tcW w:w="1701" w:type="dxa"/>
          </w:tcPr>
          <w:p w14:paraId="7D0FC172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Phase</w:t>
            </w:r>
          </w:p>
        </w:tc>
        <w:tc>
          <w:tcPr>
            <w:tcW w:w="2268" w:type="dxa"/>
          </w:tcPr>
          <w:p w14:paraId="07316335" w14:textId="404B8E45" w:rsidR="007D087D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Sozialform/</w:t>
            </w:r>
          </w:p>
          <w:p w14:paraId="607D1F35" w14:textId="2D9DCF73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Lehrerimpuls</w:t>
            </w:r>
          </w:p>
        </w:tc>
        <w:tc>
          <w:tcPr>
            <w:tcW w:w="7228" w:type="dxa"/>
          </w:tcPr>
          <w:p w14:paraId="3B232A91" w14:textId="2D022891" w:rsidR="009277EA" w:rsidRPr="004D4FEC" w:rsidRDefault="009277EA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Inhalt/Unterrichtsgeschehen</w:t>
            </w:r>
          </w:p>
        </w:tc>
        <w:tc>
          <w:tcPr>
            <w:tcW w:w="2268" w:type="dxa"/>
          </w:tcPr>
          <w:p w14:paraId="4F24CF3F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Materialien</w:t>
            </w:r>
          </w:p>
        </w:tc>
      </w:tr>
      <w:tr w:rsidR="009277EA" w:rsidRPr="004D4FEC" w14:paraId="368B9390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3EE4F20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685E2882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Einstieg</w:t>
            </w:r>
          </w:p>
        </w:tc>
        <w:tc>
          <w:tcPr>
            <w:tcW w:w="2268" w:type="dxa"/>
          </w:tcPr>
          <w:p w14:paraId="7F44F1AB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Lehrervortrag</w:t>
            </w:r>
          </w:p>
        </w:tc>
        <w:tc>
          <w:tcPr>
            <w:tcW w:w="7228" w:type="dxa"/>
          </w:tcPr>
          <w:p w14:paraId="12F82349" w14:textId="513E17AC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69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L oder auch UV fungiert als Auftraggeber, der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einen Programmierauftrag erteilt</w:t>
            </w:r>
            <w:r w:rsidR="007D087D">
              <w:rPr>
                <w:rFonts w:cstheme="minorHAnsi"/>
                <w:szCs w:val="20"/>
              </w:rPr>
              <w:t xml:space="preserve">.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entwickeln unterschiedliche Programme</w:t>
            </w:r>
            <w:r w:rsidR="007D087D">
              <w:rPr>
                <w:rFonts w:cstheme="minorHAnsi"/>
                <w:szCs w:val="20"/>
              </w:rPr>
              <w:t xml:space="preserve">, </w:t>
            </w:r>
            <w:r w:rsidRPr="004D4FEC">
              <w:rPr>
                <w:rFonts w:cstheme="minorHAnsi"/>
                <w:szCs w:val="20"/>
              </w:rPr>
              <w:t>die mit</w:t>
            </w:r>
            <w:r w:rsidR="007D087D">
              <w:rPr>
                <w:rFonts w:cstheme="minorHAnsi"/>
                <w:szCs w:val="20"/>
              </w:rPr>
              <w:t>h</w:t>
            </w:r>
            <w:r w:rsidRPr="004D4FEC">
              <w:rPr>
                <w:rFonts w:cstheme="minorHAnsi"/>
                <w:szCs w:val="20"/>
              </w:rPr>
              <w:t>ilfe des Controllers bedient werden können.</w:t>
            </w:r>
          </w:p>
          <w:p w14:paraId="546E6C3A" w14:textId="77777777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0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</w:p>
          <w:p w14:paraId="2B3ADC91" w14:textId="4A7006E2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1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Für die Ideenfindung </w:t>
            </w:r>
            <w:r w:rsidR="007D087D">
              <w:rPr>
                <w:rFonts w:cstheme="minorHAnsi"/>
                <w:szCs w:val="20"/>
              </w:rPr>
              <w:t>kann</w:t>
            </w:r>
            <w:r w:rsidR="007D087D" w:rsidRPr="004D4FEC">
              <w:rPr>
                <w:rFonts w:cstheme="minorHAnsi"/>
                <w:szCs w:val="20"/>
              </w:rPr>
              <w:t xml:space="preserve"> </w:t>
            </w:r>
            <w:r w:rsidRPr="004D4FEC">
              <w:rPr>
                <w:rFonts w:cstheme="minorHAnsi"/>
                <w:szCs w:val="20"/>
              </w:rPr>
              <w:t>auch auf die Methode</w:t>
            </w:r>
            <w:r w:rsidR="007D087D">
              <w:rPr>
                <w:rFonts w:cstheme="minorHAnsi"/>
                <w:szCs w:val="20"/>
              </w:rPr>
              <w:t xml:space="preserve"> Design </w:t>
            </w:r>
            <w:proofErr w:type="spellStart"/>
            <w:r w:rsidR="007D087D">
              <w:rPr>
                <w:rFonts w:cstheme="minorHAnsi"/>
                <w:szCs w:val="20"/>
              </w:rPr>
              <w:t>Thinking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</w:t>
            </w:r>
            <w:r w:rsidR="007D087D">
              <w:rPr>
                <w:rFonts w:cstheme="minorHAnsi"/>
                <w:szCs w:val="20"/>
              </w:rPr>
              <w:t>(vgl.</w:t>
            </w:r>
            <w:r w:rsidRPr="004D4FEC">
              <w:rPr>
                <w:rFonts w:cstheme="minorHAnsi"/>
                <w:szCs w:val="20"/>
              </w:rPr>
              <w:t xml:space="preserve"> Modul</w:t>
            </w:r>
            <w:r w:rsidR="005338DB">
              <w:rPr>
                <w:rFonts w:cstheme="minorHAnsi"/>
                <w:i/>
                <w:szCs w:val="20"/>
              </w:rPr>
              <w:t xml:space="preserve"> </w:t>
            </w:r>
            <w:r w:rsidR="005338DB" w:rsidRPr="00605367">
              <w:rPr>
                <w:rFonts w:cstheme="minorHAnsi"/>
                <w:szCs w:val="20"/>
              </w:rPr>
              <w:t>B4</w:t>
            </w:r>
            <w:r w:rsidR="007D087D">
              <w:rPr>
                <w:rFonts w:cstheme="minorHAnsi"/>
                <w:szCs w:val="20"/>
              </w:rPr>
              <w:t xml:space="preserve">) </w:t>
            </w:r>
            <w:r w:rsidRPr="004D4FEC">
              <w:rPr>
                <w:rFonts w:cstheme="minorHAnsi"/>
                <w:szCs w:val="20"/>
              </w:rPr>
              <w:t>zurückgegriffen werden.</w:t>
            </w:r>
          </w:p>
        </w:tc>
        <w:tc>
          <w:tcPr>
            <w:tcW w:w="2268" w:type="dxa"/>
          </w:tcPr>
          <w:p w14:paraId="0C2C64F2" w14:textId="2D4084CD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.3</w:t>
            </w:r>
            <w:r w:rsidR="007D087D">
              <w:rPr>
                <w:rFonts w:cstheme="minorHAnsi"/>
                <w:szCs w:val="20"/>
              </w:rPr>
              <w:t>,</w:t>
            </w:r>
          </w:p>
          <w:p w14:paraId="1E294938" w14:textId="1F337D06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Beamer</w:t>
            </w:r>
            <w:proofErr w:type="spellEnd"/>
            <w:r w:rsidR="007D087D">
              <w:rPr>
                <w:rFonts w:cstheme="minorHAnsi"/>
                <w:szCs w:val="20"/>
              </w:rPr>
              <w:t>,</w:t>
            </w:r>
          </w:p>
          <w:p w14:paraId="30EAB0C0" w14:textId="6FDDAA85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</w:t>
            </w:r>
          </w:p>
        </w:tc>
      </w:tr>
      <w:tr w:rsidR="009277EA" w:rsidRPr="004D4FEC" w14:paraId="3CB20DAD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A8BEAD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1BA7B1A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Gruppenfindung</w:t>
            </w:r>
          </w:p>
        </w:tc>
        <w:tc>
          <w:tcPr>
            <w:tcW w:w="2268" w:type="dxa"/>
          </w:tcPr>
          <w:p w14:paraId="0B569C4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14B6E089" w14:textId="46C4F946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2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werden in vier Gruppen unterteilt; Gruppeneinteilung abhängig von Lerngruppe (Mädchen/Jungen getrennt, lernheterogen oder -homogen, …)</w:t>
            </w:r>
            <w:r w:rsidR="007D087D">
              <w:rPr>
                <w:rFonts w:cstheme="minorHAnsi"/>
                <w:szCs w:val="20"/>
              </w:rPr>
              <w:t>.</w:t>
            </w:r>
          </w:p>
          <w:p w14:paraId="46D0A1D7" w14:textId="77777777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3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</w:p>
          <w:p w14:paraId="4CDD862D" w14:textId="3F791256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4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Die vier Programmieraufträge weisen unterschiedliche Schwierigkeitsgrade auf, wodurch </w:t>
            </w:r>
            <w:r w:rsidR="007D087D">
              <w:rPr>
                <w:rFonts w:cstheme="minorHAnsi"/>
                <w:szCs w:val="20"/>
              </w:rPr>
              <w:t xml:space="preserve">eine </w:t>
            </w:r>
            <w:r w:rsidRPr="004D4FEC">
              <w:rPr>
                <w:rFonts w:cstheme="minorHAnsi"/>
                <w:szCs w:val="20"/>
              </w:rPr>
              <w:t>Binnendifferenzierung möglich ist.</w:t>
            </w:r>
          </w:p>
        </w:tc>
        <w:tc>
          <w:tcPr>
            <w:tcW w:w="2268" w:type="dxa"/>
          </w:tcPr>
          <w:p w14:paraId="69715AB7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</w:p>
        </w:tc>
      </w:tr>
      <w:tr w:rsidR="009277EA" w:rsidRPr="004D4FEC" w14:paraId="1B9E5D5F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C36E9B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0576F219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268" w:type="dxa"/>
          </w:tcPr>
          <w:p w14:paraId="3F326EFE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740F8D40" w14:textId="3035D59F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5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Die Arbeitsaufträge werden an die Gruppen ausgeteilt</w:t>
            </w:r>
            <w:r w:rsidR="007D087D">
              <w:rPr>
                <w:rFonts w:cstheme="minorHAnsi"/>
                <w:szCs w:val="20"/>
              </w:rPr>
              <w:t xml:space="preserve">.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="007D087D">
              <w:rPr>
                <w:rFonts w:cstheme="minorHAnsi"/>
                <w:szCs w:val="20"/>
              </w:rPr>
              <w:t xml:space="preserve"> machen sich </w:t>
            </w:r>
            <w:r w:rsidR="007D087D">
              <w:rPr>
                <w:rFonts w:cstheme="minorHAnsi"/>
                <w:szCs w:val="20"/>
              </w:rPr>
              <w:lastRenderedPageBreak/>
              <w:t>damit vertraut</w:t>
            </w:r>
            <w:r w:rsidRPr="004D4FEC">
              <w:rPr>
                <w:rFonts w:cstheme="minorHAnsi"/>
                <w:szCs w:val="20"/>
              </w:rPr>
              <w:t>, im Anschluss können Fragen geklärt werden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  <w:tc>
          <w:tcPr>
            <w:tcW w:w="2268" w:type="dxa"/>
          </w:tcPr>
          <w:p w14:paraId="13AAD447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lastRenderedPageBreak/>
              <w:t>B6</w:t>
            </w:r>
            <w:r w:rsidRPr="004D4FEC">
              <w:rPr>
                <w:rFonts w:cstheme="minorHAnsi"/>
                <w:szCs w:val="20"/>
              </w:rPr>
              <w:t>.4</w:t>
            </w:r>
          </w:p>
        </w:tc>
      </w:tr>
      <w:tr w:rsidR="009277EA" w:rsidRPr="004D4FEC" w14:paraId="29CA8529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570B41E" w14:textId="1C510CA8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30 Min.</w:t>
            </w:r>
          </w:p>
        </w:tc>
        <w:tc>
          <w:tcPr>
            <w:tcW w:w="1701" w:type="dxa"/>
          </w:tcPr>
          <w:p w14:paraId="6FBABBFC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268" w:type="dxa"/>
          </w:tcPr>
          <w:p w14:paraId="69CAB19F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200D235D" w14:textId="25E39E2A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6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Die Aufgaben 1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 xml:space="preserve">4 von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 werden abgearbeitet:</w:t>
            </w:r>
          </w:p>
          <w:p w14:paraId="33127144" w14:textId="77777777" w:rsidR="009277EA" w:rsidRPr="004D4FEC" w:rsidRDefault="009277EA" w:rsidP="008752B2">
            <w:pPr>
              <w:pStyle w:val="Listenabsatz"/>
              <w:numPr>
                <w:ilvl w:val="0"/>
                <w:numId w:val="9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7" w:author="Schmidberger, Alessa | Wissensfabrik" w:date="2022-10-13T16:33:00Z">
                <w:pPr>
                  <w:pStyle w:val="Listenabsatz"/>
                  <w:numPr>
                    <w:numId w:val="9"/>
                  </w:numPr>
                  <w:spacing w:after="0" w:line="240" w:lineRule="auto"/>
                  <w:ind w:hanging="360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Brainstorming, Ideen sammeln, wie das Projekt umgesetzt werden kann und mit welchen Materialien</w:t>
            </w:r>
          </w:p>
          <w:p w14:paraId="6590064F" w14:textId="77777777" w:rsidR="009277EA" w:rsidRPr="004D4FEC" w:rsidRDefault="009277EA" w:rsidP="008752B2">
            <w:pPr>
              <w:pStyle w:val="Listenabsatz"/>
              <w:numPr>
                <w:ilvl w:val="0"/>
                <w:numId w:val="9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8" w:author="Schmidberger, Alessa | Wissensfabrik" w:date="2022-10-13T16:33:00Z">
                <w:pPr>
                  <w:pStyle w:val="Listenabsatz"/>
                  <w:numPr>
                    <w:numId w:val="9"/>
                  </w:numPr>
                  <w:spacing w:after="0" w:line="240" w:lineRule="auto"/>
                  <w:ind w:hanging="360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Erstellung einer Projektskizze</w:t>
            </w:r>
          </w:p>
        </w:tc>
        <w:tc>
          <w:tcPr>
            <w:tcW w:w="2268" w:type="dxa"/>
          </w:tcPr>
          <w:p w14:paraId="614EDEE9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</w:p>
        </w:tc>
      </w:tr>
      <w:tr w:rsidR="009277EA" w:rsidRPr="004D4FEC" w14:paraId="02664537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9633AAD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4ECEF54F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268" w:type="dxa"/>
          </w:tcPr>
          <w:p w14:paraId="74A5B834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Präsentation</w:t>
            </w:r>
          </w:p>
        </w:tc>
        <w:tc>
          <w:tcPr>
            <w:tcW w:w="7228" w:type="dxa"/>
          </w:tcPr>
          <w:p w14:paraId="1498A14C" w14:textId="0D805B34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79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Die Gruppen geben in wenigen Worten ihre Projektidee wieder; MuM sowie L können Feedback </w:t>
            </w:r>
            <w:r w:rsidR="007D087D">
              <w:rPr>
                <w:rFonts w:cstheme="minorHAnsi"/>
                <w:szCs w:val="20"/>
              </w:rPr>
              <w:t xml:space="preserve">und </w:t>
            </w:r>
            <w:r w:rsidRPr="004D4FEC">
              <w:rPr>
                <w:rFonts w:cstheme="minorHAnsi"/>
                <w:szCs w:val="20"/>
              </w:rPr>
              <w:t>ggf. Verbesserungsvorschläge geben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  <w:tc>
          <w:tcPr>
            <w:tcW w:w="2268" w:type="dxa"/>
          </w:tcPr>
          <w:p w14:paraId="3E70A492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073D5707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A1018" w14:textId="28376FD3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90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>120 Min.</w:t>
            </w:r>
          </w:p>
        </w:tc>
        <w:tc>
          <w:tcPr>
            <w:tcW w:w="1701" w:type="dxa"/>
          </w:tcPr>
          <w:p w14:paraId="6DC83CA3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Gruppenphase/</w:t>
            </w:r>
          </w:p>
          <w:p w14:paraId="35CB3AD7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268" w:type="dxa"/>
          </w:tcPr>
          <w:p w14:paraId="509D2D3C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38DD3C8D" w14:textId="3F4E30B4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0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Im Anschluss daran wird die Idee (z.</w:t>
            </w:r>
            <w:r w:rsidR="007D087D" w:rsidRPr="00BC5550">
              <w:rPr>
                <w:rFonts w:cstheme="minorHAnsi"/>
                <w:bCs w:val="0"/>
                <w:spacing w:val="-20"/>
                <w:szCs w:val="21"/>
              </w:rPr>
              <w:t xml:space="preserve"> </w:t>
            </w:r>
            <w:r w:rsidRPr="004D4FEC">
              <w:rPr>
                <w:rFonts w:cstheme="minorHAnsi"/>
                <w:szCs w:val="20"/>
              </w:rPr>
              <w:t xml:space="preserve">B. in Scratch) realisiert. Weitere Anweisungen für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finden sich in</w:t>
            </w:r>
            <w:r>
              <w:rPr>
                <w:rFonts w:cstheme="minorHAnsi"/>
                <w:szCs w:val="20"/>
              </w:rPr>
              <w:t xml:space="preserve"> B6</w:t>
            </w:r>
            <w:r w:rsidRPr="004D4FEC">
              <w:rPr>
                <w:rFonts w:cstheme="minorHAnsi"/>
                <w:szCs w:val="20"/>
              </w:rPr>
              <w:t>.4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  <w:tc>
          <w:tcPr>
            <w:tcW w:w="2268" w:type="dxa"/>
          </w:tcPr>
          <w:p w14:paraId="1A68BA5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3EC0D878" w14:textId="17092799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</w:tr>
      <w:tr w:rsidR="009277EA" w:rsidRPr="004D4FEC" w14:paraId="0BA6F265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405C71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15 Min.</w:t>
            </w:r>
          </w:p>
        </w:tc>
        <w:tc>
          <w:tcPr>
            <w:tcW w:w="1701" w:type="dxa"/>
          </w:tcPr>
          <w:p w14:paraId="5B273E08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 Präsentation</w:t>
            </w:r>
          </w:p>
        </w:tc>
        <w:tc>
          <w:tcPr>
            <w:tcW w:w="2268" w:type="dxa"/>
          </w:tcPr>
          <w:p w14:paraId="0B8390BA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5153DE8D" w14:textId="35AF2FE6" w:rsidR="009277EA" w:rsidRPr="004D4FEC" w:rsidRDefault="009277EA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1" w:author="Schmidberger, Alessa | Wissensfabrik" w:date="2022-10-13T16:33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bereiten die Abschlusspräsentation mit folgenden Inhalten vor:</w:t>
            </w:r>
          </w:p>
          <w:p w14:paraId="198D9CCB" w14:textId="77777777" w:rsidR="009277EA" w:rsidRPr="004D4FEC" w:rsidRDefault="009277EA" w:rsidP="008752B2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2" w:author="Schmidberger, Alessa | Wissensfabrik" w:date="2022-10-13T16:33:00Z">
                <w:pPr>
                  <w:pStyle w:val="Listenabsatz"/>
                  <w:numPr>
                    <w:numId w:val="10"/>
                  </w:numPr>
                  <w:spacing w:after="0" w:line="240" w:lineRule="auto"/>
                  <w:ind w:hanging="36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Idee</w:t>
            </w:r>
          </w:p>
          <w:p w14:paraId="68C4DBDB" w14:textId="77777777" w:rsidR="009277EA" w:rsidRPr="004D4FEC" w:rsidRDefault="009277EA" w:rsidP="008752B2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3" w:author="Schmidberger, Alessa | Wissensfabrik" w:date="2022-10-13T16:33:00Z">
                <w:pPr>
                  <w:pStyle w:val="Listenabsatz"/>
                  <w:numPr>
                    <w:numId w:val="10"/>
                  </w:numPr>
                  <w:spacing w:after="0" w:line="240" w:lineRule="auto"/>
                  <w:ind w:hanging="36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Graphik</w:t>
            </w:r>
          </w:p>
          <w:p w14:paraId="63333EAB" w14:textId="77777777" w:rsidR="009277EA" w:rsidRPr="004D4FEC" w:rsidRDefault="009277EA" w:rsidP="008752B2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4" w:author="Schmidberger, Alessa | Wissensfabrik" w:date="2022-10-13T16:33:00Z">
                <w:pPr>
                  <w:pStyle w:val="Listenabsatz"/>
                  <w:numPr>
                    <w:numId w:val="10"/>
                  </w:numPr>
                  <w:spacing w:after="0" w:line="240" w:lineRule="auto"/>
                  <w:ind w:hanging="36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Umsetzung/Quellcode</w:t>
            </w:r>
          </w:p>
          <w:p w14:paraId="3FF8055B" w14:textId="77777777" w:rsidR="009277EA" w:rsidRPr="004D4FEC" w:rsidRDefault="009277EA" w:rsidP="008752B2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5" w:author="Schmidberger, Alessa | Wissensfabrik" w:date="2022-10-13T16:33:00Z">
                <w:pPr>
                  <w:pStyle w:val="Listenabsatz"/>
                  <w:numPr>
                    <w:numId w:val="10"/>
                  </w:numPr>
                  <w:spacing w:after="0" w:line="240" w:lineRule="auto"/>
                  <w:ind w:hanging="36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Demonstration/Controller</w:t>
            </w:r>
          </w:p>
        </w:tc>
        <w:tc>
          <w:tcPr>
            <w:tcW w:w="2268" w:type="dxa"/>
          </w:tcPr>
          <w:p w14:paraId="28F248BB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71DCEB26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Power-Point,</w:t>
            </w:r>
          </w:p>
          <w:p w14:paraId="4335FA01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Controller,</w:t>
            </w:r>
          </w:p>
          <w:p w14:paraId="08C4D31B" w14:textId="71C9BED3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</w:t>
            </w:r>
          </w:p>
          <w:p w14:paraId="01E36504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3BCC6428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CD1268" w14:textId="63AAA84D" w:rsidR="007C4788" w:rsidRDefault="009277EA" w:rsidP="007C4788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 xml:space="preserve">10 </w:t>
            </w:r>
            <w:r w:rsidR="007C4788">
              <w:rPr>
                <w:rFonts w:cstheme="minorHAnsi"/>
                <w:szCs w:val="20"/>
              </w:rPr>
              <w:t>Min.</w:t>
            </w:r>
            <w:r w:rsidRPr="004D4FEC">
              <w:rPr>
                <w:rFonts w:cstheme="minorHAnsi"/>
                <w:szCs w:val="20"/>
              </w:rPr>
              <w:t>/</w:t>
            </w:r>
          </w:p>
          <w:p w14:paraId="09A10693" w14:textId="654805FB" w:rsidR="009277EA" w:rsidRPr="004D4FEC" w:rsidRDefault="009277EA" w:rsidP="007C4788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</w:t>
            </w:r>
          </w:p>
        </w:tc>
        <w:tc>
          <w:tcPr>
            <w:tcW w:w="1701" w:type="dxa"/>
          </w:tcPr>
          <w:p w14:paraId="0185FE59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Präsentation</w:t>
            </w:r>
          </w:p>
        </w:tc>
        <w:tc>
          <w:tcPr>
            <w:tcW w:w="2268" w:type="dxa"/>
          </w:tcPr>
          <w:p w14:paraId="0C7B5C5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Schülervortrag</w:t>
            </w:r>
          </w:p>
          <w:p w14:paraId="73930435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6A155D96" w14:textId="77777777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6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Präsentation vor der Klasse und dem Auftraggeber (UV)</w:t>
            </w:r>
          </w:p>
          <w:p w14:paraId="50B438E7" w14:textId="77777777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7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</w:p>
          <w:p w14:paraId="2CF7E7F6" w14:textId="77777777" w:rsidR="009277EA" w:rsidRPr="004D4FEC" w:rsidRDefault="009277EA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88" w:author="Schmidberger, Alessa | Wissensfabrik" w:date="2022-10-13T16:33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Feedback von MuM, L und UV</w:t>
            </w:r>
          </w:p>
        </w:tc>
        <w:tc>
          <w:tcPr>
            <w:tcW w:w="2268" w:type="dxa"/>
          </w:tcPr>
          <w:p w14:paraId="3D8A8D60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Computer,</w:t>
            </w:r>
          </w:p>
          <w:p w14:paraId="075E80E2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Beamer</w:t>
            </w:r>
          </w:p>
          <w:p w14:paraId="4F830BE2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Power-Point,</w:t>
            </w:r>
          </w:p>
          <w:p w14:paraId="716BB643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Controller,</w:t>
            </w:r>
          </w:p>
          <w:p w14:paraId="4C3C2E63" w14:textId="18DBEAAD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</w:tr>
    </w:tbl>
    <w:p w14:paraId="14EFBDE0" w14:textId="0188E710" w:rsidR="002D19CC" w:rsidRPr="00CA0A3A" w:rsidRDefault="002D19CC" w:rsidP="003676A1">
      <w:pPr>
        <w:spacing w:before="240"/>
        <w:rPr>
          <w:lang w:val="en-US"/>
        </w:rPr>
        <w:sectPr w:rsidR="002D19CC" w:rsidRPr="00CA0A3A" w:rsidSect="00C04139">
          <w:headerReference w:type="default" r:id="rId15"/>
          <w:footerReference w:type="default" r:id="rId16"/>
          <w:headerReference w:type="first" r:id="rId17"/>
          <w:footerReference w:type="first" r:id="rId18"/>
          <w:pgSz w:w="16838" w:h="11906" w:orient="landscape"/>
          <w:pgMar w:top="1531" w:right="1134" w:bottom="1134" w:left="1134" w:header="709" w:footer="352" w:gutter="0"/>
          <w:cols w:space="708"/>
          <w:docGrid w:linePitch="360"/>
        </w:sectPr>
      </w:pPr>
    </w:p>
    <w:p w14:paraId="464E261A" w14:textId="41190283" w:rsidR="007C0631" w:rsidRDefault="00E46849" w:rsidP="00177BF9">
      <w:pPr>
        <w:pStyle w:val="berschrift1"/>
      </w:pPr>
      <w:bookmarkStart w:id="89" w:name="_Toc440841400"/>
      <w:r>
        <w:lastRenderedPageBreak/>
        <w:t>Einbettung in verschiedene Fächer und Themen</w:t>
      </w:r>
      <w:bookmarkEnd w:id="89"/>
    </w:p>
    <w:p w14:paraId="7B09CADC" w14:textId="7F78A740" w:rsidR="009277EA" w:rsidRPr="009277EA" w:rsidRDefault="007D087D" w:rsidP="008752B2">
      <w:pPr>
        <w:jc w:val="both"/>
        <w:pPrChange w:id="90" w:author="Schmidberger, Alessa | Wissensfabrik" w:date="2022-10-13T16:34:00Z">
          <w:pPr/>
        </w:pPrChange>
      </w:pPr>
      <w:r>
        <w:t>Dieses</w:t>
      </w:r>
      <w:r w:rsidR="009277EA" w:rsidRPr="009277EA">
        <w:t xml:space="preserve"> Modul </w:t>
      </w:r>
      <w:r>
        <w:t>weist</w:t>
      </w:r>
      <w:r w:rsidR="009277EA" w:rsidRPr="009277EA">
        <w:t xml:space="preserve"> </w:t>
      </w:r>
      <w:r>
        <w:t>Bezüge</w:t>
      </w:r>
      <w:r w:rsidRPr="009277EA">
        <w:t xml:space="preserve"> </w:t>
      </w:r>
      <w:r w:rsidR="009277EA" w:rsidRPr="009277EA">
        <w:t xml:space="preserve">zu </w:t>
      </w:r>
      <w:r>
        <w:t>versc</w:t>
      </w:r>
      <w:r w:rsidR="00E35373">
        <w:t>hiedenen</w:t>
      </w:r>
      <w:r>
        <w:t xml:space="preserve"> </w:t>
      </w:r>
      <w:r w:rsidR="009277EA" w:rsidRPr="009277EA">
        <w:t xml:space="preserve">Fächern </w:t>
      </w:r>
      <w:r>
        <w:t>auf</w:t>
      </w:r>
      <w:r w:rsidR="009277EA" w:rsidRPr="009277EA">
        <w:t xml:space="preserve">. </w:t>
      </w:r>
      <w:r>
        <w:t>In der</w:t>
      </w:r>
      <w:r w:rsidR="009277EA" w:rsidRPr="009277EA">
        <w:t xml:space="preserve"> Physik </w:t>
      </w:r>
      <w:r>
        <w:t>können</w:t>
      </w:r>
      <w:r w:rsidRPr="009277EA">
        <w:t xml:space="preserve"> </w:t>
      </w:r>
      <w:r>
        <w:t>der</w:t>
      </w:r>
      <w:r w:rsidR="009277EA" w:rsidRPr="009277EA">
        <w:t xml:space="preserve"> Stromkreis sowie elektrische Leiter und Nichtleiter thematisiert werden. </w:t>
      </w:r>
      <w:r w:rsidR="00E35373">
        <w:t>Für das</w:t>
      </w:r>
      <w:r w:rsidR="00E35373" w:rsidRPr="009277EA">
        <w:t xml:space="preserve"> </w:t>
      </w:r>
      <w:r w:rsidR="009277EA" w:rsidRPr="009277EA">
        <w:t xml:space="preserve">Fach Kunst </w:t>
      </w:r>
      <w:r w:rsidR="00E35373">
        <w:t>bietet sich</w:t>
      </w:r>
      <w:r w:rsidR="00E35373" w:rsidRPr="009277EA">
        <w:t xml:space="preserve"> </w:t>
      </w:r>
      <w:r w:rsidR="009277EA" w:rsidRPr="009277EA">
        <w:t xml:space="preserve">die Erstellung eines Zeichenprogramms oder einer Computeranimation </w:t>
      </w:r>
      <w:r w:rsidR="00E35373">
        <w:t>an</w:t>
      </w:r>
      <w:r w:rsidR="009277EA" w:rsidRPr="009277EA">
        <w:t>. I</w:t>
      </w:r>
      <w:r w:rsidR="00E35373">
        <w:t>m</w:t>
      </w:r>
      <w:r w:rsidR="009277EA" w:rsidRPr="009277EA">
        <w:t xml:space="preserve"> Musik</w:t>
      </w:r>
      <w:r w:rsidR="00E35373">
        <w:t>unterricht</w:t>
      </w:r>
      <w:r w:rsidR="009277EA" w:rsidRPr="009277EA">
        <w:t xml:space="preserve"> kann der Arbeitsauftrag </w:t>
      </w:r>
      <w:r w:rsidR="00E35373">
        <w:t>für das</w:t>
      </w:r>
      <w:r w:rsidR="00E35373" w:rsidRPr="009277EA">
        <w:t xml:space="preserve"> </w:t>
      </w:r>
      <w:r w:rsidR="009277EA" w:rsidRPr="009277EA">
        <w:t>Musikinstrumente-Programm verwendet und i</w:t>
      </w:r>
      <w:r w:rsidR="00E35373">
        <w:t>m</w:t>
      </w:r>
      <w:r w:rsidR="009277EA" w:rsidRPr="009277EA">
        <w:t xml:space="preserve"> Deutsch</w:t>
      </w:r>
      <w:r w:rsidR="00E35373">
        <w:t xml:space="preserve">unterricht </w:t>
      </w:r>
      <w:r w:rsidR="009277EA" w:rsidRPr="009277EA">
        <w:t>eine interaktive Geschichte programmiert werden.</w:t>
      </w:r>
    </w:p>
    <w:p w14:paraId="41B8443F" w14:textId="0303FBFA" w:rsidR="009277EA" w:rsidRPr="009277EA" w:rsidRDefault="009277EA" w:rsidP="008752B2">
      <w:pPr>
        <w:jc w:val="both"/>
        <w:pPrChange w:id="91" w:author="Schmidberger, Alessa | Wissensfabrik" w:date="2022-10-13T16:34:00Z">
          <w:pPr/>
        </w:pPrChange>
      </w:pPr>
      <w:r w:rsidRPr="009277EA">
        <w:t>Durch die</w:t>
      </w:r>
      <w:r w:rsidR="00E35373">
        <w:t>se</w:t>
      </w:r>
      <w:r w:rsidRPr="009277EA">
        <w:t xml:space="preserve"> Bezüge kann das gesamte Modul oder </w:t>
      </w:r>
      <w:r w:rsidR="00E35373">
        <w:t>können</w:t>
      </w:r>
      <w:r w:rsidR="00E35373" w:rsidRPr="009277EA">
        <w:t xml:space="preserve"> </w:t>
      </w:r>
      <w:r w:rsidRPr="009277EA">
        <w:t xml:space="preserve">einzelne Teile in verschiedenen Fächern </w:t>
      </w:r>
      <w:r w:rsidR="00E35373">
        <w:t>eingesetzt</w:t>
      </w:r>
      <w:r w:rsidR="00E35373" w:rsidRPr="009277EA">
        <w:t xml:space="preserve"> </w:t>
      </w:r>
      <w:r w:rsidRPr="009277EA">
        <w:t>werden. Die folgenden Kompetenzen finden sich entweder in den Bildungsstandards der Kultusministerkonferenz oder in den einzelnen Rahmenlehrplänen der Länder wieder:</w:t>
      </w:r>
    </w:p>
    <w:p w14:paraId="551EF522" w14:textId="4CBB1C82" w:rsidR="009277EA" w:rsidRPr="009277EA" w:rsidRDefault="00050170" w:rsidP="008752B2">
      <w:pPr>
        <w:jc w:val="both"/>
        <w:rPr>
          <w:b/>
        </w:rPr>
        <w:pPrChange w:id="92" w:author="Schmidberger, Alessa | Wissensfabrik" w:date="2022-10-13T16:34:00Z">
          <w:pPr/>
        </w:pPrChange>
      </w:pPr>
      <w:r>
        <w:rPr>
          <w:b/>
        </w:rPr>
        <w:br/>
      </w:r>
      <w:r w:rsidR="009277EA" w:rsidRPr="009277EA">
        <w:rPr>
          <w:b/>
        </w:rPr>
        <w:t xml:space="preserve">Deutsch </w:t>
      </w:r>
    </w:p>
    <w:p w14:paraId="1FAF07CC" w14:textId="77777777" w:rsidR="009277EA" w:rsidRPr="009277EA" w:rsidRDefault="009277EA" w:rsidP="008752B2">
      <w:pPr>
        <w:jc w:val="both"/>
        <w:pPrChange w:id="93" w:author="Schmidberger, Alessa | Wissensfabrik" w:date="2022-10-13T16:34:00Z">
          <w:pPr/>
        </w:pPrChange>
      </w:pPr>
      <w:r w:rsidRPr="009277EA">
        <w:t>Die Schülerinnen und Schüler</w:t>
      </w:r>
      <w:del w:id="94" w:author="Schmidberger, Alessa | Wissensfabrik" w:date="2022-10-13T16:34:00Z">
        <w:r w:rsidRPr="009277EA" w:rsidDel="008752B2">
          <w:delText xml:space="preserve">  </w:delText>
        </w:r>
      </w:del>
      <w:r w:rsidRPr="009277EA">
        <w:t>…</w:t>
      </w:r>
    </w:p>
    <w:p w14:paraId="3BEF6B48" w14:textId="77777777" w:rsidR="009277EA" w:rsidRPr="009277EA" w:rsidRDefault="009277EA" w:rsidP="008752B2">
      <w:pPr>
        <w:pStyle w:val="Listenabsatz-1-facherZeilenabstand"/>
        <w:jc w:val="both"/>
        <w:pPrChange w:id="95" w:author="Schmidberger, Alessa | Wissensfabrik" w:date="2022-10-13T16:34:00Z">
          <w:pPr>
            <w:pStyle w:val="Listenabsatz-1-facherZeilenabstand"/>
          </w:pPr>
        </w:pPrChange>
      </w:pPr>
      <w:r w:rsidRPr="009277EA">
        <w:t>können verschiedene Medien für Präsentationen nutzen (Grundschule).</w:t>
      </w:r>
    </w:p>
    <w:p w14:paraId="6AF36B51" w14:textId="77777777" w:rsidR="009277EA" w:rsidRPr="009277EA" w:rsidRDefault="009277EA" w:rsidP="008752B2">
      <w:pPr>
        <w:pStyle w:val="Listenabsatz-1-facherZeilenabstand"/>
        <w:jc w:val="both"/>
        <w:pPrChange w:id="96" w:author="Schmidberger, Alessa | Wissensfabrik" w:date="2022-10-13T16:34:00Z">
          <w:pPr>
            <w:pStyle w:val="Listenabsatz-1-facherZeilenabstand"/>
          </w:pPr>
        </w:pPrChange>
      </w:pPr>
      <w:r w:rsidRPr="009277EA">
        <w:t>können Texte (medial unterschiedlich vermittelt) szenisch gestalten (Sek I).</w:t>
      </w:r>
    </w:p>
    <w:p w14:paraId="1768EB2E" w14:textId="77777777" w:rsidR="009277EA" w:rsidRPr="009277EA" w:rsidRDefault="009277EA" w:rsidP="008752B2">
      <w:pPr>
        <w:pStyle w:val="Listenabsatz-1-facherZeilenabstand"/>
        <w:jc w:val="both"/>
        <w:pPrChange w:id="97" w:author="Schmidberger, Alessa | Wissensfabrik" w:date="2022-10-13T16:34:00Z">
          <w:pPr>
            <w:pStyle w:val="Listenabsatz-1-facherZeilenabstand"/>
          </w:pPr>
        </w:pPrChange>
      </w:pPr>
      <w:r w:rsidRPr="009277EA">
        <w:t>können Texte mit Hilfe von neuen Medien verfassen (Sek I).</w:t>
      </w:r>
    </w:p>
    <w:p w14:paraId="2F12F4CA" w14:textId="41417AC6" w:rsidR="009277EA" w:rsidRPr="009277EA" w:rsidRDefault="00050170" w:rsidP="008752B2">
      <w:pPr>
        <w:jc w:val="both"/>
        <w:rPr>
          <w:b/>
        </w:rPr>
        <w:pPrChange w:id="98" w:author="Schmidberger, Alessa | Wissensfabrik" w:date="2022-10-13T16:34:00Z">
          <w:pPr/>
        </w:pPrChange>
      </w:pPr>
      <w:r>
        <w:rPr>
          <w:b/>
        </w:rPr>
        <w:br/>
      </w:r>
      <w:r w:rsidR="009277EA" w:rsidRPr="009277EA">
        <w:rPr>
          <w:b/>
        </w:rPr>
        <w:t>Physik</w:t>
      </w:r>
    </w:p>
    <w:p w14:paraId="0545C240" w14:textId="77777777" w:rsidR="009277EA" w:rsidRPr="009277EA" w:rsidRDefault="009277EA" w:rsidP="008752B2">
      <w:pPr>
        <w:jc w:val="both"/>
        <w:pPrChange w:id="99" w:author="Schmidberger, Alessa | Wissensfabrik" w:date="2022-10-13T16:34:00Z">
          <w:pPr/>
        </w:pPrChange>
      </w:pPr>
      <w:r w:rsidRPr="009277EA">
        <w:t>Die Schülerinnen und Schüler …</w:t>
      </w:r>
    </w:p>
    <w:p w14:paraId="6039D50F" w14:textId="77777777" w:rsidR="009277EA" w:rsidRPr="009277EA" w:rsidRDefault="009277EA" w:rsidP="008752B2">
      <w:pPr>
        <w:pStyle w:val="Listenabsatz-1-facherZeilenabstand"/>
        <w:jc w:val="both"/>
        <w:pPrChange w:id="100" w:author="Schmidberger, Alessa | Wissensfabrik" w:date="2022-10-13T16:34:00Z">
          <w:pPr>
            <w:pStyle w:val="Listenabsatz-1-facherZeilenabstand"/>
          </w:pPr>
        </w:pPrChange>
      </w:pPr>
      <w:r w:rsidRPr="009277EA">
        <w:t>können nach Schaltskizzen Stromkreise aufbauen.</w:t>
      </w:r>
    </w:p>
    <w:p w14:paraId="25AF890D" w14:textId="77777777" w:rsidR="009277EA" w:rsidRPr="009277EA" w:rsidRDefault="009277EA" w:rsidP="008752B2">
      <w:pPr>
        <w:pStyle w:val="Listenabsatz-1-facherZeilenabstand"/>
        <w:jc w:val="both"/>
        <w:pPrChange w:id="101" w:author="Schmidberger, Alessa | Wissensfabrik" w:date="2022-10-13T16:34:00Z">
          <w:pPr>
            <w:pStyle w:val="Listenabsatz-1-facherZeilenabstand"/>
          </w:pPr>
        </w:pPrChange>
      </w:pPr>
      <w:r w:rsidRPr="009277EA">
        <w:t>kennen elektrische Leiter und Nichtleiter.</w:t>
      </w:r>
    </w:p>
    <w:p w14:paraId="5A298114" w14:textId="77777777" w:rsidR="009277EA" w:rsidRPr="009277EA" w:rsidRDefault="009277EA" w:rsidP="008752B2">
      <w:pPr>
        <w:pStyle w:val="Listenabsatz-1-facherZeilenabstand"/>
        <w:jc w:val="both"/>
        <w:pPrChange w:id="102" w:author="Schmidberger, Alessa | Wissensfabrik" w:date="2022-10-13T16:34:00Z">
          <w:pPr>
            <w:pStyle w:val="Listenabsatz-1-facherZeilenabstand"/>
          </w:pPr>
        </w:pPrChange>
      </w:pPr>
      <w:r w:rsidRPr="009277EA">
        <w:t>beschreiben Phänomene und führen sie auf bekannte physikalische Zusammenhänge zurück.</w:t>
      </w:r>
    </w:p>
    <w:p w14:paraId="0549AF71" w14:textId="77777777" w:rsidR="009277EA" w:rsidRPr="009277EA" w:rsidRDefault="009277EA" w:rsidP="008752B2">
      <w:pPr>
        <w:pStyle w:val="Listenabsatz-1-facherZeilenabstand"/>
        <w:jc w:val="both"/>
        <w:pPrChange w:id="103" w:author="Schmidberger, Alessa | Wissensfabrik" w:date="2022-10-13T16:34:00Z">
          <w:pPr>
            <w:pStyle w:val="Listenabsatz-1-facherZeilenabstand"/>
          </w:pPr>
        </w:pPrChange>
      </w:pPr>
      <w:r w:rsidRPr="009277EA">
        <w:t>planen einfache Experimente, führen sie durch und dokumentieren die Ergebnisse.</w:t>
      </w:r>
    </w:p>
    <w:p w14:paraId="76DC26FD" w14:textId="080FC5B7" w:rsidR="009277EA" w:rsidRPr="009277EA" w:rsidRDefault="00050170" w:rsidP="008752B2">
      <w:pPr>
        <w:jc w:val="both"/>
        <w:rPr>
          <w:b/>
        </w:rPr>
        <w:pPrChange w:id="104" w:author="Schmidberger, Alessa | Wissensfabrik" w:date="2022-10-13T16:34:00Z">
          <w:pPr/>
        </w:pPrChange>
      </w:pPr>
      <w:r>
        <w:rPr>
          <w:b/>
        </w:rPr>
        <w:br/>
      </w:r>
      <w:r w:rsidR="009277EA" w:rsidRPr="009277EA">
        <w:rPr>
          <w:b/>
        </w:rPr>
        <w:t>Musik</w:t>
      </w:r>
    </w:p>
    <w:p w14:paraId="76D0A6CD" w14:textId="77777777" w:rsidR="009277EA" w:rsidRPr="009277EA" w:rsidRDefault="009277EA" w:rsidP="008752B2">
      <w:pPr>
        <w:jc w:val="both"/>
        <w:pPrChange w:id="105" w:author="Schmidberger, Alessa | Wissensfabrik" w:date="2022-10-13T16:34:00Z">
          <w:pPr/>
        </w:pPrChange>
      </w:pPr>
      <w:r w:rsidRPr="009277EA">
        <w:t>Die Schülerinnen und Schüler …</w:t>
      </w:r>
    </w:p>
    <w:p w14:paraId="3D9C0015" w14:textId="77777777" w:rsidR="009277EA" w:rsidRPr="009277EA" w:rsidRDefault="009277EA" w:rsidP="008752B2">
      <w:pPr>
        <w:pStyle w:val="Listenabsatz-1-facherZeilenabstand"/>
        <w:jc w:val="both"/>
        <w:pPrChange w:id="106" w:author="Schmidberger, Alessa | Wissensfabrik" w:date="2022-10-13T16:34:00Z">
          <w:pPr>
            <w:pStyle w:val="Listenabsatz-1-facherZeilenabstand"/>
          </w:pPr>
        </w:pPrChange>
      </w:pPr>
      <w:r w:rsidRPr="009277EA">
        <w:t>entwerfen unter einer leitenden Idee klangliche Gestaltungen auf der Grundlage ausgewählter Ordnungssysteme musikalischer Parameter und Formaspekte.</w:t>
      </w:r>
    </w:p>
    <w:p w14:paraId="24BBF7FA" w14:textId="77777777" w:rsidR="009277EA" w:rsidRPr="009277EA" w:rsidRDefault="009277EA" w:rsidP="008752B2">
      <w:pPr>
        <w:pStyle w:val="Listenabsatz-1-facherZeilenabstand"/>
        <w:jc w:val="both"/>
        <w:pPrChange w:id="107" w:author="Schmidberger, Alessa | Wissensfabrik" w:date="2022-10-13T16:34:00Z">
          <w:pPr>
            <w:pStyle w:val="Listenabsatz-1-facherZeilenabstand"/>
          </w:pPr>
        </w:pPrChange>
      </w:pPr>
      <w:r w:rsidRPr="009277EA">
        <w:t>realisieren einfache vokale und instrumentale Kompositionen und eigene klangliche Gestaltungen auch unter der Verwendung digitaler Werkzeuge und Medien.</w:t>
      </w:r>
    </w:p>
    <w:p w14:paraId="5A24FD32" w14:textId="77777777" w:rsidR="009277EA" w:rsidRPr="009277EA" w:rsidRDefault="009277EA" w:rsidP="008752B2">
      <w:pPr>
        <w:pStyle w:val="Listenabsatz-1-facherZeilenabstand"/>
        <w:jc w:val="both"/>
        <w:pPrChange w:id="108" w:author="Schmidberger, Alessa | Wissensfabrik" w:date="2022-10-13T16:34:00Z">
          <w:pPr>
            <w:pStyle w:val="Listenabsatz-1-facherZeilenabstand"/>
          </w:pPr>
        </w:pPrChange>
      </w:pPr>
      <w:r w:rsidRPr="009277EA">
        <w:t>experimentieren mit Tönen, Klängen und Geräuschen.</w:t>
      </w:r>
    </w:p>
    <w:p w14:paraId="5387A4AB" w14:textId="6020B167" w:rsidR="009277EA" w:rsidRPr="009277EA" w:rsidRDefault="00050170" w:rsidP="008752B2">
      <w:pPr>
        <w:jc w:val="both"/>
        <w:rPr>
          <w:b/>
        </w:rPr>
        <w:pPrChange w:id="109" w:author="Schmidberger, Alessa | Wissensfabrik" w:date="2022-10-13T16:34:00Z">
          <w:pPr/>
        </w:pPrChange>
      </w:pPr>
      <w:r>
        <w:rPr>
          <w:b/>
        </w:rPr>
        <w:br/>
      </w:r>
      <w:r w:rsidR="009277EA" w:rsidRPr="009277EA">
        <w:rPr>
          <w:b/>
        </w:rPr>
        <w:t>Kunst</w:t>
      </w:r>
    </w:p>
    <w:p w14:paraId="15C506C5" w14:textId="77777777" w:rsidR="009277EA" w:rsidRPr="009277EA" w:rsidRDefault="009277EA" w:rsidP="008752B2">
      <w:pPr>
        <w:jc w:val="both"/>
        <w:pPrChange w:id="110" w:author="Schmidberger, Alessa | Wissensfabrik" w:date="2022-10-13T16:34:00Z">
          <w:pPr/>
        </w:pPrChange>
      </w:pPr>
      <w:r w:rsidRPr="009277EA">
        <w:t>Die Schülerinnen und Schüler …</w:t>
      </w:r>
    </w:p>
    <w:p w14:paraId="42A17474" w14:textId="77777777" w:rsidR="009277EA" w:rsidRPr="009277EA" w:rsidRDefault="009277EA" w:rsidP="008752B2">
      <w:pPr>
        <w:pStyle w:val="Listenabsatz-1-facherZeilenabstand"/>
        <w:jc w:val="both"/>
        <w:pPrChange w:id="111" w:author="Schmidberger, Alessa | Wissensfabrik" w:date="2022-10-13T16:34:00Z">
          <w:pPr>
            <w:pStyle w:val="Listenabsatz-1-facherZeilenabstand"/>
          </w:pPr>
        </w:pPrChange>
      </w:pPr>
      <w:r w:rsidRPr="009277EA">
        <w:t>setzen digitale Medien für eine Gestaltungsaufgabe ein.</w:t>
      </w:r>
    </w:p>
    <w:p w14:paraId="46FD6B85" w14:textId="77777777" w:rsidR="009277EA" w:rsidRPr="009277EA" w:rsidRDefault="009277EA" w:rsidP="004B7C1D">
      <w:pPr>
        <w:pStyle w:val="Listenabsatz-1-facherZeilenabstand"/>
      </w:pPr>
      <w:r w:rsidRPr="009277EA">
        <w:t>setzen designorientierte Findungsprozesse und Lösungsstrategien ein.</w:t>
      </w:r>
    </w:p>
    <w:p w14:paraId="03129DF1" w14:textId="77777777" w:rsidR="009277EA" w:rsidRPr="009277EA" w:rsidRDefault="009277EA" w:rsidP="008752B2">
      <w:pPr>
        <w:pStyle w:val="Listenabsatz-1-facherZeilenabstand"/>
        <w:jc w:val="both"/>
        <w:pPrChange w:id="112" w:author="Schmidberger, Alessa | Wissensfabrik" w:date="2022-10-13T16:34:00Z">
          <w:pPr>
            <w:pStyle w:val="Listenabsatz-1-facherZeilenabstand"/>
          </w:pPr>
        </w:pPrChange>
      </w:pPr>
      <w:r w:rsidRPr="009277EA">
        <w:lastRenderedPageBreak/>
        <w:t>entwickeln verschiedene Ideen in einem Entwurfsprozess und stellen den Entwurf angemessen dar.</w:t>
      </w:r>
    </w:p>
    <w:p w14:paraId="7C41EB1B" w14:textId="77777777" w:rsidR="009277EA" w:rsidRPr="009277EA" w:rsidRDefault="009277EA" w:rsidP="008752B2">
      <w:pPr>
        <w:pStyle w:val="Listenabsatz-1-facherZeilenabstand"/>
        <w:jc w:val="both"/>
        <w:pPrChange w:id="113" w:author="Schmidberger, Alessa | Wissensfabrik" w:date="2022-10-13T16:34:00Z">
          <w:pPr>
            <w:pStyle w:val="Listenabsatz-1-facherZeilenabstand"/>
          </w:pPr>
        </w:pPrChange>
      </w:pPr>
      <w:r w:rsidRPr="009277EA">
        <w:t>realisieren filmische Projekte (</w:t>
      </w:r>
      <w:proofErr w:type="spellStart"/>
      <w:r w:rsidRPr="009277EA">
        <w:t>Stopmotion</w:t>
      </w:r>
      <w:proofErr w:type="spellEnd"/>
      <w:r w:rsidRPr="009277EA">
        <w:t>, Video, Computeranimationen).</w:t>
      </w:r>
    </w:p>
    <w:p w14:paraId="07E572BC" w14:textId="6142B7E6" w:rsidR="009277EA" w:rsidRPr="009277EA" w:rsidRDefault="00050170" w:rsidP="008752B2">
      <w:pPr>
        <w:jc w:val="both"/>
        <w:rPr>
          <w:b/>
        </w:rPr>
        <w:pPrChange w:id="114" w:author="Schmidberger, Alessa | Wissensfabrik" w:date="2022-10-13T16:34:00Z">
          <w:pPr/>
        </w:pPrChange>
      </w:pPr>
      <w:r>
        <w:rPr>
          <w:b/>
        </w:rPr>
        <w:br/>
      </w:r>
      <w:r w:rsidR="009277EA" w:rsidRPr="009277EA">
        <w:rPr>
          <w:b/>
        </w:rPr>
        <w:t>Informatik</w:t>
      </w:r>
    </w:p>
    <w:p w14:paraId="086F4D86" w14:textId="77777777" w:rsidR="009277EA" w:rsidRPr="009277EA" w:rsidRDefault="009277EA" w:rsidP="008752B2">
      <w:pPr>
        <w:jc w:val="both"/>
        <w:pPrChange w:id="115" w:author="Schmidberger, Alessa | Wissensfabrik" w:date="2022-10-13T16:34:00Z">
          <w:pPr/>
        </w:pPrChange>
      </w:pPr>
      <w:r w:rsidRPr="009277EA">
        <w:t>Die Schülerinnen und Schüler</w:t>
      </w:r>
      <w:del w:id="116" w:author="Schmidberger, Alessa | Wissensfabrik" w:date="2022-10-13T16:34:00Z">
        <w:r w:rsidRPr="009277EA" w:rsidDel="008752B2">
          <w:delText xml:space="preserve"> </w:delText>
        </w:r>
      </w:del>
      <w:r w:rsidRPr="009277EA">
        <w:t>…</w:t>
      </w:r>
    </w:p>
    <w:p w14:paraId="30FDBC23" w14:textId="77777777" w:rsidR="009277EA" w:rsidRPr="009277EA" w:rsidRDefault="009277EA" w:rsidP="008752B2">
      <w:pPr>
        <w:pStyle w:val="Listenabsatz-1-facherZeilenabstand"/>
        <w:jc w:val="both"/>
        <w:pPrChange w:id="117" w:author="Schmidberger, Alessa | Wissensfabrik" w:date="2022-10-13T16:34:00Z">
          <w:pPr>
            <w:pStyle w:val="Listenabsatz-1-facherZeilenabstand"/>
          </w:pPr>
        </w:pPrChange>
      </w:pPr>
      <w:r w:rsidRPr="009277EA">
        <w:t>beschreiben die Funktionsweise von Informatiksystemen als Zusammenspiel von Hard- und Softwarekomponenten.</w:t>
      </w:r>
    </w:p>
    <w:p w14:paraId="112755DF" w14:textId="77777777" w:rsidR="009277EA" w:rsidRPr="009277EA" w:rsidRDefault="009277EA" w:rsidP="008752B2">
      <w:pPr>
        <w:pStyle w:val="Listenabsatz-1-facherZeilenabstand"/>
        <w:jc w:val="both"/>
        <w:pPrChange w:id="118" w:author="Schmidberger, Alessa | Wissensfabrik" w:date="2022-10-13T16:34:00Z">
          <w:pPr>
            <w:pStyle w:val="Listenabsatz-1-facherZeilenabstand"/>
          </w:pPr>
        </w:pPrChange>
      </w:pPr>
      <w:r w:rsidRPr="009277EA">
        <w:t>erstellen Produkte unter Anwendung fortgeschrittener Techniken von Standardsoftware; falls es das Produkt erfordert, arbeiten sie sich in geringem Umfang in Spezialsoftware ein.</w:t>
      </w:r>
    </w:p>
    <w:p w14:paraId="2D16069B" w14:textId="77777777" w:rsidR="009277EA" w:rsidRPr="009277EA" w:rsidRDefault="009277EA" w:rsidP="008752B2">
      <w:pPr>
        <w:pStyle w:val="Listenabsatz-1-facherZeilenabstand"/>
        <w:jc w:val="both"/>
        <w:pPrChange w:id="119" w:author="Schmidberger, Alessa | Wissensfabrik" w:date="2022-10-13T16:34:00Z">
          <w:pPr>
            <w:pStyle w:val="Listenabsatz-1-facherZeilenabstand"/>
          </w:pPr>
        </w:pPrChange>
      </w:pPr>
      <w:r w:rsidRPr="009277EA">
        <w:t>erwerben beim Bearbeiten von Softwareprojekten in angemessenem Umfang Kenntnisse über Analyse- und Modellierungsverfahren sowie Projektmanagement.</w:t>
      </w:r>
    </w:p>
    <w:p w14:paraId="410843CC" w14:textId="2B9CFDB0" w:rsidR="009277EA" w:rsidRPr="009277EA" w:rsidRDefault="009277EA" w:rsidP="008752B2">
      <w:pPr>
        <w:pStyle w:val="Listenabsatz-1-facherZeilenabstand"/>
        <w:jc w:val="both"/>
        <w:pPrChange w:id="120" w:author="Schmidberger, Alessa | Wissensfabrik" w:date="2022-10-13T16:34:00Z">
          <w:pPr>
            <w:pStyle w:val="Listenabsatz-1-facherZeilenabstand"/>
          </w:pPr>
        </w:pPrChange>
      </w:pPr>
      <w:r w:rsidRPr="009277EA">
        <w:t xml:space="preserve">verstehen Programmabläufe und die </w:t>
      </w:r>
      <w:r w:rsidR="00B71D2C">
        <w:t>Arbeitsweise von Schnittstellen.</w:t>
      </w:r>
    </w:p>
    <w:p w14:paraId="751DBAA1" w14:textId="77777777" w:rsidR="009277EA" w:rsidRPr="009277EA" w:rsidRDefault="009277EA" w:rsidP="008752B2">
      <w:pPr>
        <w:pStyle w:val="Listenabsatz-1-facherZeilenabstand"/>
        <w:jc w:val="both"/>
        <w:pPrChange w:id="121" w:author="Schmidberger, Alessa | Wissensfabrik" w:date="2022-10-13T16:34:00Z">
          <w:pPr>
            <w:pStyle w:val="Listenabsatz-1-facherZeilenabstand"/>
          </w:pPr>
        </w:pPrChange>
      </w:pPr>
      <w:r w:rsidRPr="009277EA">
        <w:t>können erdachte Systeme in technische übertragen.</w:t>
      </w:r>
    </w:p>
    <w:p w14:paraId="5E6F9DE9" w14:textId="723C7D0C" w:rsidR="009277EA" w:rsidRPr="009277EA" w:rsidRDefault="009277EA" w:rsidP="008752B2">
      <w:pPr>
        <w:pStyle w:val="Listenabsatz-1-facherZeilenabstand"/>
        <w:jc w:val="both"/>
        <w:pPrChange w:id="122" w:author="Schmidberger, Alessa | Wissensfabrik" w:date="2022-10-13T16:34:00Z">
          <w:pPr>
            <w:pStyle w:val="Listenabsatz-1-facherZeilenabstand"/>
          </w:pPr>
        </w:pPrChange>
      </w:pPr>
      <w:r w:rsidRPr="009277EA">
        <w:t>kennen sich in Programmierumgebungen aus.</w:t>
      </w:r>
    </w:p>
    <w:p w14:paraId="2D143252" w14:textId="77777777" w:rsidR="000644BD" w:rsidRDefault="000644BD" w:rsidP="00177BF9">
      <w:pPr>
        <w:pStyle w:val="berschrift1"/>
      </w:pPr>
      <w:bookmarkStart w:id="123" w:name="_Toc440841401"/>
      <w:r>
        <w:t>Anschlussthemen</w:t>
      </w:r>
      <w:bookmarkEnd w:id="123"/>
    </w:p>
    <w:p w14:paraId="686CBE96" w14:textId="6F9BA0D2" w:rsidR="000B3958" w:rsidRDefault="000B3958" w:rsidP="008752B2">
      <w:pPr>
        <w:jc w:val="both"/>
        <w:rPr>
          <w:rFonts w:cstheme="minorHAnsi"/>
        </w:rPr>
        <w:pPrChange w:id="124" w:author="Schmidberger, Alessa | Wissensfabrik" w:date="2022-10-13T16:34:00Z">
          <w:pPr/>
        </w:pPrChange>
      </w:pPr>
      <w:r w:rsidRPr="00437E92">
        <w:rPr>
          <w:rFonts w:cstheme="minorHAnsi"/>
        </w:rPr>
        <w:t>Als Anschlussthemen im Zusammenhang mit IT2School bieten sich folgende Bausteine an:</w:t>
      </w:r>
    </w:p>
    <w:p w14:paraId="40757CD8" w14:textId="72B6B120" w:rsidR="008E5583" w:rsidRPr="000638D2" w:rsidRDefault="008E5583" w:rsidP="008752B2">
      <w:pPr>
        <w:jc w:val="both"/>
        <w:rPr>
          <w:rFonts w:cstheme="minorHAnsi"/>
          <w:b/>
        </w:rPr>
        <w:pPrChange w:id="125" w:author="Schmidberger, Alessa | Wissensfabrik" w:date="2022-10-13T16:34:00Z">
          <w:pPr/>
        </w:pPrChange>
      </w:pPr>
      <w:r w:rsidRPr="000638D2">
        <w:rPr>
          <w:rFonts w:cstheme="minorHAnsi"/>
          <w:b/>
        </w:rPr>
        <w:t>Beispiel: Programmieren</w:t>
      </w:r>
    </w:p>
    <w:p w14:paraId="65B602F2" w14:textId="00E218F0" w:rsidR="008E5583" w:rsidRDefault="008E5583" w:rsidP="008752B2">
      <w:pPr>
        <w:jc w:val="both"/>
        <w:rPr>
          <w:rFonts w:cstheme="minorHAnsi"/>
        </w:rPr>
        <w:pPrChange w:id="126" w:author="Schmidberger, Alessa | Wissensfabrik" w:date="2022-10-13T16:34:00Z">
          <w:pPr/>
        </w:pPrChange>
      </w:pPr>
      <w:r>
        <w:rPr>
          <w:rFonts w:cstheme="minorHAnsi"/>
        </w:rPr>
        <w:t xml:space="preserve">Das Modul B6 </w:t>
      </w:r>
      <w:r w:rsidRPr="001624F9">
        <w:rPr>
          <w:rFonts w:cstheme="minorHAnsi"/>
          <w:i/>
        </w:rPr>
        <w:t>Mein Anschluss</w:t>
      </w:r>
      <w:r>
        <w:rPr>
          <w:rFonts w:cstheme="minorHAnsi"/>
        </w:rPr>
        <w:t xml:space="preserve"> wird in der Regel zusammen mit B5 </w:t>
      </w:r>
      <w:r w:rsidRPr="001624F9">
        <w:rPr>
          <w:rFonts w:cstheme="minorHAnsi"/>
          <w:i/>
        </w:rPr>
        <w:t>Programmieren</w:t>
      </w:r>
      <w:r>
        <w:rPr>
          <w:rFonts w:cstheme="minorHAnsi"/>
        </w:rPr>
        <w:t xml:space="preserve"> eingesetzt, daher bietet es sich an, im nächsten Modul das Thema der </w:t>
      </w:r>
      <w:r w:rsidR="000638D2">
        <w:rPr>
          <w:rFonts w:cstheme="minorHAnsi"/>
        </w:rPr>
        <w:t>P</w:t>
      </w:r>
      <w:r>
        <w:rPr>
          <w:rFonts w:cstheme="minorHAnsi"/>
        </w:rPr>
        <w:t>rogrammierung zu vertiefen:</w:t>
      </w:r>
    </w:p>
    <w:tbl>
      <w:tblPr>
        <w:tblStyle w:val="Tabellenraster"/>
        <w:tblW w:w="88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1"/>
        <w:gridCol w:w="731"/>
        <w:gridCol w:w="2551"/>
        <w:gridCol w:w="731"/>
        <w:gridCol w:w="2610"/>
      </w:tblGrid>
      <w:tr w:rsidR="00B025B9" w14:paraId="2D1C8BA9" w14:textId="77777777" w:rsidTr="00B025B9">
        <w:tc>
          <w:tcPr>
            <w:tcW w:w="2310" w:type="dxa"/>
            <w:vAlign w:val="center"/>
          </w:tcPr>
          <w:p w14:paraId="6B214627" w14:textId="7D9DF2FF" w:rsidR="001624F9" w:rsidRDefault="00B93B77" w:rsidP="00E222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50F6FF" wp14:editId="00204678">
                  <wp:extent cx="1200150" cy="845832"/>
                  <wp:effectExtent l="0" t="0" r="0" b="0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fik 1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430" cy="867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" w:type="dxa"/>
            <w:vAlign w:val="center"/>
          </w:tcPr>
          <w:p w14:paraId="768D4698" w14:textId="77777777" w:rsidR="001624F9" w:rsidRPr="00942545" w:rsidRDefault="001624F9" w:rsidP="00E22239">
            <w:pPr>
              <w:jc w:val="center"/>
              <w:rPr>
                <w:sz w:val="48"/>
                <w:szCs w:val="48"/>
              </w:rPr>
            </w:pPr>
            <w:r w:rsidRPr="00942545">
              <w:rPr>
                <w:sz w:val="48"/>
                <w:szCs w:val="48"/>
              </w:rPr>
              <w:t>→</w:t>
            </w:r>
          </w:p>
        </w:tc>
        <w:tc>
          <w:tcPr>
            <w:tcW w:w="2311" w:type="dxa"/>
            <w:vAlign w:val="center"/>
          </w:tcPr>
          <w:p w14:paraId="24DA1BF3" w14:textId="0C4825F9" w:rsidR="001624F9" w:rsidRDefault="00B93B77" w:rsidP="00E222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E5717C" wp14:editId="17F5A3F0">
                  <wp:extent cx="1547838" cy="819150"/>
                  <wp:effectExtent l="0" t="0" r="0" b="0"/>
                  <wp:docPr id="18" name="Grafik 18" descr="Ein Bild, das Text, Visitenkart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 18" descr="Ein Bild, das Text, Visitenkarte enthält.&#10;&#10;Automatisch generierte Beschreibung"/>
                          <pic:cNvPicPr/>
                        </pic:nvPicPr>
                        <pic:blipFill rotWithShape="1">
                          <a:blip r:embed="rId20"/>
                          <a:srcRect t="13183" b="11726"/>
                          <a:stretch/>
                        </pic:blipFill>
                        <pic:spPr bwMode="auto">
                          <a:xfrm>
                            <a:off x="0" y="0"/>
                            <a:ext cx="1604809" cy="84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" w:type="dxa"/>
            <w:vAlign w:val="center"/>
          </w:tcPr>
          <w:p w14:paraId="5E6EEDF3" w14:textId="77777777" w:rsidR="001624F9" w:rsidRDefault="001624F9" w:rsidP="00E22239">
            <w:pPr>
              <w:jc w:val="center"/>
            </w:pPr>
            <w:r w:rsidRPr="00942545">
              <w:rPr>
                <w:sz w:val="48"/>
                <w:szCs w:val="48"/>
              </w:rPr>
              <w:t>→</w:t>
            </w:r>
          </w:p>
        </w:tc>
        <w:tc>
          <w:tcPr>
            <w:tcW w:w="2649" w:type="dxa"/>
            <w:vAlign w:val="center"/>
          </w:tcPr>
          <w:p w14:paraId="60AB77B7" w14:textId="3A54CB2E" w:rsidR="001624F9" w:rsidRDefault="00B025B9" w:rsidP="00E222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0382DE" wp14:editId="034DD8B1">
                  <wp:extent cx="1515647" cy="735888"/>
                  <wp:effectExtent l="0" t="0" r="8890" b="762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ython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373" cy="747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FEFF8" w14:textId="451C78C8" w:rsidR="000644BD" w:rsidRDefault="000644BD" w:rsidP="00177BF9">
      <w:pPr>
        <w:pStyle w:val="berschrift1"/>
      </w:pPr>
      <w:bookmarkStart w:id="127" w:name="_Toc440841402"/>
      <w:r>
        <w:t>Literatur und Links</w:t>
      </w:r>
      <w:bookmarkEnd w:id="127"/>
    </w:p>
    <w:p w14:paraId="423459E2" w14:textId="40F38E3E" w:rsidR="00B71D2C" w:rsidRPr="00B71D2C" w:rsidRDefault="00B71D2C" w:rsidP="008752B2">
      <w:pPr>
        <w:pStyle w:val="Listenabsatz"/>
        <w:numPr>
          <w:ilvl w:val="0"/>
          <w:numId w:val="11"/>
        </w:numPr>
        <w:jc w:val="both"/>
        <w:pPrChange w:id="128" w:author="Schmidberger, Alessa | Wissensfabrik" w:date="2022-10-13T16:34:00Z">
          <w:pPr>
            <w:pStyle w:val="Listenabsatz"/>
            <w:numPr>
              <w:numId w:val="11"/>
            </w:numPr>
            <w:ind w:hanging="360"/>
          </w:pPr>
        </w:pPrChange>
      </w:pPr>
      <w:r w:rsidRPr="00B71D2C">
        <w:rPr>
          <w:b/>
        </w:rPr>
        <w:t xml:space="preserve">Offizielle Seite der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</w:t>
      </w:r>
      <w:proofErr w:type="spellStart"/>
      <w:r w:rsidRPr="00B71D2C">
        <w:rPr>
          <w:b/>
        </w:rPr>
        <w:t>Makeys</w:t>
      </w:r>
      <w:proofErr w:type="spellEnd"/>
      <w:r>
        <w:t>. Online:</w:t>
      </w:r>
      <w:r w:rsidRPr="00B71D2C">
        <w:t xml:space="preserve"> </w:t>
      </w:r>
      <w:r w:rsidR="008752B2">
        <w:fldChar w:fldCharType="begin"/>
      </w:r>
      <w:r w:rsidR="008752B2">
        <w:instrText xml:space="preserve"> HYPERLINK "http://www.makeymakey.com/" </w:instrText>
      </w:r>
      <w:r w:rsidR="008752B2">
        <w:fldChar w:fldCharType="separate"/>
      </w:r>
      <w:r w:rsidRPr="00B71D2C">
        <w:rPr>
          <w:rStyle w:val="Hyperlink"/>
        </w:rPr>
        <w:t>http://www.makeymakey.com/</w:t>
      </w:r>
      <w:r w:rsidR="008752B2">
        <w:rPr>
          <w:rStyle w:val="Hyperlink"/>
        </w:rPr>
        <w:fldChar w:fldCharType="end"/>
      </w:r>
    </w:p>
    <w:p w14:paraId="730840E0" w14:textId="52B5350A" w:rsidR="00B71D2C" w:rsidRPr="00B71D2C" w:rsidRDefault="00B71D2C" w:rsidP="008752B2">
      <w:pPr>
        <w:pStyle w:val="Listenabsatz"/>
        <w:numPr>
          <w:ilvl w:val="0"/>
          <w:numId w:val="11"/>
        </w:numPr>
        <w:jc w:val="both"/>
        <w:pPrChange w:id="129" w:author="Schmidberger, Alessa | Wissensfabrik" w:date="2022-10-13T16:34:00Z">
          <w:pPr>
            <w:pStyle w:val="Listenabsatz"/>
            <w:numPr>
              <w:numId w:val="11"/>
            </w:numPr>
            <w:ind w:hanging="360"/>
          </w:pPr>
        </w:pPrChange>
      </w:pPr>
      <w:r w:rsidRPr="00B71D2C">
        <w:rPr>
          <w:b/>
        </w:rPr>
        <w:t xml:space="preserve">Deutscher Vertrieb der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</w:t>
      </w:r>
      <w:proofErr w:type="spellStart"/>
      <w:r w:rsidRPr="00B71D2C">
        <w:rPr>
          <w:b/>
        </w:rPr>
        <w:t>Makeys</w:t>
      </w:r>
      <w:proofErr w:type="spellEnd"/>
      <w:r w:rsidRPr="00B71D2C">
        <w:t xml:space="preserve">, die als Vorlage für den hier verwendeten </w:t>
      </w:r>
      <w:proofErr w:type="spellStart"/>
      <w:r w:rsidRPr="00B71D2C">
        <w:t>MocoMoco</w:t>
      </w:r>
      <w:proofErr w:type="spellEnd"/>
      <w:r w:rsidRPr="00B71D2C">
        <w:t xml:space="preserve"> dienten, viele Videos und Bauanleitungen, außerdem ein Blog zu den neuesten Entwicklungen von </w:t>
      </w:r>
      <w:proofErr w:type="spellStart"/>
      <w:r w:rsidRPr="00B71D2C">
        <w:t>Makey</w:t>
      </w:r>
      <w:proofErr w:type="spellEnd"/>
      <w:r w:rsidRPr="00B71D2C">
        <w:t xml:space="preserve"> </w:t>
      </w:r>
      <w:proofErr w:type="spellStart"/>
      <w:r w:rsidRPr="00B71D2C">
        <w:t>Makeys</w:t>
      </w:r>
      <w:proofErr w:type="spellEnd"/>
      <w:r w:rsidR="00E35373">
        <w:t>.</w:t>
      </w:r>
      <w:r w:rsidRPr="00B71D2C">
        <w:t xml:space="preserve"> Online: </w:t>
      </w:r>
      <w:r w:rsidR="008752B2">
        <w:fldChar w:fldCharType="begin"/>
      </w:r>
      <w:r w:rsidR="008752B2">
        <w:instrText xml:space="preserve"> HYPERLINK "http://www.epic-stuff.de" </w:instrText>
      </w:r>
      <w:r w:rsidR="008752B2">
        <w:fldChar w:fldCharType="separate"/>
      </w:r>
      <w:r w:rsidRPr="00B71D2C">
        <w:rPr>
          <w:rStyle w:val="Hyperlink"/>
        </w:rPr>
        <w:t>http://www.epic-stuff.de</w:t>
      </w:r>
      <w:r w:rsidR="008752B2">
        <w:rPr>
          <w:rStyle w:val="Hyperlink"/>
        </w:rPr>
        <w:fldChar w:fldCharType="end"/>
      </w:r>
    </w:p>
    <w:p w14:paraId="7FCEF906" w14:textId="1DE7D327" w:rsidR="00B71D2C" w:rsidRDefault="00B71D2C" w:rsidP="008752B2">
      <w:pPr>
        <w:pStyle w:val="Listenabsatz"/>
        <w:numPr>
          <w:ilvl w:val="0"/>
          <w:numId w:val="11"/>
        </w:numPr>
        <w:jc w:val="both"/>
        <w:pPrChange w:id="130" w:author="Schmidberger, Alessa | Wissensfabrik" w:date="2022-10-13T16:34:00Z">
          <w:pPr>
            <w:pStyle w:val="Listenabsatz"/>
            <w:numPr>
              <w:numId w:val="11"/>
            </w:numPr>
            <w:ind w:hanging="360"/>
          </w:pPr>
        </w:pPrChange>
      </w:pPr>
      <w:r w:rsidRPr="00B71D2C">
        <w:t xml:space="preserve">Hielscher, Michael &amp; Döbeli Honegger, Beat (2015):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Projektideen</w:t>
      </w:r>
      <w:r w:rsidRPr="00B71D2C">
        <w:t xml:space="preserve">. Vielfältige Ideen für den Einsatz im Unterricht. Online: </w:t>
      </w:r>
      <w:r w:rsidR="008752B2">
        <w:fldChar w:fldCharType="begin"/>
      </w:r>
      <w:r w:rsidR="008752B2">
        <w:instrText xml:space="preserve"> HYPERLINK "http://ilearnit.ch/download/MakeyMakeyProjektideen.pdf" </w:instrText>
      </w:r>
      <w:r w:rsidR="008752B2">
        <w:fldChar w:fldCharType="separate"/>
      </w:r>
      <w:r w:rsidRPr="00B71D2C">
        <w:rPr>
          <w:rStyle w:val="Hyperlink"/>
        </w:rPr>
        <w:t>http://ilearnit.ch/download/MakeyMakeyProjektideen.pdf</w:t>
      </w:r>
      <w:r w:rsidR="008752B2">
        <w:rPr>
          <w:rStyle w:val="Hyperlink"/>
        </w:rPr>
        <w:fldChar w:fldCharType="end"/>
      </w:r>
      <w:r w:rsidRPr="00B71D2C">
        <w:t xml:space="preserve">  </w:t>
      </w:r>
    </w:p>
    <w:p w14:paraId="0BAE5B4C" w14:textId="69AF1673" w:rsidR="003724D6" w:rsidRPr="00B71D2C" w:rsidRDefault="003724D6" w:rsidP="008752B2">
      <w:pPr>
        <w:pStyle w:val="Listenabsatz"/>
        <w:numPr>
          <w:ilvl w:val="0"/>
          <w:numId w:val="11"/>
        </w:numPr>
        <w:jc w:val="both"/>
        <w:pPrChange w:id="131" w:author="Schmidberger, Alessa | Wissensfabrik" w:date="2022-10-13T16:34:00Z">
          <w:pPr>
            <w:pStyle w:val="Listenabsatz"/>
            <w:numPr>
              <w:numId w:val="11"/>
            </w:numPr>
            <w:ind w:hanging="360"/>
          </w:pPr>
        </w:pPrChange>
      </w:pPr>
      <w:r w:rsidRPr="003724D6">
        <w:rPr>
          <w:b/>
        </w:rPr>
        <w:t>Scratch-Karten</w:t>
      </w:r>
      <w:r>
        <w:t xml:space="preserve">. Online: </w:t>
      </w:r>
      <w:r w:rsidR="008752B2">
        <w:fldChar w:fldCharType="begin"/>
      </w:r>
      <w:r w:rsidR="008752B2">
        <w:instrText xml:space="preserve"> HYPERLINK "https://s</w:instrText>
      </w:r>
      <w:r w:rsidR="008752B2">
        <w:instrText xml:space="preserve">cratch.mit.edu/help/cards" </w:instrText>
      </w:r>
      <w:r w:rsidR="008752B2">
        <w:fldChar w:fldCharType="separate"/>
      </w:r>
      <w:r w:rsidRPr="009E487E">
        <w:rPr>
          <w:rStyle w:val="Hyperlink"/>
        </w:rPr>
        <w:t>https://scratch.mit.edu/help/cards</w:t>
      </w:r>
      <w:r w:rsidR="008752B2">
        <w:rPr>
          <w:rStyle w:val="Hyperlink"/>
        </w:rPr>
        <w:fldChar w:fldCharType="end"/>
      </w:r>
    </w:p>
    <w:p w14:paraId="2380CE71" w14:textId="4359F744" w:rsidR="000644BD" w:rsidRDefault="000644BD" w:rsidP="00177BF9">
      <w:pPr>
        <w:pStyle w:val="berschrift1"/>
      </w:pPr>
      <w:bookmarkStart w:id="132" w:name="_Toc440841403"/>
      <w:r>
        <w:lastRenderedPageBreak/>
        <w:t>Arbeitsmaterialien</w:t>
      </w:r>
      <w:bookmarkEnd w:id="132"/>
    </w:p>
    <w:tbl>
      <w:tblPr>
        <w:tblStyle w:val="Arbeitsmaterialien"/>
        <w:tblW w:w="8901" w:type="dxa"/>
        <w:tblLook w:val="04A0" w:firstRow="1" w:lastRow="0" w:firstColumn="1" w:lastColumn="0" w:noHBand="0" w:noVBand="1"/>
      </w:tblPr>
      <w:tblGrid>
        <w:gridCol w:w="1417"/>
        <w:gridCol w:w="2835"/>
        <w:gridCol w:w="4649"/>
      </w:tblGrid>
      <w:tr w:rsidR="000C295A" w14:paraId="5992855F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F7C86FD" w14:textId="77777777" w:rsidR="00F762B7" w:rsidRDefault="00F762B7" w:rsidP="00E62C17">
            <w:r>
              <w:t>Nr.</w:t>
            </w:r>
          </w:p>
        </w:tc>
        <w:tc>
          <w:tcPr>
            <w:tcW w:w="2835" w:type="dxa"/>
          </w:tcPr>
          <w:p w14:paraId="07536BC2" w14:textId="77777777" w:rsidR="00F762B7" w:rsidRDefault="00F762B7" w:rsidP="00E62C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Titel</w:t>
            </w:r>
          </w:p>
        </w:tc>
        <w:tc>
          <w:tcPr>
            <w:tcW w:w="4649" w:type="dxa"/>
          </w:tcPr>
          <w:p w14:paraId="2659AEC5" w14:textId="77777777" w:rsidR="00F762B7" w:rsidRDefault="00F762B7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Beschreibung</w:t>
            </w:r>
          </w:p>
        </w:tc>
      </w:tr>
      <w:tr w:rsidR="00B71D2C" w14:paraId="51A917A3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65136420" w14:textId="0658353C" w:rsidR="00B71D2C" w:rsidRDefault="00B71D2C" w:rsidP="00E62C17">
            <w:pPr>
              <w:jc w:val="left"/>
            </w:pPr>
            <w:r w:rsidRPr="00981991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1</w:t>
            </w:r>
          </w:p>
        </w:tc>
        <w:tc>
          <w:tcPr>
            <w:tcW w:w="2835" w:type="dxa"/>
            <w:vAlign w:val="center"/>
          </w:tcPr>
          <w:p w14:paraId="33F51EEE" w14:textId="5A6B306F" w:rsidR="00B71D2C" w:rsidRDefault="00B71D2C" w:rsidP="00E62C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Der Mi</w:t>
            </w:r>
            <w:r w:rsidR="00E22239">
              <w:rPr>
                <w:rFonts w:cstheme="minorHAnsi"/>
                <w:szCs w:val="20"/>
              </w:rPr>
              <w:t>k</w:t>
            </w:r>
            <w:r w:rsidRPr="004D4FEC">
              <w:rPr>
                <w:rFonts w:cstheme="minorHAnsi"/>
                <w:szCs w:val="20"/>
              </w:rPr>
              <w:t>ro</w:t>
            </w:r>
            <w:r w:rsidR="00E22239">
              <w:rPr>
                <w:rFonts w:cstheme="minorHAnsi"/>
                <w:szCs w:val="20"/>
              </w:rPr>
              <w:t>c</w:t>
            </w:r>
            <w:r w:rsidRPr="004D4FEC">
              <w:rPr>
                <w:rFonts w:cstheme="minorHAnsi"/>
                <w:szCs w:val="20"/>
              </w:rPr>
              <w:t>ontroller</w:t>
            </w:r>
          </w:p>
        </w:tc>
        <w:tc>
          <w:tcPr>
            <w:tcW w:w="4649" w:type="dxa"/>
            <w:vAlign w:val="center"/>
          </w:tcPr>
          <w:p w14:paraId="5DB05B3D" w14:textId="3FAC9A3B" w:rsidR="00B71D2C" w:rsidRDefault="00B71D2C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pPrChange w:id="133" w:author="Schmidberger, Alessa | Wissensfabrik" w:date="2022-10-13T16:35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Arbeitsblatt</w:t>
            </w:r>
            <w:r w:rsidR="00D50D9E">
              <w:rPr>
                <w:rFonts w:cstheme="minorHAnsi"/>
                <w:szCs w:val="20"/>
              </w:rPr>
              <w:t>, das</w:t>
            </w:r>
            <w:r w:rsidRPr="004D4FE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mit dem </w:t>
            </w:r>
            <w:r w:rsidR="00E22239" w:rsidRPr="004D4FEC">
              <w:rPr>
                <w:rFonts w:cstheme="minorHAnsi"/>
              </w:rPr>
              <w:t>Mi</w:t>
            </w:r>
            <w:r w:rsidR="00E22239">
              <w:rPr>
                <w:rFonts w:cstheme="minorHAnsi"/>
              </w:rPr>
              <w:t>kroc</w:t>
            </w:r>
            <w:r w:rsidR="00E22239" w:rsidRPr="004D4FEC">
              <w:rPr>
                <w:rFonts w:cstheme="minorHAnsi"/>
              </w:rPr>
              <w:t>ontroller</w:t>
            </w:r>
            <w:r w:rsidR="00E22239">
              <w:rPr>
                <w:rFonts w:cstheme="minorHAnsi"/>
              </w:rPr>
              <w:t xml:space="preserve"> </w:t>
            </w:r>
            <w:r w:rsidRPr="004D4FEC">
              <w:rPr>
                <w:rFonts w:cstheme="minorHAnsi"/>
                <w:szCs w:val="20"/>
              </w:rPr>
              <w:t>vertraut</w:t>
            </w:r>
            <w:r w:rsidR="00D50D9E">
              <w:rPr>
                <w:rFonts w:cstheme="minorHAnsi"/>
                <w:szCs w:val="20"/>
              </w:rPr>
              <w:t xml:space="preserve"> macht</w:t>
            </w:r>
            <w:r>
              <w:rPr>
                <w:rFonts w:cstheme="minorHAnsi"/>
                <w:szCs w:val="20"/>
              </w:rPr>
              <w:t xml:space="preserve">. Sie </w:t>
            </w:r>
            <w:r w:rsidRPr="004D4FEC">
              <w:rPr>
                <w:rFonts w:cstheme="minorHAnsi"/>
                <w:szCs w:val="20"/>
              </w:rPr>
              <w:t xml:space="preserve">prüfen, welche Materialien </w:t>
            </w:r>
            <w:r>
              <w:rPr>
                <w:rFonts w:cstheme="minorHAnsi"/>
                <w:szCs w:val="20"/>
              </w:rPr>
              <w:t xml:space="preserve">mit dem </w:t>
            </w:r>
            <w:proofErr w:type="spellStart"/>
            <w:r w:rsidR="00D57095">
              <w:rPr>
                <w:rFonts w:cstheme="minorHAnsi"/>
                <w:szCs w:val="20"/>
              </w:rPr>
              <w:t>MocoMoco</w:t>
            </w:r>
            <w:proofErr w:type="spellEnd"/>
            <w:r>
              <w:rPr>
                <w:rFonts w:cstheme="minorHAnsi"/>
                <w:szCs w:val="20"/>
              </w:rPr>
              <w:t xml:space="preserve"> kompatibel sind.</w:t>
            </w:r>
          </w:p>
        </w:tc>
      </w:tr>
      <w:tr w:rsidR="00B71D2C" w14:paraId="1CCA6219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5EFCB84E" w14:textId="00FEF220" w:rsidR="00B71D2C" w:rsidRDefault="00B71D2C" w:rsidP="00E62C17">
            <w:pPr>
              <w:jc w:val="left"/>
            </w:pPr>
            <w:r w:rsidRPr="00981991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2</w:t>
            </w:r>
          </w:p>
        </w:tc>
        <w:tc>
          <w:tcPr>
            <w:tcW w:w="2835" w:type="dxa"/>
            <w:vAlign w:val="center"/>
          </w:tcPr>
          <w:p w14:paraId="20377E5A" w14:textId="1FC4215D" w:rsidR="00B71D2C" w:rsidRDefault="00B71D2C" w:rsidP="00E62C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Mensch-Maschine-Schnittstelle</w:t>
            </w:r>
          </w:p>
        </w:tc>
        <w:tc>
          <w:tcPr>
            <w:tcW w:w="4649" w:type="dxa"/>
            <w:vAlign w:val="center"/>
          </w:tcPr>
          <w:p w14:paraId="0BF6F965" w14:textId="55855386" w:rsidR="00B71D2C" w:rsidRDefault="00B71D2C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pPrChange w:id="134" w:author="Schmidberger, Alessa | Wissensfabrik" w:date="2022-10-13T16:35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>
              <w:rPr>
                <w:rFonts w:cstheme="minorHAnsi"/>
                <w:szCs w:val="20"/>
              </w:rPr>
              <w:t>Ar</w:t>
            </w:r>
            <w:r w:rsidRPr="004D4FEC">
              <w:rPr>
                <w:rFonts w:cstheme="minorHAnsi"/>
                <w:szCs w:val="20"/>
              </w:rPr>
              <w:t xml:space="preserve">beitsblatt </w:t>
            </w:r>
            <w:r>
              <w:rPr>
                <w:rFonts w:cstheme="minorHAnsi"/>
                <w:szCs w:val="20"/>
              </w:rPr>
              <w:t xml:space="preserve">zu historischen Eckdaten </w:t>
            </w:r>
            <w:r w:rsidR="00E35373">
              <w:rPr>
                <w:rFonts w:cstheme="minorHAnsi"/>
                <w:szCs w:val="20"/>
              </w:rPr>
              <w:t xml:space="preserve">von </w:t>
            </w:r>
            <w:r w:rsidRPr="004D4FEC">
              <w:rPr>
                <w:rFonts w:cstheme="minorHAnsi"/>
                <w:szCs w:val="20"/>
              </w:rPr>
              <w:t>Eingabegeräte</w:t>
            </w:r>
            <w:r>
              <w:rPr>
                <w:rFonts w:cstheme="minorHAnsi"/>
                <w:szCs w:val="20"/>
              </w:rPr>
              <w:t xml:space="preserve">n und </w:t>
            </w:r>
            <w:r w:rsidRPr="004D4FEC">
              <w:rPr>
                <w:rFonts w:cstheme="minorHAnsi"/>
                <w:szCs w:val="20"/>
              </w:rPr>
              <w:t>Mensch-Maschine-Schnittstellen.</w:t>
            </w:r>
          </w:p>
        </w:tc>
      </w:tr>
      <w:tr w:rsidR="00B71D2C" w14:paraId="4D2156A2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7A1DC3D8" w14:textId="4F9B795C" w:rsidR="00B71D2C" w:rsidRDefault="00B71D2C" w:rsidP="00E62C17">
            <w:pPr>
              <w:jc w:val="left"/>
            </w:pPr>
            <w:r w:rsidRPr="0051215F">
              <w:rPr>
                <w:rFonts w:ascii="Segoe UI Symbol" w:hAnsi="Segoe UI Symbol" w:cs="Segoe UI Symbol"/>
                <w:color w:val="00B05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00B05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3</w:t>
            </w:r>
          </w:p>
        </w:tc>
        <w:tc>
          <w:tcPr>
            <w:tcW w:w="2835" w:type="dxa"/>
            <w:vAlign w:val="center"/>
          </w:tcPr>
          <w:p w14:paraId="62EF1D05" w14:textId="44F1F4C5" w:rsidR="00B71D2C" w:rsidRDefault="00B71D2C" w:rsidP="00E62C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D4FEC">
              <w:rPr>
                <w:rFonts w:cstheme="minorHAnsi"/>
                <w:szCs w:val="20"/>
              </w:rPr>
              <w:t>Powerpoint</w:t>
            </w:r>
            <w:proofErr w:type="spellEnd"/>
          </w:p>
        </w:tc>
        <w:tc>
          <w:tcPr>
            <w:tcW w:w="4649" w:type="dxa"/>
            <w:vAlign w:val="center"/>
          </w:tcPr>
          <w:p w14:paraId="0A3923DC" w14:textId="1148025C" w:rsidR="00B71D2C" w:rsidRDefault="00B71D2C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pPrChange w:id="135" w:author="Schmidberger, Alessa | Wissensfabrik" w:date="2022-10-13T16:35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proofErr w:type="spellStart"/>
            <w:r w:rsidRPr="004D4FEC">
              <w:rPr>
                <w:rFonts w:cstheme="minorHAnsi"/>
                <w:szCs w:val="20"/>
              </w:rPr>
              <w:t>Powerpoint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kann zur Vorbereitung</w:t>
            </w:r>
            <w:r>
              <w:rPr>
                <w:rFonts w:cstheme="minorHAnsi"/>
                <w:szCs w:val="20"/>
              </w:rPr>
              <w:t>/als Einstie</w:t>
            </w:r>
            <w:r w:rsidRPr="004D4FEC">
              <w:rPr>
                <w:rFonts w:cstheme="minorHAnsi"/>
                <w:szCs w:val="20"/>
              </w:rPr>
              <w:t xml:space="preserve">g auf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 Programmierauftrag dienen.</w:t>
            </w:r>
          </w:p>
        </w:tc>
      </w:tr>
      <w:tr w:rsidR="00B71D2C" w14:paraId="2C0B5130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5717D4FD" w14:textId="1A8BA00F" w:rsidR="00B71D2C" w:rsidRPr="00151757" w:rsidRDefault="00B71D2C" w:rsidP="00E62C17">
            <w:pPr>
              <w:jc w:val="left"/>
              <w:rPr>
                <w:rFonts w:ascii="Segoe UI Symbol" w:hAnsi="Segoe UI Symbol" w:cs="Segoe UI Symbol"/>
                <w:color w:val="FFC000"/>
                <w:sz w:val="32"/>
                <w:szCs w:val="20"/>
              </w:rPr>
            </w:pPr>
            <w:r w:rsidRPr="001B3BBB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00B0F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4</w:t>
            </w:r>
          </w:p>
        </w:tc>
        <w:tc>
          <w:tcPr>
            <w:tcW w:w="2835" w:type="dxa"/>
            <w:vAlign w:val="center"/>
          </w:tcPr>
          <w:p w14:paraId="4852C341" w14:textId="128F4044" w:rsidR="00B71D2C" w:rsidRDefault="00B71D2C" w:rsidP="00E62C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Programmierauftrag</w:t>
            </w:r>
          </w:p>
        </w:tc>
        <w:tc>
          <w:tcPr>
            <w:tcW w:w="4649" w:type="dxa"/>
            <w:vAlign w:val="center"/>
          </w:tcPr>
          <w:p w14:paraId="1CA13710" w14:textId="77777777" w:rsidR="00B71D2C" w:rsidRPr="004D4FEC" w:rsidRDefault="00B71D2C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36" w:author="Schmidberger, Alessa | Wissensfabrik" w:date="2022-10-13T16:35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Arbeitsblätter umfassen 4 verschiedene Programmieraufträge:</w:t>
            </w:r>
          </w:p>
          <w:p w14:paraId="6FCA29CA" w14:textId="43CB5F18" w:rsidR="00B71D2C" w:rsidRPr="004D4FEC" w:rsidRDefault="00D50D9E" w:rsidP="008752B2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37" w:author="Schmidberger, Alessa | Wissensfabrik" w:date="2022-10-13T16:35:00Z">
                <w:pPr>
                  <w:pStyle w:val="Listenabsatz"/>
                  <w:numPr>
                    <w:numId w:val="12"/>
                  </w:numPr>
                  <w:spacing w:after="0" w:line="240" w:lineRule="auto"/>
                  <w:ind w:hanging="360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>
              <w:rPr>
                <w:rFonts w:cstheme="minorHAnsi"/>
                <w:szCs w:val="20"/>
              </w:rPr>
              <w:t>i</w:t>
            </w:r>
            <w:r w:rsidR="00B71D2C" w:rsidRPr="004D4FEC">
              <w:rPr>
                <w:rFonts w:cstheme="minorHAnsi"/>
                <w:szCs w:val="20"/>
              </w:rPr>
              <w:t>nteraktive Geschichte</w:t>
            </w:r>
          </w:p>
          <w:p w14:paraId="39B22770" w14:textId="77777777" w:rsidR="00B71D2C" w:rsidRPr="004D4FEC" w:rsidRDefault="00B71D2C" w:rsidP="008752B2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38" w:author="Schmidberger, Alessa | Wissensfabrik" w:date="2022-10-13T16:35:00Z">
                <w:pPr>
                  <w:pStyle w:val="Listenabsatz"/>
                  <w:numPr>
                    <w:numId w:val="12"/>
                  </w:numPr>
                  <w:spacing w:after="0" w:line="240" w:lineRule="auto"/>
                  <w:ind w:hanging="360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Musikprogramm</w:t>
            </w:r>
          </w:p>
          <w:p w14:paraId="357EE967" w14:textId="76E21391" w:rsidR="00E35373" w:rsidRPr="004D4FEC" w:rsidRDefault="00B71D2C" w:rsidP="008752B2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39" w:author="Schmidberger, Alessa | Wissensfabrik" w:date="2022-10-13T16:35:00Z">
                <w:pPr>
                  <w:pStyle w:val="Listenabsatz"/>
                  <w:numPr>
                    <w:numId w:val="12"/>
                  </w:numPr>
                  <w:spacing w:after="0" w:line="240" w:lineRule="auto"/>
                  <w:ind w:hanging="360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Spiel</w:t>
            </w:r>
          </w:p>
          <w:p w14:paraId="2A196A2F" w14:textId="48883B1C" w:rsidR="00B71D2C" w:rsidRDefault="00B71D2C" w:rsidP="008752B2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pPrChange w:id="140" w:author="Schmidberger, Alessa | Wissensfabrik" w:date="2022-10-13T16:35:00Z">
                <w:pPr>
                  <w:pStyle w:val="Listenabsatz"/>
                  <w:numPr>
                    <w:numId w:val="12"/>
                  </w:numPr>
                  <w:spacing w:after="0" w:line="240" w:lineRule="auto"/>
                  <w:ind w:hanging="360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E35373">
              <w:rPr>
                <w:rFonts w:cstheme="minorHAnsi"/>
                <w:szCs w:val="20"/>
              </w:rPr>
              <w:t>Zeichenprogramm</w:t>
            </w:r>
          </w:p>
        </w:tc>
      </w:tr>
      <w:tr w:rsidR="00B71D2C" w14:paraId="30876D7D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3CBD9170" w14:textId="79881206" w:rsidR="00B71D2C" w:rsidRPr="00151757" w:rsidRDefault="00B71D2C" w:rsidP="00E62C17">
            <w:pPr>
              <w:jc w:val="left"/>
              <w:rPr>
                <w:rFonts w:ascii="Segoe UI Symbol" w:hAnsi="Segoe UI Symbol" w:cs="Segoe UI Symbol"/>
                <w:color w:val="FFC000"/>
                <w:sz w:val="32"/>
                <w:szCs w:val="20"/>
              </w:rPr>
            </w:pPr>
            <w:r w:rsidRPr="00B71D2C">
              <w:rPr>
                <w:rFonts w:ascii="Segoe UI Symbol" w:hAnsi="Segoe UI Symbol" w:cs="Segoe UI Symbol"/>
                <w:color w:val="00B0F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00B0F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5</w:t>
            </w:r>
          </w:p>
        </w:tc>
        <w:tc>
          <w:tcPr>
            <w:tcW w:w="2835" w:type="dxa"/>
            <w:vAlign w:val="center"/>
          </w:tcPr>
          <w:p w14:paraId="4F815B71" w14:textId="2D5081E8" w:rsidR="00B71D2C" w:rsidRDefault="00B71D2C" w:rsidP="00E62C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E-Mail</w:t>
            </w:r>
          </w:p>
        </w:tc>
        <w:tc>
          <w:tcPr>
            <w:tcW w:w="4649" w:type="dxa"/>
            <w:vAlign w:val="center"/>
          </w:tcPr>
          <w:p w14:paraId="309DCB27" w14:textId="04947EDF" w:rsidR="00B71D2C" w:rsidRDefault="00B71D2C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pPrChange w:id="141" w:author="Schmidberger, Alessa | Wissensfabrik" w:date="2022-10-13T16:35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Vorlage dient als alternativer Einstieg für dieses Modul.</w:t>
            </w:r>
          </w:p>
        </w:tc>
      </w:tr>
    </w:tbl>
    <w:p w14:paraId="6459FA25" w14:textId="77777777" w:rsidR="000C295A" w:rsidRPr="000C295A" w:rsidRDefault="000C295A" w:rsidP="000C295A">
      <w:pPr>
        <w:spacing w:before="240" w:after="0"/>
        <w:rPr>
          <w:b/>
        </w:rPr>
      </w:pPr>
      <w:r w:rsidRPr="000C295A">
        <w:rPr>
          <w:b/>
        </w:rPr>
        <w:t>Legende</w:t>
      </w:r>
    </w:p>
    <w:p w14:paraId="6ADE545A" w14:textId="3FF9113F" w:rsidR="000C295A" w:rsidRDefault="000C295A" w:rsidP="0051215F">
      <w:pPr>
        <w:spacing w:after="0" w:line="240" w:lineRule="auto"/>
      </w:pPr>
      <w:r w:rsidRPr="000C295A">
        <w:rPr>
          <w:rFonts w:ascii="Segoe UI Symbol" w:hAnsi="Segoe UI Symbol" w:cs="Segoe UI Symbol"/>
          <w:color w:val="FFC000"/>
          <w:sz w:val="32"/>
        </w:rPr>
        <w:t>☻</w:t>
      </w:r>
      <w:r w:rsidR="0051215F">
        <w:rPr>
          <w:rFonts w:ascii="Segoe UI Symbol" w:hAnsi="Segoe UI Symbol" w:cs="Segoe UI Symbol"/>
          <w:color w:val="FFC000"/>
          <w:sz w:val="32"/>
        </w:rPr>
        <w:t xml:space="preserve"> </w:t>
      </w:r>
      <w:r>
        <w:t xml:space="preserve">Material für Schülerinnen und Schüler </w:t>
      </w:r>
    </w:p>
    <w:p w14:paraId="6E56E4A6" w14:textId="511783B7" w:rsidR="000C295A" w:rsidRDefault="000C295A" w:rsidP="0051215F">
      <w:pPr>
        <w:spacing w:after="0" w:line="240" w:lineRule="auto"/>
      </w:pPr>
      <w:r w:rsidRPr="0051215F">
        <w:rPr>
          <w:rFonts w:ascii="Segoe UI Symbol" w:hAnsi="Segoe UI Symbol" w:cs="Segoe UI Symbol"/>
          <w:color w:val="00B050"/>
          <w:sz w:val="32"/>
        </w:rPr>
        <w:t>☻</w:t>
      </w:r>
      <w:r w:rsidR="0051215F">
        <w:rPr>
          <w:rFonts w:ascii="Segoe UI Symbol" w:hAnsi="Segoe UI Symbol" w:cs="Segoe UI Symbol"/>
          <w:color w:val="00B050"/>
          <w:sz w:val="32"/>
        </w:rPr>
        <w:t xml:space="preserve"> </w:t>
      </w:r>
      <w:r>
        <w:t>Material für Lehrkräfte sowie Unternehmensvertreterinnen und Unternehmensvertreter</w:t>
      </w:r>
    </w:p>
    <w:p w14:paraId="168E9A23" w14:textId="0E24D78E" w:rsidR="000644BD" w:rsidRDefault="000C295A" w:rsidP="000C295A">
      <w:r w:rsidRPr="000C295A">
        <w:rPr>
          <w:rFonts w:ascii="Segoe UI Symbol" w:hAnsi="Segoe UI Symbol" w:cs="Segoe UI Symbol"/>
          <w:color w:val="00B0F0"/>
          <w:sz w:val="32"/>
        </w:rPr>
        <w:t>☻</w:t>
      </w:r>
      <w:r w:rsidR="0051215F">
        <w:rPr>
          <w:rFonts w:ascii="Segoe UI Symbol" w:hAnsi="Segoe UI Symbol" w:cs="Segoe UI Symbol"/>
          <w:color w:val="00B0F0"/>
          <w:sz w:val="32"/>
        </w:rPr>
        <w:t xml:space="preserve"> </w:t>
      </w:r>
      <w:r w:rsidR="000934C8">
        <w:t>Zusatzmaterial</w:t>
      </w:r>
    </w:p>
    <w:p w14:paraId="62704CBF" w14:textId="77777777" w:rsidR="000934C8" w:rsidRDefault="000934C8" w:rsidP="00177BF9">
      <w:pPr>
        <w:pStyle w:val="berschrift1"/>
      </w:pPr>
      <w:bookmarkStart w:id="142" w:name="_Toc435548213"/>
      <w:bookmarkStart w:id="143" w:name="_Toc440841404"/>
      <w:r>
        <w:t>Glossar</w:t>
      </w:r>
      <w:bookmarkEnd w:id="142"/>
      <w:bookmarkEnd w:id="143"/>
    </w:p>
    <w:tbl>
      <w:tblPr>
        <w:tblStyle w:val="Glossar"/>
        <w:tblW w:w="9071" w:type="dxa"/>
        <w:tblLook w:val="04A0" w:firstRow="1" w:lastRow="0" w:firstColumn="1" w:lastColumn="0" w:noHBand="0" w:noVBand="1"/>
      </w:tblPr>
      <w:tblGrid>
        <w:gridCol w:w="2835"/>
        <w:gridCol w:w="6236"/>
      </w:tblGrid>
      <w:tr w:rsidR="000934C8" w14:paraId="0BC55059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Align w:val="center"/>
          </w:tcPr>
          <w:p w14:paraId="093D250A" w14:textId="77777777" w:rsidR="000934C8" w:rsidRDefault="000934C8" w:rsidP="00E62C17">
            <w:r>
              <w:t>Begriff</w:t>
            </w:r>
          </w:p>
        </w:tc>
        <w:tc>
          <w:tcPr>
            <w:tcW w:w="6236" w:type="dxa"/>
            <w:vAlign w:val="center"/>
          </w:tcPr>
          <w:p w14:paraId="09C2A875" w14:textId="77777777" w:rsidR="000934C8" w:rsidRDefault="000934C8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Erläuterung</w:t>
            </w:r>
          </w:p>
        </w:tc>
      </w:tr>
      <w:tr w:rsidR="00E22239" w14:paraId="168BC2CA" w14:textId="77777777" w:rsidTr="00B71D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8E5DD56" w14:textId="25B28391" w:rsidR="00E22239" w:rsidRPr="00E22239" w:rsidRDefault="00E22239" w:rsidP="00B71D2C">
            <w:pPr>
              <w:rPr>
                <w:rFonts w:cstheme="minorHAnsi"/>
                <w:b w:val="0"/>
                <w:szCs w:val="20"/>
              </w:rPr>
            </w:pPr>
            <w:proofErr w:type="spellStart"/>
            <w:r>
              <w:rPr>
                <w:rFonts w:cstheme="minorHAnsi"/>
                <w:b w:val="0"/>
                <w:szCs w:val="20"/>
              </w:rPr>
              <w:t>Mikrcontroller</w:t>
            </w:r>
            <w:proofErr w:type="spellEnd"/>
            <w:r w:rsidR="00A87E20">
              <w:rPr>
                <w:rFonts w:cstheme="minorHAnsi"/>
                <w:b w:val="0"/>
                <w:szCs w:val="20"/>
              </w:rPr>
              <w:t xml:space="preserve"> (kurz µC)</w:t>
            </w:r>
          </w:p>
        </w:tc>
        <w:tc>
          <w:tcPr>
            <w:tcW w:w="6236" w:type="dxa"/>
          </w:tcPr>
          <w:p w14:paraId="3568F500" w14:textId="0C06C7CF" w:rsidR="00E22239" w:rsidRPr="004D4FEC" w:rsidRDefault="00E22239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  <w:pPrChange w:id="144" w:author="Schmidberger, Alessa | Wissensfabrik" w:date="2022-10-13T16:35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>
              <w:rPr>
                <w:rFonts w:cstheme="minorHAnsi"/>
                <w:szCs w:val="20"/>
              </w:rPr>
              <w:t xml:space="preserve">Halbleiterchips, die mit mindestens einem Prozessor, Arbeits- und Programmspeicher ausgestattet sind. </w:t>
            </w:r>
            <w:r w:rsidR="00A87E20">
              <w:rPr>
                <w:rFonts w:cstheme="minorHAnsi"/>
                <w:szCs w:val="20"/>
              </w:rPr>
              <w:t>Zusätzlich verfügt der Mikrocontroller über programmierbaren Ein- und Ausgabe Schnittstellen.</w:t>
            </w:r>
          </w:p>
        </w:tc>
      </w:tr>
      <w:tr w:rsidR="00B71D2C" w14:paraId="6AD48DC9" w14:textId="77777777" w:rsidTr="00B71D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177F3FBB" w14:textId="24C6C440" w:rsidR="00B71D2C" w:rsidRPr="00E62C17" w:rsidRDefault="00B71D2C" w:rsidP="00B71D2C">
            <w:pPr>
              <w:rPr>
                <w:b w:val="0"/>
              </w:rPr>
            </w:pPr>
            <w:r w:rsidRPr="00E62C17">
              <w:rPr>
                <w:rFonts w:cstheme="minorHAnsi"/>
                <w:b w:val="0"/>
                <w:szCs w:val="20"/>
              </w:rPr>
              <w:t>EVA-Prinzip</w:t>
            </w:r>
          </w:p>
        </w:tc>
        <w:tc>
          <w:tcPr>
            <w:tcW w:w="6236" w:type="dxa"/>
          </w:tcPr>
          <w:p w14:paraId="07BCA362" w14:textId="60CCD35B" w:rsidR="00B71D2C" w:rsidRPr="00257743" w:rsidRDefault="00B71D2C" w:rsidP="008752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pPrChange w:id="145" w:author="Schmidberger, Alessa | Wissensfabrik" w:date="2022-10-13T16:35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>Eingabe – Verarbeitung – Ausgabe, Grundprinzip der Datenverarbeitung</w:t>
            </w:r>
            <w:r w:rsidR="00E35373">
              <w:rPr>
                <w:rFonts w:cstheme="minorHAnsi"/>
                <w:szCs w:val="20"/>
              </w:rPr>
              <w:t>.</w:t>
            </w:r>
          </w:p>
        </w:tc>
      </w:tr>
      <w:tr w:rsidR="00B71D2C" w14:paraId="6057E622" w14:textId="77777777" w:rsidTr="00B71D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09193DD" w14:textId="132494E7" w:rsidR="00B71D2C" w:rsidRPr="00E62C17" w:rsidRDefault="00B71D2C" w:rsidP="00B71D2C">
            <w:pPr>
              <w:rPr>
                <w:b w:val="0"/>
              </w:rPr>
            </w:pPr>
            <w:r w:rsidRPr="00E62C17">
              <w:rPr>
                <w:rFonts w:cstheme="minorHAnsi"/>
                <w:b w:val="0"/>
                <w:szCs w:val="20"/>
              </w:rPr>
              <w:t>Scratch</w:t>
            </w:r>
          </w:p>
        </w:tc>
        <w:tc>
          <w:tcPr>
            <w:tcW w:w="6236" w:type="dxa"/>
          </w:tcPr>
          <w:p w14:paraId="6BE236A9" w14:textId="2CD53A14" w:rsidR="00B71D2C" w:rsidRPr="00257743" w:rsidRDefault="00B71D2C" w:rsidP="008752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pPrChange w:id="146" w:author="Schmidberger, Alessa | Wissensfabrik" w:date="2022-10-13T16:35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4D4FEC">
              <w:rPr>
                <w:rFonts w:cstheme="minorHAnsi"/>
                <w:szCs w:val="20"/>
              </w:rPr>
              <w:t xml:space="preserve">Visuelle Programmierumgebung für Anfänger, entwickelt von der </w:t>
            </w:r>
            <w:proofErr w:type="spellStart"/>
            <w:r w:rsidRPr="004D4FEC">
              <w:rPr>
                <w:rFonts w:cstheme="minorHAnsi"/>
                <w:szCs w:val="20"/>
              </w:rPr>
              <w:t>Lifelong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Kindergarten Group des Media Lab am MIT</w:t>
            </w:r>
            <w:r w:rsidR="00E35373">
              <w:rPr>
                <w:rFonts w:cstheme="minorHAnsi"/>
                <w:szCs w:val="20"/>
              </w:rPr>
              <w:t>.</w:t>
            </w:r>
          </w:p>
        </w:tc>
      </w:tr>
    </w:tbl>
    <w:p w14:paraId="4BE4A55B" w14:textId="4788FC34" w:rsidR="000934C8" w:rsidRPr="000934C8" w:rsidRDefault="000934C8" w:rsidP="00C71E12">
      <w:pPr>
        <w:spacing w:before="240"/>
        <w:rPr>
          <w:rFonts w:cstheme="minorHAnsi"/>
        </w:rPr>
      </w:pPr>
    </w:p>
    <w:sectPr w:rsidR="000934C8" w:rsidRPr="000934C8" w:rsidSect="00096F48">
      <w:headerReference w:type="default" r:id="rId22"/>
      <w:footerReference w:type="default" r:id="rId23"/>
      <w:pgSz w:w="11906" w:h="16838"/>
      <w:pgMar w:top="1134" w:right="1531" w:bottom="1276" w:left="1531" w:header="709" w:footer="3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2B4E9" w14:textId="77777777" w:rsidR="00072886" w:rsidRDefault="00072886" w:rsidP="00DD6851">
      <w:r>
        <w:separator/>
      </w:r>
    </w:p>
  </w:endnote>
  <w:endnote w:type="continuationSeparator" w:id="0">
    <w:p w14:paraId="3BB9B5B4" w14:textId="77777777" w:rsidR="00072886" w:rsidRDefault="00072886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5F676" w14:textId="682922C3" w:rsidR="00E22239" w:rsidRPr="00B93B77" w:rsidRDefault="00E22239" w:rsidP="00BC3BB8">
    <w:pPr>
      <w:pStyle w:val="Kopfzeile"/>
      <w:tabs>
        <w:tab w:val="clear" w:pos="4536"/>
        <w:tab w:val="clear" w:pos="9072"/>
        <w:tab w:val="right" w:pos="8789"/>
      </w:tabs>
      <w:ind w:right="-2637"/>
      <w:rPr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776" behindDoc="0" locked="0" layoutInCell="1" allowOverlap="1" wp14:anchorId="6FE19846" wp14:editId="5BDF5AB3">
              <wp:simplePos x="0" y="0"/>
              <wp:positionH relativeFrom="column">
                <wp:posOffset>6015354</wp:posOffset>
              </wp:positionH>
              <wp:positionV relativeFrom="paragraph">
                <wp:posOffset>-4472940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6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BB7E1" w14:textId="77777777" w:rsidR="00E22239" w:rsidRDefault="00E22239" w:rsidP="00732A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Grafik 2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E19846" id="Gruppieren 27" o:spid="_x0000_s1029" style="position:absolute;margin-left:473.65pt;margin-top:-352.2pt;width:25.9pt;height:322.55pt;z-index:25165977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9tZnQxAAAA&#10;AAMBIAAAAQAAAAAAAAAAAAAAAAAAAAEAAAAAAAAAAAAAAAAAAAABAAA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/wAAAP//////////////////////&#10;//////////////8AAAAA///////////////////////////////////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//AAAA/////////////////////////////////////wAAAAAA////////////////////////&#10;//////////8AAAAAAAD/////////////////////////////////AAAAAAA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AAD//////////////////////////////////wAAAAAAAP//////////////////////////&#10;//////8AAAAAAAAA////////////////////////////////AAAAAAAAAAD/////////////////&#10;//////////////8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//AAAAAP///////////////////////////////////wAA&#10;AAAA//////////////////////////////////8AAAAAAAAA////////////////////////////&#10;////AAAAAAAAAAD//////////////////////////////wAAAAAAAAAAAP//////////////////&#10;////////////AAAAAAAAAAAA////////////////////////////////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///////////////////////////////////AAAAAAD/////////&#10;////////////////////////AAAAAAAAAP///////////////////////////////wAAAAAAAAAA&#10;//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AAAAAP//////////////////////////////////AAAAAAAA////////////&#10;////////////////////AAAAAAAAAAD//////////////////////////////wAAAAAAAAAAAAD/&#10;////////////////////////////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///w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AAD///////////////////////////////8AAAAAAAAAAAD/////////////&#10;////////////////AAAAAAAAAAAAAP///////////////////////////wAAAAAAAAAAAAAA//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///////////////////////////////////AAAAAP//////////////////////////&#10;//////8AAAAAAAAAAP//////////////////////////////AAAAAAAAAAAA////////////////&#10;/////////////wAAAAAAAAAAAAD/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AAAP//////////&#10;/////////////////////wAAAAAAAAAA/////////////////////////////////w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P////////////////////////////////////8A&#10;AAAA//////////////////////////////////8AAAAAAAAA////////////////////////////&#10;//8AAAAAAAAAAAD/////////////////////////////AAAAAAAAAAAAAP//////////////////&#10;//////////8AAAAAAAAAAAAAAP///////////////////////////wAAAAAAAAAAAAAA////////&#10;/////////////////////w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/////////////////////////////////8AAAAA&#10;AAD///////////////////////////////8AAAAAAAAAAP////////////////////////////8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//AAAAAAAAAAAA////////////////////////&#10;//////8AAAAAAAAAAAD///////////////////////////////8AAAAAAAAAAP//////////////&#10;/////////////////wAAAAAAAAAA/////////////////////////////////wAAAAAAAAD/////&#10;//////////////////////////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AAAAAAAAAAD/&#10;//////////////////////////8AAAAAAAAAAAAAAP///////////////////////////wAAAAAA&#10;AAAAAAAAAP//////////////////////////AAAAAAAAAAAAAAAA////////////////////////&#10;////AAAAAAAAAAAAAAD///////////////////////////8AAAAAAAAAAAAAAAD/////////////&#10;//////////////8AAAAAAAAAAAAAAP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/BBJQ0NfUFJPRklMRQAMH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////////////////&#10;////////////AAAAAAAAAAAAAAD//////////////////////////wAAAAAAAAAAAAAAAP//////&#10;/////////////////////wAAAAAAAAAAAAAAAP//////////////////////////AAAAAAAAAAAA&#10;AAAA//////////////////////////8A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wAAAAAAAAAAAAAAAP//////////&#10;////////////////AAAAAAAAAAAAAAAAAP//////////////////////////AAAAAAAAAAAAAAAA&#10;//////////////////////////8AAAAAAAAAAAAAAAD///////////////////////////8AAAAA&#10;AAAAAAAAAP///////////////////////////wAAAAAAAAAAAAAA////////////////////////&#10;////AAAAAAAAAAAAAAD/////////////////////////////AAAAAAAAAAD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////////////&#10;/////////////wAAAAAAAAAAAAAAAAD//////////////////////////wAAAAAAAAAAAAAAAP//&#10;////////////////////////AAAAAAAAAAAAAAAAAP//////////////////////////AAAAAAAA&#10;AAAAAAAA//////////////////////////8AAAAAAAAAAAAAAAD/////////////////////////&#10;//8AAAAAAAAAAAAA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P//////////////&#10;////////////AAAAAAAAAAAAAAAA//////////////////////////8AAAAAAAAAAAAAAAAA////&#10;//////////////////////8AAAAAAAAAAAAAAAD//////////////////////////wAAAAAAAAAA&#10;AAAAAP///////////////////////////wAAAAAAAAAAAAAA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D//////////////////////////wAAAAAAAAAAAAAAAP//////&#10;////////////////////AAAAAAAAAAAAAAAA//////////////////////////8AAAAAAAAAAAAA&#10;AAAA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//8AAAAAAAAAAAAAAAAA////////&#10;/////////////////wAAAAAAAAAAAAAAAAD//////////////////////////wAAAAAAAAAAAAAA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P//////////&#10;////////////////AAAAAAAAAAAAAAAA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/wAAAAAAAAAAAP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/////////////////////////////////////////////////////////////9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jCuvrIwpbJi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uuqQHkqrr6y7XszKTM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DuYD5nN6+swX6QXmnfr&#10;6zCPtBybW+vrMCfA45lw6+svsdEHlz/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GVhkigN+vrMjCViKMZ6+sx6qQOoc3r6zGZsfSgTOvrMdbCkaFs6+sw7tQM&#10;nSLr6zG349Kb3u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cKOvrJwduF0j16+sqZ34eN93r6y0PiSAvKOvrLyiP8S4l6+tAwI8OLQLr&#10;61y8in0sFevrcNqGGS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X06+soq3XgNKjr6yp5fgwsf+vrLH+FnCuQ6+tAjINs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h5+vrIedVvS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" stroked="f">
                <v:textbox>
                  <w:txbxContent>
                    <w:p w14:paraId="3C9BB7E1" w14:textId="77777777" w:rsidR="00E22239" w:rsidRDefault="00E22239" w:rsidP="00732AB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28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0FC192A" wp14:editId="6058B460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1" name="Gerade Verbindung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8C217F9" id="Gerade Verbindung 1" o:spid="_x0000_s1026" style="position:absolute;z-index: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BC3BB8">
      <w:rPr>
        <w:sz w:val="18"/>
      </w:rPr>
      <w:t>B6 – Mein Anschluss</w:t>
    </w:r>
    <w:r>
      <w:rPr>
        <w:sz w:val="18"/>
      </w:rPr>
      <w:t xml:space="preserve">                            aktualisiert am </w:t>
    </w:r>
    <w:r w:rsidR="00B93B77">
      <w:rPr>
        <w:sz w:val="18"/>
      </w:rPr>
      <w:t>1</w:t>
    </w:r>
    <w:ins w:id="41" w:author="Schmidberger, Alessa | Wissensfabrik" w:date="2022-10-13T16:33:00Z">
      <w:r w:rsidR="008752B2">
        <w:rPr>
          <w:sz w:val="18"/>
        </w:rPr>
        <w:t>3</w:t>
      </w:r>
    </w:ins>
    <w:del w:id="42" w:author="Schmidberger, Alessa | Wissensfabrik" w:date="2022-10-13T16:33:00Z">
      <w:r w:rsidR="00B93B77" w:rsidDel="008752B2">
        <w:rPr>
          <w:sz w:val="18"/>
        </w:rPr>
        <w:delText>0</w:delText>
      </w:r>
    </w:del>
    <w:r w:rsidR="00B93B77">
      <w:rPr>
        <w:sz w:val="18"/>
      </w:rPr>
      <w:t>.10.2022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25D53">
      <w:rPr>
        <w:sz w:val="18"/>
      </w:rPr>
      <w:t>7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25D53">
      <w:rPr>
        <w:sz w:val="18"/>
      </w:rPr>
      <w:t>13</w:t>
    </w:r>
    <w:r w:rsidRPr="00C140D3"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D7DA9" w14:textId="77777777" w:rsidR="00E22239" w:rsidRPr="00D30EE7" w:rsidRDefault="00E22239" w:rsidP="0004182F">
    <w:pPr>
      <w:pStyle w:val="Kopfzeile"/>
    </w:pPr>
  </w:p>
  <w:p w14:paraId="0CBA8501" w14:textId="77777777" w:rsidR="00E22239" w:rsidRDefault="00E22239" w:rsidP="0004182F"/>
  <w:p w14:paraId="6A8D2B36" w14:textId="77777777" w:rsidR="00E22239" w:rsidRPr="00B251C6" w:rsidRDefault="00E22239" w:rsidP="0004182F">
    <w:pPr>
      <w:pStyle w:val="Fuzeile"/>
      <w:tabs>
        <w:tab w:val="clear" w:pos="4536"/>
        <w:tab w:val="clear" w:pos="9072"/>
        <w:tab w:val="left" w:pos="5103"/>
      </w:tabs>
      <w:rPr>
        <w:sz w:val="18"/>
        <w:szCs w:val="18"/>
      </w:rPr>
    </w:pPr>
    <w:r w:rsidRPr="00B251C6">
      <w:rPr>
        <w:sz w:val="18"/>
        <w:szCs w:val="18"/>
      </w:rPr>
      <w:t xml:space="preserve">Eine Entwicklung von    </w:t>
    </w:r>
    <w:r>
      <w:rPr>
        <w:sz w:val="18"/>
        <w:szCs w:val="18"/>
      </w:rPr>
      <w:t xml:space="preserve">       </w:t>
    </w:r>
    <w:r w:rsidRPr="00B251C6">
      <w:rPr>
        <w:sz w:val="18"/>
        <w:szCs w:val="18"/>
      </w:rPr>
      <w:t>In Kooperation mit</w:t>
    </w:r>
    <w:r w:rsidRPr="00B251C6">
      <w:rPr>
        <w:sz w:val="18"/>
        <w:szCs w:val="18"/>
      </w:rPr>
      <w:tab/>
      <w:t xml:space="preserve">    </w:t>
    </w:r>
    <w:r>
      <w:rPr>
        <w:sz w:val="18"/>
        <w:szCs w:val="18"/>
      </w:rPr>
      <w:t xml:space="preserve">      </w:t>
    </w:r>
    <w:r w:rsidRPr="00B251C6">
      <w:rPr>
        <w:sz w:val="18"/>
        <w:szCs w:val="18"/>
      </w:rPr>
      <w:t xml:space="preserve"> Im Auftrag der</w:t>
    </w:r>
  </w:p>
  <w:p w14:paraId="44BFAB21" w14:textId="77777777" w:rsidR="00E22239" w:rsidRPr="00790C97" w:rsidRDefault="00E22239" w:rsidP="0004182F">
    <w:pPr>
      <w:pStyle w:val="Fuzeile"/>
      <w:tabs>
        <w:tab w:val="clear" w:pos="4536"/>
        <w:tab w:val="clear" w:pos="9072"/>
        <w:tab w:val="left" w:pos="5387"/>
      </w:tabs>
      <w:rPr>
        <w:sz w:val="20"/>
        <w:szCs w:val="20"/>
      </w:rPr>
    </w:pPr>
  </w:p>
  <w:p w14:paraId="0814FC24" w14:textId="65F26657" w:rsidR="00E22239" w:rsidRDefault="00E22239" w:rsidP="0004182F">
    <w:pPr>
      <w:pStyle w:val="Fuzeile"/>
      <w:tabs>
        <w:tab w:val="clear" w:pos="4536"/>
        <w:tab w:val="clear" w:pos="9072"/>
        <w:tab w:val="right" w:pos="4395"/>
        <w:tab w:val="left" w:pos="5103"/>
      </w:tabs>
    </w:pPr>
    <w:r>
      <w:rPr>
        <w:noProof/>
      </w:rPr>
      <w:drawing>
        <wp:inline distT="0" distB="0" distL="0" distR="0" wp14:anchorId="28199AD1" wp14:editId="2BCDA4DE">
          <wp:extent cx="769626" cy="450000"/>
          <wp:effectExtent l="0" t="0" r="0" b="7620"/>
          <wp:docPr id="178" name="Grafik 1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Offis_ohne_sub_rgb_18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9626" cy="45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</w:t>
    </w:r>
    <w:r>
      <w:tab/>
    </w:r>
    <w:r>
      <w:rPr>
        <w:noProof/>
      </w:rPr>
      <w:drawing>
        <wp:inline distT="0" distB="0" distL="0" distR="0" wp14:anchorId="4CA3D094" wp14:editId="0B3AA887">
          <wp:extent cx="1714500" cy="507867"/>
          <wp:effectExtent l="0" t="0" r="0" b="6985"/>
          <wp:docPr id="5" name="Grafik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800px-Universität-oldenburg.svg_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23962" cy="51067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 xml:space="preserve">         </w:t>
    </w:r>
    <w:ins w:id="44" w:author="Schmidberger, Alessa | Wissensfabrik" w:date="2022-10-10T09:55:00Z">
      <w:r w:rsidR="00B93B77">
        <w:rPr>
          <w:noProof/>
        </w:rPr>
        <w:drawing>
          <wp:inline distT="0" distB="0" distL="0" distR="0" wp14:anchorId="1F4CF7E4" wp14:editId="66CEA8F6">
            <wp:extent cx="1741290" cy="50482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805213" cy="52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ins>
  </w:p>
  <w:p w14:paraId="23A5ED49" w14:textId="77777777" w:rsidR="00E22239" w:rsidRDefault="00E22239" w:rsidP="00096F48">
    <w:pPr>
      <w:pStyle w:val="Fuzeile"/>
      <w:tabs>
        <w:tab w:val="clear" w:pos="4536"/>
        <w:tab w:val="clear" w:pos="9072"/>
        <w:tab w:val="right" w:pos="3261"/>
        <w:tab w:val="left" w:pos="5387"/>
      </w:tabs>
    </w:pPr>
  </w:p>
  <w:p w14:paraId="2F8CDE91" w14:textId="77777777" w:rsidR="00E22239" w:rsidRDefault="00E22239" w:rsidP="00096F48">
    <w:pPr>
      <w:pStyle w:val="Fuzeile"/>
      <w:tabs>
        <w:tab w:val="clear" w:pos="4536"/>
        <w:tab w:val="clear" w:pos="9072"/>
        <w:tab w:val="left" w:pos="2525"/>
        <w:tab w:val="center" w:pos="442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4D3DEE39" wp14:editId="460CA403">
              <wp:simplePos x="0" y="0"/>
              <wp:positionH relativeFrom="page">
                <wp:posOffset>965531</wp:posOffset>
              </wp:positionH>
              <wp:positionV relativeFrom="paragraph">
                <wp:posOffset>22225</wp:posOffset>
              </wp:positionV>
              <wp:extent cx="5667375" cy="0"/>
              <wp:effectExtent l="0" t="19050" r="9525" b="19050"/>
              <wp:wrapNone/>
              <wp:docPr id="11" name="Gerader Verbinder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6737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0421EEA" id="Gerader Verbinder 80" o:spid="_x0000_s1026" style="position:absolute;z-index:25166080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76.05pt,1.75pt" to="522.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" strokecolor="#ffc000" strokeweight="3pt">
              <v:stroke joinstyle="miter"/>
              <w10:wrap anchorx="page"/>
            </v:line>
          </w:pict>
        </mc:Fallback>
      </mc:AlternateContent>
    </w:r>
    <w:r>
      <w:tab/>
    </w:r>
  </w:p>
  <w:p w14:paraId="10D08D76" w14:textId="0F069F2E" w:rsidR="00E22239" w:rsidRPr="00096F48" w:rsidRDefault="00E22239" w:rsidP="00096F48">
    <w:pPr>
      <w:pStyle w:val="Fuzeile"/>
      <w:tabs>
        <w:tab w:val="clear" w:pos="4536"/>
        <w:tab w:val="clear" w:pos="9072"/>
        <w:tab w:val="left" w:pos="2525"/>
        <w:tab w:val="center" w:pos="4422"/>
      </w:tabs>
      <w:rPr>
        <w:sz w:val="20"/>
      </w:rPr>
    </w:pPr>
    <w:r w:rsidRPr="00F308B1">
      <w:rPr>
        <w:sz w:val="18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31A06" w14:textId="25500680" w:rsidR="00E22239" w:rsidRPr="00024FC2" w:rsidRDefault="00E22239" w:rsidP="00EB4D84">
    <w:pPr>
      <w:pStyle w:val="Kopfzeile"/>
      <w:tabs>
        <w:tab w:val="clear" w:pos="4536"/>
        <w:tab w:val="clear" w:pos="9072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9FA1685" wp14:editId="6543611C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15875" b="19050"/>
              <wp:wrapNone/>
              <wp:docPr id="3" name="Gerade Verbindung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51133AD" id="Gerade Verbindung 3" o:spid="_x0000_s1026" style="position:absolute;z-index: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" strokecolor="#ffc000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5D3348">
      <w:rPr>
        <w:sz w:val="18"/>
      </w:rPr>
      <w:t>B6 – Mein Anschluss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25D53">
      <w:rPr>
        <w:sz w:val="18"/>
      </w:rPr>
      <w:t>10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25D53">
      <w:rPr>
        <w:sz w:val="18"/>
      </w:rPr>
      <w:t>13</w:t>
    </w:r>
    <w:r w:rsidRPr="00C140D3">
      <w:rPr>
        <w:sz w:val="1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E1557" w14:textId="77777777" w:rsidR="00E22239" w:rsidRPr="007C0631" w:rsidRDefault="00E22239" w:rsidP="007C0631">
    <w:pPr>
      <w:pStyle w:val="Fuzeile"/>
      <w:pBdr>
        <w:top w:val="single" w:sz="18" w:space="6" w:color="FFC000"/>
      </w:pBdr>
      <w:tabs>
        <w:tab w:val="clear" w:pos="4536"/>
        <w:tab w:val="clear" w:pos="9072"/>
      </w:tabs>
      <w:spacing w:before="240"/>
      <w:jc w:val="center"/>
    </w:pPr>
    <w:r>
      <w:fldChar w:fldCharType="begin"/>
    </w:r>
    <w:r>
      <w:instrText>PAGE   \* MERGEFORMAT</w:instrText>
    </w:r>
    <w:r>
      <w:fldChar w:fldCharType="separate"/>
    </w:r>
    <w:r>
      <w:t>6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CAC2F" w14:textId="3AF72761" w:rsidR="00E22239" w:rsidRPr="00BC3BB8" w:rsidRDefault="00E22239" w:rsidP="00BC3BB8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8752" behindDoc="0" locked="0" layoutInCell="1" allowOverlap="1" wp14:anchorId="745F1A7E" wp14:editId="64F14EDA">
              <wp:simplePos x="0" y="0"/>
              <wp:positionH relativeFrom="column">
                <wp:posOffset>6014085</wp:posOffset>
              </wp:positionH>
              <wp:positionV relativeFrom="paragraph">
                <wp:posOffset>-4451350</wp:posOffset>
              </wp:positionV>
              <wp:extent cx="328930" cy="4096385"/>
              <wp:effectExtent l="0" t="0" r="0" b="0"/>
              <wp:wrapNone/>
              <wp:docPr id="9" name="Gruppieren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83E65" w14:textId="77777777" w:rsidR="00E22239" w:rsidRDefault="00E22239" w:rsidP="00732A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Grafik 3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5F1A7E" id="Gruppieren 9" o:spid="_x0000_s1035" style="position:absolute;margin-left:473.55pt;margin-top:-350.5pt;width:25.9pt;height:322.55pt;z-index:25165875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HHYC6XjAAAADAEAAA8AAABkcnMvZG93bnJldi54&#10;bWxMj8FOwzAMhu9IvENkJG5bGqBsKU2naQJO0yQ2JMQta7y2WpNUTdZ2b485wdH2p9/fn68m27IB&#10;+9B4p0DME2DoSm8aVyn4PLzNlsBC1M7o1jtUcMUAq+L2JteZ8aP7wGEfK0YhLmRaQR1jl3Eeyhqt&#10;DnPfoaPbyfdWRxr7iptejxRuW/6QJM/c6sbRh1p3uKmxPO8vVsH7qMf1o3gdtufT5vp9SHdfW4FK&#10;3d9N6xdgEaf4B8OvPqlDQU5Hf3EmsFaBfFoIQhXMFomgVoRIuZTAjrRKUwm8yPn/EsUP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36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" stroked="f">
                <v:textbox>
                  <w:txbxContent>
                    <w:p w14:paraId="7F883E65" w14:textId="77777777" w:rsidR="00E22239" w:rsidRDefault="00E22239" w:rsidP="00732AB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3" o:spid="_x0000_s1037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216749F" wp14:editId="5BBD60F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8" name="Gerade Verbindung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EF5A22D" id="Gerade Verbindung 8" o:spid="_x0000_s1026" style="position:absolute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BC3BB8">
      <w:rPr>
        <w:sz w:val="18"/>
      </w:rPr>
      <w:t>B6 – Mein Anschluss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25D53">
      <w:rPr>
        <w:sz w:val="18"/>
      </w:rPr>
      <w:t>13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25D53">
      <w:rPr>
        <w:sz w:val="18"/>
      </w:rPr>
      <w:t>13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5C7DF3" w14:textId="77777777" w:rsidR="00072886" w:rsidRDefault="00072886" w:rsidP="00DD6851">
      <w:r>
        <w:separator/>
      </w:r>
    </w:p>
  </w:footnote>
  <w:footnote w:type="continuationSeparator" w:id="0">
    <w:p w14:paraId="14467A71" w14:textId="77777777" w:rsidR="00072886" w:rsidRDefault="00072886" w:rsidP="00DD6851">
      <w:r>
        <w:continuationSeparator/>
      </w:r>
    </w:p>
  </w:footnote>
  <w:footnote w:id="1">
    <w:p w14:paraId="5638595B" w14:textId="5C879D48" w:rsidR="00E22239" w:rsidRPr="00452DE6" w:rsidRDefault="00E22239" w:rsidP="00452DE6">
      <w:pPr>
        <w:pStyle w:val="Funotentext"/>
        <w:rPr>
          <w:lang w:val="en-US"/>
        </w:rPr>
      </w:pPr>
      <w:r w:rsidRPr="000E4A05">
        <w:rPr>
          <w:rStyle w:val="Funotenzeichen"/>
        </w:rPr>
        <w:footnoteRef/>
      </w:r>
      <w:r w:rsidRPr="00452DE6">
        <w:rPr>
          <w:lang w:val="en-US"/>
        </w:rPr>
        <w:t xml:space="preserve">Copyright </w:t>
      </w:r>
      <w:proofErr w:type="spellStart"/>
      <w:r w:rsidRPr="00452DE6">
        <w:rPr>
          <w:lang w:val="en-US"/>
        </w:rPr>
        <w:t>JoyLabz</w:t>
      </w:r>
      <w:proofErr w:type="spellEnd"/>
      <w:r w:rsidRPr="00452DE6">
        <w:rPr>
          <w:lang w:val="en-US"/>
        </w:rPr>
        <w:t xml:space="preserve"> LLC © 2012</w:t>
      </w:r>
      <w:r>
        <w:rPr>
          <w:lang w:val="en-US"/>
        </w:rPr>
        <w:t>-</w:t>
      </w:r>
      <w:r w:rsidRPr="00452DE6">
        <w:rPr>
          <w:lang w:val="en-US"/>
        </w:rPr>
        <w:t xml:space="preserve">2015. </w:t>
      </w:r>
      <w:proofErr w:type="spellStart"/>
      <w:r w:rsidRPr="00452DE6">
        <w:rPr>
          <w:lang w:val="en-US"/>
        </w:rPr>
        <w:t>Makey</w:t>
      </w:r>
      <w:proofErr w:type="spellEnd"/>
      <w:r w:rsidRPr="00452DE6">
        <w:rPr>
          <w:lang w:val="en-US"/>
        </w:rPr>
        <w:t xml:space="preserve"> </w:t>
      </w:r>
      <w:proofErr w:type="spellStart"/>
      <w:r w:rsidRPr="00452DE6">
        <w:rPr>
          <w:lang w:val="en-US"/>
        </w:rPr>
        <w:t>Makey</w:t>
      </w:r>
      <w:proofErr w:type="spellEnd"/>
      <w:r w:rsidRPr="00452DE6">
        <w:rPr>
          <w:lang w:val="en-US"/>
        </w:rPr>
        <w:t xml:space="preserve"> is a registered trademark of </w:t>
      </w:r>
      <w:proofErr w:type="spellStart"/>
      <w:r w:rsidRPr="00452DE6">
        <w:rPr>
          <w:lang w:val="en-US"/>
        </w:rPr>
        <w:t>JoyLabz</w:t>
      </w:r>
      <w:proofErr w:type="spellEnd"/>
      <w:r w:rsidRPr="00452DE6">
        <w:rPr>
          <w:lang w:val="en-US"/>
        </w:rPr>
        <w:t xml:space="preserve"> LLC</w:t>
      </w:r>
      <w:r>
        <w:rPr>
          <w:lang w:val="en-US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07781" w14:textId="6AA1A2D1" w:rsidR="00E22239" w:rsidRPr="004731F7" w:rsidRDefault="00E22239" w:rsidP="004731F7">
    <w:pPr>
      <w:pStyle w:val="Kopfzeile"/>
      <w:tabs>
        <w:tab w:val="clear" w:pos="4536"/>
        <w:tab w:val="clear" w:pos="9072"/>
      </w:tabs>
      <w:spacing w:line="360" w:lineRule="auto"/>
      <w:jc w:val="right"/>
    </w:pPr>
    <w:r>
      <w:rPr>
        <w:noProof/>
      </w:rPr>
      <w:drawing>
        <wp:anchor distT="0" distB="0" distL="114300" distR="114300" simplePos="0" relativeHeight="251657728" behindDoc="1" locked="0" layoutInCell="1" allowOverlap="1" wp14:anchorId="78501DEB" wp14:editId="1A796C18">
          <wp:simplePos x="0" y="0"/>
          <wp:positionH relativeFrom="column">
            <wp:posOffset>6350</wp:posOffset>
          </wp:positionH>
          <wp:positionV relativeFrom="paragraph">
            <wp:posOffset>85090</wp:posOffset>
          </wp:positionV>
          <wp:extent cx="1108075" cy="419100"/>
          <wp:effectExtent l="0" t="0" r="0" b="0"/>
          <wp:wrapTight wrapText="bothSides">
            <wp:wrapPolygon edited="0">
              <wp:start x="0" y="0"/>
              <wp:lineTo x="0" y="20618"/>
              <wp:lineTo x="21167" y="20618"/>
              <wp:lineTo x="21167" y="0"/>
              <wp:lineTo x="0" y="0"/>
            </wp:wrapPolygon>
          </wp:wrapTight>
          <wp:docPr id="31" name="Grafik 31" descr="Bildergebnis für cc lizenz urheberrech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Bildergebnis für cc lizenz urheberrech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8075" cy="419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00CAF824" wp14:editId="7DB9CB68">
              <wp:simplePos x="0" y="0"/>
              <wp:positionH relativeFrom="page">
                <wp:posOffset>967740</wp:posOffset>
              </wp:positionH>
              <wp:positionV relativeFrom="paragraph">
                <wp:posOffset>503885</wp:posOffset>
              </wp:positionV>
              <wp:extent cx="5610225" cy="0"/>
              <wp:effectExtent l="0" t="19050" r="9525" b="38100"/>
              <wp:wrapNone/>
              <wp:docPr id="15" name="Gerader Verbinder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0225" cy="0"/>
                      </a:xfrm>
                      <a:prstGeom prst="line">
                        <a:avLst/>
                      </a:prstGeom>
                      <a:ln w="508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B972ABB" id="Gerader Verbinder 15" o:spid="_x0000_s1026" style="position:absolute;z-index:2516536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76.2pt,39.7pt" to="517.95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" strokecolor="#ffc000" strokeweight="4pt">
              <v:stroke joinstyle="miter"/>
              <w10:wrap anchorx="page"/>
            </v:line>
          </w:pict>
        </mc:Fallback>
      </mc:AlternateContent>
    </w:r>
    <w:ins w:id="43" w:author="Schmidberger, Alessa | Wissensfabrik" w:date="2022-10-10T09:53:00Z">
      <w:r w:rsidR="00B93B77">
        <w:rPr>
          <w:noProof/>
        </w:rPr>
        <w:drawing>
          <wp:inline distT="0" distB="0" distL="0" distR="0" wp14:anchorId="55F02DED" wp14:editId="7A1EBC8E">
            <wp:extent cx="1981200" cy="574378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071652" cy="60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ins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813C6" w14:textId="2ED4475F" w:rsidR="00E22239" w:rsidRPr="00EB4D84" w:rsidRDefault="00E22239" w:rsidP="00EB4D84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5553462C" wp14:editId="6DFCD876">
              <wp:simplePos x="0" y="0"/>
              <wp:positionH relativeFrom="column">
                <wp:posOffset>9427210</wp:posOffset>
              </wp:positionH>
              <wp:positionV relativeFrom="paragraph">
                <wp:posOffset>2218055</wp:posOffset>
              </wp:positionV>
              <wp:extent cx="328930" cy="4096385"/>
              <wp:effectExtent l="0" t="0" r="0" b="0"/>
              <wp:wrapNone/>
              <wp:docPr id="7" name="Gruppieren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B7F267" w14:textId="77777777" w:rsidR="00E22239" w:rsidRDefault="00E22239" w:rsidP="00732A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53462C" id="Gruppieren 7" o:spid="_x0000_s1032" style="position:absolute;margin-left:742.3pt;margin-top:174.65pt;width:25.9pt;height:322.55pt;z-index:25166182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DKbIqPYAwAA3wgAAA4AAAAAAAAA&#10;AAAAAAAAPQIAAGRycy9lMm9Eb2MueG1sUEsBAi0ACgAAAAAAAAAhAPIO7vmRvR0Akb0dABQAAAAA&#10;AAAAAAAAAAAAQQYAAGRycy9tZWRpYS9pbWFnZTEuanBnUEsBAi0AFAAGAAgAAAAhAIXrVl/jAAAA&#10;DQ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33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76B7F267" w14:textId="77777777" w:rsidR="00E22239" w:rsidRDefault="00E22239" w:rsidP="00732AB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4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DF962" w14:textId="77777777" w:rsidR="00E22239" w:rsidRPr="007C0631" w:rsidRDefault="00E22239" w:rsidP="007C0631">
    <w:pPr>
      <w:pStyle w:val="Kopfzeil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39718" w14:textId="365D6216" w:rsidR="00E22239" w:rsidRPr="00BC3BB8" w:rsidRDefault="00E22239" w:rsidP="00BC3BB8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26FC"/>
    <w:multiLevelType w:val="hybridMultilevel"/>
    <w:tmpl w:val="88A6B7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854BF"/>
    <w:multiLevelType w:val="hybridMultilevel"/>
    <w:tmpl w:val="BD7E0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60715B"/>
    <w:multiLevelType w:val="hybridMultilevel"/>
    <w:tmpl w:val="E4E4C2B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07E192E"/>
    <w:multiLevelType w:val="hybridMultilevel"/>
    <w:tmpl w:val="85104E9E"/>
    <w:lvl w:ilvl="0" w:tplc="5150EF26">
      <w:start w:val="1"/>
      <w:numFmt w:val="bullet"/>
      <w:pStyle w:val="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031C99"/>
    <w:multiLevelType w:val="hybridMultilevel"/>
    <w:tmpl w:val="0742C9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8A71E2"/>
    <w:multiLevelType w:val="hybridMultilevel"/>
    <w:tmpl w:val="769CD3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6E53AA"/>
    <w:multiLevelType w:val="hybridMultilevel"/>
    <w:tmpl w:val="E28A625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C62382"/>
    <w:multiLevelType w:val="hybridMultilevel"/>
    <w:tmpl w:val="C3C869A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0C3193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6C431D19"/>
    <w:multiLevelType w:val="hybridMultilevel"/>
    <w:tmpl w:val="D81E8C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6950B4"/>
    <w:multiLevelType w:val="hybridMultilevel"/>
    <w:tmpl w:val="93DA841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DE7985"/>
    <w:multiLevelType w:val="hybridMultilevel"/>
    <w:tmpl w:val="538820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347368"/>
    <w:multiLevelType w:val="hybridMultilevel"/>
    <w:tmpl w:val="565208D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F36F8E"/>
    <w:multiLevelType w:val="hybridMultilevel"/>
    <w:tmpl w:val="E6BC66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8944835">
    <w:abstractNumId w:val="2"/>
  </w:num>
  <w:num w:numId="2" w16cid:durableId="295260217">
    <w:abstractNumId w:val="4"/>
  </w:num>
  <w:num w:numId="3" w16cid:durableId="69281706">
    <w:abstractNumId w:val="8"/>
  </w:num>
  <w:num w:numId="4" w16cid:durableId="580601908">
    <w:abstractNumId w:val="6"/>
  </w:num>
  <w:num w:numId="5" w16cid:durableId="1774083318">
    <w:abstractNumId w:val="11"/>
  </w:num>
  <w:num w:numId="6" w16cid:durableId="2000310215">
    <w:abstractNumId w:val="10"/>
  </w:num>
  <w:num w:numId="7" w16cid:durableId="1828785266">
    <w:abstractNumId w:val="13"/>
  </w:num>
  <w:num w:numId="8" w16cid:durableId="735779777">
    <w:abstractNumId w:val="3"/>
  </w:num>
  <w:num w:numId="9" w16cid:durableId="1328554618">
    <w:abstractNumId w:val="0"/>
  </w:num>
  <w:num w:numId="10" w16cid:durableId="724109832">
    <w:abstractNumId w:val="14"/>
  </w:num>
  <w:num w:numId="11" w16cid:durableId="1429696931">
    <w:abstractNumId w:val="1"/>
  </w:num>
  <w:num w:numId="12" w16cid:durableId="188955957">
    <w:abstractNumId w:val="7"/>
  </w:num>
  <w:num w:numId="13" w16cid:durableId="1258252816">
    <w:abstractNumId w:val="5"/>
  </w:num>
  <w:num w:numId="14" w16cid:durableId="1388917669">
    <w:abstractNumId w:val="9"/>
  </w:num>
  <w:num w:numId="15" w16cid:durableId="1348486595">
    <w:abstractNumId w:val="12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4182F"/>
    <w:rsid w:val="00043DA4"/>
    <w:rsid w:val="00044B87"/>
    <w:rsid w:val="00050170"/>
    <w:rsid w:val="00060BAA"/>
    <w:rsid w:val="000638D2"/>
    <w:rsid w:val="000644BD"/>
    <w:rsid w:val="00067E8B"/>
    <w:rsid w:val="00072886"/>
    <w:rsid w:val="00085522"/>
    <w:rsid w:val="000934C8"/>
    <w:rsid w:val="00096F48"/>
    <w:rsid w:val="000B2E9B"/>
    <w:rsid w:val="000B3958"/>
    <w:rsid w:val="000B6F96"/>
    <w:rsid w:val="000C0277"/>
    <w:rsid w:val="000C295A"/>
    <w:rsid w:val="000E60B8"/>
    <w:rsid w:val="000F5E49"/>
    <w:rsid w:val="001027CB"/>
    <w:rsid w:val="001306A7"/>
    <w:rsid w:val="00152FC3"/>
    <w:rsid w:val="001624F9"/>
    <w:rsid w:val="00177BF9"/>
    <w:rsid w:val="0019427E"/>
    <w:rsid w:val="00195441"/>
    <w:rsid w:val="001970DE"/>
    <w:rsid w:val="001B240D"/>
    <w:rsid w:val="001B3BBB"/>
    <w:rsid w:val="001D4292"/>
    <w:rsid w:val="001F09C8"/>
    <w:rsid w:val="001F0F2B"/>
    <w:rsid w:val="001F617F"/>
    <w:rsid w:val="002054C7"/>
    <w:rsid w:val="00233B31"/>
    <w:rsid w:val="00255265"/>
    <w:rsid w:val="00257743"/>
    <w:rsid w:val="00274770"/>
    <w:rsid w:val="00280885"/>
    <w:rsid w:val="00281656"/>
    <w:rsid w:val="00283070"/>
    <w:rsid w:val="00295EC9"/>
    <w:rsid w:val="002A0581"/>
    <w:rsid w:val="002C165E"/>
    <w:rsid w:val="002C424B"/>
    <w:rsid w:val="002D19CC"/>
    <w:rsid w:val="002E2CE4"/>
    <w:rsid w:val="002E3057"/>
    <w:rsid w:val="002E4404"/>
    <w:rsid w:val="00301820"/>
    <w:rsid w:val="00311F98"/>
    <w:rsid w:val="00317AEB"/>
    <w:rsid w:val="0032345C"/>
    <w:rsid w:val="003363B7"/>
    <w:rsid w:val="003406BC"/>
    <w:rsid w:val="00342B12"/>
    <w:rsid w:val="0034708E"/>
    <w:rsid w:val="003676A1"/>
    <w:rsid w:val="003724D6"/>
    <w:rsid w:val="003A55AD"/>
    <w:rsid w:val="003C37E1"/>
    <w:rsid w:val="003E5825"/>
    <w:rsid w:val="003E7AEF"/>
    <w:rsid w:val="003F67BD"/>
    <w:rsid w:val="00402C77"/>
    <w:rsid w:val="00421E2B"/>
    <w:rsid w:val="00432F64"/>
    <w:rsid w:val="00452DE6"/>
    <w:rsid w:val="00454810"/>
    <w:rsid w:val="00456064"/>
    <w:rsid w:val="00460145"/>
    <w:rsid w:val="00466D7E"/>
    <w:rsid w:val="004670A5"/>
    <w:rsid w:val="004726FB"/>
    <w:rsid w:val="004731F7"/>
    <w:rsid w:val="0047550C"/>
    <w:rsid w:val="00491289"/>
    <w:rsid w:val="004A3A8F"/>
    <w:rsid w:val="004A3D5E"/>
    <w:rsid w:val="004B7C1D"/>
    <w:rsid w:val="004E5641"/>
    <w:rsid w:val="004F0644"/>
    <w:rsid w:val="0051215F"/>
    <w:rsid w:val="0051659F"/>
    <w:rsid w:val="0052371E"/>
    <w:rsid w:val="005338DB"/>
    <w:rsid w:val="00553166"/>
    <w:rsid w:val="00561DFF"/>
    <w:rsid w:val="00565C61"/>
    <w:rsid w:val="00596325"/>
    <w:rsid w:val="00597BCB"/>
    <w:rsid w:val="00597ECD"/>
    <w:rsid w:val="005B34A0"/>
    <w:rsid w:val="005B3FAC"/>
    <w:rsid w:val="005C0A9C"/>
    <w:rsid w:val="005C5230"/>
    <w:rsid w:val="005C7CD4"/>
    <w:rsid w:val="005D3475"/>
    <w:rsid w:val="005E5524"/>
    <w:rsid w:val="00605367"/>
    <w:rsid w:val="00607AE5"/>
    <w:rsid w:val="006142D8"/>
    <w:rsid w:val="00630C75"/>
    <w:rsid w:val="00641633"/>
    <w:rsid w:val="00645A4D"/>
    <w:rsid w:val="006562E0"/>
    <w:rsid w:val="00666AB5"/>
    <w:rsid w:val="006676CA"/>
    <w:rsid w:val="006A01BB"/>
    <w:rsid w:val="006A0FCD"/>
    <w:rsid w:val="006A139B"/>
    <w:rsid w:val="006B1729"/>
    <w:rsid w:val="006C0790"/>
    <w:rsid w:val="006D0DA3"/>
    <w:rsid w:val="006F1D89"/>
    <w:rsid w:val="006F2A14"/>
    <w:rsid w:val="00706A75"/>
    <w:rsid w:val="00723B4E"/>
    <w:rsid w:val="007317E7"/>
    <w:rsid w:val="00732ABA"/>
    <w:rsid w:val="007342D2"/>
    <w:rsid w:val="007351FE"/>
    <w:rsid w:val="00735557"/>
    <w:rsid w:val="007415AC"/>
    <w:rsid w:val="00760A21"/>
    <w:rsid w:val="007776C1"/>
    <w:rsid w:val="007C0631"/>
    <w:rsid w:val="007C3A8C"/>
    <w:rsid w:val="007C4788"/>
    <w:rsid w:val="007D087D"/>
    <w:rsid w:val="007D31F0"/>
    <w:rsid w:val="007F17B5"/>
    <w:rsid w:val="007F7B0E"/>
    <w:rsid w:val="0081126A"/>
    <w:rsid w:val="00813776"/>
    <w:rsid w:val="00817085"/>
    <w:rsid w:val="0082646F"/>
    <w:rsid w:val="0082673E"/>
    <w:rsid w:val="008306C3"/>
    <w:rsid w:val="0083543F"/>
    <w:rsid w:val="008429F0"/>
    <w:rsid w:val="0084736A"/>
    <w:rsid w:val="0085131C"/>
    <w:rsid w:val="008717D7"/>
    <w:rsid w:val="008721D1"/>
    <w:rsid w:val="008752B2"/>
    <w:rsid w:val="00882CC3"/>
    <w:rsid w:val="00883870"/>
    <w:rsid w:val="008856D5"/>
    <w:rsid w:val="008A3836"/>
    <w:rsid w:val="008A3BBA"/>
    <w:rsid w:val="008A5F65"/>
    <w:rsid w:val="008C70AF"/>
    <w:rsid w:val="008D4E72"/>
    <w:rsid w:val="008E5583"/>
    <w:rsid w:val="008F446A"/>
    <w:rsid w:val="00906715"/>
    <w:rsid w:val="009277EA"/>
    <w:rsid w:val="00983928"/>
    <w:rsid w:val="009929BE"/>
    <w:rsid w:val="00993C42"/>
    <w:rsid w:val="009A0C4B"/>
    <w:rsid w:val="009A3D8F"/>
    <w:rsid w:val="009B08B4"/>
    <w:rsid w:val="009B1093"/>
    <w:rsid w:val="009B3BAC"/>
    <w:rsid w:val="009C03B5"/>
    <w:rsid w:val="009C729D"/>
    <w:rsid w:val="009D5308"/>
    <w:rsid w:val="009E0487"/>
    <w:rsid w:val="009E6885"/>
    <w:rsid w:val="009F61F3"/>
    <w:rsid w:val="00A06F03"/>
    <w:rsid w:val="00A24E85"/>
    <w:rsid w:val="00A41C56"/>
    <w:rsid w:val="00A504D1"/>
    <w:rsid w:val="00A55345"/>
    <w:rsid w:val="00A55669"/>
    <w:rsid w:val="00A562B0"/>
    <w:rsid w:val="00A578FD"/>
    <w:rsid w:val="00A630DB"/>
    <w:rsid w:val="00A64675"/>
    <w:rsid w:val="00A736D0"/>
    <w:rsid w:val="00A87E20"/>
    <w:rsid w:val="00AA2DA3"/>
    <w:rsid w:val="00AB78C7"/>
    <w:rsid w:val="00AC7647"/>
    <w:rsid w:val="00AF1502"/>
    <w:rsid w:val="00AF3DF6"/>
    <w:rsid w:val="00AF6BE6"/>
    <w:rsid w:val="00B025B9"/>
    <w:rsid w:val="00B10226"/>
    <w:rsid w:val="00B16FE0"/>
    <w:rsid w:val="00B35E46"/>
    <w:rsid w:val="00B66CCE"/>
    <w:rsid w:val="00B71D2C"/>
    <w:rsid w:val="00B90973"/>
    <w:rsid w:val="00B93B77"/>
    <w:rsid w:val="00BB0947"/>
    <w:rsid w:val="00BB53E3"/>
    <w:rsid w:val="00BC3BB8"/>
    <w:rsid w:val="00BC5550"/>
    <w:rsid w:val="00BD0456"/>
    <w:rsid w:val="00BD1F7E"/>
    <w:rsid w:val="00BE21DA"/>
    <w:rsid w:val="00BF00E1"/>
    <w:rsid w:val="00BF67E5"/>
    <w:rsid w:val="00C04139"/>
    <w:rsid w:val="00C108ED"/>
    <w:rsid w:val="00C10AD6"/>
    <w:rsid w:val="00C139F6"/>
    <w:rsid w:val="00C15D08"/>
    <w:rsid w:val="00C164C9"/>
    <w:rsid w:val="00C30F1D"/>
    <w:rsid w:val="00C71E12"/>
    <w:rsid w:val="00C73A6C"/>
    <w:rsid w:val="00CA0A3A"/>
    <w:rsid w:val="00CB00D5"/>
    <w:rsid w:val="00CC44A1"/>
    <w:rsid w:val="00CF5755"/>
    <w:rsid w:val="00D00F9D"/>
    <w:rsid w:val="00D25800"/>
    <w:rsid w:val="00D31363"/>
    <w:rsid w:val="00D50D9E"/>
    <w:rsid w:val="00D57095"/>
    <w:rsid w:val="00D61AC0"/>
    <w:rsid w:val="00D650AC"/>
    <w:rsid w:val="00D7256F"/>
    <w:rsid w:val="00DA1B44"/>
    <w:rsid w:val="00DB0DCB"/>
    <w:rsid w:val="00DC0872"/>
    <w:rsid w:val="00DC48E3"/>
    <w:rsid w:val="00DD3B27"/>
    <w:rsid w:val="00DD6851"/>
    <w:rsid w:val="00E0513C"/>
    <w:rsid w:val="00E0710D"/>
    <w:rsid w:val="00E21EA2"/>
    <w:rsid w:val="00E22239"/>
    <w:rsid w:val="00E24D25"/>
    <w:rsid w:val="00E25D53"/>
    <w:rsid w:val="00E33DD9"/>
    <w:rsid w:val="00E35373"/>
    <w:rsid w:val="00E46849"/>
    <w:rsid w:val="00E616A8"/>
    <w:rsid w:val="00E62C17"/>
    <w:rsid w:val="00E639DB"/>
    <w:rsid w:val="00E722EA"/>
    <w:rsid w:val="00E9506C"/>
    <w:rsid w:val="00E95FF8"/>
    <w:rsid w:val="00EA0C51"/>
    <w:rsid w:val="00EB16E7"/>
    <w:rsid w:val="00EB4D84"/>
    <w:rsid w:val="00EB73AA"/>
    <w:rsid w:val="00EC0284"/>
    <w:rsid w:val="00EC2D49"/>
    <w:rsid w:val="00ED6100"/>
    <w:rsid w:val="00F05AC6"/>
    <w:rsid w:val="00F14841"/>
    <w:rsid w:val="00F14B1F"/>
    <w:rsid w:val="00F15F48"/>
    <w:rsid w:val="00F24DEC"/>
    <w:rsid w:val="00F3474A"/>
    <w:rsid w:val="00F3568A"/>
    <w:rsid w:val="00F57EAF"/>
    <w:rsid w:val="00F61AD5"/>
    <w:rsid w:val="00F65A19"/>
    <w:rsid w:val="00F67B0A"/>
    <w:rsid w:val="00F762B7"/>
    <w:rsid w:val="00F827B6"/>
    <w:rsid w:val="00F90343"/>
    <w:rsid w:val="00F911A7"/>
    <w:rsid w:val="00F93B1F"/>
    <w:rsid w:val="00FA017A"/>
    <w:rsid w:val="00FA469B"/>
    <w:rsid w:val="00FA6A38"/>
    <w:rsid w:val="00FC6A33"/>
    <w:rsid w:val="00FC765B"/>
    <w:rsid w:val="00FD3B00"/>
    <w:rsid w:val="00FD4D4E"/>
    <w:rsid w:val="00FE2210"/>
    <w:rsid w:val="00FE2969"/>
    <w:rsid w:val="00FE6649"/>
    <w:rsid w:val="00FE6E45"/>
    <w:rsid w:val="00FE7472"/>
    <w:rsid w:val="00FF6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09B4D700"/>
  <w15:docId w15:val="{D3E02559-3D97-4D2E-931E-6C55AC02E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BC3BB8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0F5E49"/>
    <w:pPr>
      <w:keepNext/>
      <w:keepLines/>
      <w:numPr>
        <w:numId w:val="14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A736D0"/>
    <w:pPr>
      <w:keepNext/>
      <w:keepLines/>
      <w:numPr>
        <w:ilvl w:val="1"/>
        <w:numId w:val="14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BC3BB8"/>
    <w:pPr>
      <w:keepNext/>
      <w:keepLines/>
      <w:numPr>
        <w:ilvl w:val="2"/>
        <w:numId w:val="14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46849"/>
    <w:pPr>
      <w:keepNext/>
      <w:keepLines/>
      <w:numPr>
        <w:ilvl w:val="3"/>
        <w:numId w:val="14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4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E46849"/>
    <w:pPr>
      <w:spacing w:after="240" w:line="24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6849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46849"/>
    <w:pPr>
      <w:numPr>
        <w:ilvl w:val="1"/>
      </w:numPr>
      <w:jc w:val="center"/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46849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0F5E49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numPr>
        <w:numId w:val="0"/>
      </w:num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A736D0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BC3BB8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BC3BB8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676A1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F57EAF"/>
    <w:pPr>
      <w:tabs>
        <w:tab w:val="left" w:pos="440"/>
        <w:tab w:val="right" w:leader="dot" w:pos="8834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736D0"/>
    <w:pPr>
      <w:tabs>
        <w:tab w:val="left" w:pos="1320"/>
        <w:tab w:val="right" w:leader="dot" w:pos="9061"/>
      </w:tabs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723B4E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23B4E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723B4E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23B4E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723B4E"/>
    <w:rPr>
      <w:b/>
      <w:bCs/>
      <w:sz w:val="20"/>
      <w:szCs w:val="20"/>
    </w:rPr>
  </w:style>
  <w:style w:type="paragraph" w:styleId="Funotentext">
    <w:name w:val="footnote text"/>
    <w:basedOn w:val="Standard"/>
    <w:link w:val="FunotentextZchn"/>
    <w:uiPriority w:val="99"/>
    <w:unhideWhenUsed/>
    <w:rsid w:val="00817085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sid w:val="00817085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817085"/>
    <w:rPr>
      <w:vertAlign w:val="superscript"/>
    </w:rPr>
  </w:style>
  <w:style w:type="character" w:customStyle="1" w:styleId="watch-title">
    <w:name w:val="watch-title"/>
    <w:basedOn w:val="Absatz-Standardschriftart"/>
    <w:rsid w:val="0052371E"/>
  </w:style>
  <w:style w:type="character" w:styleId="HTMLZitat">
    <w:name w:val="HTML Cite"/>
    <w:basedOn w:val="Absatz-Standardschriftart"/>
    <w:uiPriority w:val="99"/>
    <w:semiHidden/>
    <w:unhideWhenUsed/>
    <w:rsid w:val="00FC6A33"/>
    <w:rPr>
      <w:i/>
      <w:iCs/>
    </w:rPr>
  </w:style>
  <w:style w:type="character" w:customStyle="1" w:styleId="dpfsent">
    <w:name w:val="dpf_sent"/>
    <w:basedOn w:val="Absatz-Standardschriftart"/>
    <w:rsid w:val="000934C8"/>
  </w:style>
  <w:style w:type="paragraph" w:customStyle="1" w:styleId="Listenabsatz-1-facherZeilenabstand">
    <w:name w:val="Listenabsatz - 1-facher Zeilenabstand"/>
    <w:basedOn w:val="Listenabsatz"/>
    <w:link w:val="Listenabsatz-1-facherZeilenabstandZchn"/>
    <w:qFormat/>
    <w:rsid w:val="004B7C1D"/>
    <w:pPr>
      <w:numPr>
        <w:numId w:val="8"/>
      </w:numPr>
      <w:spacing w:line="276" w:lineRule="auto"/>
      <w:ind w:left="714" w:hanging="357"/>
    </w:p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BC3BB8"/>
    <w:rPr>
      <w:rFonts w:ascii="Helvetica 45" w:eastAsiaTheme="minorHAnsi" w:hAnsi="Helvetica 45"/>
      <w:bCs/>
      <w:noProof/>
      <w:sz w:val="21"/>
      <w:lang w:eastAsia="de-DE"/>
    </w:rPr>
  </w:style>
  <w:style w:type="character" w:customStyle="1" w:styleId="Listenabsatz-1-facherZeilenabstandZchn">
    <w:name w:val="Listenabsatz - 1-facher Zeilenabstand Zchn"/>
    <w:basedOn w:val="ListenabsatzZchn"/>
    <w:link w:val="Listenabsatz-1-facherZeilenabstand"/>
    <w:rsid w:val="004B7C1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BC3BB8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BC3BB8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BC3BB8"/>
    <w:pPr>
      <w:numPr>
        <w:numId w:val="13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BC3BB8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2E3057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2E3057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8752B2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91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3.xml"/><Relationship Id="rId25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footer" Target="footer5.xml"/><Relationship Id="rId10" Type="http://schemas.openxmlformats.org/officeDocument/2006/relationships/image" Target="media/image3.jpg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Relationship Id="rId22" Type="http://schemas.openxmlformats.org/officeDocument/2006/relationships/header" Target="header4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jpg"/><Relationship Id="rId2" Type="http://schemas.openxmlformats.org/officeDocument/2006/relationships/image" Target="media/image10.png"/><Relationship Id="rId1" Type="http://schemas.openxmlformats.org/officeDocument/2006/relationships/image" Target="media/image9.jpe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jpg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01E0D5-1B6D-4D7C-B2BF-A80659C69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2521</Words>
  <Characters>15884</Characters>
  <Application>Microsoft Office Word</Application>
  <DocSecurity>0</DocSecurity>
  <Lines>132</Lines>
  <Paragraphs>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Mirko Janssen - DDI</dc:creator>
  <cp:lastModifiedBy>Schmidberger, Alessa | Wissensfabrik</cp:lastModifiedBy>
  <cp:revision>40</cp:revision>
  <cp:lastPrinted>2017-11-27T17:39:00Z</cp:lastPrinted>
  <dcterms:created xsi:type="dcterms:W3CDTF">2016-01-19T10:49:00Z</dcterms:created>
  <dcterms:modified xsi:type="dcterms:W3CDTF">2022-10-13T14:36:00Z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{2762BD66-452B-4294-8DEF-6C6D7AFDD3AF}</vt:lpwstr>
  </property>
</Properties>
</file>