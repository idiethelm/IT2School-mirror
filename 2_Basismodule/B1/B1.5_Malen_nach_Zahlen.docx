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B8D93C" w14:textId="77777777" w:rsidR="007557E2" w:rsidRPr="0089236B" w:rsidRDefault="007557E2" w:rsidP="0089236B">
      <w:pPr>
        <w:pStyle w:val="WF-Arbeitsblatt"/>
      </w:pPr>
      <w:r w:rsidRPr="0089236B">
        <w:t xml:space="preserve">Malen nach Zahlen </w:t>
      </w:r>
    </w:p>
    <w:p w14:paraId="297298A2" w14:textId="20F7DEF2" w:rsidR="007557E2" w:rsidRPr="007557E2" w:rsidRDefault="007557E2" w:rsidP="000F7A7A">
      <w:pPr>
        <w:jc w:val="both"/>
      </w:pPr>
      <w:r w:rsidRPr="007557E2">
        <w:t>Der Computer, das Tablet und auch das Handy nutzen Zahlen, um Bilder zu speichern und zu zeigen und auch</w:t>
      </w:r>
      <w:r w:rsidR="0045348F">
        <w:t>,</w:t>
      </w:r>
      <w:r w:rsidRPr="007557E2">
        <w:t xml:space="preserve"> um Bilder zu versenden. Für den Computermonitor ist alles ein Bild, auch Text</w:t>
      </w:r>
      <w:r w:rsidR="00164EF7">
        <w:t>,</w:t>
      </w:r>
      <w:r w:rsidRPr="007557E2">
        <w:t xml:space="preserve"> den man schreibt</w:t>
      </w:r>
      <w:r w:rsidR="00164EF7">
        <w:t>,</w:t>
      </w:r>
      <w:r w:rsidRPr="007557E2">
        <w:t xml:space="preserve"> oder Tabellen. Aber wie kann der Computer Bilder in Zahlen speichern? Computermonitore sind in ein feines Raster gegli</w:t>
      </w:r>
      <w:r w:rsidR="0045348F">
        <w:t>edert, deren Punkte man Pixel („</w:t>
      </w:r>
      <w:proofErr w:type="spellStart"/>
      <w:r w:rsidRPr="007557E2">
        <w:t>picture</w:t>
      </w:r>
      <w:proofErr w:type="spellEnd"/>
      <w:r w:rsidRPr="007557E2">
        <w:t xml:space="preserve"> </w:t>
      </w:r>
      <w:proofErr w:type="spellStart"/>
      <w:r w:rsidRPr="007557E2">
        <w:t>elements</w:t>
      </w:r>
      <w:proofErr w:type="spellEnd"/>
      <w:r w:rsidR="0045348F">
        <w:t>“</w:t>
      </w:r>
      <w:r w:rsidRPr="007557E2">
        <w:t xml:space="preserve">, </w:t>
      </w:r>
      <w:r w:rsidR="0045348F">
        <w:t>d</w:t>
      </w:r>
      <w:r w:rsidRPr="007557E2">
        <w:t>eutsch</w:t>
      </w:r>
      <w:r w:rsidR="0045348F">
        <w:t>:</w:t>
      </w:r>
      <w:r w:rsidRPr="007557E2">
        <w:t xml:space="preserve"> Bildpunkte) nennt. </w:t>
      </w:r>
    </w:p>
    <w:p w14:paraId="2C563D6B" w14:textId="233D1FCF" w:rsidR="007557E2" w:rsidRPr="007557E2" w:rsidRDefault="005362B7" w:rsidP="000F7A7A">
      <w:pPr>
        <w:jc w:val="both"/>
      </w:pPr>
      <w:r w:rsidRPr="007557E2">
        <w:drawing>
          <wp:anchor distT="0" distB="0" distL="114300" distR="114300" simplePos="0" relativeHeight="251656704" behindDoc="1" locked="0" layoutInCell="1" allowOverlap="1" wp14:anchorId="2D4C128E" wp14:editId="62CA1D5B">
            <wp:simplePos x="0" y="0"/>
            <wp:positionH relativeFrom="margin">
              <wp:posOffset>1929130</wp:posOffset>
            </wp:positionH>
            <wp:positionV relativeFrom="paragraph">
              <wp:posOffset>488315</wp:posOffset>
            </wp:positionV>
            <wp:extent cx="1775460" cy="1331595"/>
            <wp:effectExtent l="0" t="0" r="0" b="1905"/>
            <wp:wrapTight wrapText="bothSides">
              <wp:wrapPolygon edited="0">
                <wp:start x="0" y="0"/>
                <wp:lineTo x="0" y="21322"/>
                <wp:lineTo x="21322" y="21322"/>
                <wp:lineTo x="21322" y="0"/>
                <wp:lineTo x="0" y="0"/>
              </wp:wrapPolygon>
            </wp:wrapTight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flower-350493_6404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546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557E2">
        <w:drawing>
          <wp:anchor distT="0" distB="0" distL="114300" distR="114300" simplePos="0" relativeHeight="251655680" behindDoc="1" locked="0" layoutInCell="1" allowOverlap="1" wp14:anchorId="2975A13B" wp14:editId="7AF9FE12">
            <wp:simplePos x="0" y="0"/>
            <wp:positionH relativeFrom="column">
              <wp:posOffset>3843655</wp:posOffset>
            </wp:positionH>
            <wp:positionV relativeFrom="paragraph">
              <wp:posOffset>488950</wp:posOffset>
            </wp:positionV>
            <wp:extent cx="1775460" cy="1329690"/>
            <wp:effectExtent l="0" t="0" r="0" b="3810"/>
            <wp:wrapTight wrapText="bothSides">
              <wp:wrapPolygon edited="0">
                <wp:start x="0" y="0"/>
                <wp:lineTo x="0" y="21352"/>
                <wp:lineTo x="21322" y="21352"/>
                <wp:lineTo x="21322" y="0"/>
                <wp:lineTo x="0" y="0"/>
              </wp:wrapPolygon>
            </wp:wrapTight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lower-350493_640_2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546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57E2" w:rsidRPr="007557E2">
        <w:drawing>
          <wp:anchor distT="0" distB="0" distL="114300" distR="114300" simplePos="0" relativeHeight="251659776" behindDoc="1" locked="0" layoutInCell="1" allowOverlap="1" wp14:anchorId="2A993DE2" wp14:editId="53E7C178">
            <wp:simplePos x="0" y="0"/>
            <wp:positionH relativeFrom="margin">
              <wp:posOffset>-13970</wp:posOffset>
            </wp:positionH>
            <wp:positionV relativeFrom="paragraph">
              <wp:posOffset>488950</wp:posOffset>
            </wp:positionV>
            <wp:extent cx="1775460" cy="1329690"/>
            <wp:effectExtent l="0" t="0" r="0" b="3810"/>
            <wp:wrapTight wrapText="bothSides">
              <wp:wrapPolygon edited="0">
                <wp:start x="0" y="0"/>
                <wp:lineTo x="0" y="21352"/>
                <wp:lineTo x="21322" y="21352"/>
                <wp:lineTo x="21322" y="0"/>
                <wp:lineTo x="0" y="0"/>
              </wp:wrapPolygon>
            </wp:wrapTight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flower-350493_640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546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57E2" w:rsidRPr="007557E2">
        <w:t xml:space="preserve">Wenn man auf Bildern die einzelnen Bildpunkte erkennen kann, nennt man sie auch manchmal „verpixelt“. Je mehr Bildpunkte ein Bild </w:t>
      </w:r>
      <w:proofErr w:type="gramStart"/>
      <w:r w:rsidR="007557E2" w:rsidRPr="007557E2">
        <w:t>hat</w:t>
      </w:r>
      <w:proofErr w:type="gramEnd"/>
      <w:r w:rsidR="007557E2" w:rsidRPr="007557E2">
        <w:t>, desto besser ist die Qualität eines Bildes.</w:t>
      </w:r>
    </w:p>
    <w:p w14:paraId="763705F4" w14:textId="77777777" w:rsidR="0045348F" w:rsidRDefault="0045348F">
      <w:pPr>
        <w:jc w:val="both"/>
        <w:pPrChange w:id="0" w:author="Schmidberger, Alessa | Wissensfabrik" w:date="2022-10-11T11:21:00Z">
          <w:pPr/>
        </w:pPrChange>
      </w:pPr>
    </w:p>
    <w:p w14:paraId="25AD04EC" w14:textId="47B06D5B" w:rsidR="0040617B" w:rsidRPr="007557E2" w:rsidRDefault="007557E2" w:rsidP="000F7A7A">
      <w:pPr>
        <w:jc w:val="both"/>
      </w:pPr>
      <w:r w:rsidRPr="007557E2">
        <w:t xml:space="preserve">Ein Computermonitor hat meistens </w:t>
      </w:r>
      <w:proofErr w:type="gramStart"/>
      <w:r w:rsidRPr="007557E2">
        <w:t>über eine Millionen</w:t>
      </w:r>
      <w:proofErr w:type="gramEnd"/>
      <w:r w:rsidRPr="007557E2">
        <w:t xml:space="preserve"> solcher Pixel. Wir beginnen mit Schwarz-</w:t>
      </w:r>
      <w:r w:rsidR="00164EF7">
        <w:t>W</w:t>
      </w:r>
      <w:r w:rsidRPr="007557E2">
        <w:t xml:space="preserve">eiß-Bildern. Bei einem schwarz-weißen Bild ist </w:t>
      </w:r>
      <w:proofErr w:type="gramStart"/>
      <w:r w:rsidRPr="007557E2">
        <w:t>jedes Pixel</w:t>
      </w:r>
      <w:proofErr w:type="gramEnd"/>
      <w:r w:rsidRPr="007557E2">
        <w:t xml:space="preserve"> entweder schwarz oder weiß. </w:t>
      </w:r>
    </w:p>
    <w:tbl>
      <w:tblPr>
        <w:tblStyle w:val="Tabellenraster"/>
        <w:tblpPr w:leftFromText="141" w:rightFromText="141" w:vertAnchor="text" w:tblpY="1"/>
        <w:tblOverlap w:val="never"/>
        <w:tblW w:w="2583" w:type="dxa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"/>
        <w:gridCol w:w="369"/>
        <w:gridCol w:w="369"/>
        <w:gridCol w:w="369"/>
        <w:gridCol w:w="369"/>
        <w:gridCol w:w="369"/>
        <w:gridCol w:w="369"/>
      </w:tblGrid>
      <w:tr w:rsidR="00334B9B" w:rsidRPr="007557E2" w14:paraId="2CAE7EE5" w14:textId="77777777" w:rsidTr="001B1D97">
        <w:trPr>
          <w:trHeight w:hRule="exact" w:val="369"/>
        </w:trPr>
        <w:tc>
          <w:tcPr>
            <w:tcW w:w="369" w:type="dxa"/>
            <w:shd w:val="clear" w:color="auto" w:fill="FFFFFF" w:themeFill="background1"/>
            <w:vAlign w:val="center"/>
          </w:tcPr>
          <w:p w14:paraId="1A5C35E4" w14:textId="77777777" w:rsidR="00334B9B" w:rsidRPr="007557E2" w:rsidRDefault="00334B9B">
            <w:pPr>
              <w:jc w:val="both"/>
              <w:pPrChange w:id="1" w:author="Schmidberger, Alessa | Wissensfabrik" w:date="2022-10-11T11:21:00Z">
                <w:pPr>
                  <w:framePr w:hSpace="141" w:wrap="around" w:vAnchor="text" w:hAnchor="text" w:y="1"/>
                  <w:suppressOverlap/>
                  <w:jc w:val="center"/>
                </w:pPr>
              </w:pPrChange>
            </w:pPr>
          </w:p>
        </w:tc>
        <w:tc>
          <w:tcPr>
            <w:tcW w:w="369" w:type="dxa"/>
            <w:shd w:val="clear" w:color="auto" w:fill="FFFFFF" w:themeFill="background1"/>
            <w:vAlign w:val="center"/>
          </w:tcPr>
          <w:p w14:paraId="5E8C2333" w14:textId="77777777" w:rsidR="00334B9B" w:rsidRPr="007557E2" w:rsidRDefault="00334B9B">
            <w:pPr>
              <w:jc w:val="both"/>
              <w:pPrChange w:id="2" w:author="Schmidberger, Alessa | Wissensfabrik" w:date="2022-10-11T11:21:00Z">
                <w:pPr>
                  <w:framePr w:hSpace="141" w:wrap="around" w:vAnchor="text" w:hAnchor="text" w:y="1"/>
                  <w:suppressOverlap/>
                  <w:jc w:val="center"/>
                </w:pPr>
              </w:pPrChange>
            </w:pPr>
          </w:p>
        </w:tc>
        <w:tc>
          <w:tcPr>
            <w:tcW w:w="369" w:type="dxa"/>
            <w:shd w:val="clear" w:color="auto" w:fill="FFFFFF" w:themeFill="background1"/>
            <w:vAlign w:val="center"/>
          </w:tcPr>
          <w:p w14:paraId="412F3E48" w14:textId="77777777" w:rsidR="00334B9B" w:rsidRPr="007557E2" w:rsidRDefault="00334B9B">
            <w:pPr>
              <w:jc w:val="both"/>
              <w:pPrChange w:id="3" w:author="Schmidberger, Alessa | Wissensfabrik" w:date="2022-10-11T11:21:00Z">
                <w:pPr>
                  <w:framePr w:hSpace="141" w:wrap="around" w:vAnchor="text" w:hAnchor="text" w:y="1"/>
                  <w:suppressOverlap/>
                  <w:jc w:val="center"/>
                </w:pPr>
              </w:pPrChange>
            </w:pPr>
          </w:p>
        </w:tc>
        <w:tc>
          <w:tcPr>
            <w:tcW w:w="369" w:type="dxa"/>
            <w:shd w:val="clear" w:color="auto" w:fill="FFFFFF" w:themeFill="background1"/>
            <w:vAlign w:val="center"/>
          </w:tcPr>
          <w:p w14:paraId="4C75396E" w14:textId="77777777" w:rsidR="00334B9B" w:rsidRPr="007557E2" w:rsidRDefault="00334B9B">
            <w:pPr>
              <w:jc w:val="both"/>
              <w:pPrChange w:id="4" w:author="Schmidberger, Alessa | Wissensfabrik" w:date="2022-10-11T11:21:00Z">
                <w:pPr>
                  <w:framePr w:hSpace="141" w:wrap="around" w:vAnchor="text" w:hAnchor="text" w:y="1"/>
                  <w:suppressOverlap/>
                  <w:jc w:val="center"/>
                </w:pPr>
              </w:pPrChange>
            </w:pPr>
            <w:r>
              <w:rPr>
                <w:rFonts w:ascii="Arial" w:hAnsi="Arial" w:cs="Arial"/>
              </w:rPr>
              <w:t>██</w:t>
            </w:r>
          </w:p>
        </w:tc>
        <w:tc>
          <w:tcPr>
            <w:tcW w:w="369" w:type="dxa"/>
            <w:shd w:val="clear" w:color="auto" w:fill="FFFFFF" w:themeFill="background1"/>
            <w:vAlign w:val="center"/>
          </w:tcPr>
          <w:p w14:paraId="482912AB" w14:textId="77777777" w:rsidR="00334B9B" w:rsidRPr="007557E2" w:rsidRDefault="00334B9B">
            <w:pPr>
              <w:jc w:val="both"/>
              <w:pPrChange w:id="5" w:author="Schmidberger, Alessa | Wissensfabrik" w:date="2022-10-11T11:21:00Z">
                <w:pPr>
                  <w:framePr w:hSpace="141" w:wrap="around" w:vAnchor="text" w:hAnchor="text" w:y="1"/>
                  <w:suppressOverlap/>
                  <w:jc w:val="center"/>
                </w:pPr>
              </w:pPrChange>
            </w:pPr>
          </w:p>
        </w:tc>
        <w:tc>
          <w:tcPr>
            <w:tcW w:w="369" w:type="dxa"/>
            <w:shd w:val="clear" w:color="auto" w:fill="FFFFFF" w:themeFill="background1"/>
            <w:vAlign w:val="center"/>
          </w:tcPr>
          <w:p w14:paraId="6ABDFE90" w14:textId="77777777" w:rsidR="00334B9B" w:rsidRPr="007557E2" w:rsidRDefault="00334B9B">
            <w:pPr>
              <w:jc w:val="both"/>
              <w:pPrChange w:id="6" w:author="Schmidberger, Alessa | Wissensfabrik" w:date="2022-10-11T11:21:00Z">
                <w:pPr>
                  <w:framePr w:hSpace="141" w:wrap="around" w:vAnchor="text" w:hAnchor="text" w:y="1"/>
                  <w:suppressOverlap/>
                  <w:jc w:val="center"/>
                </w:pPr>
              </w:pPrChange>
            </w:pPr>
          </w:p>
        </w:tc>
        <w:tc>
          <w:tcPr>
            <w:tcW w:w="369" w:type="dxa"/>
            <w:shd w:val="clear" w:color="auto" w:fill="FFFFFF" w:themeFill="background1"/>
            <w:vAlign w:val="center"/>
          </w:tcPr>
          <w:p w14:paraId="15DBCF5A" w14:textId="77777777" w:rsidR="00334B9B" w:rsidRPr="007557E2" w:rsidRDefault="00334B9B">
            <w:pPr>
              <w:jc w:val="both"/>
              <w:pPrChange w:id="7" w:author="Schmidberger, Alessa | Wissensfabrik" w:date="2022-10-11T11:21:00Z">
                <w:pPr>
                  <w:framePr w:hSpace="141" w:wrap="around" w:vAnchor="text" w:hAnchor="text" w:y="1"/>
                  <w:suppressOverlap/>
                  <w:jc w:val="center"/>
                </w:pPr>
              </w:pPrChange>
            </w:pPr>
          </w:p>
        </w:tc>
      </w:tr>
      <w:tr w:rsidR="00334B9B" w:rsidRPr="007557E2" w14:paraId="2FF4644B" w14:textId="77777777" w:rsidTr="001B1D97">
        <w:trPr>
          <w:trHeight w:hRule="exact" w:val="369"/>
        </w:trPr>
        <w:tc>
          <w:tcPr>
            <w:tcW w:w="369" w:type="dxa"/>
            <w:shd w:val="clear" w:color="auto" w:fill="FFFFFF" w:themeFill="background1"/>
            <w:vAlign w:val="center"/>
          </w:tcPr>
          <w:p w14:paraId="3D46F0CE" w14:textId="77777777" w:rsidR="00334B9B" w:rsidRPr="007557E2" w:rsidRDefault="00334B9B">
            <w:pPr>
              <w:jc w:val="both"/>
              <w:pPrChange w:id="8" w:author="Schmidberger, Alessa | Wissensfabrik" w:date="2022-10-11T11:21:00Z">
                <w:pPr>
                  <w:framePr w:hSpace="141" w:wrap="around" w:vAnchor="text" w:hAnchor="text" w:y="1"/>
                  <w:suppressOverlap/>
                  <w:jc w:val="center"/>
                </w:pPr>
              </w:pPrChange>
            </w:pPr>
          </w:p>
        </w:tc>
        <w:tc>
          <w:tcPr>
            <w:tcW w:w="369" w:type="dxa"/>
            <w:shd w:val="clear" w:color="auto" w:fill="FFFFFF" w:themeFill="background1"/>
            <w:vAlign w:val="center"/>
          </w:tcPr>
          <w:p w14:paraId="6590F1F7" w14:textId="77777777" w:rsidR="00334B9B" w:rsidRPr="007557E2" w:rsidRDefault="00334B9B">
            <w:pPr>
              <w:jc w:val="both"/>
              <w:pPrChange w:id="9" w:author="Schmidberger, Alessa | Wissensfabrik" w:date="2022-10-11T11:21:00Z">
                <w:pPr>
                  <w:framePr w:hSpace="141" w:wrap="around" w:vAnchor="text" w:hAnchor="text" w:y="1"/>
                  <w:suppressOverlap/>
                  <w:jc w:val="center"/>
                </w:pPr>
              </w:pPrChange>
            </w:pPr>
          </w:p>
        </w:tc>
        <w:tc>
          <w:tcPr>
            <w:tcW w:w="369" w:type="dxa"/>
            <w:shd w:val="clear" w:color="auto" w:fill="FFFFFF" w:themeFill="background1"/>
            <w:vAlign w:val="center"/>
          </w:tcPr>
          <w:p w14:paraId="049F767D" w14:textId="77777777" w:rsidR="00334B9B" w:rsidRPr="007557E2" w:rsidRDefault="00334B9B">
            <w:pPr>
              <w:jc w:val="both"/>
              <w:pPrChange w:id="10" w:author="Schmidberger, Alessa | Wissensfabrik" w:date="2022-10-11T11:21:00Z">
                <w:pPr>
                  <w:framePr w:hSpace="141" w:wrap="around" w:vAnchor="text" w:hAnchor="text" w:y="1"/>
                  <w:suppressOverlap/>
                  <w:jc w:val="center"/>
                </w:pPr>
              </w:pPrChange>
            </w:pPr>
            <w:r>
              <w:rPr>
                <w:rFonts w:ascii="Arial" w:hAnsi="Arial" w:cs="Arial"/>
              </w:rPr>
              <w:t>██</w:t>
            </w:r>
          </w:p>
        </w:tc>
        <w:tc>
          <w:tcPr>
            <w:tcW w:w="369" w:type="dxa"/>
            <w:shd w:val="clear" w:color="auto" w:fill="FFFFFF" w:themeFill="background1"/>
            <w:vAlign w:val="center"/>
          </w:tcPr>
          <w:p w14:paraId="74914025" w14:textId="0CE2A1CB" w:rsidR="00334B9B" w:rsidRPr="007557E2" w:rsidRDefault="00334B9B">
            <w:pPr>
              <w:jc w:val="both"/>
              <w:pPrChange w:id="11" w:author="Schmidberger, Alessa | Wissensfabrik" w:date="2022-10-11T11:21:00Z">
                <w:pPr>
                  <w:framePr w:hSpace="141" w:wrap="around" w:vAnchor="text" w:hAnchor="text" w:y="1"/>
                  <w:suppressOverlap/>
                  <w:jc w:val="center"/>
                </w:pPr>
              </w:pPrChange>
            </w:pPr>
            <w:r>
              <w:rPr>
                <w:rFonts w:ascii="Arial" w:hAnsi="Arial" w:cs="Arial"/>
              </w:rPr>
              <w:t>██</w:t>
            </w:r>
          </w:p>
        </w:tc>
        <w:tc>
          <w:tcPr>
            <w:tcW w:w="369" w:type="dxa"/>
            <w:shd w:val="clear" w:color="auto" w:fill="FFFFFF" w:themeFill="background1"/>
            <w:vAlign w:val="center"/>
          </w:tcPr>
          <w:p w14:paraId="0356C820" w14:textId="77777777" w:rsidR="00334B9B" w:rsidRPr="007557E2" w:rsidRDefault="00334B9B">
            <w:pPr>
              <w:jc w:val="both"/>
              <w:pPrChange w:id="12" w:author="Schmidberger, Alessa | Wissensfabrik" w:date="2022-10-11T11:21:00Z">
                <w:pPr>
                  <w:framePr w:hSpace="141" w:wrap="around" w:vAnchor="text" w:hAnchor="text" w:y="1"/>
                  <w:suppressOverlap/>
                  <w:jc w:val="center"/>
                </w:pPr>
              </w:pPrChange>
            </w:pPr>
            <w:r>
              <w:rPr>
                <w:rFonts w:ascii="Arial" w:hAnsi="Arial" w:cs="Arial"/>
              </w:rPr>
              <w:t>██</w:t>
            </w:r>
          </w:p>
        </w:tc>
        <w:tc>
          <w:tcPr>
            <w:tcW w:w="369" w:type="dxa"/>
            <w:shd w:val="clear" w:color="auto" w:fill="FFFFFF" w:themeFill="background1"/>
            <w:vAlign w:val="center"/>
          </w:tcPr>
          <w:p w14:paraId="334830B1" w14:textId="77777777" w:rsidR="00334B9B" w:rsidRPr="007557E2" w:rsidRDefault="00334B9B">
            <w:pPr>
              <w:jc w:val="both"/>
              <w:pPrChange w:id="13" w:author="Schmidberger, Alessa | Wissensfabrik" w:date="2022-10-11T11:21:00Z">
                <w:pPr>
                  <w:framePr w:hSpace="141" w:wrap="around" w:vAnchor="text" w:hAnchor="text" w:y="1"/>
                  <w:suppressOverlap/>
                  <w:jc w:val="center"/>
                </w:pPr>
              </w:pPrChange>
            </w:pPr>
          </w:p>
        </w:tc>
        <w:tc>
          <w:tcPr>
            <w:tcW w:w="369" w:type="dxa"/>
            <w:shd w:val="clear" w:color="auto" w:fill="FFFFFF" w:themeFill="background1"/>
            <w:vAlign w:val="center"/>
          </w:tcPr>
          <w:p w14:paraId="7380D190" w14:textId="77777777" w:rsidR="00334B9B" w:rsidRPr="007557E2" w:rsidRDefault="00334B9B">
            <w:pPr>
              <w:jc w:val="both"/>
              <w:pPrChange w:id="14" w:author="Schmidberger, Alessa | Wissensfabrik" w:date="2022-10-11T11:21:00Z">
                <w:pPr>
                  <w:framePr w:hSpace="141" w:wrap="around" w:vAnchor="text" w:hAnchor="text" w:y="1"/>
                  <w:suppressOverlap/>
                  <w:jc w:val="center"/>
                </w:pPr>
              </w:pPrChange>
            </w:pPr>
          </w:p>
        </w:tc>
      </w:tr>
      <w:tr w:rsidR="00334B9B" w:rsidRPr="007557E2" w14:paraId="14853036" w14:textId="77777777" w:rsidTr="001B1D97">
        <w:trPr>
          <w:trHeight w:hRule="exact" w:val="369"/>
        </w:trPr>
        <w:tc>
          <w:tcPr>
            <w:tcW w:w="369" w:type="dxa"/>
            <w:shd w:val="clear" w:color="auto" w:fill="FFFFFF" w:themeFill="background1"/>
            <w:vAlign w:val="center"/>
          </w:tcPr>
          <w:p w14:paraId="4DB86923" w14:textId="77777777" w:rsidR="00334B9B" w:rsidRPr="007557E2" w:rsidRDefault="00334B9B">
            <w:pPr>
              <w:jc w:val="both"/>
              <w:pPrChange w:id="15" w:author="Schmidberger, Alessa | Wissensfabrik" w:date="2022-10-11T11:21:00Z">
                <w:pPr>
                  <w:framePr w:hSpace="141" w:wrap="around" w:vAnchor="text" w:hAnchor="text" w:y="1"/>
                  <w:suppressOverlap/>
                  <w:jc w:val="center"/>
                </w:pPr>
              </w:pPrChange>
            </w:pPr>
          </w:p>
        </w:tc>
        <w:tc>
          <w:tcPr>
            <w:tcW w:w="369" w:type="dxa"/>
            <w:shd w:val="clear" w:color="auto" w:fill="FFFFFF" w:themeFill="background1"/>
            <w:vAlign w:val="center"/>
          </w:tcPr>
          <w:p w14:paraId="36A64007" w14:textId="77777777" w:rsidR="00334B9B" w:rsidRPr="007557E2" w:rsidRDefault="00334B9B">
            <w:pPr>
              <w:jc w:val="both"/>
              <w:pPrChange w:id="16" w:author="Schmidberger, Alessa | Wissensfabrik" w:date="2022-10-11T11:21:00Z">
                <w:pPr>
                  <w:framePr w:hSpace="141" w:wrap="around" w:vAnchor="text" w:hAnchor="text" w:y="1"/>
                  <w:suppressOverlap/>
                  <w:jc w:val="center"/>
                </w:pPr>
              </w:pPrChange>
            </w:pPr>
            <w:r>
              <w:rPr>
                <w:rFonts w:ascii="Arial" w:hAnsi="Arial" w:cs="Arial"/>
              </w:rPr>
              <w:t>██</w:t>
            </w:r>
          </w:p>
        </w:tc>
        <w:tc>
          <w:tcPr>
            <w:tcW w:w="369" w:type="dxa"/>
            <w:shd w:val="clear" w:color="auto" w:fill="FFFFFF" w:themeFill="background1"/>
            <w:vAlign w:val="center"/>
          </w:tcPr>
          <w:p w14:paraId="22F31DFE" w14:textId="727E566F" w:rsidR="00334B9B" w:rsidRPr="007557E2" w:rsidRDefault="00334B9B">
            <w:pPr>
              <w:jc w:val="both"/>
              <w:pPrChange w:id="17" w:author="Schmidberger, Alessa | Wissensfabrik" w:date="2022-10-11T11:21:00Z">
                <w:pPr>
                  <w:framePr w:hSpace="141" w:wrap="around" w:vAnchor="text" w:hAnchor="text" w:y="1"/>
                  <w:suppressOverlap/>
                  <w:jc w:val="center"/>
                </w:pPr>
              </w:pPrChange>
            </w:pPr>
            <w:r>
              <w:rPr>
                <w:rFonts w:ascii="Arial" w:hAnsi="Arial" w:cs="Arial"/>
              </w:rPr>
              <w:t>██</w:t>
            </w:r>
          </w:p>
        </w:tc>
        <w:tc>
          <w:tcPr>
            <w:tcW w:w="369" w:type="dxa"/>
            <w:shd w:val="clear" w:color="auto" w:fill="FFFFFF" w:themeFill="background1"/>
            <w:vAlign w:val="center"/>
          </w:tcPr>
          <w:p w14:paraId="63D25DC2" w14:textId="722E6631" w:rsidR="00334B9B" w:rsidRPr="007557E2" w:rsidRDefault="00334B9B">
            <w:pPr>
              <w:jc w:val="both"/>
              <w:pPrChange w:id="18" w:author="Schmidberger, Alessa | Wissensfabrik" w:date="2022-10-11T11:21:00Z">
                <w:pPr>
                  <w:framePr w:hSpace="141" w:wrap="around" w:vAnchor="text" w:hAnchor="text" w:y="1"/>
                  <w:suppressOverlap/>
                  <w:jc w:val="center"/>
                </w:pPr>
              </w:pPrChange>
            </w:pPr>
            <w:r>
              <w:rPr>
                <w:rFonts w:ascii="Arial" w:hAnsi="Arial" w:cs="Arial"/>
              </w:rPr>
              <w:t>██</w:t>
            </w:r>
          </w:p>
        </w:tc>
        <w:tc>
          <w:tcPr>
            <w:tcW w:w="369" w:type="dxa"/>
            <w:shd w:val="clear" w:color="auto" w:fill="FFFFFF" w:themeFill="background1"/>
            <w:vAlign w:val="center"/>
          </w:tcPr>
          <w:p w14:paraId="1863B611" w14:textId="4AA46886" w:rsidR="00334B9B" w:rsidRPr="007557E2" w:rsidRDefault="00334B9B">
            <w:pPr>
              <w:jc w:val="both"/>
              <w:pPrChange w:id="19" w:author="Schmidberger, Alessa | Wissensfabrik" w:date="2022-10-11T11:21:00Z">
                <w:pPr>
                  <w:framePr w:hSpace="141" w:wrap="around" w:vAnchor="text" w:hAnchor="text" w:y="1"/>
                  <w:suppressOverlap/>
                  <w:jc w:val="center"/>
                </w:pPr>
              </w:pPrChange>
            </w:pPr>
            <w:r>
              <w:rPr>
                <w:rFonts w:ascii="Arial" w:hAnsi="Arial" w:cs="Arial"/>
              </w:rPr>
              <w:t>██</w:t>
            </w:r>
          </w:p>
        </w:tc>
        <w:tc>
          <w:tcPr>
            <w:tcW w:w="369" w:type="dxa"/>
            <w:shd w:val="clear" w:color="auto" w:fill="FFFFFF" w:themeFill="background1"/>
            <w:vAlign w:val="center"/>
          </w:tcPr>
          <w:p w14:paraId="444C74CE" w14:textId="77777777" w:rsidR="00334B9B" w:rsidRPr="007557E2" w:rsidRDefault="00334B9B">
            <w:pPr>
              <w:jc w:val="both"/>
              <w:pPrChange w:id="20" w:author="Schmidberger, Alessa | Wissensfabrik" w:date="2022-10-11T11:21:00Z">
                <w:pPr>
                  <w:framePr w:hSpace="141" w:wrap="around" w:vAnchor="text" w:hAnchor="text" w:y="1"/>
                  <w:suppressOverlap/>
                  <w:jc w:val="center"/>
                </w:pPr>
              </w:pPrChange>
            </w:pPr>
            <w:r>
              <w:rPr>
                <w:rFonts w:ascii="Arial" w:hAnsi="Arial" w:cs="Arial"/>
              </w:rPr>
              <w:t>██</w:t>
            </w:r>
          </w:p>
        </w:tc>
        <w:tc>
          <w:tcPr>
            <w:tcW w:w="369" w:type="dxa"/>
            <w:shd w:val="clear" w:color="auto" w:fill="FFFFFF" w:themeFill="background1"/>
            <w:vAlign w:val="center"/>
          </w:tcPr>
          <w:p w14:paraId="4429D961" w14:textId="77777777" w:rsidR="00334B9B" w:rsidRPr="007557E2" w:rsidRDefault="00334B9B">
            <w:pPr>
              <w:jc w:val="both"/>
              <w:pPrChange w:id="21" w:author="Schmidberger, Alessa | Wissensfabrik" w:date="2022-10-11T11:21:00Z">
                <w:pPr>
                  <w:framePr w:hSpace="141" w:wrap="around" w:vAnchor="text" w:hAnchor="text" w:y="1"/>
                  <w:suppressOverlap/>
                  <w:jc w:val="center"/>
                </w:pPr>
              </w:pPrChange>
            </w:pPr>
          </w:p>
        </w:tc>
      </w:tr>
      <w:tr w:rsidR="00334B9B" w:rsidRPr="007557E2" w14:paraId="29FDA83C" w14:textId="77777777" w:rsidTr="001B1D97">
        <w:trPr>
          <w:trHeight w:hRule="exact" w:val="369"/>
        </w:trPr>
        <w:tc>
          <w:tcPr>
            <w:tcW w:w="369" w:type="dxa"/>
            <w:shd w:val="clear" w:color="auto" w:fill="FFFFFF" w:themeFill="background1"/>
            <w:vAlign w:val="center"/>
          </w:tcPr>
          <w:p w14:paraId="54975684" w14:textId="77777777" w:rsidR="00334B9B" w:rsidRPr="007557E2" w:rsidRDefault="00334B9B">
            <w:pPr>
              <w:jc w:val="both"/>
              <w:pPrChange w:id="22" w:author="Schmidberger, Alessa | Wissensfabrik" w:date="2022-10-11T11:21:00Z">
                <w:pPr>
                  <w:framePr w:hSpace="141" w:wrap="around" w:vAnchor="text" w:hAnchor="text" w:y="1"/>
                  <w:suppressOverlap/>
                  <w:jc w:val="center"/>
                </w:pPr>
              </w:pPrChange>
            </w:pPr>
            <w:r>
              <w:rPr>
                <w:rFonts w:ascii="Arial" w:hAnsi="Arial" w:cs="Arial"/>
              </w:rPr>
              <w:t>██</w:t>
            </w:r>
          </w:p>
        </w:tc>
        <w:tc>
          <w:tcPr>
            <w:tcW w:w="369" w:type="dxa"/>
            <w:shd w:val="clear" w:color="auto" w:fill="FFFFFF" w:themeFill="background1"/>
            <w:vAlign w:val="center"/>
          </w:tcPr>
          <w:p w14:paraId="4CDEEA0F" w14:textId="77777777" w:rsidR="00334B9B" w:rsidRPr="007557E2" w:rsidRDefault="00334B9B">
            <w:pPr>
              <w:jc w:val="both"/>
              <w:pPrChange w:id="23" w:author="Schmidberger, Alessa | Wissensfabrik" w:date="2022-10-11T11:21:00Z">
                <w:pPr>
                  <w:framePr w:hSpace="141" w:wrap="around" w:vAnchor="text" w:hAnchor="text" w:y="1"/>
                  <w:suppressOverlap/>
                  <w:jc w:val="center"/>
                </w:pPr>
              </w:pPrChange>
            </w:pPr>
            <w:r>
              <w:rPr>
                <w:rFonts w:ascii="Arial" w:hAnsi="Arial" w:cs="Arial"/>
              </w:rPr>
              <w:t>██</w:t>
            </w:r>
          </w:p>
        </w:tc>
        <w:tc>
          <w:tcPr>
            <w:tcW w:w="369" w:type="dxa"/>
            <w:shd w:val="clear" w:color="auto" w:fill="FFFFFF" w:themeFill="background1"/>
            <w:vAlign w:val="center"/>
          </w:tcPr>
          <w:p w14:paraId="1EC60EB4" w14:textId="77777777" w:rsidR="00334B9B" w:rsidRPr="007557E2" w:rsidRDefault="00334B9B">
            <w:pPr>
              <w:jc w:val="both"/>
              <w:pPrChange w:id="24" w:author="Schmidberger, Alessa | Wissensfabrik" w:date="2022-10-11T11:21:00Z">
                <w:pPr>
                  <w:framePr w:hSpace="141" w:wrap="around" w:vAnchor="text" w:hAnchor="text" w:y="1"/>
                  <w:suppressOverlap/>
                  <w:jc w:val="center"/>
                </w:pPr>
              </w:pPrChange>
            </w:pPr>
            <w:r>
              <w:rPr>
                <w:rFonts w:ascii="Arial" w:hAnsi="Arial" w:cs="Arial"/>
              </w:rPr>
              <w:t>██</w:t>
            </w:r>
          </w:p>
        </w:tc>
        <w:tc>
          <w:tcPr>
            <w:tcW w:w="369" w:type="dxa"/>
            <w:shd w:val="clear" w:color="auto" w:fill="FFFFFF" w:themeFill="background1"/>
            <w:vAlign w:val="center"/>
          </w:tcPr>
          <w:p w14:paraId="2F2ECD48" w14:textId="77777777" w:rsidR="00334B9B" w:rsidRPr="007557E2" w:rsidRDefault="00334B9B">
            <w:pPr>
              <w:jc w:val="both"/>
              <w:pPrChange w:id="25" w:author="Schmidberger, Alessa | Wissensfabrik" w:date="2022-10-11T11:21:00Z">
                <w:pPr>
                  <w:framePr w:hSpace="141" w:wrap="around" w:vAnchor="text" w:hAnchor="text" w:y="1"/>
                  <w:suppressOverlap/>
                  <w:jc w:val="center"/>
                </w:pPr>
              </w:pPrChange>
            </w:pPr>
            <w:r>
              <w:rPr>
                <w:rFonts w:ascii="Arial" w:hAnsi="Arial" w:cs="Arial"/>
              </w:rPr>
              <w:t>██</w:t>
            </w:r>
          </w:p>
        </w:tc>
        <w:tc>
          <w:tcPr>
            <w:tcW w:w="369" w:type="dxa"/>
            <w:shd w:val="clear" w:color="auto" w:fill="FFFFFF" w:themeFill="background1"/>
            <w:vAlign w:val="center"/>
          </w:tcPr>
          <w:p w14:paraId="31861E58" w14:textId="77777777" w:rsidR="00334B9B" w:rsidRPr="007557E2" w:rsidRDefault="00334B9B">
            <w:pPr>
              <w:jc w:val="both"/>
              <w:pPrChange w:id="26" w:author="Schmidberger, Alessa | Wissensfabrik" w:date="2022-10-11T11:21:00Z">
                <w:pPr>
                  <w:framePr w:hSpace="141" w:wrap="around" w:vAnchor="text" w:hAnchor="text" w:y="1"/>
                  <w:suppressOverlap/>
                  <w:jc w:val="center"/>
                </w:pPr>
              </w:pPrChange>
            </w:pPr>
            <w:r>
              <w:rPr>
                <w:rFonts w:ascii="Arial" w:hAnsi="Arial" w:cs="Arial"/>
              </w:rPr>
              <w:t>██</w:t>
            </w:r>
          </w:p>
        </w:tc>
        <w:tc>
          <w:tcPr>
            <w:tcW w:w="369" w:type="dxa"/>
            <w:shd w:val="clear" w:color="auto" w:fill="FFFFFF" w:themeFill="background1"/>
            <w:vAlign w:val="center"/>
          </w:tcPr>
          <w:p w14:paraId="0146F1FC" w14:textId="77777777" w:rsidR="00334B9B" w:rsidRPr="007557E2" w:rsidRDefault="00334B9B">
            <w:pPr>
              <w:jc w:val="both"/>
              <w:pPrChange w:id="27" w:author="Schmidberger, Alessa | Wissensfabrik" w:date="2022-10-11T11:21:00Z">
                <w:pPr>
                  <w:framePr w:hSpace="141" w:wrap="around" w:vAnchor="text" w:hAnchor="text" w:y="1"/>
                  <w:suppressOverlap/>
                  <w:jc w:val="center"/>
                </w:pPr>
              </w:pPrChange>
            </w:pPr>
            <w:r>
              <w:rPr>
                <w:rFonts w:ascii="Arial" w:hAnsi="Arial" w:cs="Arial"/>
              </w:rPr>
              <w:t>██</w:t>
            </w:r>
          </w:p>
        </w:tc>
        <w:tc>
          <w:tcPr>
            <w:tcW w:w="369" w:type="dxa"/>
            <w:shd w:val="clear" w:color="auto" w:fill="FFFFFF" w:themeFill="background1"/>
            <w:vAlign w:val="center"/>
          </w:tcPr>
          <w:p w14:paraId="19BE0620" w14:textId="77777777" w:rsidR="00334B9B" w:rsidRPr="007557E2" w:rsidRDefault="00334B9B">
            <w:pPr>
              <w:jc w:val="both"/>
              <w:pPrChange w:id="28" w:author="Schmidberger, Alessa | Wissensfabrik" w:date="2022-10-11T11:21:00Z">
                <w:pPr>
                  <w:framePr w:hSpace="141" w:wrap="around" w:vAnchor="text" w:hAnchor="text" w:y="1"/>
                  <w:suppressOverlap/>
                  <w:jc w:val="center"/>
                </w:pPr>
              </w:pPrChange>
            </w:pPr>
            <w:r>
              <w:rPr>
                <w:rFonts w:ascii="Arial" w:hAnsi="Arial" w:cs="Arial"/>
              </w:rPr>
              <w:t>██</w:t>
            </w:r>
          </w:p>
        </w:tc>
      </w:tr>
    </w:tbl>
    <w:p w14:paraId="3A0B4CA5" w14:textId="16ADEEE4" w:rsidR="007557E2" w:rsidRPr="007557E2" w:rsidRDefault="001B1D97" w:rsidP="000F7A7A">
      <w:pPr>
        <w:jc w:val="both"/>
      </w:pPr>
      <w:r>
        <w:t xml:space="preserve">In unserem Beispiel wurde </w:t>
      </w:r>
      <w:r w:rsidR="00334B9B">
        <w:t xml:space="preserve">ein Dreieck </w:t>
      </w:r>
      <w:r w:rsidR="00334B9B">
        <w:rPr>
          <w:rFonts w:ascii="Arial" w:hAnsi="Arial" w:cs="Arial"/>
        </w:rPr>
        <w:t>▲</w:t>
      </w:r>
      <w:r w:rsidR="00334B9B">
        <w:t xml:space="preserve"> </w:t>
      </w:r>
      <w:r w:rsidR="007557E2" w:rsidRPr="007557E2">
        <w:t xml:space="preserve">vergrößert, um die Pixelstruktur deutlich zu machen. Wenn ein Computer ein </w:t>
      </w:r>
      <w:r w:rsidR="00164EF7">
        <w:t>S</w:t>
      </w:r>
      <w:r w:rsidR="007557E2" w:rsidRPr="007557E2">
        <w:t>chwarz-</w:t>
      </w:r>
      <w:r w:rsidR="00164EF7">
        <w:t>W</w:t>
      </w:r>
      <w:r w:rsidR="007557E2" w:rsidRPr="007557E2">
        <w:t>eiß</w:t>
      </w:r>
      <w:r w:rsidR="00164EF7">
        <w:t>-</w:t>
      </w:r>
      <w:r w:rsidR="007557E2" w:rsidRPr="007557E2">
        <w:t xml:space="preserve">Bild speichert, muss er nur wissen, welche Punkte </w:t>
      </w:r>
      <w:r w:rsidR="007557E2" w:rsidRPr="001F66F4">
        <w:t>schwarz und welche weiß</w:t>
      </w:r>
      <w:r w:rsidR="00334B9B">
        <w:t xml:space="preserve"> sind.</w:t>
      </w:r>
    </w:p>
    <w:p w14:paraId="79A2AAD2" w14:textId="466CE92A" w:rsidR="0040617B" w:rsidRDefault="00334B9B" w:rsidP="007557E2">
      <w:r w:rsidRPr="007557E2">
        <mc:AlternateContent>
          <mc:Choice Requires="wps">
            <w:drawing>
              <wp:anchor distT="0" distB="0" distL="114300" distR="114300" simplePos="0" relativeHeight="251657728" behindDoc="1" locked="0" layoutInCell="1" allowOverlap="1" wp14:anchorId="6AE05338" wp14:editId="15A9D695">
                <wp:simplePos x="0" y="0"/>
                <wp:positionH relativeFrom="margin">
                  <wp:posOffset>0</wp:posOffset>
                </wp:positionH>
                <wp:positionV relativeFrom="paragraph">
                  <wp:posOffset>236855</wp:posOffset>
                </wp:positionV>
                <wp:extent cx="1543050" cy="247650"/>
                <wp:effectExtent l="0" t="0" r="0" b="0"/>
                <wp:wrapTight wrapText="bothSides">
                  <wp:wrapPolygon edited="0">
                    <wp:start x="0" y="0"/>
                    <wp:lineTo x="0" y="19938"/>
                    <wp:lineTo x="21333" y="19938"/>
                    <wp:lineTo x="21333" y="0"/>
                    <wp:lineTo x="0" y="0"/>
                  </wp:wrapPolygon>
                </wp:wrapTight>
                <wp:docPr id="3" name="Textfeld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3050" cy="2476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3A8B5B7" w14:textId="7C919EE6" w:rsidR="007557E2" w:rsidRDefault="0056290A" w:rsidP="007557E2">
                            <w:pPr>
                              <w:pStyle w:val="Beschriftung"/>
                              <w:jc w:val="center"/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Pixelr</w:t>
                            </w:r>
                            <w:r w:rsidR="007557E2">
                              <w:rPr>
                                <w:lang w:val="en-US"/>
                              </w:rPr>
                              <w:t>aster</w:t>
                            </w:r>
                            <w:proofErr w:type="spellEnd"/>
                            <w:r w:rsidR="007557E2">
                              <w:rPr>
                                <w:lang w:val="en-US"/>
                              </w:rPr>
                              <w:t xml:space="preserve"> 1</w:t>
                            </w:r>
                          </w:p>
                          <w:p w14:paraId="3A4FF8DC" w14:textId="77777777" w:rsidR="007557E2" w:rsidRPr="00FB6E84" w:rsidRDefault="007557E2" w:rsidP="007557E2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FB6E84">
                              <w:rPr>
                                <w:b/>
                                <w:color w:val="000000" w:themeColor="text1"/>
                                <w:sz w:val="16"/>
                                <w:szCs w:val="16"/>
                                <w:lang w:val="en-US"/>
                              </w:rPr>
                              <w:t xml:space="preserve"> </w:t>
                            </w:r>
                          </w:p>
                          <w:p w14:paraId="290ADF6C" w14:textId="77777777" w:rsidR="007557E2" w:rsidRPr="00FB6E84" w:rsidRDefault="007557E2" w:rsidP="007557E2">
                            <w:pPr>
                              <w:pStyle w:val="Beschriftung"/>
                              <w:rPr>
                                <w:b/>
                                <w:color w:val="000000" w:themeColor="text1"/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AE05338" id="_x0000_t202" coordsize="21600,21600" o:spt="202" path="m,l,21600r21600,l21600,xe">
                <v:stroke joinstyle="miter"/>
                <v:path gradientshapeok="t" o:connecttype="rect"/>
              </v:shapetype>
              <v:shape id="Textfeld 3" o:spid="_x0000_s1026" type="#_x0000_t202" style="position:absolute;margin-left:0;margin-top:18.65pt;width:121.5pt;height:19.5pt;z-index:-251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" stroked="f">
                <v:textbox inset="0,0,0,0">
                  <w:txbxContent>
                    <w:p w14:paraId="43A8B5B7" w14:textId="7C919EE6" w:rsidR="007557E2" w:rsidRDefault="0056290A" w:rsidP="007557E2">
                      <w:pPr>
                        <w:pStyle w:val="Beschriftung"/>
                        <w:jc w:val="center"/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Pixelr</w:t>
                      </w:r>
                      <w:r w:rsidR="007557E2">
                        <w:rPr>
                          <w:lang w:val="en-US"/>
                        </w:rPr>
                        <w:t>aster</w:t>
                      </w:r>
                      <w:proofErr w:type="spellEnd"/>
                      <w:r w:rsidR="007557E2">
                        <w:rPr>
                          <w:lang w:val="en-US"/>
                        </w:rPr>
                        <w:t xml:space="preserve"> 1</w:t>
                      </w:r>
                    </w:p>
                    <w:p w14:paraId="3A4FF8DC" w14:textId="77777777" w:rsidR="007557E2" w:rsidRPr="00FB6E84" w:rsidRDefault="007557E2" w:rsidP="007557E2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sz w:val="16"/>
                          <w:szCs w:val="16"/>
                          <w:lang w:val="en-US"/>
                        </w:rPr>
                      </w:pPr>
                      <w:r w:rsidRPr="00FB6E84">
                        <w:rPr>
                          <w:b/>
                          <w:color w:val="000000" w:themeColor="text1"/>
                          <w:sz w:val="16"/>
                          <w:szCs w:val="16"/>
                          <w:lang w:val="en-US"/>
                        </w:rPr>
                        <w:t xml:space="preserve"> </w:t>
                      </w:r>
                    </w:p>
                    <w:p w14:paraId="290ADF6C" w14:textId="77777777" w:rsidR="007557E2" w:rsidRPr="00FB6E84" w:rsidRDefault="007557E2" w:rsidP="007557E2">
                      <w:pPr>
                        <w:pStyle w:val="Beschriftung"/>
                        <w:rPr>
                          <w:b/>
                          <w:color w:val="000000" w:themeColor="text1"/>
                          <w:sz w:val="16"/>
                          <w:szCs w:val="16"/>
                          <w:lang w:val="en-US"/>
                        </w:rPr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287522D3" w14:textId="03B0C1F5" w:rsidR="00334B9B" w:rsidRDefault="00334B9B" w:rsidP="007557E2"/>
    <w:tbl>
      <w:tblPr>
        <w:tblStyle w:val="Tabellenraster"/>
        <w:tblpPr w:leftFromText="141" w:rightFromText="141" w:vertAnchor="text" w:tblpY="1"/>
        <w:tblOverlap w:val="never"/>
        <w:tblW w:w="3997" w:type="dxa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368"/>
        <w:gridCol w:w="368"/>
        <w:gridCol w:w="367"/>
        <w:gridCol w:w="367"/>
        <w:gridCol w:w="367"/>
        <w:gridCol w:w="367"/>
        <w:gridCol w:w="367"/>
        <w:gridCol w:w="367"/>
        <w:gridCol w:w="1059"/>
      </w:tblGrid>
      <w:tr w:rsidR="00334B9B" w:rsidRPr="007557E2" w14:paraId="5330A37B" w14:textId="77777777" w:rsidTr="001B1D97">
        <w:trPr>
          <w:trHeight w:hRule="exact" w:val="369"/>
        </w:trPr>
        <w:tc>
          <w:tcPr>
            <w:tcW w:w="368" w:type="dxa"/>
            <w:shd w:val="clear" w:color="auto" w:fill="FFFFFF" w:themeFill="background1"/>
            <w:vAlign w:val="center"/>
          </w:tcPr>
          <w:p w14:paraId="64CDDEC0" w14:textId="77777777" w:rsidR="00334B9B" w:rsidRPr="007557E2" w:rsidRDefault="00334B9B" w:rsidP="001B1D97">
            <w:pPr>
              <w:jc w:val="center"/>
            </w:pPr>
          </w:p>
        </w:tc>
        <w:tc>
          <w:tcPr>
            <w:tcW w:w="368" w:type="dxa"/>
            <w:shd w:val="clear" w:color="auto" w:fill="FFFFFF" w:themeFill="background1"/>
            <w:vAlign w:val="center"/>
          </w:tcPr>
          <w:p w14:paraId="48E761C3" w14:textId="77777777" w:rsidR="00334B9B" w:rsidRPr="007557E2" w:rsidRDefault="00334B9B" w:rsidP="001B1D97">
            <w:pPr>
              <w:jc w:val="center"/>
            </w:pPr>
          </w:p>
        </w:tc>
        <w:tc>
          <w:tcPr>
            <w:tcW w:w="367" w:type="dxa"/>
            <w:shd w:val="clear" w:color="auto" w:fill="FFFFFF" w:themeFill="background1"/>
            <w:vAlign w:val="center"/>
          </w:tcPr>
          <w:p w14:paraId="6F9E52E6" w14:textId="77777777" w:rsidR="00334B9B" w:rsidRPr="007557E2" w:rsidRDefault="00334B9B" w:rsidP="001B1D97">
            <w:pPr>
              <w:jc w:val="center"/>
            </w:pPr>
          </w:p>
        </w:tc>
        <w:tc>
          <w:tcPr>
            <w:tcW w:w="367" w:type="dxa"/>
            <w:shd w:val="clear" w:color="auto" w:fill="FFFFFF" w:themeFill="background1"/>
            <w:vAlign w:val="center"/>
          </w:tcPr>
          <w:p w14:paraId="27DF3253" w14:textId="178EC8E6" w:rsidR="00334B9B" w:rsidRPr="007557E2" w:rsidRDefault="00334B9B" w:rsidP="001B1D97">
            <w:pPr>
              <w:jc w:val="center"/>
            </w:pPr>
            <w:r>
              <w:rPr>
                <w:rFonts w:ascii="Arial" w:hAnsi="Arial" w:cs="Arial"/>
              </w:rPr>
              <w:t>██</w:t>
            </w:r>
          </w:p>
        </w:tc>
        <w:tc>
          <w:tcPr>
            <w:tcW w:w="367" w:type="dxa"/>
            <w:shd w:val="clear" w:color="auto" w:fill="FFFFFF" w:themeFill="background1"/>
            <w:vAlign w:val="center"/>
          </w:tcPr>
          <w:p w14:paraId="389A5BDE" w14:textId="77777777" w:rsidR="00334B9B" w:rsidRPr="007557E2" w:rsidRDefault="00334B9B" w:rsidP="001B1D97">
            <w:pPr>
              <w:jc w:val="center"/>
            </w:pPr>
          </w:p>
        </w:tc>
        <w:tc>
          <w:tcPr>
            <w:tcW w:w="367" w:type="dxa"/>
            <w:shd w:val="clear" w:color="auto" w:fill="FFFFFF" w:themeFill="background1"/>
            <w:vAlign w:val="center"/>
          </w:tcPr>
          <w:p w14:paraId="14C31297" w14:textId="77777777" w:rsidR="00334B9B" w:rsidRPr="007557E2" w:rsidRDefault="00334B9B" w:rsidP="001B1D97">
            <w:pPr>
              <w:jc w:val="center"/>
            </w:pPr>
          </w:p>
        </w:tc>
        <w:tc>
          <w:tcPr>
            <w:tcW w:w="367" w:type="dxa"/>
            <w:shd w:val="clear" w:color="auto" w:fill="FFFFFF" w:themeFill="background1"/>
            <w:vAlign w:val="center"/>
          </w:tcPr>
          <w:p w14:paraId="1AACF483" w14:textId="77777777" w:rsidR="00334B9B" w:rsidRPr="007557E2" w:rsidRDefault="00334B9B" w:rsidP="001B1D97">
            <w:pPr>
              <w:jc w:val="center"/>
            </w:pPr>
          </w:p>
        </w:tc>
        <w:tc>
          <w:tcPr>
            <w:tcW w:w="367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602350E" w14:textId="77777777" w:rsidR="00334B9B" w:rsidRDefault="00334B9B" w:rsidP="00334B9B"/>
          <w:p w14:paraId="6C8E2814" w14:textId="37795D6F" w:rsidR="00334B9B" w:rsidRPr="007557E2" w:rsidRDefault="00334B9B" w:rsidP="00334B9B"/>
        </w:tc>
        <w:tc>
          <w:tcPr>
            <w:tcW w:w="105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A46E85" w14:textId="618DF8F2" w:rsidR="00334B9B" w:rsidRPr="007557E2" w:rsidRDefault="00334B9B" w:rsidP="00334B9B">
            <w:r>
              <w:t>3, 1, 3</w:t>
            </w:r>
          </w:p>
        </w:tc>
      </w:tr>
      <w:tr w:rsidR="00334B9B" w:rsidRPr="007557E2" w14:paraId="0657004C" w14:textId="77777777" w:rsidTr="001B1D97">
        <w:trPr>
          <w:trHeight w:hRule="exact" w:val="369"/>
        </w:trPr>
        <w:tc>
          <w:tcPr>
            <w:tcW w:w="368" w:type="dxa"/>
            <w:shd w:val="clear" w:color="auto" w:fill="FFFFFF" w:themeFill="background1"/>
            <w:vAlign w:val="center"/>
          </w:tcPr>
          <w:p w14:paraId="0BFC843F" w14:textId="77777777" w:rsidR="00334B9B" w:rsidRPr="007557E2" w:rsidRDefault="00334B9B" w:rsidP="001B1D97">
            <w:pPr>
              <w:jc w:val="center"/>
            </w:pPr>
          </w:p>
        </w:tc>
        <w:tc>
          <w:tcPr>
            <w:tcW w:w="368" w:type="dxa"/>
            <w:shd w:val="clear" w:color="auto" w:fill="FFFFFF" w:themeFill="background1"/>
            <w:vAlign w:val="center"/>
          </w:tcPr>
          <w:p w14:paraId="716A2134" w14:textId="77777777" w:rsidR="00334B9B" w:rsidRPr="007557E2" w:rsidRDefault="00334B9B" w:rsidP="001B1D97">
            <w:pPr>
              <w:jc w:val="center"/>
            </w:pPr>
          </w:p>
        </w:tc>
        <w:tc>
          <w:tcPr>
            <w:tcW w:w="367" w:type="dxa"/>
            <w:shd w:val="clear" w:color="auto" w:fill="FFFFFF" w:themeFill="background1"/>
            <w:vAlign w:val="center"/>
          </w:tcPr>
          <w:p w14:paraId="0F88AA33" w14:textId="65140688" w:rsidR="00334B9B" w:rsidRPr="007557E2" w:rsidRDefault="00334B9B" w:rsidP="001B1D97">
            <w:pPr>
              <w:jc w:val="center"/>
            </w:pPr>
            <w:r>
              <w:rPr>
                <w:rFonts w:ascii="Arial" w:hAnsi="Arial" w:cs="Arial"/>
              </w:rPr>
              <w:t>██</w:t>
            </w:r>
          </w:p>
        </w:tc>
        <w:tc>
          <w:tcPr>
            <w:tcW w:w="367" w:type="dxa"/>
            <w:shd w:val="clear" w:color="auto" w:fill="FFFFFF" w:themeFill="background1"/>
            <w:vAlign w:val="center"/>
          </w:tcPr>
          <w:p w14:paraId="08F625FF" w14:textId="4CE58A83" w:rsidR="00334B9B" w:rsidRPr="007557E2" w:rsidRDefault="00334B9B" w:rsidP="001B1D97">
            <w:pPr>
              <w:jc w:val="center"/>
            </w:pPr>
            <w:r>
              <w:rPr>
                <w:rFonts w:ascii="Arial" w:hAnsi="Arial" w:cs="Arial"/>
              </w:rPr>
              <w:t>██</w:t>
            </w:r>
          </w:p>
        </w:tc>
        <w:tc>
          <w:tcPr>
            <w:tcW w:w="367" w:type="dxa"/>
            <w:shd w:val="clear" w:color="auto" w:fill="FFFFFF" w:themeFill="background1"/>
            <w:vAlign w:val="center"/>
          </w:tcPr>
          <w:p w14:paraId="661C5557" w14:textId="177E97A9" w:rsidR="00334B9B" w:rsidRPr="007557E2" w:rsidRDefault="00334B9B" w:rsidP="001B1D97">
            <w:pPr>
              <w:jc w:val="center"/>
            </w:pPr>
            <w:r>
              <w:rPr>
                <w:rFonts w:ascii="Arial" w:hAnsi="Arial" w:cs="Arial"/>
              </w:rPr>
              <w:t>██</w:t>
            </w:r>
          </w:p>
        </w:tc>
        <w:tc>
          <w:tcPr>
            <w:tcW w:w="367" w:type="dxa"/>
            <w:shd w:val="clear" w:color="auto" w:fill="FFFFFF" w:themeFill="background1"/>
            <w:vAlign w:val="center"/>
          </w:tcPr>
          <w:p w14:paraId="6802E32A" w14:textId="77777777" w:rsidR="00334B9B" w:rsidRPr="007557E2" w:rsidRDefault="00334B9B" w:rsidP="001B1D97">
            <w:pPr>
              <w:jc w:val="center"/>
            </w:pPr>
          </w:p>
        </w:tc>
        <w:tc>
          <w:tcPr>
            <w:tcW w:w="367" w:type="dxa"/>
            <w:shd w:val="clear" w:color="auto" w:fill="FFFFFF" w:themeFill="background1"/>
            <w:vAlign w:val="center"/>
          </w:tcPr>
          <w:p w14:paraId="51D1A610" w14:textId="77777777" w:rsidR="00334B9B" w:rsidRPr="007557E2" w:rsidRDefault="00334B9B" w:rsidP="001B1D97">
            <w:pPr>
              <w:jc w:val="center"/>
            </w:pPr>
          </w:p>
        </w:tc>
        <w:tc>
          <w:tcPr>
            <w:tcW w:w="367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93437F7" w14:textId="77777777" w:rsidR="00334B9B" w:rsidRPr="007557E2" w:rsidRDefault="00334B9B" w:rsidP="00334B9B"/>
        </w:tc>
        <w:tc>
          <w:tcPr>
            <w:tcW w:w="105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53F125" w14:textId="59D7DC55" w:rsidR="00334B9B" w:rsidRPr="007557E2" w:rsidRDefault="00334B9B" w:rsidP="00334B9B">
            <w:r>
              <w:t>2, 3, 2</w:t>
            </w:r>
          </w:p>
        </w:tc>
      </w:tr>
      <w:tr w:rsidR="00334B9B" w:rsidRPr="007557E2" w14:paraId="7B1983B9" w14:textId="77777777" w:rsidTr="001B1D97">
        <w:trPr>
          <w:trHeight w:hRule="exact" w:val="369"/>
        </w:trPr>
        <w:tc>
          <w:tcPr>
            <w:tcW w:w="368" w:type="dxa"/>
            <w:shd w:val="clear" w:color="auto" w:fill="FFFFFF" w:themeFill="background1"/>
            <w:vAlign w:val="center"/>
          </w:tcPr>
          <w:p w14:paraId="52B30DA5" w14:textId="77777777" w:rsidR="00334B9B" w:rsidRPr="007557E2" w:rsidRDefault="00334B9B" w:rsidP="001B1D97">
            <w:pPr>
              <w:jc w:val="center"/>
            </w:pPr>
          </w:p>
        </w:tc>
        <w:tc>
          <w:tcPr>
            <w:tcW w:w="368" w:type="dxa"/>
            <w:shd w:val="clear" w:color="auto" w:fill="FFFFFF" w:themeFill="background1"/>
            <w:vAlign w:val="center"/>
          </w:tcPr>
          <w:p w14:paraId="3A1F48F6" w14:textId="1FB931D0" w:rsidR="00334B9B" w:rsidRPr="007557E2" w:rsidRDefault="00334B9B" w:rsidP="001B1D97">
            <w:pPr>
              <w:jc w:val="center"/>
            </w:pPr>
            <w:r>
              <w:rPr>
                <w:rFonts w:ascii="Arial" w:hAnsi="Arial" w:cs="Arial"/>
              </w:rPr>
              <w:t>██</w:t>
            </w:r>
          </w:p>
        </w:tc>
        <w:tc>
          <w:tcPr>
            <w:tcW w:w="367" w:type="dxa"/>
            <w:shd w:val="clear" w:color="auto" w:fill="FFFFFF" w:themeFill="background1"/>
            <w:vAlign w:val="center"/>
          </w:tcPr>
          <w:p w14:paraId="5D3ECCEC" w14:textId="7E5789E1" w:rsidR="00334B9B" w:rsidRPr="007557E2" w:rsidRDefault="00334B9B" w:rsidP="001B1D97">
            <w:pPr>
              <w:jc w:val="center"/>
            </w:pPr>
            <w:r>
              <w:rPr>
                <w:rFonts w:ascii="Arial" w:hAnsi="Arial" w:cs="Arial"/>
              </w:rPr>
              <w:t>██</w:t>
            </w:r>
          </w:p>
        </w:tc>
        <w:tc>
          <w:tcPr>
            <w:tcW w:w="367" w:type="dxa"/>
            <w:shd w:val="clear" w:color="auto" w:fill="FFFFFF" w:themeFill="background1"/>
            <w:vAlign w:val="center"/>
          </w:tcPr>
          <w:p w14:paraId="4D48657B" w14:textId="6D111828" w:rsidR="00334B9B" w:rsidRPr="007557E2" w:rsidRDefault="00334B9B" w:rsidP="001B1D97">
            <w:pPr>
              <w:jc w:val="center"/>
            </w:pPr>
            <w:r>
              <w:rPr>
                <w:rFonts w:ascii="Arial" w:hAnsi="Arial" w:cs="Arial"/>
              </w:rPr>
              <w:t>██</w:t>
            </w:r>
          </w:p>
        </w:tc>
        <w:tc>
          <w:tcPr>
            <w:tcW w:w="367" w:type="dxa"/>
            <w:shd w:val="clear" w:color="auto" w:fill="FFFFFF" w:themeFill="background1"/>
            <w:vAlign w:val="center"/>
          </w:tcPr>
          <w:p w14:paraId="6D6A012A" w14:textId="651EF182" w:rsidR="00334B9B" w:rsidRPr="007557E2" w:rsidRDefault="00334B9B" w:rsidP="001B1D97">
            <w:pPr>
              <w:jc w:val="center"/>
            </w:pPr>
            <w:r>
              <w:rPr>
                <w:rFonts w:ascii="Arial" w:hAnsi="Arial" w:cs="Arial"/>
              </w:rPr>
              <w:t>██</w:t>
            </w:r>
          </w:p>
        </w:tc>
        <w:tc>
          <w:tcPr>
            <w:tcW w:w="367" w:type="dxa"/>
            <w:shd w:val="clear" w:color="auto" w:fill="FFFFFF" w:themeFill="background1"/>
            <w:vAlign w:val="center"/>
          </w:tcPr>
          <w:p w14:paraId="16BB8E2A" w14:textId="51E855F4" w:rsidR="00334B9B" w:rsidRPr="007557E2" w:rsidRDefault="00334B9B" w:rsidP="001B1D97">
            <w:pPr>
              <w:jc w:val="center"/>
            </w:pPr>
            <w:r>
              <w:rPr>
                <w:rFonts w:ascii="Arial" w:hAnsi="Arial" w:cs="Arial"/>
              </w:rPr>
              <w:t>██</w:t>
            </w:r>
          </w:p>
        </w:tc>
        <w:tc>
          <w:tcPr>
            <w:tcW w:w="367" w:type="dxa"/>
            <w:shd w:val="clear" w:color="auto" w:fill="FFFFFF" w:themeFill="background1"/>
            <w:vAlign w:val="center"/>
          </w:tcPr>
          <w:p w14:paraId="344995EF" w14:textId="77777777" w:rsidR="00334B9B" w:rsidRPr="007557E2" w:rsidRDefault="00334B9B" w:rsidP="001B1D97">
            <w:pPr>
              <w:jc w:val="center"/>
            </w:pPr>
          </w:p>
        </w:tc>
        <w:tc>
          <w:tcPr>
            <w:tcW w:w="36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72237D5B" w14:textId="77777777" w:rsidR="00334B9B" w:rsidRPr="007557E2" w:rsidRDefault="00334B9B" w:rsidP="00334B9B"/>
        </w:tc>
        <w:tc>
          <w:tcPr>
            <w:tcW w:w="105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568D0584" w14:textId="017E9FB3" w:rsidR="00334B9B" w:rsidRPr="007557E2" w:rsidRDefault="00334B9B" w:rsidP="00334B9B">
            <w:r>
              <w:t>1, 5, 1</w:t>
            </w:r>
          </w:p>
        </w:tc>
      </w:tr>
      <w:tr w:rsidR="00334B9B" w:rsidRPr="007557E2" w14:paraId="33ED01FD" w14:textId="77777777" w:rsidTr="001B1D97">
        <w:trPr>
          <w:trHeight w:hRule="exact" w:val="369"/>
        </w:trPr>
        <w:tc>
          <w:tcPr>
            <w:tcW w:w="368" w:type="dxa"/>
            <w:shd w:val="clear" w:color="auto" w:fill="FFFFFF" w:themeFill="background1"/>
            <w:vAlign w:val="center"/>
          </w:tcPr>
          <w:p w14:paraId="1CDF4A31" w14:textId="7B722CFE" w:rsidR="00334B9B" w:rsidRPr="007557E2" w:rsidRDefault="00334B9B" w:rsidP="001B1D97">
            <w:pPr>
              <w:jc w:val="center"/>
            </w:pPr>
            <w:r>
              <w:rPr>
                <w:rFonts w:ascii="Arial" w:hAnsi="Arial" w:cs="Arial"/>
              </w:rPr>
              <w:t>██</w:t>
            </w:r>
          </w:p>
        </w:tc>
        <w:tc>
          <w:tcPr>
            <w:tcW w:w="368" w:type="dxa"/>
            <w:shd w:val="clear" w:color="auto" w:fill="FFFFFF" w:themeFill="background1"/>
            <w:vAlign w:val="center"/>
          </w:tcPr>
          <w:p w14:paraId="3D2E088D" w14:textId="781D20CE" w:rsidR="00334B9B" w:rsidRPr="007557E2" w:rsidRDefault="00334B9B" w:rsidP="001B1D97">
            <w:pPr>
              <w:jc w:val="center"/>
            </w:pPr>
            <w:r>
              <w:rPr>
                <w:rFonts w:ascii="Arial" w:hAnsi="Arial" w:cs="Arial"/>
              </w:rPr>
              <w:t>██</w:t>
            </w:r>
          </w:p>
        </w:tc>
        <w:tc>
          <w:tcPr>
            <w:tcW w:w="367" w:type="dxa"/>
            <w:shd w:val="clear" w:color="auto" w:fill="FFFFFF" w:themeFill="background1"/>
            <w:vAlign w:val="center"/>
          </w:tcPr>
          <w:p w14:paraId="2A0ADF64" w14:textId="4E6A3EFE" w:rsidR="00334B9B" w:rsidRPr="007557E2" w:rsidRDefault="00334B9B" w:rsidP="001B1D97">
            <w:pPr>
              <w:jc w:val="center"/>
            </w:pPr>
            <w:r>
              <w:rPr>
                <w:rFonts w:ascii="Arial" w:hAnsi="Arial" w:cs="Arial"/>
              </w:rPr>
              <w:t>██</w:t>
            </w:r>
          </w:p>
        </w:tc>
        <w:tc>
          <w:tcPr>
            <w:tcW w:w="367" w:type="dxa"/>
            <w:shd w:val="clear" w:color="auto" w:fill="FFFFFF" w:themeFill="background1"/>
            <w:vAlign w:val="center"/>
          </w:tcPr>
          <w:p w14:paraId="7E28D4D1" w14:textId="76B1624B" w:rsidR="00334B9B" w:rsidRPr="007557E2" w:rsidRDefault="00334B9B" w:rsidP="001B1D97">
            <w:pPr>
              <w:jc w:val="center"/>
            </w:pPr>
            <w:r>
              <w:rPr>
                <w:rFonts w:ascii="Arial" w:hAnsi="Arial" w:cs="Arial"/>
              </w:rPr>
              <w:t>██</w:t>
            </w:r>
          </w:p>
        </w:tc>
        <w:tc>
          <w:tcPr>
            <w:tcW w:w="367" w:type="dxa"/>
            <w:shd w:val="clear" w:color="auto" w:fill="FFFFFF" w:themeFill="background1"/>
            <w:vAlign w:val="center"/>
          </w:tcPr>
          <w:p w14:paraId="7F795FCA" w14:textId="7EE54208" w:rsidR="00334B9B" w:rsidRPr="007557E2" w:rsidRDefault="00334B9B" w:rsidP="001B1D97">
            <w:pPr>
              <w:jc w:val="center"/>
            </w:pPr>
            <w:r>
              <w:rPr>
                <w:rFonts w:ascii="Arial" w:hAnsi="Arial" w:cs="Arial"/>
              </w:rPr>
              <w:t>██</w:t>
            </w:r>
          </w:p>
        </w:tc>
        <w:tc>
          <w:tcPr>
            <w:tcW w:w="367" w:type="dxa"/>
            <w:shd w:val="clear" w:color="auto" w:fill="FFFFFF" w:themeFill="background1"/>
            <w:vAlign w:val="center"/>
          </w:tcPr>
          <w:p w14:paraId="6E5CD0F9" w14:textId="55E6BB80" w:rsidR="00334B9B" w:rsidRPr="007557E2" w:rsidRDefault="00334B9B" w:rsidP="001B1D97">
            <w:pPr>
              <w:jc w:val="center"/>
            </w:pPr>
            <w:r>
              <w:rPr>
                <w:rFonts w:ascii="Arial" w:hAnsi="Arial" w:cs="Arial"/>
              </w:rPr>
              <w:t>██</w:t>
            </w:r>
          </w:p>
        </w:tc>
        <w:tc>
          <w:tcPr>
            <w:tcW w:w="367" w:type="dxa"/>
            <w:shd w:val="clear" w:color="auto" w:fill="FFFFFF" w:themeFill="background1"/>
            <w:vAlign w:val="center"/>
          </w:tcPr>
          <w:p w14:paraId="79C9E5C0" w14:textId="5C0A84D9" w:rsidR="00334B9B" w:rsidRPr="007557E2" w:rsidRDefault="00334B9B" w:rsidP="001B1D97">
            <w:pPr>
              <w:jc w:val="center"/>
            </w:pPr>
            <w:r>
              <w:rPr>
                <w:rFonts w:ascii="Arial" w:hAnsi="Arial" w:cs="Arial"/>
              </w:rPr>
              <w:t>██</w:t>
            </w:r>
          </w:p>
        </w:tc>
        <w:tc>
          <w:tcPr>
            <w:tcW w:w="36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3CF8B41A" w14:textId="77777777" w:rsidR="00334B9B" w:rsidRPr="007557E2" w:rsidRDefault="00334B9B" w:rsidP="00334B9B"/>
        </w:tc>
        <w:tc>
          <w:tcPr>
            <w:tcW w:w="105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2C221E31" w14:textId="163D0D59" w:rsidR="00334B9B" w:rsidRPr="007557E2" w:rsidRDefault="00334B9B" w:rsidP="00334B9B">
            <w:r>
              <w:t>0, 7</w:t>
            </w:r>
          </w:p>
        </w:tc>
      </w:tr>
    </w:tbl>
    <w:p w14:paraId="1A54EAED" w14:textId="6A078B43" w:rsidR="007557E2" w:rsidRPr="007557E2" w:rsidRDefault="00334B9B" w:rsidP="000F7A7A">
      <w:pPr>
        <w:jc w:val="both"/>
      </w:pPr>
      <w:r w:rsidRPr="007557E2"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3CC923D7" wp14:editId="76078FB3">
                <wp:simplePos x="0" y="0"/>
                <wp:positionH relativeFrom="margin">
                  <wp:posOffset>-635</wp:posOffset>
                </wp:positionH>
                <wp:positionV relativeFrom="paragraph">
                  <wp:posOffset>1126490</wp:posOffset>
                </wp:positionV>
                <wp:extent cx="2505075" cy="466725"/>
                <wp:effectExtent l="0" t="0" r="9525" b="9525"/>
                <wp:wrapSquare wrapText="bothSides"/>
                <wp:docPr id="1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5075" cy="4667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382F911" w14:textId="77777777" w:rsidR="007557E2" w:rsidRPr="00E26B55" w:rsidRDefault="007557E2" w:rsidP="007557E2">
                            <w:pPr>
                              <w:pStyle w:val="Beschriftung"/>
                              <w:jc w:val="center"/>
                              <w:rPr>
                                <w:b/>
                              </w:rPr>
                            </w:pPr>
                            <w:r w:rsidRPr="007557E2">
                              <w:t>Pixelraster</w:t>
                            </w:r>
                            <w:r w:rsidRPr="00E26B55">
                              <w:t xml:space="preserve">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23D7" id="Textfeld 1" o:spid="_x0000_s1027" type="#_x0000_t202" style="position:absolute;left:0;text-align:left;margin-left:-.05pt;margin-top:88.7pt;width:197.25pt;height:36.75pt;z-index:251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" stroked="f">
                <v:textbox inset="0,0,0,0">
                  <w:txbxContent>
                    <w:p w14:paraId="6382F911" w14:textId="77777777" w:rsidR="007557E2" w:rsidRPr="00E26B55" w:rsidRDefault="007557E2" w:rsidP="007557E2">
                      <w:pPr>
                        <w:pStyle w:val="Beschriftung"/>
                        <w:jc w:val="center"/>
                        <w:rPr>
                          <w:b/>
                        </w:rPr>
                      </w:pPr>
                      <w:r w:rsidRPr="007557E2">
                        <w:t>Pixelraster</w:t>
                      </w:r>
                      <w:r w:rsidRPr="00E26B55">
                        <w:t xml:space="preserve"> 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t xml:space="preserve">Das </w:t>
      </w:r>
      <w:r>
        <w:rPr>
          <w:rFonts w:ascii="Arial" w:hAnsi="Arial" w:cs="Arial"/>
        </w:rPr>
        <w:t>▲</w:t>
      </w:r>
      <w:r w:rsidR="007557E2" w:rsidRPr="007557E2">
        <w:t xml:space="preserve"> ist in </w:t>
      </w:r>
      <w:r>
        <w:t>28 (7x4)</w:t>
      </w:r>
      <w:r w:rsidR="007557E2" w:rsidRPr="007557E2">
        <w:t xml:space="preserve"> kleine Kästchen unterteilt, das sind die Pixel. Neben den Reihen stehen Zahlen, die sagen, ob ein </w:t>
      </w:r>
      <w:r w:rsidR="007557E2" w:rsidRPr="001F66F4">
        <w:t xml:space="preserve">Kästchen </w:t>
      </w:r>
      <w:r w:rsidR="001F66F4" w:rsidRPr="001F66F4">
        <w:t>s</w:t>
      </w:r>
      <w:r w:rsidR="007557E2" w:rsidRPr="001F66F4">
        <w:t xml:space="preserve">chwarz oder </w:t>
      </w:r>
      <w:r w:rsidR="001F66F4" w:rsidRPr="001F66F4">
        <w:t>w</w:t>
      </w:r>
      <w:r w:rsidR="007557E2" w:rsidRPr="001F66F4">
        <w:t xml:space="preserve">eiß </w:t>
      </w:r>
      <w:r w:rsidR="007557E2" w:rsidRPr="007557E2">
        <w:t xml:space="preserve">ist. Die erste Zahl gibt immer die Anzahl weißer Pixel an. Beginnt die Zeile mit einem schwarzen Pixel, muss die Zeile mit einer Null beginnen. Die erste Zeile besteht aus </w:t>
      </w:r>
      <w:r>
        <w:t>drei</w:t>
      </w:r>
      <w:r w:rsidR="007557E2" w:rsidRPr="007557E2">
        <w:t xml:space="preserve"> weißen, </w:t>
      </w:r>
      <w:r>
        <w:t>einem</w:t>
      </w:r>
      <w:r w:rsidR="007557E2" w:rsidRPr="007557E2">
        <w:t xml:space="preserve"> schwarzen und wieder </w:t>
      </w:r>
      <w:r>
        <w:t>drei</w:t>
      </w:r>
      <w:r w:rsidR="007557E2" w:rsidRPr="007557E2">
        <w:t xml:space="preserve"> weißen Pixel. Die</w:t>
      </w:r>
      <w:r>
        <w:t xml:space="preserve"> erste Zeile wird folglich als 3, 1, 3 </w:t>
      </w:r>
      <w:r w:rsidR="007557E2" w:rsidRPr="007557E2">
        <w:t xml:space="preserve">gespeichert. </w:t>
      </w:r>
    </w:p>
    <w:p w14:paraId="46C5494F" w14:textId="4FCA066D" w:rsidR="007557E2" w:rsidRDefault="007557E2">
      <w:pPr>
        <w:spacing w:line="259" w:lineRule="auto"/>
      </w:pPr>
    </w:p>
    <w:p w14:paraId="199A32EB" w14:textId="77777777" w:rsidR="007557E2" w:rsidRDefault="007557E2">
      <w:pPr>
        <w:spacing w:line="259" w:lineRule="auto"/>
      </w:pPr>
      <w:r>
        <w:br w:type="page"/>
      </w:r>
    </w:p>
    <w:p w14:paraId="4BA02555" w14:textId="77777777" w:rsidR="007557E2" w:rsidRPr="0040617B" w:rsidRDefault="007557E2" w:rsidP="0040617B">
      <w:pPr>
        <w:pStyle w:val="berschrift1"/>
      </w:pPr>
      <w:r w:rsidRPr="0040617B">
        <w:lastRenderedPageBreak/>
        <w:t>Aufgaben</w:t>
      </w:r>
    </w:p>
    <w:p w14:paraId="59C4FE0D" w14:textId="452F0214" w:rsidR="007557E2" w:rsidRPr="007557E2" w:rsidRDefault="007557E2" w:rsidP="00164EF7">
      <w:r w:rsidRPr="007557E2">
        <w:t>Nun versucht es doch selbst einmal. Malt die richtigen Kästchen in den Rastern mit Bleistift aus.</w:t>
      </w:r>
    </w:p>
    <w:tbl>
      <w:tblPr>
        <w:tblStyle w:val="Tabellenraster"/>
        <w:tblW w:w="6658" w:type="dxa"/>
        <w:jc w:val="center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368"/>
        <w:gridCol w:w="368"/>
        <w:gridCol w:w="367"/>
        <w:gridCol w:w="367"/>
        <w:gridCol w:w="367"/>
        <w:gridCol w:w="367"/>
        <w:gridCol w:w="367"/>
        <w:gridCol w:w="367"/>
        <w:gridCol w:w="367"/>
        <w:gridCol w:w="367"/>
        <w:gridCol w:w="367"/>
        <w:gridCol w:w="367"/>
        <w:gridCol w:w="367"/>
        <w:gridCol w:w="367"/>
        <w:gridCol w:w="1518"/>
      </w:tblGrid>
      <w:tr w:rsidR="007557E2" w:rsidRPr="007557E2" w14:paraId="37B81E55" w14:textId="77777777" w:rsidTr="007557E2">
        <w:trPr>
          <w:trHeight w:hRule="exact" w:val="369"/>
          <w:jc w:val="center"/>
        </w:trPr>
        <w:tc>
          <w:tcPr>
            <w:tcW w:w="368" w:type="dxa"/>
            <w:shd w:val="clear" w:color="auto" w:fill="FFFFFF" w:themeFill="background1"/>
            <w:vAlign w:val="center"/>
          </w:tcPr>
          <w:p w14:paraId="75532032" w14:textId="77777777" w:rsidR="007557E2" w:rsidRPr="007557E2" w:rsidRDefault="007557E2" w:rsidP="007557E2"/>
        </w:tc>
        <w:tc>
          <w:tcPr>
            <w:tcW w:w="368" w:type="dxa"/>
            <w:shd w:val="clear" w:color="auto" w:fill="FFFFFF" w:themeFill="background1"/>
            <w:vAlign w:val="center"/>
          </w:tcPr>
          <w:p w14:paraId="11071873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5841B809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6C3E1D50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25F7836B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2379755E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0598544B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3FE67D1D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085AA066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17C81AE3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72BC21EC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366E4210" w14:textId="77777777" w:rsidR="007557E2" w:rsidRPr="007557E2" w:rsidRDefault="007557E2" w:rsidP="007557E2"/>
        </w:tc>
        <w:tc>
          <w:tcPr>
            <w:tcW w:w="367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EE925DF" w14:textId="77777777" w:rsidR="007557E2" w:rsidRPr="007557E2" w:rsidRDefault="007557E2" w:rsidP="007557E2"/>
        </w:tc>
        <w:tc>
          <w:tcPr>
            <w:tcW w:w="367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15EAF7C" w14:textId="77777777" w:rsidR="007557E2" w:rsidRPr="007557E2" w:rsidRDefault="007557E2" w:rsidP="007557E2"/>
        </w:tc>
        <w:tc>
          <w:tcPr>
            <w:tcW w:w="151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7EE8DB" w14:textId="77777777" w:rsidR="007557E2" w:rsidRPr="007557E2" w:rsidRDefault="007557E2" w:rsidP="007557E2">
            <w:r w:rsidRPr="007557E2">
              <w:t>13</w:t>
            </w:r>
          </w:p>
        </w:tc>
      </w:tr>
      <w:tr w:rsidR="007557E2" w:rsidRPr="007557E2" w14:paraId="39D88462" w14:textId="77777777" w:rsidTr="007557E2">
        <w:trPr>
          <w:trHeight w:hRule="exact" w:val="369"/>
          <w:jc w:val="center"/>
        </w:trPr>
        <w:tc>
          <w:tcPr>
            <w:tcW w:w="368" w:type="dxa"/>
            <w:shd w:val="clear" w:color="auto" w:fill="FFFFFF" w:themeFill="background1"/>
            <w:vAlign w:val="center"/>
          </w:tcPr>
          <w:p w14:paraId="2D7077A0" w14:textId="77777777" w:rsidR="007557E2" w:rsidRPr="007557E2" w:rsidRDefault="007557E2" w:rsidP="007557E2"/>
        </w:tc>
        <w:tc>
          <w:tcPr>
            <w:tcW w:w="368" w:type="dxa"/>
            <w:shd w:val="clear" w:color="auto" w:fill="FFFFFF" w:themeFill="background1"/>
            <w:vAlign w:val="center"/>
          </w:tcPr>
          <w:p w14:paraId="4EA9F94F" w14:textId="7D77E03B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69CE30C6" w14:textId="3BD88BCC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26321D68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6B9EF3D3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4BFCC5B6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3B39ABDD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2E830179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72DC3DAB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0636CA9A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7F07249F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5014EE2F" w14:textId="77777777" w:rsidR="007557E2" w:rsidRPr="007557E2" w:rsidRDefault="007557E2" w:rsidP="007557E2"/>
        </w:tc>
        <w:tc>
          <w:tcPr>
            <w:tcW w:w="367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E0255D1" w14:textId="77777777" w:rsidR="007557E2" w:rsidRPr="007557E2" w:rsidRDefault="007557E2" w:rsidP="007557E2"/>
        </w:tc>
        <w:tc>
          <w:tcPr>
            <w:tcW w:w="367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AA31D79" w14:textId="77777777" w:rsidR="007557E2" w:rsidRPr="007557E2" w:rsidRDefault="007557E2" w:rsidP="007557E2"/>
        </w:tc>
        <w:tc>
          <w:tcPr>
            <w:tcW w:w="151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EAE9008" w14:textId="77777777" w:rsidR="007557E2" w:rsidRPr="007557E2" w:rsidRDefault="007557E2" w:rsidP="007557E2">
            <w:r w:rsidRPr="007557E2">
              <w:t>1, 2, 10</w:t>
            </w:r>
          </w:p>
        </w:tc>
      </w:tr>
      <w:tr w:rsidR="007557E2" w:rsidRPr="007557E2" w14:paraId="0F2A7462" w14:textId="77777777" w:rsidTr="007557E2">
        <w:trPr>
          <w:trHeight w:hRule="exact" w:val="369"/>
          <w:jc w:val="center"/>
        </w:trPr>
        <w:tc>
          <w:tcPr>
            <w:tcW w:w="368" w:type="dxa"/>
            <w:shd w:val="clear" w:color="auto" w:fill="FFFFFF" w:themeFill="background1"/>
            <w:vAlign w:val="center"/>
          </w:tcPr>
          <w:p w14:paraId="425B78A5" w14:textId="2BBDBD4C" w:rsidR="007557E2" w:rsidRPr="007557E2" w:rsidRDefault="007557E2" w:rsidP="007557E2"/>
        </w:tc>
        <w:tc>
          <w:tcPr>
            <w:tcW w:w="368" w:type="dxa"/>
            <w:shd w:val="clear" w:color="auto" w:fill="FFFFFF" w:themeFill="background1"/>
            <w:vAlign w:val="center"/>
          </w:tcPr>
          <w:p w14:paraId="4A303200" w14:textId="7AE23071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35FAFE98" w14:textId="52694660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7905E9D4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72E85755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566B58AE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6F35EE57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0305655D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010E47AD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1BE075BE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0D11C5D9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7DDFD5A1" w14:textId="77777777" w:rsidR="007557E2" w:rsidRPr="007557E2" w:rsidRDefault="007557E2" w:rsidP="007557E2"/>
        </w:tc>
        <w:tc>
          <w:tcPr>
            <w:tcW w:w="367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F13881A" w14:textId="77777777" w:rsidR="007557E2" w:rsidRPr="007557E2" w:rsidRDefault="007557E2" w:rsidP="007557E2"/>
        </w:tc>
        <w:tc>
          <w:tcPr>
            <w:tcW w:w="36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7B58FA06" w14:textId="77777777" w:rsidR="007557E2" w:rsidRPr="007557E2" w:rsidRDefault="007557E2" w:rsidP="007557E2"/>
        </w:tc>
        <w:tc>
          <w:tcPr>
            <w:tcW w:w="151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1F7CBB4E" w14:textId="77777777" w:rsidR="007557E2" w:rsidRPr="007557E2" w:rsidRDefault="007557E2" w:rsidP="007557E2">
            <w:r w:rsidRPr="007557E2">
              <w:t>0, 3, 10</w:t>
            </w:r>
          </w:p>
        </w:tc>
      </w:tr>
      <w:tr w:rsidR="007557E2" w:rsidRPr="007557E2" w14:paraId="0433DFA0" w14:textId="77777777" w:rsidTr="007557E2">
        <w:trPr>
          <w:trHeight w:hRule="exact" w:val="369"/>
          <w:jc w:val="center"/>
        </w:trPr>
        <w:tc>
          <w:tcPr>
            <w:tcW w:w="368" w:type="dxa"/>
            <w:shd w:val="clear" w:color="auto" w:fill="FFFFFF" w:themeFill="background1"/>
            <w:vAlign w:val="center"/>
          </w:tcPr>
          <w:p w14:paraId="6ABF8D4B" w14:textId="2913E015" w:rsidR="007557E2" w:rsidRPr="007557E2" w:rsidRDefault="007557E2" w:rsidP="007557E2"/>
        </w:tc>
        <w:tc>
          <w:tcPr>
            <w:tcW w:w="368" w:type="dxa"/>
            <w:shd w:val="clear" w:color="auto" w:fill="FFFFFF" w:themeFill="background1"/>
            <w:vAlign w:val="center"/>
          </w:tcPr>
          <w:p w14:paraId="519C7134" w14:textId="7A884670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79AFB480" w14:textId="6754D0BB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64AC7FD2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48B075BA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34A143A0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29AC2FE9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4DB6CEDE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792AF097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7F5CB7CE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230449DB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76921F50" w14:textId="77777777" w:rsidR="007557E2" w:rsidRPr="007557E2" w:rsidRDefault="007557E2" w:rsidP="007557E2"/>
        </w:tc>
        <w:tc>
          <w:tcPr>
            <w:tcW w:w="367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C82836" w14:textId="59033B76" w:rsidR="007557E2" w:rsidRPr="007557E2" w:rsidRDefault="007557E2" w:rsidP="007557E2"/>
        </w:tc>
        <w:tc>
          <w:tcPr>
            <w:tcW w:w="36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3FBB8C0A" w14:textId="77777777" w:rsidR="007557E2" w:rsidRPr="007557E2" w:rsidRDefault="007557E2" w:rsidP="007557E2"/>
        </w:tc>
        <w:tc>
          <w:tcPr>
            <w:tcW w:w="151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18F82F1B" w14:textId="77777777" w:rsidR="007557E2" w:rsidRPr="007557E2" w:rsidRDefault="007557E2" w:rsidP="007557E2">
            <w:r w:rsidRPr="007557E2">
              <w:t>0, 3, 9, 1</w:t>
            </w:r>
          </w:p>
        </w:tc>
      </w:tr>
      <w:tr w:rsidR="007557E2" w:rsidRPr="007557E2" w14:paraId="6CBC287C" w14:textId="77777777" w:rsidTr="007557E2">
        <w:trPr>
          <w:trHeight w:hRule="exact" w:val="369"/>
          <w:jc w:val="center"/>
        </w:trPr>
        <w:tc>
          <w:tcPr>
            <w:tcW w:w="368" w:type="dxa"/>
            <w:shd w:val="clear" w:color="auto" w:fill="FFFFFF" w:themeFill="background1"/>
            <w:vAlign w:val="center"/>
          </w:tcPr>
          <w:p w14:paraId="5516B52C" w14:textId="77777777" w:rsidR="007557E2" w:rsidRPr="007557E2" w:rsidRDefault="007557E2" w:rsidP="007557E2"/>
        </w:tc>
        <w:tc>
          <w:tcPr>
            <w:tcW w:w="368" w:type="dxa"/>
            <w:shd w:val="clear" w:color="auto" w:fill="FFFFFF" w:themeFill="background1"/>
            <w:vAlign w:val="center"/>
          </w:tcPr>
          <w:p w14:paraId="63312DBA" w14:textId="21F2C613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70B4231E" w14:textId="6387AF16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49B41AFA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1D7BC403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301B5CBD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24C19A99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3254B48D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769F5E4F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5AF1FBC7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1054DD88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22C374E3" w14:textId="6C0CF29C" w:rsidR="007557E2" w:rsidRPr="007557E2" w:rsidRDefault="007557E2" w:rsidP="007557E2"/>
        </w:tc>
        <w:tc>
          <w:tcPr>
            <w:tcW w:w="367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F67F112" w14:textId="77777777" w:rsidR="007557E2" w:rsidRPr="007557E2" w:rsidRDefault="007557E2" w:rsidP="007557E2"/>
        </w:tc>
        <w:tc>
          <w:tcPr>
            <w:tcW w:w="36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119819C2" w14:textId="77777777" w:rsidR="007557E2" w:rsidRPr="007557E2" w:rsidRDefault="007557E2" w:rsidP="007557E2"/>
        </w:tc>
        <w:tc>
          <w:tcPr>
            <w:tcW w:w="151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1320CF44" w14:textId="77777777" w:rsidR="007557E2" w:rsidRPr="007557E2" w:rsidRDefault="007557E2" w:rsidP="007557E2">
            <w:r w:rsidRPr="007557E2">
              <w:t>2, 1, 8, 1, 1</w:t>
            </w:r>
          </w:p>
        </w:tc>
      </w:tr>
      <w:tr w:rsidR="007557E2" w:rsidRPr="007557E2" w14:paraId="29EFCF50" w14:textId="77777777" w:rsidTr="007557E2">
        <w:trPr>
          <w:trHeight w:hRule="exact" w:val="369"/>
          <w:jc w:val="center"/>
        </w:trPr>
        <w:tc>
          <w:tcPr>
            <w:tcW w:w="368" w:type="dxa"/>
            <w:shd w:val="clear" w:color="auto" w:fill="FFFFFF" w:themeFill="background1"/>
            <w:vAlign w:val="center"/>
          </w:tcPr>
          <w:p w14:paraId="096A1383" w14:textId="77777777" w:rsidR="007557E2" w:rsidRPr="007557E2" w:rsidRDefault="007557E2" w:rsidP="007557E2"/>
        </w:tc>
        <w:tc>
          <w:tcPr>
            <w:tcW w:w="368" w:type="dxa"/>
            <w:shd w:val="clear" w:color="auto" w:fill="FFFFFF" w:themeFill="background1"/>
            <w:vAlign w:val="center"/>
          </w:tcPr>
          <w:p w14:paraId="457B42CF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24BEDE36" w14:textId="72B0FE93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495F7D62" w14:textId="0A296FC1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6F59E22E" w14:textId="1F1E2EC3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6646E6C9" w14:textId="17C2078E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49109266" w14:textId="23127FEA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1BCD23AE" w14:textId="070B8A9E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27DE8EC6" w14:textId="074BEE8F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2017FD20" w14:textId="2F93F14C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53567B22" w14:textId="4D3A8A92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37BE9E45" w14:textId="47C43538" w:rsidR="007557E2" w:rsidRPr="007557E2" w:rsidRDefault="007557E2" w:rsidP="007557E2"/>
        </w:tc>
        <w:tc>
          <w:tcPr>
            <w:tcW w:w="367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6CA8B85" w14:textId="77777777" w:rsidR="007557E2" w:rsidRPr="007557E2" w:rsidRDefault="007557E2" w:rsidP="007557E2"/>
        </w:tc>
        <w:tc>
          <w:tcPr>
            <w:tcW w:w="36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4357279C" w14:textId="77777777" w:rsidR="007557E2" w:rsidRPr="007557E2" w:rsidRDefault="007557E2" w:rsidP="007557E2"/>
        </w:tc>
        <w:tc>
          <w:tcPr>
            <w:tcW w:w="151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019771A7" w14:textId="66259DE3" w:rsidR="007557E2" w:rsidRPr="007557E2" w:rsidRDefault="007557E2" w:rsidP="007557E2">
            <w:r w:rsidRPr="007557E2">
              <w:t xml:space="preserve">2, </w:t>
            </w:r>
            <w:r w:rsidR="00C046D3">
              <w:t>10</w:t>
            </w:r>
            <w:r w:rsidRPr="007557E2">
              <w:t xml:space="preserve">, </w:t>
            </w:r>
            <w:r w:rsidR="00C046D3">
              <w:t>1</w:t>
            </w:r>
          </w:p>
        </w:tc>
      </w:tr>
      <w:tr w:rsidR="007557E2" w:rsidRPr="007557E2" w14:paraId="43900A12" w14:textId="77777777" w:rsidTr="007557E2">
        <w:trPr>
          <w:trHeight w:hRule="exact" w:val="369"/>
          <w:jc w:val="center"/>
        </w:trPr>
        <w:tc>
          <w:tcPr>
            <w:tcW w:w="368" w:type="dxa"/>
            <w:shd w:val="clear" w:color="auto" w:fill="FFFFFF" w:themeFill="background1"/>
            <w:vAlign w:val="center"/>
          </w:tcPr>
          <w:p w14:paraId="6FF0FA04" w14:textId="77777777" w:rsidR="007557E2" w:rsidRPr="007557E2" w:rsidRDefault="007557E2" w:rsidP="007557E2"/>
        </w:tc>
        <w:tc>
          <w:tcPr>
            <w:tcW w:w="368" w:type="dxa"/>
            <w:shd w:val="clear" w:color="auto" w:fill="FFFFFF" w:themeFill="background1"/>
            <w:vAlign w:val="center"/>
          </w:tcPr>
          <w:p w14:paraId="0AB45B83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4427699C" w14:textId="0B2347D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370B6847" w14:textId="43A0C81A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4BAC4721" w14:textId="6C2D40DC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2B31A6F0" w14:textId="09A89A5F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2ADE18E2" w14:textId="7967ED96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256D6BD2" w14:textId="60D17862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71CE2955" w14:textId="12EF7443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0D149E1D" w14:textId="0B21ED29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6B02784D" w14:textId="59E2EC16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58CE23E6" w14:textId="77777777" w:rsidR="007557E2" w:rsidRPr="007557E2" w:rsidRDefault="007557E2" w:rsidP="007557E2"/>
        </w:tc>
        <w:tc>
          <w:tcPr>
            <w:tcW w:w="367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7440731" w14:textId="77777777" w:rsidR="007557E2" w:rsidRPr="007557E2" w:rsidRDefault="007557E2" w:rsidP="007557E2"/>
        </w:tc>
        <w:tc>
          <w:tcPr>
            <w:tcW w:w="36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07D4DE70" w14:textId="77777777" w:rsidR="007557E2" w:rsidRPr="007557E2" w:rsidRDefault="007557E2" w:rsidP="007557E2"/>
        </w:tc>
        <w:tc>
          <w:tcPr>
            <w:tcW w:w="151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0C661714" w14:textId="096FF903" w:rsidR="007557E2" w:rsidRPr="007557E2" w:rsidRDefault="007557E2" w:rsidP="007557E2">
            <w:r w:rsidRPr="007557E2">
              <w:t xml:space="preserve">2, </w:t>
            </w:r>
            <w:r w:rsidR="00894FA9">
              <w:t>9</w:t>
            </w:r>
            <w:r w:rsidRPr="007557E2">
              <w:t xml:space="preserve">, </w:t>
            </w:r>
            <w:r w:rsidR="00894FA9">
              <w:t>2</w:t>
            </w:r>
          </w:p>
        </w:tc>
      </w:tr>
      <w:tr w:rsidR="007557E2" w:rsidRPr="007557E2" w14:paraId="0AAE91D7" w14:textId="77777777" w:rsidTr="007557E2">
        <w:trPr>
          <w:trHeight w:hRule="exact" w:val="369"/>
          <w:jc w:val="center"/>
        </w:trPr>
        <w:tc>
          <w:tcPr>
            <w:tcW w:w="368" w:type="dxa"/>
            <w:shd w:val="clear" w:color="auto" w:fill="FFFFFF" w:themeFill="background1"/>
            <w:vAlign w:val="center"/>
          </w:tcPr>
          <w:p w14:paraId="07DF2A09" w14:textId="77777777" w:rsidR="007557E2" w:rsidRPr="007557E2" w:rsidRDefault="007557E2" w:rsidP="007557E2"/>
        </w:tc>
        <w:tc>
          <w:tcPr>
            <w:tcW w:w="368" w:type="dxa"/>
            <w:shd w:val="clear" w:color="auto" w:fill="FFFFFF" w:themeFill="background1"/>
            <w:vAlign w:val="center"/>
          </w:tcPr>
          <w:p w14:paraId="175C586A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4CB89660" w14:textId="7FC7AEAB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606DBFBC" w14:textId="2A84CC5D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6D61677C" w14:textId="6899B7CE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4CCBF83B" w14:textId="2436E270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47FED6C2" w14:textId="3E91C60E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1681BCD3" w14:textId="5F042F2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0A35B728" w14:textId="73C2CAEA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49C03E77" w14:textId="08BB0E58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6F293943" w14:textId="7187FB2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1B86BDF9" w14:textId="77777777" w:rsidR="007557E2" w:rsidRPr="007557E2" w:rsidRDefault="007557E2" w:rsidP="007557E2"/>
        </w:tc>
        <w:tc>
          <w:tcPr>
            <w:tcW w:w="367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B32AC09" w14:textId="77777777" w:rsidR="007557E2" w:rsidRPr="007557E2" w:rsidRDefault="007557E2" w:rsidP="007557E2"/>
        </w:tc>
        <w:tc>
          <w:tcPr>
            <w:tcW w:w="36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01FEA00D" w14:textId="77777777" w:rsidR="007557E2" w:rsidRPr="007557E2" w:rsidRDefault="007557E2" w:rsidP="007557E2"/>
        </w:tc>
        <w:tc>
          <w:tcPr>
            <w:tcW w:w="151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204ED0D7" w14:textId="629B39FC" w:rsidR="007557E2" w:rsidRPr="007557E2" w:rsidRDefault="007557E2" w:rsidP="007557E2">
            <w:r w:rsidRPr="007557E2">
              <w:t xml:space="preserve">2, </w:t>
            </w:r>
            <w:r w:rsidR="00894FA9">
              <w:t>9</w:t>
            </w:r>
            <w:r w:rsidRPr="007557E2">
              <w:t xml:space="preserve">, </w:t>
            </w:r>
            <w:r w:rsidR="00894FA9">
              <w:t>2</w:t>
            </w:r>
          </w:p>
        </w:tc>
      </w:tr>
      <w:tr w:rsidR="007557E2" w:rsidRPr="007557E2" w14:paraId="1289CFB0" w14:textId="77777777" w:rsidTr="007557E2">
        <w:trPr>
          <w:trHeight w:hRule="exact" w:val="369"/>
          <w:jc w:val="center"/>
        </w:trPr>
        <w:tc>
          <w:tcPr>
            <w:tcW w:w="368" w:type="dxa"/>
            <w:shd w:val="clear" w:color="auto" w:fill="FFFFFF" w:themeFill="background1"/>
            <w:vAlign w:val="center"/>
          </w:tcPr>
          <w:p w14:paraId="661DA564" w14:textId="77777777" w:rsidR="007557E2" w:rsidRPr="007557E2" w:rsidRDefault="007557E2" w:rsidP="007557E2"/>
        </w:tc>
        <w:tc>
          <w:tcPr>
            <w:tcW w:w="368" w:type="dxa"/>
            <w:shd w:val="clear" w:color="auto" w:fill="FFFFFF" w:themeFill="background1"/>
            <w:vAlign w:val="center"/>
          </w:tcPr>
          <w:p w14:paraId="1A5EE7B0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45EB162A" w14:textId="02CFFA73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66BE312E" w14:textId="6F2F40A5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2971AF71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096453F3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68F55935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276C2E7B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7C3FF18F" w14:textId="3AF8BEF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3C22E2BA" w14:textId="599CBB50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2160C314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18289103" w14:textId="77777777" w:rsidR="007557E2" w:rsidRPr="007557E2" w:rsidRDefault="007557E2" w:rsidP="007557E2"/>
        </w:tc>
        <w:tc>
          <w:tcPr>
            <w:tcW w:w="367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74FE326" w14:textId="77777777" w:rsidR="007557E2" w:rsidRPr="007557E2" w:rsidRDefault="007557E2" w:rsidP="007557E2"/>
        </w:tc>
        <w:tc>
          <w:tcPr>
            <w:tcW w:w="36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7ECA1872" w14:textId="77777777" w:rsidR="007557E2" w:rsidRPr="007557E2" w:rsidRDefault="007557E2" w:rsidP="007557E2"/>
        </w:tc>
        <w:tc>
          <w:tcPr>
            <w:tcW w:w="151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2A18BFFB" w14:textId="77777777" w:rsidR="007557E2" w:rsidRPr="007557E2" w:rsidRDefault="007557E2" w:rsidP="007557E2">
            <w:r w:rsidRPr="007557E2">
              <w:t>2, 2, 4, 2, 3</w:t>
            </w:r>
          </w:p>
        </w:tc>
      </w:tr>
      <w:tr w:rsidR="007557E2" w:rsidRPr="007557E2" w14:paraId="56D9A204" w14:textId="77777777" w:rsidTr="007557E2">
        <w:trPr>
          <w:trHeight w:hRule="exact" w:val="369"/>
          <w:jc w:val="center"/>
        </w:trPr>
        <w:tc>
          <w:tcPr>
            <w:tcW w:w="368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4BF13BB3" w14:textId="77777777" w:rsidR="007557E2" w:rsidRPr="007557E2" w:rsidRDefault="007557E2" w:rsidP="007557E2"/>
        </w:tc>
        <w:tc>
          <w:tcPr>
            <w:tcW w:w="368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008C14AD" w14:textId="77777777" w:rsidR="007557E2" w:rsidRPr="007557E2" w:rsidRDefault="007557E2" w:rsidP="007557E2"/>
        </w:tc>
        <w:tc>
          <w:tcPr>
            <w:tcW w:w="367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1901F1BD" w14:textId="3AC34219" w:rsidR="007557E2" w:rsidRPr="007557E2" w:rsidRDefault="007557E2" w:rsidP="007557E2"/>
        </w:tc>
        <w:tc>
          <w:tcPr>
            <w:tcW w:w="367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7AA39EAC" w14:textId="6FCB8EB9" w:rsidR="007557E2" w:rsidRPr="007557E2" w:rsidRDefault="007557E2" w:rsidP="007557E2"/>
        </w:tc>
        <w:tc>
          <w:tcPr>
            <w:tcW w:w="367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720B2EF8" w14:textId="77777777" w:rsidR="007557E2" w:rsidRPr="007557E2" w:rsidRDefault="007557E2" w:rsidP="007557E2"/>
        </w:tc>
        <w:tc>
          <w:tcPr>
            <w:tcW w:w="367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3215D9B4" w14:textId="77777777" w:rsidR="007557E2" w:rsidRPr="007557E2" w:rsidRDefault="007557E2" w:rsidP="007557E2"/>
        </w:tc>
        <w:tc>
          <w:tcPr>
            <w:tcW w:w="367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0B4DA0BE" w14:textId="77777777" w:rsidR="007557E2" w:rsidRPr="007557E2" w:rsidRDefault="007557E2" w:rsidP="007557E2"/>
        </w:tc>
        <w:tc>
          <w:tcPr>
            <w:tcW w:w="367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3C1C3E0A" w14:textId="77777777" w:rsidR="007557E2" w:rsidRPr="007557E2" w:rsidRDefault="007557E2" w:rsidP="007557E2"/>
        </w:tc>
        <w:tc>
          <w:tcPr>
            <w:tcW w:w="367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2284D522" w14:textId="3AA3DA41" w:rsidR="007557E2" w:rsidRPr="007557E2" w:rsidRDefault="007557E2" w:rsidP="007557E2"/>
        </w:tc>
        <w:tc>
          <w:tcPr>
            <w:tcW w:w="367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5CF14879" w14:textId="6CCAC992" w:rsidR="007557E2" w:rsidRPr="007557E2" w:rsidRDefault="007557E2" w:rsidP="007557E2"/>
        </w:tc>
        <w:tc>
          <w:tcPr>
            <w:tcW w:w="367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2F7642F8" w14:textId="77777777" w:rsidR="007557E2" w:rsidRPr="007557E2" w:rsidRDefault="007557E2" w:rsidP="007557E2"/>
        </w:tc>
        <w:tc>
          <w:tcPr>
            <w:tcW w:w="367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66F3E4FB" w14:textId="77777777" w:rsidR="007557E2" w:rsidRPr="007557E2" w:rsidRDefault="007557E2" w:rsidP="007557E2"/>
        </w:tc>
        <w:tc>
          <w:tcPr>
            <w:tcW w:w="367" w:type="dxa"/>
            <w:tcBorders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5A45690" w14:textId="77777777" w:rsidR="007557E2" w:rsidRPr="007557E2" w:rsidRDefault="007557E2" w:rsidP="007557E2"/>
        </w:tc>
        <w:tc>
          <w:tcPr>
            <w:tcW w:w="36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7C99A2EF" w14:textId="77777777" w:rsidR="007557E2" w:rsidRPr="007557E2" w:rsidRDefault="007557E2" w:rsidP="007557E2"/>
        </w:tc>
        <w:tc>
          <w:tcPr>
            <w:tcW w:w="151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2D0C95C0" w14:textId="77777777" w:rsidR="007557E2" w:rsidRPr="007557E2" w:rsidRDefault="007557E2" w:rsidP="007557E2">
            <w:r w:rsidRPr="007557E2">
              <w:t>2, 2, 4, 2, 3</w:t>
            </w:r>
          </w:p>
        </w:tc>
      </w:tr>
      <w:tr w:rsidR="007557E2" w:rsidRPr="007557E2" w14:paraId="435135C7" w14:textId="77777777" w:rsidTr="007557E2">
        <w:trPr>
          <w:trHeight w:hRule="exact" w:val="369"/>
          <w:jc w:val="center"/>
        </w:trPr>
        <w:tc>
          <w:tcPr>
            <w:tcW w:w="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629674A" w14:textId="77777777" w:rsidR="007557E2" w:rsidRPr="007557E2" w:rsidRDefault="007557E2" w:rsidP="007557E2"/>
        </w:tc>
        <w:tc>
          <w:tcPr>
            <w:tcW w:w="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D6C7B0B" w14:textId="7E19B1B4" w:rsidR="007557E2" w:rsidRPr="007557E2" w:rsidRDefault="007557E2" w:rsidP="007557E2"/>
        </w:tc>
        <w:tc>
          <w:tcPr>
            <w:tcW w:w="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5B923E6" w14:textId="50CA5B34" w:rsidR="007557E2" w:rsidRPr="007557E2" w:rsidRDefault="007557E2" w:rsidP="007557E2"/>
        </w:tc>
        <w:tc>
          <w:tcPr>
            <w:tcW w:w="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A2EC4C" w14:textId="2436438E" w:rsidR="007557E2" w:rsidRPr="007557E2" w:rsidRDefault="007557E2" w:rsidP="007557E2"/>
        </w:tc>
        <w:tc>
          <w:tcPr>
            <w:tcW w:w="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74FECDB" w14:textId="77777777" w:rsidR="007557E2" w:rsidRPr="007557E2" w:rsidRDefault="007557E2" w:rsidP="007557E2"/>
        </w:tc>
        <w:tc>
          <w:tcPr>
            <w:tcW w:w="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03E982D" w14:textId="77777777" w:rsidR="007557E2" w:rsidRPr="007557E2" w:rsidRDefault="007557E2" w:rsidP="007557E2"/>
        </w:tc>
        <w:tc>
          <w:tcPr>
            <w:tcW w:w="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C60D1B0" w14:textId="77777777" w:rsidR="007557E2" w:rsidRPr="007557E2" w:rsidRDefault="007557E2" w:rsidP="007557E2"/>
        </w:tc>
        <w:tc>
          <w:tcPr>
            <w:tcW w:w="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9591085" w14:textId="2AB2B0D2" w:rsidR="007557E2" w:rsidRPr="007557E2" w:rsidRDefault="007557E2" w:rsidP="007557E2"/>
        </w:tc>
        <w:tc>
          <w:tcPr>
            <w:tcW w:w="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8DBB85F" w14:textId="0CE0E4B5" w:rsidR="007557E2" w:rsidRPr="007557E2" w:rsidRDefault="007557E2" w:rsidP="007557E2"/>
        </w:tc>
        <w:tc>
          <w:tcPr>
            <w:tcW w:w="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03D10AB" w14:textId="780C59E0" w:rsidR="007557E2" w:rsidRPr="007557E2" w:rsidRDefault="007557E2" w:rsidP="007557E2"/>
        </w:tc>
        <w:tc>
          <w:tcPr>
            <w:tcW w:w="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1B54923" w14:textId="77777777" w:rsidR="007557E2" w:rsidRPr="007557E2" w:rsidRDefault="007557E2" w:rsidP="007557E2"/>
        </w:tc>
        <w:tc>
          <w:tcPr>
            <w:tcW w:w="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2C39576" w14:textId="77777777" w:rsidR="007557E2" w:rsidRPr="007557E2" w:rsidRDefault="007557E2" w:rsidP="007557E2"/>
        </w:tc>
        <w:tc>
          <w:tcPr>
            <w:tcW w:w="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449B03A" w14:textId="77777777" w:rsidR="007557E2" w:rsidRPr="007557E2" w:rsidRDefault="007557E2" w:rsidP="007557E2"/>
        </w:tc>
        <w:tc>
          <w:tcPr>
            <w:tcW w:w="36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69FA6B2C" w14:textId="77777777" w:rsidR="007557E2" w:rsidRPr="007557E2" w:rsidRDefault="007557E2" w:rsidP="007557E2"/>
        </w:tc>
        <w:tc>
          <w:tcPr>
            <w:tcW w:w="151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46EE697A" w14:textId="77777777" w:rsidR="007557E2" w:rsidRPr="007557E2" w:rsidRDefault="007557E2" w:rsidP="007557E2">
            <w:r w:rsidRPr="007557E2">
              <w:t>1, 3, 3, 3, 3</w:t>
            </w:r>
          </w:p>
        </w:tc>
      </w:tr>
      <w:tr w:rsidR="007557E2" w:rsidRPr="007557E2" w14:paraId="794911C4" w14:textId="77777777" w:rsidTr="007557E2">
        <w:trPr>
          <w:trHeight w:hRule="exact" w:val="369"/>
          <w:jc w:val="center"/>
        </w:trPr>
        <w:tc>
          <w:tcPr>
            <w:tcW w:w="36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1D88DF93" w14:textId="77777777" w:rsidR="007557E2" w:rsidRPr="007557E2" w:rsidRDefault="007557E2" w:rsidP="007557E2"/>
        </w:tc>
        <w:tc>
          <w:tcPr>
            <w:tcW w:w="36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26F5BA6F" w14:textId="77777777" w:rsidR="007557E2" w:rsidRPr="007557E2" w:rsidRDefault="007557E2" w:rsidP="007557E2"/>
        </w:tc>
        <w:tc>
          <w:tcPr>
            <w:tcW w:w="36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3BFDF85C" w14:textId="77777777" w:rsidR="007557E2" w:rsidRPr="007557E2" w:rsidRDefault="007557E2" w:rsidP="007557E2"/>
        </w:tc>
        <w:tc>
          <w:tcPr>
            <w:tcW w:w="36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192DB891" w14:textId="77777777" w:rsidR="007557E2" w:rsidRPr="007557E2" w:rsidRDefault="007557E2" w:rsidP="007557E2"/>
        </w:tc>
        <w:tc>
          <w:tcPr>
            <w:tcW w:w="36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0A0E4FAC" w14:textId="77777777" w:rsidR="007557E2" w:rsidRPr="007557E2" w:rsidRDefault="007557E2" w:rsidP="007557E2"/>
        </w:tc>
        <w:tc>
          <w:tcPr>
            <w:tcW w:w="36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6213276A" w14:textId="77777777" w:rsidR="007557E2" w:rsidRPr="007557E2" w:rsidRDefault="007557E2" w:rsidP="007557E2"/>
        </w:tc>
        <w:tc>
          <w:tcPr>
            <w:tcW w:w="36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13DBF49D" w14:textId="77777777" w:rsidR="007557E2" w:rsidRPr="007557E2" w:rsidRDefault="007557E2" w:rsidP="007557E2"/>
        </w:tc>
        <w:tc>
          <w:tcPr>
            <w:tcW w:w="36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7843DC1C" w14:textId="77777777" w:rsidR="007557E2" w:rsidRPr="007557E2" w:rsidRDefault="007557E2" w:rsidP="007557E2"/>
        </w:tc>
        <w:tc>
          <w:tcPr>
            <w:tcW w:w="36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5E601D66" w14:textId="77777777" w:rsidR="007557E2" w:rsidRPr="007557E2" w:rsidRDefault="007557E2" w:rsidP="007557E2"/>
        </w:tc>
        <w:tc>
          <w:tcPr>
            <w:tcW w:w="36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2854BC61" w14:textId="77777777" w:rsidR="007557E2" w:rsidRPr="007557E2" w:rsidRDefault="007557E2" w:rsidP="007557E2"/>
        </w:tc>
        <w:tc>
          <w:tcPr>
            <w:tcW w:w="36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55CBA569" w14:textId="77777777" w:rsidR="007557E2" w:rsidRPr="007557E2" w:rsidRDefault="007557E2" w:rsidP="007557E2"/>
        </w:tc>
        <w:tc>
          <w:tcPr>
            <w:tcW w:w="36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009594A0" w14:textId="77777777" w:rsidR="007557E2" w:rsidRPr="007557E2" w:rsidRDefault="007557E2" w:rsidP="007557E2"/>
        </w:tc>
        <w:tc>
          <w:tcPr>
            <w:tcW w:w="36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05736BAF" w14:textId="77777777" w:rsidR="007557E2" w:rsidRPr="007557E2" w:rsidRDefault="007557E2" w:rsidP="007557E2"/>
        </w:tc>
        <w:tc>
          <w:tcPr>
            <w:tcW w:w="36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37F6DCD6" w14:textId="77777777" w:rsidR="007557E2" w:rsidRPr="007557E2" w:rsidRDefault="007557E2" w:rsidP="007557E2"/>
        </w:tc>
        <w:tc>
          <w:tcPr>
            <w:tcW w:w="151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1482CEED" w14:textId="77777777" w:rsidR="007557E2" w:rsidRPr="007557E2" w:rsidRDefault="007557E2" w:rsidP="007557E2"/>
        </w:tc>
      </w:tr>
      <w:tr w:rsidR="007557E2" w:rsidRPr="007557E2" w14:paraId="27206F55" w14:textId="77777777" w:rsidTr="007557E2">
        <w:trPr>
          <w:trHeight w:hRule="exact" w:val="369"/>
          <w:jc w:val="center"/>
        </w:trPr>
        <w:tc>
          <w:tcPr>
            <w:tcW w:w="368" w:type="dxa"/>
            <w:shd w:val="clear" w:color="auto" w:fill="auto"/>
            <w:vAlign w:val="center"/>
          </w:tcPr>
          <w:p w14:paraId="033B8AD6" w14:textId="77777777" w:rsidR="007557E2" w:rsidRPr="007557E2" w:rsidRDefault="007557E2" w:rsidP="007557E2"/>
        </w:tc>
        <w:tc>
          <w:tcPr>
            <w:tcW w:w="368" w:type="dxa"/>
            <w:shd w:val="clear" w:color="auto" w:fill="auto"/>
            <w:vAlign w:val="center"/>
          </w:tcPr>
          <w:p w14:paraId="1E49E652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1415A293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1D0A9029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3949358F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48987F6C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1D5D2F39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1AE96125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06408E34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759C187C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006444B6" w14:textId="77777777" w:rsidR="007557E2" w:rsidRPr="007557E2" w:rsidRDefault="007557E2" w:rsidP="007557E2"/>
        </w:tc>
        <w:tc>
          <w:tcPr>
            <w:tcW w:w="36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21ACB0BE" w14:textId="77777777" w:rsidR="007557E2" w:rsidRPr="007557E2" w:rsidRDefault="007557E2" w:rsidP="007557E2"/>
        </w:tc>
        <w:tc>
          <w:tcPr>
            <w:tcW w:w="36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vAlign w:val="center"/>
          </w:tcPr>
          <w:p w14:paraId="79052C75" w14:textId="77777777" w:rsidR="007557E2" w:rsidRPr="007557E2" w:rsidRDefault="007557E2" w:rsidP="007557E2"/>
        </w:tc>
        <w:tc>
          <w:tcPr>
            <w:tcW w:w="188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6877F03" w14:textId="77777777" w:rsidR="007557E2" w:rsidRPr="007557E2" w:rsidRDefault="007557E2" w:rsidP="007557E2">
            <w:r w:rsidRPr="007557E2">
              <w:t>2, 1, 2, 1, 6</w:t>
            </w:r>
          </w:p>
        </w:tc>
      </w:tr>
      <w:tr w:rsidR="007557E2" w:rsidRPr="007557E2" w14:paraId="07F7DBB3" w14:textId="77777777" w:rsidTr="007557E2">
        <w:trPr>
          <w:trHeight w:hRule="exact" w:val="369"/>
          <w:jc w:val="center"/>
        </w:trPr>
        <w:tc>
          <w:tcPr>
            <w:tcW w:w="368" w:type="dxa"/>
            <w:shd w:val="clear" w:color="auto" w:fill="auto"/>
            <w:vAlign w:val="center"/>
          </w:tcPr>
          <w:p w14:paraId="225BD02B" w14:textId="77777777" w:rsidR="007557E2" w:rsidRPr="007557E2" w:rsidRDefault="007557E2" w:rsidP="007557E2"/>
        </w:tc>
        <w:tc>
          <w:tcPr>
            <w:tcW w:w="368" w:type="dxa"/>
            <w:shd w:val="clear" w:color="auto" w:fill="auto"/>
            <w:vAlign w:val="center"/>
          </w:tcPr>
          <w:p w14:paraId="374DD59E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4008D9A0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2E91B70D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27284517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4EEF5540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4EA6668B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60B8CAB8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2C45E816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10E55568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490A4036" w14:textId="77777777" w:rsidR="007557E2" w:rsidRPr="007557E2" w:rsidRDefault="007557E2" w:rsidP="007557E2"/>
        </w:tc>
        <w:tc>
          <w:tcPr>
            <w:tcW w:w="36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294E31C2" w14:textId="77777777" w:rsidR="007557E2" w:rsidRPr="007557E2" w:rsidRDefault="007557E2" w:rsidP="007557E2"/>
        </w:tc>
        <w:tc>
          <w:tcPr>
            <w:tcW w:w="36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vAlign w:val="center"/>
          </w:tcPr>
          <w:p w14:paraId="37D7A6A9" w14:textId="77777777" w:rsidR="007557E2" w:rsidRPr="007557E2" w:rsidRDefault="007557E2" w:rsidP="007557E2"/>
        </w:tc>
        <w:tc>
          <w:tcPr>
            <w:tcW w:w="188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7216A4C" w14:textId="77777777" w:rsidR="007557E2" w:rsidRPr="007557E2" w:rsidRDefault="007557E2" w:rsidP="007557E2">
            <w:r w:rsidRPr="007557E2">
              <w:t>2, 4, 6</w:t>
            </w:r>
          </w:p>
        </w:tc>
      </w:tr>
      <w:tr w:rsidR="007557E2" w:rsidRPr="007557E2" w14:paraId="18DB85FD" w14:textId="77777777" w:rsidTr="007557E2">
        <w:trPr>
          <w:trHeight w:hRule="exact" w:val="369"/>
          <w:jc w:val="center"/>
        </w:trPr>
        <w:tc>
          <w:tcPr>
            <w:tcW w:w="368" w:type="dxa"/>
            <w:shd w:val="clear" w:color="auto" w:fill="auto"/>
            <w:vAlign w:val="center"/>
          </w:tcPr>
          <w:p w14:paraId="4AB41FB1" w14:textId="77777777" w:rsidR="007557E2" w:rsidRPr="007557E2" w:rsidRDefault="007557E2" w:rsidP="007557E2"/>
        </w:tc>
        <w:tc>
          <w:tcPr>
            <w:tcW w:w="368" w:type="dxa"/>
            <w:shd w:val="clear" w:color="auto" w:fill="auto"/>
            <w:vAlign w:val="center"/>
          </w:tcPr>
          <w:p w14:paraId="7B30B5F2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16C0ED4B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025C0AC6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20160E12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09268E9A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27396E0F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613FED32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6C7B7665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5779FBB9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7DBACBEF" w14:textId="77777777" w:rsidR="007557E2" w:rsidRPr="007557E2" w:rsidRDefault="007557E2" w:rsidP="007557E2"/>
        </w:tc>
        <w:tc>
          <w:tcPr>
            <w:tcW w:w="36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022E86F7" w14:textId="77777777" w:rsidR="007557E2" w:rsidRPr="007557E2" w:rsidRDefault="007557E2" w:rsidP="007557E2"/>
        </w:tc>
        <w:tc>
          <w:tcPr>
            <w:tcW w:w="36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vAlign w:val="center"/>
          </w:tcPr>
          <w:p w14:paraId="4DFC5E03" w14:textId="77777777" w:rsidR="007557E2" w:rsidRPr="007557E2" w:rsidRDefault="007557E2" w:rsidP="007557E2"/>
        </w:tc>
        <w:tc>
          <w:tcPr>
            <w:tcW w:w="188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5AF8057" w14:textId="77777777" w:rsidR="007557E2" w:rsidRPr="007557E2" w:rsidRDefault="007557E2" w:rsidP="007557E2">
            <w:r w:rsidRPr="007557E2">
              <w:t>2, 4, 6</w:t>
            </w:r>
          </w:p>
        </w:tc>
      </w:tr>
      <w:tr w:rsidR="007557E2" w:rsidRPr="007557E2" w14:paraId="0D0C12CF" w14:textId="77777777" w:rsidTr="007557E2">
        <w:trPr>
          <w:trHeight w:hRule="exact" w:val="369"/>
          <w:jc w:val="center"/>
        </w:trPr>
        <w:tc>
          <w:tcPr>
            <w:tcW w:w="368" w:type="dxa"/>
            <w:shd w:val="clear" w:color="auto" w:fill="auto"/>
            <w:vAlign w:val="center"/>
          </w:tcPr>
          <w:p w14:paraId="38B00278" w14:textId="77777777" w:rsidR="007557E2" w:rsidRPr="007557E2" w:rsidRDefault="007557E2" w:rsidP="007557E2"/>
        </w:tc>
        <w:tc>
          <w:tcPr>
            <w:tcW w:w="368" w:type="dxa"/>
            <w:shd w:val="clear" w:color="auto" w:fill="auto"/>
            <w:vAlign w:val="center"/>
          </w:tcPr>
          <w:p w14:paraId="535B7AFA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7789AA4D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775731DF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67213969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00A465AA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3DDCC92E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5A1EB9CF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67CB262B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77843601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2618C445" w14:textId="77777777" w:rsidR="007557E2" w:rsidRPr="007557E2" w:rsidRDefault="007557E2" w:rsidP="007557E2"/>
        </w:tc>
        <w:tc>
          <w:tcPr>
            <w:tcW w:w="36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1F2E40F1" w14:textId="77777777" w:rsidR="007557E2" w:rsidRPr="007557E2" w:rsidRDefault="007557E2" w:rsidP="007557E2"/>
        </w:tc>
        <w:tc>
          <w:tcPr>
            <w:tcW w:w="36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vAlign w:val="center"/>
          </w:tcPr>
          <w:p w14:paraId="4C7E2807" w14:textId="77777777" w:rsidR="007557E2" w:rsidRPr="007557E2" w:rsidRDefault="007557E2" w:rsidP="007557E2"/>
        </w:tc>
        <w:tc>
          <w:tcPr>
            <w:tcW w:w="188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ED28384" w14:textId="77777777" w:rsidR="007557E2" w:rsidRPr="007557E2" w:rsidRDefault="007557E2" w:rsidP="007557E2">
            <w:r w:rsidRPr="007557E2">
              <w:t xml:space="preserve">2, 4, 6 </w:t>
            </w:r>
          </w:p>
        </w:tc>
      </w:tr>
      <w:tr w:rsidR="007557E2" w:rsidRPr="007557E2" w14:paraId="0D0F8D9C" w14:textId="77777777" w:rsidTr="007557E2">
        <w:trPr>
          <w:trHeight w:hRule="exact" w:val="369"/>
          <w:jc w:val="center"/>
        </w:trPr>
        <w:tc>
          <w:tcPr>
            <w:tcW w:w="368" w:type="dxa"/>
            <w:shd w:val="clear" w:color="auto" w:fill="auto"/>
            <w:vAlign w:val="center"/>
          </w:tcPr>
          <w:p w14:paraId="233A36FD" w14:textId="77777777" w:rsidR="007557E2" w:rsidRPr="007557E2" w:rsidRDefault="007557E2" w:rsidP="007557E2"/>
        </w:tc>
        <w:tc>
          <w:tcPr>
            <w:tcW w:w="368" w:type="dxa"/>
            <w:shd w:val="clear" w:color="auto" w:fill="auto"/>
            <w:vAlign w:val="center"/>
          </w:tcPr>
          <w:p w14:paraId="0B5C4CB3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6EF718C3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187DD15A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2DD51B60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6387F5C2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71EC030B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063DA899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0679A2C5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036600FD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7B409DD5" w14:textId="77777777" w:rsidR="007557E2" w:rsidRPr="007557E2" w:rsidRDefault="007557E2" w:rsidP="007557E2"/>
        </w:tc>
        <w:tc>
          <w:tcPr>
            <w:tcW w:w="36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78F3EFDC" w14:textId="77777777" w:rsidR="007557E2" w:rsidRPr="007557E2" w:rsidRDefault="007557E2" w:rsidP="007557E2"/>
        </w:tc>
        <w:tc>
          <w:tcPr>
            <w:tcW w:w="36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vAlign w:val="center"/>
          </w:tcPr>
          <w:p w14:paraId="4145B1F3" w14:textId="77777777" w:rsidR="007557E2" w:rsidRPr="007557E2" w:rsidRDefault="007557E2" w:rsidP="007557E2"/>
        </w:tc>
        <w:tc>
          <w:tcPr>
            <w:tcW w:w="188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9C887D4" w14:textId="77777777" w:rsidR="007557E2" w:rsidRPr="007557E2" w:rsidRDefault="007557E2" w:rsidP="007557E2">
            <w:r w:rsidRPr="007557E2">
              <w:t>3, 2, 3, 2, 2</w:t>
            </w:r>
          </w:p>
        </w:tc>
      </w:tr>
      <w:tr w:rsidR="007557E2" w:rsidRPr="007557E2" w14:paraId="29C00C78" w14:textId="77777777" w:rsidTr="007557E2">
        <w:trPr>
          <w:trHeight w:hRule="exact" w:val="369"/>
          <w:jc w:val="center"/>
        </w:trPr>
        <w:tc>
          <w:tcPr>
            <w:tcW w:w="368" w:type="dxa"/>
            <w:shd w:val="clear" w:color="auto" w:fill="auto"/>
            <w:vAlign w:val="center"/>
          </w:tcPr>
          <w:p w14:paraId="28B858FD" w14:textId="77777777" w:rsidR="007557E2" w:rsidRPr="007557E2" w:rsidRDefault="007557E2" w:rsidP="007557E2"/>
        </w:tc>
        <w:tc>
          <w:tcPr>
            <w:tcW w:w="368" w:type="dxa"/>
            <w:shd w:val="clear" w:color="auto" w:fill="auto"/>
            <w:vAlign w:val="center"/>
          </w:tcPr>
          <w:p w14:paraId="433AA80B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3C4D886F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0577ED62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64DA8105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2D949467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380E095D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0D89F560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00972D62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42B4C358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2BB6F065" w14:textId="77777777" w:rsidR="007557E2" w:rsidRPr="007557E2" w:rsidRDefault="007557E2" w:rsidP="007557E2"/>
        </w:tc>
        <w:tc>
          <w:tcPr>
            <w:tcW w:w="36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24312770" w14:textId="77777777" w:rsidR="007557E2" w:rsidRPr="007557E2" w:rsidRDefault="007557E2" w:rsidP="007557E2"/>
        </w:tc>
        <w:tc>
          <w:tcPr>
            <w:tcW w:w="36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vAlign w:val="center"/>
          </w:tcPr>
          <w:p w14:paraId="0CC2B7E0" w14:textId="77777777" w:rsidR="007557E2" w:rsidRPr="007557E2" w:rsidRDefault="007557E2" w:rsidP="007557E2"/>
        </w:tc>
        <w:tc>
          <w:tcPr>
            <w:tcW w:w="188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514CB18" w14:textId="77777777" w:rsidR="007557E2" w:rsidRPr="007557E2" w:rsidRDefault="007557E2" w:rsidP="007557E2">
            <w:r w:rsidRPr="007557E2">
              <w:t>2, 4, 3, 1, 2</w:t>
            </w:r>
          </w:p>
        </w:tc>
      </w:tr>
      <w:tr w:rsidR="007557E2" w:rsidRPr="007557E2" w14:paraId="3D29398D" w14:textId="77777777" w:rsidTr="007557E2">
        <w:trPr>
          <w:trHeight w:hRule="exact" w:val="369"/>
          <w:jc w:val="center"/>
        </w:trPr>
        <w:tc>
          <w:tcPr>
            <w:tcW w:w="368" w:type="dxa"/>
            <w:shd w:val="clear" w:color="auto" w:fill="auto"/>
            <w:vAlign w:val="center"/>
          </w:tcPr>
          <w:p w14:paraId="47AB2CA3" w14:textId="77777777" w:rsidR="007557E2" w:rsidRPr="007557E2" w:rsidRDefault="007557E2" w:rsidP="007557E2"/>
        </w:tc>
        <w:tc>
          <w:tcPr>
            <w:tcW w:w="368" w:type="dxa"/>
            <w:shd w:val="clear" w:color="auto" w:fill="auto"/>
            <w:vAlign w:val="center"/>
          </w:tcPr>
          <w:p w14:paraId="0CDC4947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79F3D705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1A8CDDCB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29257BB4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1E0782C2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21300234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49D1416F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7BC8102B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45214173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27D8AE1F" w14:textId="77777777" w:rsidR="007557E2" w:rsidRPr="007557E2" w:rsidRDefault="007557E2" w:rsidP="007557E2"/>
        </w:tc>
        <w:tc>
          <w:tcPr>
            <w:tcW w:w="36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3E9CB0D5" w14:textId="77777777" w:rsidR="007557E2" w:rsidRPr="007557E2" w:rsidRDefault="007557E2" w:rsidP="007557E2"/>
        </w:tc>
        <w:tc>
          <w:tcPr>
            <w:tcW w:w="36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vAlign w:val="center"/>
          </w:tcPr>
          <w:p w14:paraId="1C389F7E" w14:textId="77777777" w:rsidR="007557E2" w:rsidRPr="007557E2" w:rsidRDefault="007557E2" w:rsidP="007557E2"/>
        </w:tc>
        <w:tc>
          <w:tcPr>
            <w:tcW w:w="188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34B5C85" w14:textId="77777777" w:rsidR="007557E2" w:rsidRPr="007557E2" w:rsidRDefault="007557E2" w:rsidP="007557E2">
            <w:r w:rsidRPr="007557E2">
              <w:t>2, 4, 3, 1, 2</w:t>
            </w:r>
          </w:p>
        </w:tc>
      </w:tr>
      <w:tr w:rsidR="007557E2" w:rsidRPr="007557E2" w14:paraId="3F38B730" w14:textId="77777777" w:rsidTr="007557E2">
        <w:trPr>
          <w:trHeight w:hRule="exact" w:val="369"/>
          <w:jc w:val="center"/>
        </w:trPr>
        <w:tc>
          <w:tcPr>
            <w:tcW w:w="368" w:type="dxa"/>
            <w:shd w:val="clear" w:color="auto" w:fill="auto"/>
            <w:vAlign w:val="center"/>
          </w:tcPr>
          <w:p w14:paraId="7191AAE4" w14:textId="77777777" w:rsidR="007557E2" w:rsidRPr="007557E2" w:rsidRDefault="007557E2" w:rsidP="007557E2"/>
        </w:tc>
        <w:tc>
          <w:tcPr>
            <w:tcW w:w="368" w:type="dxa"/>
            <w:shd w:val="clear" w:color="auto" w:fill="auto"/>
            <w:vAlign w:val="center"/>
          </w:tcPr>
          <w:p w14:paraId="7C55D068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03290F0F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59336DDE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250AB911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276A7C5F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3B320F05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0A7709BD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13BD3FC0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5E43630B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5A3B82F9" w14:textId="77777777" w:rsidR="007557E2" w:rsidRPr="007557E2" w:rsidRDefault="007557E2" w:rsidP="007557E2"/>
        </w:tc>
        <w:tc>
          <w:tcPr>
            <w:tcW w:w="36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381C6C77" w14:textId="77777777" w:rsidR="007557E2" w:rsidRPr="007557E2" w:rsidRDefault="007557E2" w:rsidP="007557E2"/>
        </w:tc>
        <w:tc>
          <w:tcPr>
            <w:tcW w:w="36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vAlign w:val="center"/>
          </w:tcPr>
          <w:p w14:paraId="3579DB30" w14:textId="77777777" w:rsidR="007557E2" w:rsidRPr="007557E2" w:rsidRDefault="007557E2" w:rsidP="007557E2"/>
        </w:tc>
        <w:tc>
          <w:tcPr>
            <w:tcW w:w="188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EDA7EA1" w14:textId="77777777" w:rsidR="007557E2" w:rsidRPr="007557E2" w:rsidRDefault="007557E2" w:rsidP="007557E2">
            <w:r w:rsidRPr="007557E2">
              <w:t>2, 4, 3, 2, 1</w:t>
            </w:r>
          </w:p>
        </w:tc>
      </w:tr>
      <w:tr w:rsidR="007557E2" w:rsidRPr="007557E2" w14:paraId="2A7CC566" w14:textId="77777777" w:rsidTr="007557E2">
        <w:trPr>
          <w:trHeight w:hRule="exact" w:val="369"/>
          <w:jc w:val="center"/>
        </w:trPr>
        <w:tc>
          <w:tcPr>
            <w:tcW w:w="368" w:type="dxa"/>
            <w:shd w:val="clear" w:color="auto" w:fill="auto"/>
            <w:vAlign w:val="center"/>
          </w:tcPr>
          <w:p w14:paraId="7DD877F6" w14:textId="77777777" w:rsidR="007557E2" w:rsidRPr="007557E2" w:rsidRDefault="007557E2" w:rsidP="007557E2"/>
        </w:tc>
        <w:tc>
          <w:tcPr>
            <w:tcW w:w="368" w:type="dxa"/>
            <w:shd w:val="clear" w:color="auto" w:fill="auto"/>
            <w:vAlign w:val="center"/>
          </w:tcPr>
          <w:p w14:paraId="747F1C2A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4B686494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7EE75C33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0CC919F3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19F537DA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6F6C5EFD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2B8503FA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28F64F3C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0C4A7A3B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203FDD36" w14:textId="77777777" w:rsidR="007557E2" w:rsidRPr="007557E2" w:rsidRDefault="007557E2" w:rsidP="007557E2"/>
        </w:tc>
        <w:tc>
          <w:tcPr>
            <w:tcW w:w="36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4D1627CC" w14:textId="77777777" w:rsidR="007557E2" w:rsidRPr="007557E2" w:rsidRDefault="007557E2" w:rsidP="007557E2"/>
        </w:tc>
        <w:tc>
          <w:tcPr>
            <w:tcW w:w="36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vAlign w:val="center"/>
          </w:tcPr>
          <w:p w14:paraId="6601AC60" w14:textId="77777777" w:rsidR="007557E2" w:rsidRPr="007557E2" w:rsidRDefault="007557E2" w:rsidP="007557E2"/>
        </w:tc>
        <w:tc>
          <w:tcPr>
            <w:tcW w:w="188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93ED4F6" w14:textId="77777777" w:rsidR="007557E2" w:rsidRPr="007557E2" w:rsidRDefault="007557E2" w:rsidP="007557E2">
            <w:r w:rsidRPr="007557E2">
              <w:t>1, 6, 3, 1, 1</w:t>
            </w:r>
          </w:p>
        </w:tc>
      </w:tr>
      <w:tr w:rsidR="007557E2" w:rsidRPr="007557E2" w14:paraId="3A46B21F" w14:textId="77777777" w:rsidTr="007557E2">
        <w:trPr>
          <w:trHeight w:hRule="exact" w:val="369"/>
          <w:jc w:val="center"/>
        </w:trPr>
        <w:tc>
          <w:tcPr>
            <w:tcW w:w="368" w:type="dxa"/>
            <w:shd w:val="clear" w:color="auto" w:fill="auto"/>
            <w:vAlign w:val="center"/>
          </w:tcPr>
          <w:p w14:paraId="0FADA057" w14:textId="77777777" w:rsidR="007557E2" w:rsidRPr="007557E2" w:rsidRDefault="007557E2" w:rsidP="007557E2"/>
        </w:tc>
        <w:tc>
          <w:tcPr>
            <w:tcW w:w="368" w:type="dxa"/>
            <w:shd w:val="clear" w:color="auto" w:fill="auto"/>
            <w:vAlign w:val="center"/>
          </w:tcPr>
          <w:p w14:paraId="12ECEB9F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2617E737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7E0DE226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75A9BC58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0BAB7595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4BCA811D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32C800EA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3DD7E082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1DCCAA5A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4FB01157" w14:textId="77777777" w:rsidR="007557E2" w:rsidRPr="007557E2" w:rsidRDefault="007557E2" w:rsidP="007557E2"/>
        </w:tc>
        <w:tc>
          <w:tcPr>
            <w:tcW w:w="36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30961DDC" w14:textId="77777777" w:rsidR="007557E2" w:rsidRPr="007557E2" w:rsidRDefault="007557E2" w:rsidP="007557E2"/>
        </w:tc>
        <w:tc>
          <w:tcPr>
            <w:tcW w:w="36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vAlign w:val="center"/>
          </w:tcPr>
          <w:p w14:paraId="0A043FF1" w14:textId="77777777" w:rsidR="007557E2" w:rsidRPr="007557E2" w:rsidRDefault="007557E2" w:rsidP="007557E2"/>
        </w:tc>
        <w:tc>
          <w:tcPr>
            <w:tcW w:w="188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015AACF" w14:textId="77777777" w:rsidR="007557E2" w:rsidRPr="007557E2" w:rsidRDefault="007557E2" w:rsidP="007557E2">
            <w:r w:rsidRPr="007557E2">
              <w:t>1, 6, 3, 1, 1</w:t>
            </w:r>
          </w:p>
        </w:tc>
      </w:tr>
      <w:tr w:rsidR="007557E2" w:rsidRPr="007557E2" w14:paraId="780A7184" w14:textId="77777777" w:rsidTr="007557E2">
        <w:trPr>
          <w:trHeight w:hRule="exact" w:val="369"/>
          <w:jc w:val="center"/>
        </w:trPr>
        <w:tc>
          <w:tcPr>
            <w:tcW w:w="368" w:type="dxa"/>
            <w:shd w:val="clear" w:color="auto" w:fill="auto"/>
            <w:vAlign w:val="center"/>
          </w:tcPr>
          <w:p w14:paraId="452C30D2" w14:textId="77777777" w:rsidR="007557E2" w:rsidRPr="007557E2" w:rsidRDefault="007557E2" w:rsidP="007557E2"/>
        </w:tc>
        <w:tc>
          <w:tcPr>
            <w:tcW w:w="368" w:type="dxa"/>
            <w:shd w:val="clear" w:color="auto" w:fill="auto"/>
            <w:vAlign w:val="center"/>
          </w:tcPr>
          <w:p w14:paraId="4B59AECC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4A939F07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1C489DFF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28E1F9EF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003E0571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66637BB1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118D259F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6EE91156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7E4B0281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1EAC0F38" w14:textId="77777777" w:rsidR="007557E2" w:rsidRPr="007557E2" w:rsidRDefault="007557E2" w:rsidP="007557E2"/>
        </w:tc>
        <w:tc>
          <w:tcPr>
            <w:tcW w:w="36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49D090AA" w14:textId="77777777" w:rsidR="007557E2" w:rsidRPr="007557E2" w:rsidRDefault="007557E2" w:rsidP="007557E2"/>
        </w:tc>
        <w:tc>
          <w:tcPr>
            <w:tcW w:w="36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vAlign w:val="center"/>
          </w:tcPr>
          <w:p w14:paraId="614AA1DF" w14:textId="77777777" w:rsidR="007557E2" w:rsidRPr="007557E2" w:rsidRDefault="007557E2" w:rsidP="007557E2"/>
        </w:tc>
        <w:tc>
          <w:tcPr>
            <w:tcW w:w="188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730D93B" w14:textId="77777777" w:rsidR="007557E2" w:rsidRPr="007557E2" w:rsidRDefault="007557E2" w:rsidP="007557E2">
            <w:r w:rsidRPr="007557E2">
              <w:t>1, 6, 3, 1, 1</w:t>
            </w:r>
          </w:p>
        </w:tc>
      </w:tr>
      <w:tr w:rsidR="007557E2" w:rsidRPr="007557E2" w14:paraId="35D3CC08" w14:textId="77777777" w:rsidTr="007557E2">
        <w:trPr>
          <w:trHeight w:hRule="exact" w:val="369"/>
          <w:jc w:val="center"/>
        </w:trPr>
        <w:tc>
          <w:tcPr>
            <w:tcW w:w="368" w:type="dxa"/>
            <w:shd w:val="clear" w:color="auto" w:fill="auto"/>
            <w:vAlign w:val="center"/>
          </w:tcPr>
          <w:p w14:paraId="43B1C0ED" w14:textId="77777777" w:rsidR="007557E2" w:rsidRPr="007557E2" w:rsidRDefault="007557E2" w:rsidP="007557E2"/>
        </w:tc>
        <w:tc>
          <w:tcPr>
            <w:tcW w:w="368" w:type="dxa"/>
            <w:shd w:val="clear" w:color="auto" w:fill="auto"/>
            <w:vAlign w:val="center"/>
          </w:tcPr>
          <w:p w14:paraId="15431433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496AA2AC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1AEF7887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6FEF96ED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557DF1AA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5BACF26E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14DD407A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06FF4BFC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0B12B6DA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67FD746D" w14:textId="77777777" w:rsidR="007557E2" w:rsidRPr="007557E2" w:rsidRDefault="007557E2" w:rsidP="007557E2"/>
        </w:tc>
        <w:tc>
          <w:tcPr>
            <w:tcW w:w="36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01687263" w14:textId="77777777" w:rsidR="007557E2" w:rsidRPr="007557E2" w:rsidRDefault="007557E2" w:rsidP="007557E2"/>
        </w:tc>
        <w:tc>
          <w:tcPr>
            <w:tcW w:w="36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vAlign w:val="center"/>
          </w:tcPr>
          <w:p w14:paraId="1EF8EBF3" w14:textId="77777777" w:rsidR="007557E2" w:rsidRPr="007557E2" w:rsidRDefault="007557E2" w:rsidP="007557E2"/>
        </w:tc>
        <w:tc>
          <w:tcPr>
            <w:tcW w:w="188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E8094A8" w14:textId="77777777" w:rsidR="007557E2" w:rsidRPr="007557E2" w:rsidRDefault="007557E2" w:rsidP="007557E2">
            <w:r w:rsidRPr="007557E2">
              <w:t>1, 6, 3, 1, 1</w:t>
            </w:r>
          </w:p>
        </w:tc>
      </w:tr>
      <w:tr w:rsidR="007557E2" w:rsidRPr="007557E2" w14:paraId="3C0A1A2E" w14:textId="77777777" w:rsidTr="007557E2">
        <w:trPr>
          <w:trHeight w:hRule="exact" w:val="369"/>
          <w:jc w:val="center"/>
        </w:trPr>
        <w:tc>
          <w:tcPr>
            <w:tcW w:w="368" w:type="dxa"/>
            <w:shd w:val="clear" w:color="auto" w:fill="auto"/>
            <w:vAlign w:val="center"/>
          </w:tcPr>
          <w:p w14:paraId="19472CB8" w14:textId="77777777" w:rsidR="007557E2" w:rsidRPr="007557E2" w:rsidRDefault="007557E2" w:rsidP="007557E2"/>
        </w:tc>
        <w:tc>
          <w:tcPr>
            <w:tcW w:w="368" w:type="dxa"/>
            <w:shd w:val="clear" w:color="auto" w:fill="auto"/>
            <w:vAlign w:val="center"/>
          </w:tcPr>
          <w:p w14:paraId="5A8B5234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2DDD7A0C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249FDA14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237E0231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3426CBDF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4F67FB15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631842FF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34CF1FD5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0904F723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1E89BB81" w14:textId="77777777" w:rsidR="007557E2" w:rsidRPr="007557E2" w:rsidRDefault="007557E2" w:rsidP="007557E2"/>
        </w:tc>
        <w:tc>
          <w:tcPr>
            <w:tcW w:w="36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24EB09C6" w14:textId="77777777" w:rsidR="007557E2" w:rsidRPr="007557E2" w:rsidRDefault="007557E2" w:rsidP="007557E2"/>
        </w:tc>
        <w:tc>
          <w:tcPr>
            <w:tcW w:w="36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vAlign w:val="center"/>
          </w:tcPr>
          <w:p w14:paraId="67E2B676" w14:textId="77777777" w:rsidR="007557E2" w:rsidRPr="007557E2" w:rsidRDefault="007557E2" w:rsidP="007557E2"/>
        </w:tc>
        <w:tc>
          <w:tcPr>
            <w:tcW w:w="188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F7EBC48" w14:textId="77777777" w:rsidR="007557E2" w:rsidRPr="007557E2" w:rsidRDefault="007557E2" w:rsidP="007557E2">
            <w:r w:rsidRPr="007557E2">
              <w:t>1, 6, 1, 3, 1</w:t>
            </w:r>
          </w:p>
        </w:tc>
      </w:tr>
      <w:tr w:rsidR="007557E2" w:rsidRPr="007557E2" w14:paraId="5089FE5F" w14:textId="77777777" w:rsidTr="007557E2">
        <w:trPr>
          <w:trHeight w:hRule="exact" w:val="369"/>
          <w:jc w:val="center"/>
        </w:trPr>
        <w:tc>
          <w:tcPr>
            <w:tcW w:w="368" w:type="dxa"/>
            <w:shd w:val="clear" w:color="auto" w:fill="auto"/>
            <w:vAlign w:val="center"/>
          </w:tcPr>
          <w:p w14:paraId="6A9B32A5" w14:textId="77777777" w:rsidR="007557E2" w:rsidRPr="007557E2" w:rsidRDefault="007557E2" w:rsidP="007557E2"/>
        </w:tc>
        <w:tc>
          <w:tcPr>
            <w:tcW w:w="368" w:type="dxa"/>
            <w:shd w:val="clear" w:color="auto" w:fill="auto"/>
            <w:vAlign w:val="center"/>
          </w:tcPr>
          <w:p w14:paraId="5EF2DF46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266C5985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25B31C09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63473B24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3EB4C4EC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37F35A57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0DDD95D3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08C96771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31921ED6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4DB5C7D7" w14:textId="77777777" w:rsidR="007557E2" w:rsidRPr="007557E2" w:rsidRDefault="007557E2" w:rsidP="007557E2"/>
        </w:tc>
        <w:tc>
          <w:tcPr>
            <w:tcW w:w="36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51C0639D" w14:textId="77777777" w:rsidR="007557E2" w:rsidRPr="007557E2" w:rsidRDefault="007557E2" w:rsidP="007557E2"/>
        </w:tc>
        <w:tc>
          <w:tcPr>
            <w:tcW w:w="36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vAlign w:val="center"/>
          </w:tcPr>
          <w:p w14:paraId="5CBA5613" w14:textId="77777777" w:rsidR="007557E2" w:rsidRPr="007557E2" w:rsidRDefault="007557E2" w:rsidP="007557E2"/>
        </w:tc>
        <w:tc>
          <w:tcPr>
            <w:tcW w:w="188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850126" w14:textId="77777777" w:rsidR="007557E2" w:rsidRPr="007557E2" w:rsidRDefault="007557E2" w:rsidP="007557E2">
            <w:r w:rsidRPr="007557E2">
              <w:t>2, 7, 3</w:t>
            </w:r>
          </w:p>
        </w:tc>
      </w:tr>
    </w:tbl>
    <w:p w14:paraId="58F06E2F" w14:textId="77777777" w:rsidR="007557E2" w:rsidRPr="007557E2" w:rsidRDefault="007557E2" w:rsidP="007557E2"/>
    <w:p w14:paraId="1ABFDB97" w14:textId="21ECE20B" w:rsidR="007557E2" w:rsidRPr="007557E2" w:rsidRDefault="007557E2" w:rsidP="0078742E">
      <w:pPr>
        <w:pStyle w:val="Listenabsatz"/>
        <w:numPr>
          <w:ilvl w:val="0"/>
          <w:numId w:val="27"/>
        </w:numPr>
        <w:jc w:val="both"/>
      </w:pPr>
      <w:r w:rsidRPr="007557E2">
        <w:t>Jetzt werdet ihr zum Künstler. Entwerft ein eigenes Pixel-Bild. Nehmt dafür am besten kariertes Papier und einen Bleistift. Malt euch zuerst ein eigenes Raster auf, vielleicht 12</w:t>
      </w:r>
      <w:r w:rsidR="0045348F">
        <w:t> </w:t>
      </w:r>
      <w:r w:rsidRPr="007557E2">
        <w:t>x</w:t>
      </w:r>
      <w:r w:rsidR="0045348F">
        <w:t> </w:t>
      </w:r>
      <w:r w:rsidRPr="007557E2">
        <w:t>12 Kästchen.</w:t>
      </w:r>
    </w:p>
    <w:p w14:paraId="4D57F384" w14:textId="77777777" w:rsidR="007557E2" w:rsidRPr="007557E2" w:rsidRDefault="007557E2" w:rsidP="0078742E">
      <w:pPr>
        <w:pStyle w:val="Listenabsatz"/>
        <w:numPr>
          <w:ilvl w:val="0"/>
          <w:numId w:val="27"/>
        </w:numPr>
        <w:jc w:val="both"/>
      </w:pPr>
      <w:r w:rsidRPr="007557E2">
        <w:t>Erstellt nun für euren Nachbarn oder eure Nachbarin ein Pixel-Bild. Zeichnet euch das Pixelbild zuerst vor, dann zeichnet ihr ein neues Raster mit den entsprechenden Zahlen dazu und übergebt es an eure Nachbarin oder euren Nachbarn.</w:t>
      </w:r>
    </w:p>
    <w:p w14:paraId="4225E99E" w14:textId="77777777" w:rsidR="007557E2" w:rsidRDefault="007557E2">
      <w:pPr>
        <w:spacing w:line="259" w:lineRule="auto"/>
      </w:pPr>
      <w:r>
        <w:br w:type="page"/>
      </w:r>
    </w:p>
    <w:p w14:paraId="438023FF" w14:textId="77777777" w:rsidR="007557E2" w:rsidRPr="007557E2" w:rsidRDefault="007557E2" w:rsidP="0040617B">
      <w:pPr>
        <w:pStyle w:val="WF-Arbeitsblatt"/>
      </w:pPr>
      <w:r w:rsidRPr="007557E2">
        <w:lastRenderedPageBreak/>
        <w:t>Farbige Bilder</w:t>
      </w:r>
    </w:p>
    <w:p w14:paraId="25F1C00F" w14:textId="434FF480" w:rsidR="007557E2" w:rsidRPr="007557E2" w:rsidRDefault="007557E2" w:rsidP="000F7A7A">
      <w:pPr>
        <w:jc w:val="both"/>
      </w:pPr>
      <w:r w:rsidRPr="007557E2">
        <w:t xml:space="preserve">Nun gibt es nicht </w:t>
      </w:r>
      <w:del w:id="29" w:author="Schmidberger, Alessa | Wissensfabrik" w:date="2022-10-11T11:20:00Z">
        <w:r w:rsidR="000F7A7A" w:rsidDel="000F7A7A">
          <w:delText xml:space="preserve">nur </w:delText>
        </w:r>
      </w:del>
      <w:ins w:id="30" w:author="Schmidberger, Alessa | Wissensfabrik" w:date="2022-10-11T11:20:00Z">
        <w:r w:rsidR="000F7A7A">
          <w:t xml:space="preserve">nur </w:t>
        </w:r>
      </w:ins>
      <w:del w:id="31" w:author="Schmidberger, Alessa | Wissensfabrik" w:date="2022-10-11T11:26:00Z">
        <w:r w:rsidR="00164EF7" w:rsidDel="00B9636B">
          <w:delText>Schwarz-Weiß-Bilder</w:delText>
        </w:r>
      </w:del>
      <w:ins w:id="32" w:author="Schmidberger, Alessa | Wissensfabrik" w:date="2022-10-11T11:26:00Z">
        <w:r w:rsidR="00B9636B">
          <w:t>Schwarz-Weiß-Bilder,</w:t>
        </w:r>
      </w:ins>
      <w:r w:rsidR="00204558">
        <w:t xml:space="preserve"> </w:t>
      </w:r>
      <w:r w:rsidRPr="007557E2">
        <w:t>sondern auch farbige Bilder. Auch die werden genau wie</w:t>
      </w:r>
      <w:r w:rsidR="001F66F4">
        <w:t xml:space="preserve"> Schwarz-Weiß-Bilder</w:t>
      </w:r>
      <w:r w:rsidRPr="007557E2">
        <w:t xml:space="preserve"> in Pixel gespeichert. Um farbige Bilder darzustellen</w:t>
      </w:r>
      <w:r w:rsidR="00164EF7">
        <w:t>,</w:t>
      </w:r>
      <w:r w:rsidRPr="007557E2">
        <w:t xml:space="preserve"> wird eine zweite Zahl als Code für die verwendete Farbe genutzt.</w:t>
      </w:r>
    </w:p>
    <w:p w14:paraId="4661D1CC" w14:textId="2C4294A0" w:rsidR="007557E2" w:rsidRPr="007557E2" w:rsidRDefault="007557E2" w:rsidP="007557E2">
      <w:pPr>
        <w:jc w:val="center"/>
        <w:rPr>
          <w:b/>
        </w:rPr>
      </w:pPr>
      <w:r w:rsidRPr="007557E2">
        <w:rPr>
          <w:b/>
        </w:rPr>
        <w:t xml:space="preserve">Schwarz = 0           Weiß = 1              </w:t>
      </w:r>
      <w:ins w:id="33" w:author="Schmidberger, Alessa | Wissensfabrik" w:date="2022-10-11T11:20:00Z">
        <w:r w:rsidR="000F7A7A">
          <w:rPr>
            <w:b/>
          </w:rPr>
          <w:t>B</w:t>
        </w:r>
      </w:ins>
      <w:del w:id="34" w:author="Schmidberger, Alessa | Wissensfabrik" w:date="2022-10-11T11:20:00Z">
        <w:r w:rsidR="000F7A7A" w:rsidDel="000F7A7A">
          <w:rPr>
            <w:b/>
          </w:rPr>
          <w:delText>B</w:delText>
        </w:r>
      </w:del>
      <w:r w:rsidRPr="007557E2">
        <w:rPr>
          <w:b/>
        </w:rPr>
        <w:t xml:space="preserve">lau = 2             </w:t>
      </w:r>
      <w:ins w:id="35" w:author="Schmidberger, Alessa | Wissensfabrik" w:date="2022-10-11T11:20:00Z">
        <w:r w:rsidR="000F7A7A">
          <w:rPr>
            <w:b/>
          </w:rPr>
          <w:t>G</w:t>
        </w:r>
      </w:ins>
      <w:del w:id="36" w:author="Schmidberger, Alessa | Wissensfabrik" w:date="2022-10-11T11:20:00Z">
        <w:r w:rsidR="000F7A7A" w:rsidDel="000F7A7A">
          <w:rPr>
            <w:b/>
          </w:rPr>
          <w:delText>G</w:delText>
        </w:r>
      </w:del>
      <w:r w:rsidRPr="007557E2">
        <w:rPr>
          <w:b/>
        </w:rPr>
        <w:t>elb = 3</w:t>
      </w:r>
    </w:p>
    <w:p w14:paraId="31BA4A7D" w14:textId="77777777" w:rsidR="007557E2" w:rsidRPr="007557E2" w:rsidRDefault="007557E2" w:rsidP="000F7A7A">
      <w:pPr>
        <w:jc w:val="both"/>
      </w:pPr>
      <w:proofErr w:type="gramStart"/>
      <w:r w:rsidRPr="007557E2">
        <w:t>Jedes Pixel</w:t>
      </w:r>
      <w:proofErr w:type="gramEnd"/>
      <w:r w:rsidRPr="007557E2">
        <w:t xml:space="preserve"> wird mit zwei Zahlen gespeichert. Die erste Zahl sagt, wie viele gleiche Pixel in einer Reihe sind. Die zweite Zahl sagt, welche Farbe an der Reihe ist. </w:t>
      </w:r>
    </w:p>
    <w:p w14:paraId="52C86CE9" w14:textId="77777777" w:rsidR="007557E2" w:rsidRPr="0040617B" w:rsidRDefault="007557E2" w:rsidP="0040617B">
      <w:pPr>
        <w:pStyle w:val="berschrift1"/>
      </w:pPr>
      <w:r w:rsidRPr="0040617B">
        <w:t>Aufgaben</w:t>
      </w:r>
    </w:p>
    <w:p w14:paraId="6E06F5C4" w14:textId="77777777" w:rsidR="007557E2" w:rsidRPr="007557E2" w:rsidRDefault="007557E2" w:rsidP="007557E2">
      <w:pPr>
        <w:pStyle w:val="Listenabsatz"/>
        <w:numPr>
          <w:ilvl w:val="0"/>
          <w:numId w:val="28"/>
        </w:numPr>
      </w:pPr>
      <w:r w:rsidRPr="007557E2">
        <w:t>Vervollständigt die fehlenden Reihen:</w:t>
      </w:r>
    </w:p>
    <w:tbl>
      <w:tblPr>
        <w:tblStyle w:val="Tabellenraster"/>
        <w:tblW w:w="9092" w:type="dxa"/>
        <w:jc w:val="center"/>
        <w:tblLook w:val="04A0" w:firstRow="1" w:lastRow="0" w:firstColumn="1" w:lastColumn="0" w:noHBand="0" w:noVBand="1"/>
      </w:tblPr>
      <w:tblGrid>
        <w:gridCol w:w="388"/>
        <w:gridCol w:w="388"/>
        <w:gridCol w:w="387"/>
        <w:gridCol w:w="387"/>
        <w:gridCol w:w="388"/>
        <w:gridCol w:w="388"/>
        <w:gridCol w:w="388"/>
        <w:gridCol w:w="388"/>
        <w:gridCol w:w="388"/>
        <w:gridCol w:w="388"/>
        <w:gridCol w:w="5214"/>
      </w:tblGrid>
      <w:tr w:rsidR="007557E2" w:rsidRPr="00BE29E2" w14:paraId="18CFD3E0" w14:textId="77777777" w:rsidTr="006B3C7E">
        <w:trPr>
          <w:trHeight w:val="261"/>
          <w:jc w:val="center"/>
        </w:trPr>
        <w:tc>
          <w:tcPr>
            <w:tcW w:w="388" w:type="dxa"/>
            <w:shd w:val="clear" w:color="auto" w:fill="000000" w:themeFill="text1"/>
            <w:vAlign w:val="center"/>
          </w:tcPr>
          <w:p w14:paraId="1C0F5937" w14:textId="77777777" w:rsidR="007557E2" w:rsidRPr="007557E2" w:rsidRDefault="007557E2" w:rsidP="007557E2"/>
        </w:tc>
        <w:tc>
          <w:tcPr>
            <w:tcW w:w="388" w:type="dxa"/>
            <w:vAlign w:val="center"/>
          </w:tcPr>
          <w:p w14:paraId="13DE53F2" w14:textId="77777777" w:rsidR="007557E2" w:rsidRPr="007557E2" w:rsidRDefault="007557E2" w:rsidP="007557E2"/>
        </w:tc>
        <w:tc>
          <w:tcPr>
            <w:tcW w:w="387" w:type="dxa"/>
            <w:vAlign w:val="center"/>
          </w:tcPr>
          <w:p w14:paraId="534730E5" w14:textId="77777777" w:rsidR="007557E2" w:rsidRPr="007557E2" w:rsidRDefault="007557E2" w:rsidP="007557E2"/>
        </w:tc>
        <w:tc>
          <w:tcPr>
            <w:tcW w:w="387" w:type="dxa"/>
            <w:vAlign w:val="center"/>
          </w:tcPr>
          <w:p w14:paraId="6D2BB40E" w14:textId="77777777" w:rsidR="007557E2" w:rsidRPr="007557E2" w:rsidRDefault="007557E2" w:rsidP="007557E2"/>
        </w:tc>
        <w:tc>
          <w:tcPr>
            <w:tcW w:w="388" w:type="dxa"/>
            <w:vAlign w:val="center"/>
          </w:tcPr>
          <w:p w14:paraId="40A76862" w14:textId="77777777" w:rsidR="007557E2" w:rsidRPr="007557E2" w:rsidRDefault="007557E2" w:rsidP="007557E2"/>
        </w:tc>
        <w:tc>
          <w:tcPr>
            <w:tcW w:w="388" w:type="dxa"/>
            <w:vAlign w:val="center"/>
          </w:tcPr>
          <w:p w14:paraId="715C55A2" w14:textId="77777777" w:rsidR="007557E2" w:rsidRPr="007557E2" w:rsidRDefault="007557E2" w:rsidP="007557E2"/>
        </w:tc>
        <w:tc>
          <w:tcPr>
            <w:tcW w:w="388" w:type="dxa"/>
            <w:vAlign w:val="center"/>
          </w:tcPr>
          <w:p w14:paraId="7E4E267A" w14:textId="77777777" w:rsidR="007557E2" w:rsidRPr="007557E2" w:rsidRDefault="007557E2" w:rsidP="007557E2"/>
        </w:tc>
        <w:tc>
          <w:tcPr>
            <w:tcW w:w="388" w:type="dxa"/>
            <w:vAlign w:val="center"/>
          </w:tcPr>
          <w:p w14:paraId="172715A0" w14:textId="77777777" w:rsidR="007557E2" w:rsidRPr="007557E2" w:rsidRDefault="007557E2" w:rsidP="007557E2"/>
        </w:tc>
        <w:tc>
          <w:tcPr>
            <w:tcW w:w="388" w:type="dxa"/>
            <w:vAlign w:val="center"/>
          </w:tcPr>
          <w:p w14:paraId="517565FA" w14:textId="77777777" w:rsidR="007557E2" w:rsidRPr="007557E2" w:rsidRDefault="007557E2" w:rsidP="007557E2"/>
        </w:tc>
        <w:tc>
          <w:tcPr>
            <w:tcW w:w="388" w:type="dxa"/>
            <w:tcBorders>
              <w:right w:val="single" w:sz="4" w:space="0" w:color="auto"/>
            </w:tcBorders>
            <w:vAlign w:val="center"/>
          </w:tcPr>
          <w:p w14:paraId="1FD61345" w14:textId="77777777" w:rsidR="007557E2" w:rsidRPr="007557E2" w:rsidRDefault="007557E2" w:rsidP="007557E2"/>
        </w:tc>
        <w:tc>
          <w:tcPr>
            <w:tcW w:w="521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72AE03AC" w14:textId="77777777" w:rsidR="007557E2" w:rsidRPr="007557E2" w:rsidRDefault="007557E2" w:rsidP="007557E2">
            <w:r w:rsidRPr="007557E2">
              <w:t>1, 0, 9, 1</w:t>
            </w:r>
          </w:p>
        </w:tc>
      </w:tr>
      <w:tr w:rsidR="007557E2" w:rsidRPr="00BE29E2" w14:paraId="21D0FCC2" w14:textId="77777777" w:rsidTr="006B3C7E">
        <w:trPr>
          <w:trHeight w:val="261"/>
          <w:jc w:val="center"/>
        </w:trPr>
        <w:tc>
          <w:tcPr>
            <w:tcW w:w="388" w:type="dxa"/>
            <w:vAlign w:val="center"/>
          </w:tcPr>
          <w:p w14:paraId="77FFEB8C" w14:textId="77777777" w:rsidR="007557E2" w:rsidRPr="007557E2" w:rsidRDefault="007557E2" w:rsidP="007557E2"/>
        </w:tc>
        <w:tc>
          <w:tcPr>
            <w:tcW w:w="388" w:type="dxa"/>
            <w:vAlign w:val="center"/>
          </w:tcPr>
          <w:p w14:paraId="2FFC5C63" w14:textId="77777777" w:rsidR="007557E2" w:rsidRPr="007557E2" w:rsidRDefault="007557E2" w:rsidP="007557E2"/>
        </w:tc>
        <w:tc>
          <w:tcPr>
            <w:tcW w:w="387" w:type="dxa"/>
            <w:vAlign w:val="center"/>
          </w:tcPr>
          <w:p w14:paraId="7F71059F" w14:textId="77777777" w:rsidR="007557E2" w:rsidRPr="007557E2" w:rsidRDefault="007557E2" w:rsidP="007557E2"/>
        </w:tc>
        <w:tc>
          <w:tcPr>
            <w:tcW w:w="387" w:type="dxa"/>
            <w:shd w:val="clear" w:color="auto" w:fill="FFD966" w:themeFill="accent4" w:themeFillTint="99"/>
            <w:vAlign w:val="center"/>
          </w:tcPr>
          <w:p w14:paraId="2DF1A5CA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2A720822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73AEBA58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112FB270" w14:textId="77777777" w:rsidR="007557E2" w:rsidRPr="007557E2" w:rsidRDefault="007557E2" w:rsidP="007557E2"/>
        </w:tc>
        <w:tc>
          <w:tcPr>
            <w:tcW w:w="388" w:type="dxa"/>
            <w:vAlign w:val="center"/>
          </w:tcPr>
          <w:p w14:paraId="6DDD3EE3" w14:textId="77777777" w:rsidR="007557E2" w:rsidRPr="007557E2" w:rsidRDefault="007557E2" w:rsidP="007557E2"/>
        </w:tc>
        <w:tc>
          <w:tcPr>
            <w:tcW w:w="388" w:type="dxa"/>
            <w:vAlign w:val="center"/>
          </w:tcPr>
          <w:p w14:paraId="5BC28040" w14:textId="77777777" w:rsidR="007557E2" w:rsidRPr="007557E2" w:rsidRDefault="007557E2" w:rsidP="007557E2"/>
        </w:tc>
        <w:tc>
          <w:tcPr>
            <w:tcW w:w="388" w:type="dxa"/>
            <w:tcBorders>
              <w:right w:val="single" w:sz="4" w:space="0" w:color="auto"/>
            </w:tcBorders>
            <w:vAlign w:val="center"/>
          </w:tcPr>
          <w:p w14:paraId="4FBF05C5" w14:textId="77777777" w:rsidR="007557E2" w:rsidRPr="007557E2" w:rsidRDefault="007557E2" w:rsidP="007557E2"/>
        </w:tc>
        <w:tc>
          <w:tcPr>
            <w:tcW w:w="521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6E4D2D55" w14:textId="77777777" w:rsidR="007557E2" w:rsidRPr="007557E2" w:rsidRDefault="007557E2" w:rsidP="007557E2">
            <w:r w:rsidRPr="007557E2">
              <w:t>3, 1, 4, 3, 3, 1</w:t>
            </w:r>
          </w:p>
        </w:tc>
      </w:tr>
      <w:tr w:rsidR="007557E2" w:rsidRPr="00BE29E2" w14:paraId="25E93C01" w14:textId="77777777" w:rsidTr="006B3C7E">
        <w:trPr>
          <w:trHeight w:val="261"/>
          <w:jc w:val="center"/>
        </w:trPr>
        <w:tc>
          <w:tcPr>
            <w:tcW w:w="388" w:type="dxa"/>
            <w:vAlign w:val="center"/>
          </w:tcPr>
          <w:p w14:paraId="697D6116" w14:textId="77777777" w:rsidR="007557E2" w:rsidRPr="007557E2" w:rsidRDefault="007557E2" w:rsidP="007557E2"/>
        </w:tc>
        <w:tc>
          <w:tcPr>
            <w:tcW w:w="388" w:type="dxa"/>
            <w:vAlign w:val="center"/>
          </w:tcPr>
          <w:p w14:paraId="0A027531" w14:textId="77777777" w:rsidR="007557E2" w:rsidRPr="007557E2" w:rsidRDefault="007557E2" w:rsidP="007557E2"/>
        </w:tc>
        <w:tc>
          <w:tcPr>
            <w:tcW w:w="387" w:type="dxa"/>
            <w:shd w:val="clear" w:color="auto" w:fill="FFD966" w:themeFill="accent4" w:themeFillTint="99"/>
            <w:vAlign w:val="center"/>
          </w:tcPr>
          <w:p w14:paraId="1B56975E" w14:textId="77777777" w:rsidR="007557E2" w:rsidRPr="007557E2" w:rsidRDefault="007557E2" w:rsidP="007557E2"/>
        </w:tc>
        <w:tc>
          <w:tcPr>
            <w:tcW w:w="387" w:type="dxa"/>
            <w:shd w:val="clear" w:color="auto" w:fill="FFD966" w:themeFill="accent4" w:themeFillTint="99"/>
            <w:vAlign w:val="center"/>
          </w:tcPr>
          <w:p w14:paraId="63F9BE53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7F07536F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5718CEFF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6DC9E846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75E0A4E3" w14:textId="77777777" w:rsidR="007557E2" w:rsidRPr="007557E2" w:rsidRDefault="007557E2" w:rsidP="007557E2"/>
        </w:tc>
        <w:tc>
          <w:tcPr>
            <w:tcW w:w="388" w:type="dxa"/>
            <w:vAlign w:val="center"/>
          </w:tcPr>
          <w:p w14:paraId="46228230" w14:textId="77777777" w:rsidR="007557E2" w:rsidRPr="007557E2" w:rsidRDefault="007557E2" w:rsidP="007557E2"/>
        </w:tc>
        <w:tc>
          <w:tcPr>
            <w:tcW w:w="388" w:type="dxa"/>
            <w:tcBorders>
              <w:right w:val="single" w:sz="4" w:space="0" w:color="auto"/>
            </w:tcBorders>
            <w:vAlign w:val="center"/>
          </w:tcPr>
          <w:p w14:paraId="34E950AB" w14:textId="77777777" w:rsidR="007557E2" w:rsidRPr="007557E2" w:rsidRDefault="007557E2" w:rsidP="007557E2"/>
        </w:tc>
        <w:tc>
          <w:tcPr>
            <w:tcW w:w="521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75C872CE" w14:textId="77777777" w:rsidR="007557E2" w:rsidRPr="007557E2" w:rsidRDefault="007557E2" w:rsidP="007557E2">
            <w:r w:rsidRPr="007557E2">
              <w:t>2, 1, 6, 3, 2, 1</w:t>
            </w:r>
          </w:p>
        </w:tc>
      </w:tr>
      <w:tr w:rsidR="007557E2" w:rsidRPr="00BE29E2" w14:paraId="78D65765" w14:textId="77777777" w:rsidTr="006B3C7E">
        <w:trPr>
          <w:trHeight w:val="261"/>
          <w:jc w:val="center"/>
        </w:trPr>
        <w:tc>
          <w:tcPr>
            <w:tcW w:w="388" w:type="dxa"/>
            <w:vAlign w:val="center"/>
          </w:tcPr>
          <w:p w14:paraId="7FAFACE1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11882EA0" w14:textId="77777777" w:rsidR="007557E2" w:rsidRPr="007557E2" w:rsidRDefault="007557E2" w:rsidP="007557E2"/>
        </w:tc>
        <w:tc>
          <w:tcPr>
            <w:tcW w:w="387" w:type="dxa"/>
            <w:shd w:val="clear" w:color="auto" w:fill="FFD966" w:themeFill="accent4" w:themeFillTint="99"/>
            <w:vAlign w:val="center"/>
          </w:tcPr>
          <w:p w14:paraId="30715F68" w14:textId="77777777" w:rsidR="007557E2" w:rsidRPr="007557E2" w:rsidRDefault="007557E2" w:rsidP="007557E2"/>
        </w:tc>
        <w:tc>
          <w:tcPr>
            <w:tcW w:w="387" w:type="dxa"/>
            <w:shd w:val="clear" w:color="auto" w:fill="2E74B5" w:themeFill="accent1" w:themeFillShade="BF"/>
            <w:vAlign w:val="center"/>
          </w:tcPr>
          <w:p w14:paraId="0865E3DD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47E348E9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7570F240" w14:textId="77777777" w:rsidR="007557E2" w:rsidRPr="007557E2" w:rsidRDefault="007557E2" w:rsidP="007557E2"/>
        </w:tc>
        <w:tc>
          <w:tcPr>
            <w:tcW w:w="388" w:type="dxa"/>
            <w:shd w:val="clear" w:color="auto" w:fill="2E74B5" w:themeFill="accent1" w:themeFillShade="BF"/>
            <w:vAlign w:val="center"/>
          </w:tcPr>
          <w:p w14:paraId="090A78C4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71C79FE3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124DB982" w14:textId="77777777" w:rsidR="007557E2" w:rsidRPr="007557E2" w:rsidRDefault="007557E2" w:rsidP="007557E2"/>
        </w:tc>
        <w:tc>
          <w:tcPr>
            <w:tcW w:w="388" w:type="dxa"/>
            <w:tcBorders>
              <w:right w:val="single" w:sz="4" w:space="0" w:color="auto"/>
            </w:tcBorders>
            <w:vAlign w:val="center"/>
          </w:tcPr>
          <w:p w14:paraId="4AD27563" w14:textId="77777777" w:rsidR="007557E2" w:rsidRPr="007557E2" w:rsidRDefault="007557E2" w:rsidP="007557E2"/>
        </w:tc>
        <w:tc>
          <w:tcPr>
            <w:tcW w:w="521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06EE238C" w14:textId="77777777" w:rsidR="007557E2" w:rsidRPr="007557E2" w:rsidRDefault="007557E2" w:rsidP="007557E2">
            <w:r w:rsidRPr="007557E2">
              <w:t>1, 1, 2, 3, 1, 2, 2, 3, 1, 2, 2, 3, 1, 1</w:t>
            </w:r>
          </w:p>
        </w:tc>
      </w:tr>
      <w:tr w:rsidR="007557E2" w:rsidRPr="00BE29E2" w14:paraId="31FB1473" w14:textId="77777777" w:rsidTr="006B3C7E">
        <w:trPr>
          <w:trHeight w:val="261"/>
          <w:jc w:val="center"/>
        </w:trPr>
        <w:tc>
          <w:tcPr>
            <w:tcW w:w="388" w:type="dxa"/>
            <w:vAlign w:val="center"/>
          </w:tcPr>
          <w:p w14:paraId="51E3BDF8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28FBABBC" w14:textId="77777777" w:rsidR="007557E2" w:rsidRPr="007557E2" w:rsidRDefault="007557E2" w:rsidP="007557E2"/>
        </w:tc>
        <w:tc>
          <w:tcPr>
            <w:tcW w:w="387" w:type="dxa"/>
            <w:shd w:val="clear" w:color="auto" w:fill="FFD966" w:themeFill="accent4" w:themeFillTint="99"/>
            <w:vAlign w:val="center"/>
          </w:tcPr>
          <w:p w14:paraId="59F82090" w14:textId="77777777" w:rsidR="007557E2" w:rsidRPr="007557E2" w:rsidRDefault="007557E2" w:rsidP="007557E2"/>
        </w:tc>
        <w:tc>
          <w:tcPr>
            <w:tcW w:w="387" w:type="dxa"/>
            <w:shd w:val="clear" w:color="auto" w:fill="FFD966" w:themeFill="accent4" w:themeFillTint="99"/>
            <w:vAlign w:val="center"/>
          </w:tcPr>
          <w:p w14:paraId="1F062947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4A6A5106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6BB330EA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546863C3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43C81944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6E7E0EFB" w14:textId="77777777" w:rsidR="007557E2" w:rsidRPr="007557E2" w:rsidRDefault="007557E2" w:rsidP="007557E2"/>
        </w:tc>
        <w:tc>
          <w:tcPr>
            <w:tcW w:w="388" w:type="dxa"/>
            <w:tcBorders>
              <w:right w:val="single" w:sz="4" w:space="0" w:color="auto"/>
            </w:tcBorders>
            <w:vAlign w:val="center"/>
          </w:tcPr>
          <w:p w14:paraId="7511A5BF" w14:textId="77777777" w:rsidR="007557E2" w:rsidRPr="007557E2" w:rsidRDefault="007557E2" w:rsidP="007557E2"/>
        </w:tc>
        <w:tc>
          <w:tcPr>
            <w:tcW w:w="521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41108640" w14:textId="77777777" w:rsidR="007557E2" w:rsidRPr="007557E2" w:rsidRDefault="007557E2" w:rsidP="007557E2">
            <w:r w:rsidRPr="007557E2">
              <w:t>1, 1, 8, 3, 1, 1</w:t>
            </w:r>
          </w:p>
        </w:tc>
      </w:tr>
      <w:tr w:rsidR="007557E2" w:rsidRPr="00BE29E2" w14:paraId="758DB8D4" w14:textId="77777777" w:rsidTr="006B3C7E">
        <w:trPr>
          <w:trHeight w:val="261"/>
          <w:jc w:val="center"/>
        </w:trPr>
        <w:tc>
          <w:tcPr>
            <w:tcW w:w="388" w:type="dxa"/>
            <w:vAlign w:val="center"/>
          </w:tcPr>
          <w:p w14:paraId="084C5965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740E3475" w14:textId="77777777" w:rsidR="007557E2" w:rsidRPr="007557E2" w:rsidRDefault="007557E2" w:rsidP="007557E2"/>
        </w:tc>
        <w:tc>
          <w:tcPr>
            <w:tcW w:w="387" w:type="dxa"/>
            <w:shd w:val="clear" w:color="auto" w:fill="2E74B5" w:themeFill="accent1" w:themeFillShade="BF"/>
            <w:vAlign w:val="center"/>
          </w:tcPr>
          <w:p w14:paraId="5FFF5241" w14:textId="77777777" w:rsidR="007557E2" w:rsidRPr="007557E2" w:rsidRDefault="007557E2" w:rsidP="007557E2"/>
        </w:tc>
        <w:tc>
          <w:tcPr>
            <w:tcW w:w="387" w:type="dxa"/>
            <w:shd w:val="clear" w:color="auto" w:fill="FFD966" w:themeFill="accent4" w:themeFillTint="99"/>
            <w:vAlign w:val="center"/>
          </w:tcPr>
          <w:p w14:paraId="61037B3A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5D9B4453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2898FF58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1088889F" w14:textId="77777777" w:rsidR="007557E2" w:rsidRPr="007557E2" w:rsidRDefault="007557E2" w:rsidP="007557E2"/>
        </w:tc>
        <w:tc>
          <w:tcPr>
            <w:tcW w:w="388" w:type="dxa"/>
            <w:shd w:val="clear" w:color="auto" w:fill="2E74B5" w:themeFill="accent1" w:themeFillShade="BF"/>
            <w:vAlign w:val="center"/>
          </w:tcPr>
          <w:p w14:paraId="60EDF155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23504537" w14:textId="77777777" w:rsidR="007557E2" w:rsidRPr="007557E2" w:rsidRDefault="007557E2" w:rsidP="007557E2"/>
        </w:tc>
        <w:tc>
          <w:tcPr>
            <w:tcW w:w="388" w:type="dxa"/>
            <w:tcBorders>
              <w:right w:val="single" w:sz="4" w:space="0" w:color="auto"/>
            </w:tcBorders>
            <w:vAlign w:val="center"/>
          </w:tcPr>
          <w:p w14:paraId="597C01B5" w14:textId="77777777" w:rsidR="007557E2" w:rsidRPr="007557E2" w:rsidRDefault="007557E2" w:rsidP="007557E2"/>
        </w:tc>
        <w:tc>
          <w:tcPr>
            <w:tcW w:w="521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  <w:vAlign w:val="bottom"/>
          </w:tcPr>
          <w:p w14:paraId="055A5579" w14:textId="76BE5486" w:rsidR="007557E2" w:rsidRPr="007557E2" w:rsidRDefault="00873762" w:rsidP="007557E2">
            <w:r>
              <w:t xml:space="preserve"> </w:t>
            </w:r>
            <w:r w:rsidR="007557E2" w:rsidRPr="007557E2">
              <w:t>________________________</w:t>
            </w:r>
            <w:r w:rsidR="007557E2">
              <w:t>_______</w:t>
            </w:r>
            <w:r w:rsidR="007557E2" w:rsidRPr="007557E2">
              <w:t>____</w:t>
            </w:r>
            <w:r w:rsidR="007557E2">
              <w:t>________</w:t>
            </w:r>
          </w:p>
        </w:tc>
      </w:tr>
      <w:tr w:rsidR="007557E2" w:rsidRPr="00BE29E2" w14:paraId="646C3727" w14:textId="77777777" w:rsidTr="006B3C7E">
        <w:trPr>
          <w:trHeight w:val="261"/>
          <w:jc w:val="center"/>
        </w:trPr>
        <w:tc>
          <w:tcPr>
            <w:tcW w:w="388" w:type="dxa"/>
            <w:vAlign w:val="center"/>
          </w:tcPr>
          <w:p w14:paraId="58F88DDB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5266F9AD" w14:textId="77777777" w:rsidR="007557E2" w:rsidRPr="007557E2" w:rsidRDefault="007557E2" w:rsidP="007557E2"/>
        </w:tc>
        <w:tc>
          <w:tcPr>
            <w:tcW w:w="387" w:type="dxa"/>
            <w:shd w:val="clear" w:color="auto" w:fill="FFD966" w:themeFill="accent4" w:themeFillTint="99"/>
            <w:vAlign w:val="center"/>
          </w:tcPr>
          <w:p w14:paraId="538549FF" w14:textId="77777777" w:rsidR="007557E2" w:rsidRPr="007557E2" w:rsidRDefault="007557E2" w:rsidP="007557E2"/>
        </w:tc>
        <w:tc>
          <w:tcPr>
            <w:tcW w:w="387" w:type="dxa"/>
            <w:shd w:val="clear" w:color="auto" w:fill="2E74B5" w:themeFill="accent1" w:themeFillShade="BF"/>
            <w:vAlign w:val="center"/>
          </w:tcPr>
          <w:p w14:paraId="3B74A7E9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055A5B2F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7668BCC3" w14:textId="77777777" w:rsidR="007557E2" w:rsidRPr="007557E2" w:rsidRDefault="007557E2" w:rsidP="007557E2"/>
        </w:tc>
        <w:tc>
          <w:tcPr>
            <w:tcW w:w="388" w:type="dxa"/>
            <w:shd w:val="clear" w:color="auto" w:fill="2E74B5" w:themeFill="accent1" w:themeFillShade="BF"/>
            <w:vAlign w:val="center"/>
          </w:tcPr>
          <w:p w14:paraId="2B1E88DD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4D756239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2B45F9AD" w14:textId="77777777" w:rsidR="007557E2" w:rsidRPr="007557E2" w:rsidRDefault="007557E2" w:rsidP="007557E2"/>
        </w:tc>
        <w:tc>
          <w:tcPr>
            <w:tcW w:w="388" w:type="dxa"/>
            <w:tcBorders>
              <w:right w:val="single" w:sz="4" w:space="0" w:color="auto"/>
            </w:tcBorders>
            <w:vAlign w:val="center"/>
          </w:tcPr>
          <w:p w14:paraId="36883AF0" w14:textId="77777777" w:rsidR="007557E2" w:rsidRPr="007557E2" w:rsidRDefault="007557E2" w:rsidP="007557E2"/>
        </w:tc>
        <w:tc>
          <w:tcPr>
            <w:tcW w:w="521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  <w:vAlign w:val="bottom"/>
          </w:tcPr>
          <w:p w14:paraId="2349E1E8" w14:textId="46941668" w:rsidR="007557E2" w:rsidRPr="007557E2" w:rsidRDefault="00873762" w:rsidP="007557E2">
            <w:r>
              <w:t xml:space="preserve"> </w:t>
            </w:r>
            <w:r w:rsidR="007557E2" w:rsidRPr="007557E2">
              <w:t>________________________</w:t>
            </w:r>
            <w:r w:rsidR="007557E2">
              <w:t>_______</w:t>
            </w:r>
            <w:r w:rsidR="007557E2" w:rsidRPr="007557E2">
              <w:t>____</w:t>
            </w:r>
            <w:r w:rsidR="007557E2">
              <w:t>________</w:t>
            </w:r>
          </w:p>
        </w:tc>
      </w:tr>
      <w:tr w:rsidR="007557E2" w:rsidRPr="00BE29E2" w14:paraId="1A1AFE2B" w14:textId="77777777" w:rsidTr="006B3C7E">
        <w:trPr>
          <w:trHeight w:val="261"/>
          <w:jc w:val="center"/>
        </w:trPr>
        <w:tc>
          <w:tcPr>
            <w:tcW w:w="388" w:type="dxa"/>
            <w:vAlign w:val="center"/>
          </w:tcPr>
          <w:p w14:paraId="268CC403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01486FB3" w14:textId="77777777" w:rsidR="007557E2" w:rsidRPr="007557E2" w:rsidRDefault="007557E2" w:rsidP="007557E2"/>
        </w:tc>
        <w:tc>
          <w:tcPr>
            <w:tcW w:w="387" w:type="dxa"/>
            <w:shd w:val="clear" w:color="auto" w:fill="FFD966" w:themeFill="accent4" w:themeFillTint="99"/>
            <w:vAlign w:val="center"/>
          </w:tcPr>
          <w:p w14:paraId="52F1D9E0" w14:textId="77777777" w:rsidR="007557E2" w:rsidRPr="007557E2" w:rsidRDefault="007557E2" w:rsidP="007557E2"/>
        </w:tc>
        <w:tc>
          <w:tcPr>
            <w:tcW w:w="387" w:type="dxa"/>
            <w:shd w:val="clear" w:color="auto" w:fill="FFD966" w:themeFill="accent4" w:themeFillTint="99"/>
            <w:vAlign w:val="center"/>
          </w:tcPr>
          <w:p w14:paraId="23405AE4" w14:textId="77777777" w:rsidR="007557E2" w:rsidRPr="007557E2" w:rsidRDefault="007557E2" w:rsidP="007557E2"/>
        </w:tc>
        <w:tc>
          <w:tcPr>
            <w:tcW w:w="388" w:type="dxa"/>
            <w:shd w:val="clear" w:color="auto" w:fill="2E74B5" w:themeFill="accent1" w:themeFillShade="BF"/>
            <w:vAlign w:val="center"/>
          </w:tcPr>
          <w:p w14:paraId="76EBAD13" w14:textId="77777777" w:rsidR="007557E2" w:rsidRPr="007557E2" w:rsidRDefault="007557E2" w:rsidP="007557E2"/>
        </w:tc>
        <w:tc>
          <w:tcPr>
            <w:tcW w:w="388" w:type="dxa"/>
            <w:shd w:val="clear" w:color="auto" w:fill="2E74B5" w:themeFill="accent1" w:themeFillShade="BF"/>
            <w:vAlign w:val="center"/>
          </w:tcPr>
          <w:p w14:paraId="4A5BA059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38234648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3C4C0ABA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4C4461DA" w14:textId="77777777" w:rsidR="007557E2" w:rsidRPr="007557E2" w:rsidRDefault="007557E2" w:rsidP="007557E2"/>
        </w:tc>
        <w:tc>
          <w:tcPr>
            <w:tcW w:w="388" w:type="dxa"/>
            <w:tcBorders>
              <w:right w:val="single" w:sz="4" w:space="0" w:color="auto"/>
            </w:tcBorders>
            <w:vAlign w:val="center"/>
          </w:tcPr>
          <w:p w14:paraId="766AD1B1" w14:textId="77777777" w:rsidR="007557E2" w:rsidRPr="007557E2" w:rsidRDefault="007557E2" w:rsidP="007557E2"/>
        </w:tc>
        <w:tc>
          <w:tcPr>
            <w:tcW w:w="521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  <w:vAlign w:val="bottom"/>
          </w:tcPr>
          <w:p w14:paraId="7AFB69E9" w14:textId="549048C7" w:rsidR="007557E2" w:rsidRPr="007557E2" w:rsidRDefault="00873762" w:rsidP="007557E2">
            <w:r>
              <w:t xml:space="preserve"> </w:t>
            </w:r>
            <w:r w:rsidR="007557E2" w:rsidRPr="007557E2">
              <w:t>________________________</w:t>
            </w:r>
            <w:r w:rsidR="007557E2">
              <w:t>_______</w:t>
            </w:r>
            <w:r w:rsidR="007557E2" w:rsidRPr="007557E2">
              <w:t>____</w:t>
            </w:r>
            <w:r w:rsidR="007557E2">
              <w:t>________</w:t>
            </w:r>
          </w:p>
        </w:tc>
      </w:tr>
      <w:tr w:rsidR="007557E2" w:rsidRPr="00BE29E2" w14:paraId="332F844D" w14:textId="77777777" w:rsidTr="006B3C7E">
        <w:trPr>
          <w:trHeight w:val="261"/>
          <w:jc w:val="center"/>
        </w:trPr>
        <w:tc>
          <w:tcPr>
            <w:tcW w:w="388" w:type="dxa"/>
            <w:vAlign w:val="center"/>
          </w:tcPr>
          <w:p w14:paraId="1895681A" w14:textId="77777777" w:rsidR="007557E2" w:rsidRPr="007557E2" w:rsidRDefault="007557E2" w:rsidP="007557E2"/>
        </w:tc>
        <w:tc>
          <w:tcPr>
            <w:tcW w:w="388" w:type="dxa"/>
            <w:vAlign w:val="center"/>
          </w:tcPr>
          <w:p w14:paraId="36C774EE" w14:textId="77777777" w:rsidR="007557E2" w:rsidRPr="007557E2" w:rsidRDefault="007557E2" w:rsidP="007557E2"/>
        </w:tc>
        <w:tc>
          <w:tcPr>
            <w:tcW w:w="387" w:type="dxa"/>
            <w:shd w:val="clear" w:color="auto" w:fill="FFD966" w:themeFill="accent4" w:themeFillTint="99"/>
            <w:vAlign w:val="center"/>
          </w:tcPr>
          <w:p w14:paraId="1CDD8CE1" w14:textId="77777777" w:rsidR="007557E2" w:rsidRPr="007557E2" w:rsidRDefault="007557E2" w:rsidP="007557E2"/>
        </w:tc>
        <w:tc>
          <w:tcPr>
            <w:tcW w:w="387" w:type="dxa"/>
            <w:shd w:val="clear" w:color="auto" w:fill="FFD966" w:themeFill="accent4" w:themeFillTint="99"/>
            <w:vAlign w:val="center"/>
          </w:tcPr>
          <w:p w14:paraId="7A7252F9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0EE6265A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2E5A02F8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4E30A761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3B92126C" w14:textId="77777777" w:rsidR="007557E2" w:rsidRPr="007557E2" w:rsidRDefault="007557E2" w:rsidP="007557E2"/>
        </w:tc>
        <w:tc>
          <w:tcPr>
            <w:tcW w:w="388" w:type="dxa"/>
            <w:vAlign w:val="center"/>
          </w:tcPr>
          <w:p w14:paraId="6DD99F6F" w14:textId="77777777" w:rsidR="007557E2" w:rsidRPr="007557E2" w:rsidRDefault="007557E2" w:rsidP="007557E2"/>
        </w:tc>
        <w:tc>
          <w:tcPr>
            <w:tcW w:w="388" w:type="dxa"/>
            <w:tcBorders>
              <w:right w:val="single" w:sz="4" w:space="0" w:color="auto"/>
            </w:tcBorders>
            <w:vAlign w:val="center"/>
          </w:tcPr>
          <w:p w14:paraId="50C65C3C" w14:textId="77777777" w:rsidR="007557E2" w:rsidRPr="007557E2" w:rsidRDefault="007557E2" w:rsidP="007557E2"/>
        </w:tc>
        <w:tc>
          <w:tcPr>
            <w:tcW w:w="521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  <w:vAlign w:val="bottom"/>
          </w:tcPr>
          <w:p w14:paraId="64CD4DD3" w14:textId="74E3877B" w:rsidR="007557E2" w:rsidRPr="007557E2" w:rsidRDefault="00873762" w:rsidP="007557E2">
            <w:r>
              <w:t xml:space="preserve"> </w:t>
            </w:r>
            <w:r w:rsidR="007557E2" w:rsidRPr="007557E2">
              <w:t>________________________</w:t>
            </w:r>
            <w:r w:rsidR="007557E2">
              <w:t>_______</w:t>
            </w:r>
            <w:r w:rsidR="007557E2" w:rsidRPr="007557E2">
              <w:t>____</w:t>
            </w:r>
            <w:r w:rsidR="007557E2">
              <w:t>________</w:t>
            </w:r>
          </w:p>
        </w:tc>
      </w:tr>
      <w:tr w:rsidR="007557E2" w:rsidRPr="00BE29E2" w14:paraId="50137185" w14:textId="77777777" w:rsidTr="009908F7">
        <w:trPr>
          <w:trHeight w:val="246"/>
          <w:jc w:val="center"/>
        </w:trPr>
        <w:tc>
          <w:tcPr>
            <w:tcW w:w="388" w:type="dxa"/>
            <w:vAlign w:val="center"/>
          </w:tcPr>
          <w:p w14:paraId="40F33FFC" w14:textId="77777777" w:rsidR="007557E2" w:rsidRPr="007557E2" w:rsidRDefault="007557E2" w:rsidP="007557E2"/>
        </w:tc>
        <w:tc>
          <w:tcPr>
            <w:tcW w:w="388" w:type="dxa"/>
            <w:vAlign w:val="center"/>
          </w:tcPr>
          <w:p w14:paraId="4EEA815C" w14:textId="77777777" w:rsidR="007557E2" w:rsidRPr="007557E2" w:rsidRDefault="007557E2" w:rsidP="007557E2"/>
        </w:tc>
        <w:tc>
          <w:tcPr>
            <w:tcW w:w="387" w:type="dxa"/>
            <w:vAlign w:val="center"/>
          </w:tcPr>
          <w:p w14:paraId="157185F5" w14:textId="77777777" w:rsidR="007557E2" w:rsidRPr="007557E2" w:rsidRDefault="007557E2" w:rsidP="007557E2"/>
        </w:tc>
        <w:tc>
          <w:tcPr>
            <w:tcW w:w="387" w:type="dxa"/>
            <w:shd w:val="clear" w:color="auto" w:fill="FFD966" w:themeFill="accent4" w:themeFillTint="99"/>
            <w:vAlign w:val="center"/>
          </w:tcPr>
          <w:p w14:paraId="3F2CD22F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3588282C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4379E452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3638EA71" w14:textId="77777777" w:rsidR="007557E2" w:rsidRPr="007557E2" w:rsidRDefault="007557E2" w:rsidP="007557E2"/>
        </w:tc>
        <w:tc>
          <w:tcPr>
            <w:tcW w:w="388" w:type="dxa"/>
            <w:vAlign w:val="center"/>
          </w:tcPr>
          <w:p w14:paraId="4086C3EC" w14:textId="77777777" w:rsidR="007557E2" w:rsidRPr="007557E2" w:rsidRDefault="007557E2" w:rsidP="007557E2"/>
        </w:tc>
        <w:tc>
          <w:tcPr>
            <w:tcW w:w="388" w:type="dxa"/>
            <w:vAlign w:val="center"/>
          </w:tcPr>
          <w:p w14:paraId="0D170A88" w14:textId="77777777" w:rsidR="007557E2" w:rsidRPr="007557E2" w:rsidRDefault="007557E2" w:rsidP="007557E2"/>
        </w:tc>
        <w:tc>
          <w:tcPr>
            <w:tcW w:w="388" w:type="dxa"/>
            <w:tcBorders>
              <w:right w:val="single" w:sz="4" w:space="0" w:color="auto"/>
            </w:tcBorders>
            <w:shd w:val="clear" w:color="auto" w:fill="000000" w:themeFill="text1"/>
            <w:vAlign w:val="center"/>
          </w:tcPr>
          <w:p w14:paraId="47FBB60F" w14:textId="77777777" w:rsidR="007557E2" w:rsidRPr="007557E2" w:rsidRDefault="007557E2" w:rsidP="007557E2"/>
        </w:tc>
        <w:tc>
          <w:tcPr>
            <w:tcW w:w="521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  <w:vAlign w:val="bottom"/>
          </w:tcPr>
          <w:p w14:paraId="1E842F33" w14:textId="1A1B4CC4" w:rsidR="007557E2" w:rsidRPr="007557E2" w:rsidRDefault="00873762" w:rsidP="007557E2">
            <w:r>
              <w:t xml:space="preserve"> </w:t>
            </w:r>
            <w:r w:rsidR="007557E2" w:rsidRPr="007557E2">
              <w:t>________________________</w:t>
            </w:r>
            <w:r w:rsidR="007557E2">
              <w:t>_______</w:t>
            </w:r>
            <w:r w:rsidR="007557E2" w:rsidRPr="007557E2">
              <w:t>____</w:t>
            </w:r>
            <w:r w:rsidR="007557E2">
              <w:t>________</w:t>
            </w:r>
          </w:p>
        </w:tc>
      </w:tr>
    </w:tbl>
    <w:p w14:paraId="14F6EBC9" w14:textId="77777777" w:rsidR="007557E2" w:rsidRPr="007557E2" w:rsidRDefault="007557E2" w:rsidP="007557E2"/>
    <w:p w14:paraId="5FC04A25" w14:textId="77777777" w:rsidR="007557E2" w:rsidRPr="007557E2" w:rsidRDefault="007557E2" w:rsidP="007557E2">
      <w:pPr>
        <w:pStyle w:val="Listenabsatz"/>
        <w:numPr>
          <w:ilvl w:val="0"/>
          <w:numId w:val="28"/>
        </w:numPr>
      </w:pPr>
      <w:r w:rsidRPr="007557E2">
        <w:t>Gestaltet ein eigenes farbiges Bild für einen Freund oder eine Freundin. Schreibt zu Beginn auf, welche Zahl für welche Farbe steht:</w:t>
      </w:r>
    </w:p>
    <w:p w14:paraId="6EE95C42" w14:textId="77777777" w:rsidR="007557E2" w:rsidRPr="007557E2" w:rsidRDefault="007557E2" w:rsidP="007557E2">
      <w:pPr>
        <w:rPr>
          <w:b/>
        </w:rPr>
      </w:pPr>
      <w:r w:rsidRPr="007557E2">
        <w:rPr>
          <w:b/>
        </w:rPr>
        <w:t>Farben: ___________      _____________      _____________      _______________</w:t>
      </w:r>
    </w:p>
    <w:tbl>
      <w:tblPr>
        <w:tblStyle w:val="Tabellenraster"/>
        <w:tblW w:w="9067" w:type="dxa"/>
        <w:tblLook w:val="04A0" w:firstRow="1" w:lastRow="0" w:firstColumn="1" w:lastColumn="0" w:noHBand="0" w:noVBand="1"/>
      </w:tblPr>
      <w:tblGrid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4303"/>
      </w:tblGrid>
      <w:tr w:rsidR="007557E2" w:rsidRPr="007557E2" w14:paraId="3BEF05EA" w14:textId="77777777" w:rsidTr="007557E2">
        <w:trPr>
          <w:trHeight w:hRule="exact" w:val="340"/>
        </w:trPr>
        <w:tc>
          <w:tcPr>
            <w:tcW w:w="397" w:type="dxa"/>
            <w:vAlign w:val="center"/>
          </w:tcPr>
          <w:p w14:paraId="0985429F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58597DF1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7C415885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71EDDB94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4D0DA0F2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1EE43836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344D305B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1044EA81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3EE5095E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73A51EF5" w14:textId="77777777" w:rsidR="007557E2" w:rsidRPr="007557E2" w:rsidRDefault="007557E2" w:rsidP="007557E2"/>
        </w:tc>
        <w:tc>
          <w:tcPr>
            <w:tcW w:w="397" w:type="dxa"/>
            <w:tcBorders>
              <w:right w:val="single" w:sz="4" w:space="0" w:color="auto"/>
            </w:tcBorders>
            <w:vAlign w:val="center"/>
          </w:tcPr>
          <w:p w14:paraId="20A1859B" w14:textId="77777777" w:rsidR="007557E2" w:rsidRPr="007557E2" w:rsidRDefault="007557E2" w:rsidP="007557E2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F8F54A9" w14:textId="77777777" w:rsidR="007557E2" w:rsidRPr="007557E2" w:rsidRDefault="007557E2" w:rsidP="007557E2"/>
        </w:tc>
        <w:tc>
          <w:tcPr>
            <w:tcW w:w="430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8AFD0ED" w14:textId="77777777" w:rsidR="007557E2" w:rsidRPr="007557E2" w:rsidRDefault="007557E2" w:rsidP="007557E2"/>
        </w:tc>
      </w:tr>
      <w:tr w:rsidR="007557E2" w:rsidRPr="007557E2" w14:paraId="17A3167C" w14:textId="77777777" w:rsidTr="007557E2">
        <w:trPr>
          <w:trHeight w:hRule="exact" w:val="340"/>
        </w:trPr>
        <w:tc>
          <w:tcPr>
            <w:tcW w:w="397" w:type="dxa"/>
            <w:vAlign w:val="center"/>
          </w:tcPr>
          <w:p w14:paraId="5BC2B879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582BEB53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27EFA22D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2F2D55B7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793E1E40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5F1B761C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3B8EE990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74A30789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2D6504E3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17794485" w14:textId="77777777" w:rsidR="007557E2" w:rsidRPr="007557E2" w:rsidRDefault="007557E2" w:rsidP="007557E2"/>
        </w:tc>
        <w:tc>
          <w:tcPr>
            <w:tcW w:w="397" w:type="dxa"/>
            <w:tcBorders>
              <w:right w:val="single" w:sz="4" w:space="0" w:color="auto"/>
            </w:tcBorders>
            <w:vAlign w:val="center"/>
          </w:tcPr>
          <w:p w14:paraId="224663CE" w14:textId="77777777" w:rsidR="007557E2" w:rsidRPr="007557E2" w:rsidRDefault="007557E2" w:rsidP="007557E2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16FA63D" w14:textId="77777777" w:rsidR="007557E2" w:rsidRPr="007557E2" w:rsidRDefault="007557E2" w:rsidP="007557E2"/>
        </w:tc>
        <w:tc>
          <w:tcPr>
            <w:tcW w:w="43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34921D1" w14:textId="77777777" w:rsidR="007557E2" w:rsidRPr="007557E2" w:rsidRDefault="007557E2" w:rsidP="007557E2"/>
        </w:tc>
      </w:tr>
      <w:tr w:rsidR="007557E2" w:rsidRPr="007557E2" w14:paraId="53A22413" w14:textId="77777777" w:rsidTr="007557E2">
        <w:trPr>
          <w:trHeight w:hRule="exact" w:val="340"/>
        </w:trPr>
        <w:tc>
          <w:tcPr>
            <w:tcW w:w="397" w:type="dxa"/>
            <w:vAlign w:val="center"/>
          </w:tcPr>
          <w:p w14:paraId="66A263EE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7EE09196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083E3436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5565B3E3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39B2F51D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217237B9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35D0740C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1900C0E9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4CF5683C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7DACAB79" w14:textId="77777777" w:rsidR="007557E2" w:rsidRPr="007557E2" w:rsidRDefault="007557E2" w:rsidP="007557E2"/>
        </w:tc>
        <w:tc>
          <w:tcPr>
            <w:tcW w:w="397" w:type="dxa"/>
            <w:tcBorders>
              <w:right w:val="single" w:sz="4" w:space="0" w:color="auto"/>
            </w:tcBorders>
            <w:vAlign w:val="center"/>
          </w:tcPr>
          <w:p w14:paraId="643B2D74" w14:textId="77777777" w:rsidR="007557E2" w:rsidRPr="007557E2" w:rsidRDefault="007557E2" w:rsidP="007557E2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D4B9594" w14:textId="77777777" w:rsidR="007557E2" w:rsidRPr="007557E2" w:rsidRDefault="007557E2" w:rsidP="007557E2"/>
        </w:tc>
        <w:tc>
          <w:tcPr>
            <w:tcW w:w="43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7B631D2" w14:textId="77777777" w:rsidR="007557E2" w:rsidRPr="007557E2" w:rsidRDefault="007557E2" w:rsidP="007557E2"/>
        </w:tc>
      </w:tr>
      <w:tr w:rsidR="007557E2" w:rsidRPr="007557E2" w14:paraId="2FBBB03D" w14:textId="77777777" w:rsidTr="007557E2">
        <w:trPr>
          <w:trHeight w:hRule="exact" w:val="340"/>
        </w:trPr>
        <w:tc>
          <w:tcPr>
            <w:tcW w:w="397" w:type="dxa"/>
            <w:vAlign w:val="center"/>
          </w:tcPr>
          <w:p w14:paraId="0E4EBE21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7DE0A790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2E894CA1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644D8624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0D200220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1FFE4072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77FB1F71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77F21D92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1E655D0E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31AFB508" w14:textId="77777777" w:rsidR="007557E2" w:rsidRPr="007557E2" w:rsidRDefault="007557E2" w:rsidP="007557E2"/>
        </w:tc>
        <w:tc>
          <w:tcPr>
            <w:tcW w:w="397" w:type="dxa"/>
            <w:tcBorders>
              <w:right w:val="single" w:sz="4" w:space="0" w:color="auto"/>
            </w:tcBorders>
            <w:vAlign w:val="center"/>
          </w:tcPr>
          <w:p w14:paraId="3CC0D0AB" w14:textId="77777777" w:rsidR="007557E2" w:rsidRPr="007557E2" w:rsidRDefault="007557E2" w:rsidP="007557E2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C120504" w14:textId="77777777" w:rsidR="007557E2" w:rsidRPr="007557E2" w:rsidRDefault="007557E2" w:rsidP="007557E2"/>
        </w:tc>
        <w:tc>
          <w:tcPr>
            <w:tcW w:w="43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A573C93" w14:textId="77777777" w:rsidR="007557E2" w:rsidRPr="007557E2" w:rsidRDefault="007557E2" w:rsidP="007557E2"/>
        </w:tc>
      </w:tr>
      <w:tr w:rsidR="007557E2" w:rsidRPr="007557E2" w14:paraId="1C7876EA" w14:textId="77777777" w:rsidTr="007557E2">
        <w:trPr>
          <w:trHeight w:hRule="exact" w:val="340"/>
        </w:trPr>
        <w:tc>
          <w:tcPr>
            <w:tcW w:w="397" w:type="dxa"/>
            <w:vAlign w:val="center"/>
          </w:tcPr>
          <w:p w14:paraId="4E64F006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1158E42F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1A3695ED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3B225713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2F7353A9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765D597A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763E8A6A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5850F054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3420AF0B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64E7FB61" w14:textId="77777777" w:rsidR="007557E2" w:rsidRPr="007557E2" w:rsidRDefault="007557E2" w:rsidP="007557E2"/>
        </w:tc>
        <w:tc>
          <w:tcPr>
            <w:tcW w:w="397" w:type="dxa"/>
            <w:tcBorders>
              <w:right w:val="single" w:sz="4" w:space="0" w:color="auto"/>
            </w:tcBorders>
            <w:vAlign w:val="center"/>
          </w:tcPr>
          <w:p w14:paraId="32A3B5E5" w14:textId="77777777" w:rsidR="007557E2" w:rsidRPr="007557E2" w:rsidRDefault="007557E2" w:rsidP="007557E2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D85DD1F" w14:textId="77777777" w:rsidR="007557E2" w:rsidRPr="007557E2" w:rsidRDefault="007557E2" w:rsidP="007557E2"/>
        </w:tc>
        <w:tc>
          <w:tcPr>
            <w:tcW w:w="43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380BA51" w14:textId="77777777" w:rsidR="007557E2" w:rsidRPr="007557E2" w:rsidRDefault="007557E2" w:rsidP="007557E2"/>
        </w:tc>
      </w:tr>
      <w:tr w:rsidR="007557E2" w:rsidRPr="007557E2" w14:paraId="462F5580" w14:textId="77777777" w:rsidTr="007557E2">
        <w:trPr>
          <w:trHeight w:hRule="exact" w:val="340"/>
        </w:trPr>
        <w:tc>
          <w:tcPr>
            <w:tcW w:w="397" w:type="dxa"/>
            <w:vAlign w:val="center"/>
          </w:tcPr>
          <w:p w14:paraId="5476BF68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6A99CECC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299F5608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60B4364A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7C93965C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44FC53B0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1F2361FA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2B7281E6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62EE125E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62439ABB" w14:textId="77777777" w:rsidR="007557E2" w:rsidRPr="007557E2" w:rsidRDefault="007557E2" w:rsidP="007557E2"/>
        </w:tc>
        <w:tc>
          <w:tcPr>
            <w:tcW w:w="397" w:type="dxa"/>
            <w:tcBorders>
              <w:right w:val="single" w:sz="4" w:space="0" w:color="auto"/>
            </w:tcBorders>
            <w:vAlign w:val="center"/>
          </w:tcPr>
          <w:p w14:paraId="5693D811" w14:textId="77777777" w:rsidR="007557E2" w:rsidRPr="007557E2" w:rsidRDefault="007557E2" w:rsidP="007557E2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0D4DFBE" w14:textId="77777777" w:rsidR="007557E2" w:rsidRPr="007557E2" w:rsidRDefault="007557E2" w:rsidP="007557E2"/>
        </w:tc>
        <w:tc>
          <w:tcPr>
            <w:tcW w:w="43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1982E28" w14:textId="77777777" w:rsidR="007557E2" w:rsidRPr="007557E2" w:rsidRDefault="007557E2" w:rsidP="007557E2"/>
        </w:tc>
      </w:tr>
      <w:tr w:rsidR="007557E2" w:rsidRPr="007557E2" w14:paraId="4D046F65" w14:textId="77777777" w:rsidTr="007557E2">
        <w:trPr>
          <w:trHeight w:hRule="exact" w:val="340"/>
        </w:trPr>
        <w:tc>
          <w:tcPr>
            <w:tcW w:w="397" w:type="dxa"/>
            <w:vAlign w:val="center"/>
          </w:tcPr>
          <w:p w14:paraId="20EFF1D8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301DAAA2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7D27E768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7EE589D2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46E54608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64BC8DC6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3097E236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4DCE0011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72E56CD5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668D0D5B" w14:textId="77777777" w:rsidR="007557E2" w:rsidRPr="007557E2" w:rsidRDefault="007557E2" w:rsidP="007557E2"/>
        </w:tc>
        <w:tc>
          <w:tcPr>
            <w:tcW w:w="397" w:type="dxa"/>
            <w:tcBorders>
              <w:right w:val="single" w:sz="4" w:space="0" w:color="auto"/>
            </w:tcBorders>
            <w:vAlign w:val="center"/>
          </w:tcPr>
          <w:p w14:paraId="4C463E24" w14:textId="77777777" w:rsidR="007557E2" w:rsidRPr="007557E2" w:rsidRDefault="007557E2" w:rsidP="007557E2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DCABC00" w14:textId="77777777" w:rsidR="007557E2" w:rsidRPr="007557E2" w:rsidRDefault="007557E2" w:rsidP="007557E2"/>
        </w:tc>
        <w:tc>
          <w:tcPr>
            <w:tcW w:w="43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59B2C6F" w14:textId="77777777" w:rsidR="007557E2" w:rsidRPr="007557E2" w:rsidRDefault="007557E2" w:rsidP="007557E2"/>
        </w:tc>
      </w:tr>
      <w:tr w:rsidR="007557E2" w:rsidRPr="007557E2" w14:paraId="19563D3A" w14:textId="77777777" w:rsidTr="007557E2">
        <w:trPr>
          <w:trHeight w:hRule="exact" w:val="340"/>
        </w:trPr>
        <w:tc>
          <w:tcPr>
            <w:tcW w:w="397" w:type="dxa"/>
            <w:vAlign w:val="center"/>
          </w:tcPr>
          <w:p w14:paraId="3E326410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2E3582A5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55E1BCB2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5010E0D0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328D77D6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783B1246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0D38F6DA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5D62C091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30825D6F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14472E3D" w14:textId="77777777" w:rsidR="007557E2" w:rsidRPr="007557E2" w:rsidRDefault="007557E2" w:rsidP="007557E2"/>
        </w:tc>
        <w:tc>
          <w:tcPr>
            <w:tcW w:w="397" w:type="dxa"/>
            <w:tcBorders>
              <w:right w:val="single" w:sz="4" w:space="0" w:color="auto"/>
            </w:tcBorders>
            <w:vAlign w:val="center"/>
          </w:tcPr>
          <w:p w14:paraId="09C59582" w14:textId="77777777" w:rsidR="007557E2" w:rsidRPr="007557E2" w:rsidRDefault="007557E2" w:rsidP="007557E2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C054A4E" w14:textId="77777777" w:rsidR="007557E2" w:rsidRPr="007557E2" w:rsidRDefault="007557E2" w:rsidP="007557E2"/>
        </w:tc>
        <w:tc>
          <w:tcPr>
            <w:tcW w:w="43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200875F" w14:textId="77777777" w:rsidR="007557E2" w:rsidRPr="007557E2" w:rsidRDefault="007557E2" w:rsidP="007557E2"/>
        </w:tc>
      </w:tr>
      <w:tr w:rsidR="007557E2" w:rsidRPr="007557E2" w14:paraId="268C72A8" w14:textId="77777777" w:rsidTr="007557E2">
        <w:trPr>
          <w:trHeight w:hRule="exact" w:val="340"/>
        </w:trPr>
        <w:tc>
          <w:tcPr>
            <w:tcW w:w="397" w:type="dxa"/>
            <w:vAlign w:val="center"/>
          </w:tcPr>
          <w:p w14:paraId="1C779B56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338EEDBD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0D4327AE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645604A4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52FCFDE4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4EA4E666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2727B757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39B147BE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611A1445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40888983" w14:textId="77777777" w:rsidR="007557E2" w:rsidRPr="007557E2" w:rsidRDefault="007557E2" w:rsidP="007557E2"/>
        </w:tc>
        <w:tc>
          <w:tcPr>
            <w:tcW w:w="397" w:type="dxa"/>
            <w:tcBorders>
              <w:right w:val="single" w:sz="4" w:space="0" w:color="auto"/>
            </w:tcBorders>
            <w:vAlign w:val="center"/>
          </w:tcPr>
          <w:p w14:paraId="51103663" w14:textId="77777777" w:rsidR="007557E2" w:rsidRPr="007557E2" w:rsidRDefault="007557E2" w:rsidP="007557E2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6035EF6" w14:textId="77777777" w:rsidR="007557E2" w:rsidRPr="007557E2" w:rsidRDefault="007557E2" w:rsidP="007557E2"/>
        </w:tc>
        <w:tc>
          <w:tcPr>
            <w:tcW w:w="43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A5EEBE4" w14:textId="77777777" w:rsidR="007557E2" w:rsidRPr="007557E2" w:rsidRDefault="007557E2" w:rsidP="007557E2"/>
        </w:tc>
      </w:tr>
      <w:tr w:rsidR="007557E2" w:rsidRPr="007557E2" w14:paraId="09825647" w14:textId="77777777" w:rsidTr="007557E2">
        <w:trPr>
          <w:trHeight w:hRule="exact" w:val="340"/>
        </w:trPr>
        <w:tc>
          <w:tcPr>
            <w:tcW w:w="397" w:type="dxa"/>
            <w:vAlign w:val="center"/>
          </w:tcPr>
          <w:p w14:paraId="75174F00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1A3EA724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709ED888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18E5CC0D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42D1BEE7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039575E5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17D87ABB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66E915AC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16F15B1A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4440B256" w14:textId="77777777" w:rsidR="007557E2" w:rsidRPr="007557E2" w:rsidRDefault="007557E2" w:rsidP="007557E2"/>
        </w:tc>
        <w:tc>
          <w:tcPr>
            <w:tcW w:w="397" w:type="dxa"/>
            <w:tcBorders>
              <w:right w:val="single" w:sz="4" w:space="0" w:color="auto"/>
            </w:tcBorders>
            <w:vAlign w:val="center"/>
          </w:tcPr>
          <w:p w14:paraId="0106686F" w14:textId="77777777" w:rsidR="007557E2" w:rsidRPr="007557E2" w:rsidRDefault="007557E2" w:rsidP="007557E2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9F51CCE" w14:textId="77777777" w:rsidR="007557E2" w:rsidRDefault="007557E2" w:rsidP="007557E2">
            <w:pPr>
              <w:rPr>
                <w:ins w:id="37" w:author="Schmidberger, Alessa | Wissensfabrik" w:date="2022-10-11T11:26:00Z"/>
              </w:rPr>
            </w:pPr>
          </w:p>
          <w:p w14:paraId="53496914" w14:textId="77777777" w:rsidR="00B9636B" w:rsidRPr="00B9636B" w:rsidRDefault="00B9636B" w:rsidP="00B9636B">
            <w:pPr>
              <w:rPr>
                <w:ins w:id="38" w:author="Schmidberger, Alessa | Wissensfabrik" w:date="2022-10-11T11:26:00Z"/>
              </w:rPr>
            </w:pPr>
          </w:p>
          <w:p w14:paraId="3908B9C8" w14:textId="77777777" w:rsidR="00B9636B" w:rsidRDefault="00B9636B" w:rsidP="00B9636B">
            <w:pPr>
              <w:rPr>
                <w:ins w:id="39" w:author="Schmidberger, Alessa | Wissensfabrik" w:date="2022-10-11T11:26:00Z"/>
              </w:rPr>
            </w:pPr>
          </w:p>
          <w:p w14:paraId="6DE11FF8" w14:textId="425103B9" w:rsidR="00B9636B" w:rsidRPr="00B9636B" w:rsidRDefault="00B9636B" w:rsidP="00B9636B"/>
        </w:tc>
        <w:tc>
          <w:tcPr>
            <w:tcW w:w="43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0946F65" w14:textId="77777777" w:rsidR="007557E2" w:rsidRPr="007557E2" w:rsidRDefault="007557E2" w:rsidP="007557E2"/>
        </w:tc>
      </w:tr>
    </w:tbl>
    <w:p w14:paraId="580DA565" w14:textId="77777777" w:rsidR="007557E2" w:rsidRPr="007557E2" w:rsidRDefault="007557E2" w:rsidP="007557E2">
      <w:pPr>
        <w:spacing w:before="240"/>
        <w:rPr>
          <w:b/>
        </w:rPr>
      </w:pPr>
      <w:r w:rsidRPr="007557E2">
        <w:rPr>
          <w:b/>
        </w:rPr>
        <w:lastRenderedPageBreak/>
        <w:t xml:space="preserve">Farben: ___________     _____________     _____________     ______________     </w:t>
      </w:r>
    </w:p>
    <w:tbl>
      <w:tblPr>
        <w:tblStyle w:val="Tabellenraster"/>
        <w:tblW w:w="9067" w:type="dxa"/>
        <w:tblLook w:val="04A0" w:firstRow="1" w:lastRow="0" w:firstColumn="1" w:lastColumn="0" w:noHBand="0" w:noVBand="1"/>
      </w:tblPr>
      <w:tblGrid>
        <w:gridCol w:w="340"/>
        <w:gridCol w:w="340"/>
        <w:gridCol w:w="340"/>
        <w:gridCol w:w="340"/>
        <w:gridCol w:w="340"/>
        <w:gridCol w:w="340"/>
        <w:gridCol w:w="340"/>
        <w:gridCol w:w="340"/>
        <w:gridCol w:w="340"/>
        <w:gridCol w:w="340"/>
        <w:gridCol w:w="340"/>
        <w:gridCol w:w="340"/>
        <w:gridCol w:w="340"/>
        <w:gridCol w:w="340"/>
        <w:gridCol w:w="340"/>
        <w:gridCol w:w="3967"/>
      </w:tblGrid>
      <w:tr w:rsidR="007557E2" w:rsidRPr="007557E2" w14:paraId="4CA00CCF" w14:textId="77777777" w:rsidTr="007557E2">
        <w:trPr>
          <w:trHeight w:hRule="exact" w:val="283"/>
        </w:trPr>
        <w:tc>
          <w:tcPr>
            <w:tcW w:w="340" w:type="dxa"/>
            <w:vAlign w:val="center"/>
          </w:tcPr>
          <w:p w14:paraId="1E8EFC25" w14:textId="77777777" w:rsidR="007557E2" w:rsidRPr="007557E2" w:rsidRDefault="007557E2" w:rsidP="007557E2"/>
        </w:tc>
        <w:tc>
          <w:tcPr>
            <w:tcW w:w="340" w:type="dxa"/>
          </w:tcPr>
          <w:p w14:paraId="6E6BD2DB" w14:textId="77777777" w:rsidR="007557E2" w:rsidRPr="007557E2" w:rsidRDefault="007557E2" w:rsidP="007557E2"/>
        </w:tc>
        <w:tc>
          <w:tcPr>
            <w:tcW w:w="340" w:type="dxa"/>
          </w:tcPr>
          <w:p w14:paraId="39851D56" w14:textId="77777777" w:rsidR="007557E2" w:rsidRPr="007557E2" w:rsidRDefault="007557E2" w:rsidP="007557E2"/>
        </w:tc>
        <w:tc>
          <w:tcPr>
            <w:tcW w:w="340" w:type="dxa"/>
          </w:tcPr>
          <w:p w14:paraId="42C336CC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5619FFAF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3E72B2AB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513D18A5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2FE75992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5963F188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6A35D0C9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2D979BD1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2C4170E0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659413F2" w14:textId="77777777" w:rsidR="007557E2" w:rsidRPr="007557E2" w:rsidRDefault="007557E2" w:rsidP="007557E2"/>
        </w:tc>
        <w:tc>
          <w:tcPr>
            <w:tcW w:w="340" w:type="dxa"/>
            <w:tcBorders>
              <w:right w:val="single" w:sz="4" w:space="0" w:color="auto"/>
            </w:tcBorders>
            <w:vAlign w:val="center"/>
          </w:tcPr>
          <w:p w14:paraId="7CCE0B32" w14:textId="77777777" w:rsidR="007557E2" w:rsidRPr="007557E2" w:rsidRDefault="007557E2" w:rsidP="007557E2"/>
        </w:tc>
        <w:tc>
          <w:tcPr>
            <w:tcW w:w="34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79066AB" w14:textId="77777777" w:rsidR="007557E2" w:rsidRPr="007557E2" w:rsidRDefault="007557E2" w:rsidP="007557E2"/>
        </w:tc>
        <w:tc>
          <w:tcPr>
            <w:tcW w:w="396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9BF5801" w14:textId="77777777" w:rsidR="007557E2" w:rsidRPr="007557E2" w:rsidRDefault="007557E2" w:rsidP="007557E2"/>
        </w:tc>
      </w:tr>
      <w:tr w:rsidR="007557E2" w:rsidRPr="007557E2" w14:paraId="485CB1B3" w14:textId="77777777" w:rsidTr="007557E2">
        <w:trPr>
          <w:trHeight w:hRule="exact" w:val="283"/>
        </w:trPr>
        <w:tc>
          <w:tcPr>
            <w:tcW w:w="340" w:type="dxa"/>
            <w:vAlign w:val="center"/>
          </w:tcPr>
          <w:p w14:paraId="33183100" w14:textId="77777777" w:rsidR="007557E2" w:rsidRPr="007557E2" w:rsidRDefault="007557E2" w:rsidP="007557E2"/>
        </w:tc>
        <w:tc>
          <w:tcPr>
            <w:tcW w:w="340" w:type="dxa"/>
          </w:tcPr>
          <w:p w14:paraId="421C91A2" w14:textId="77777777" w:rsidR="007557E2" w:rsidRPr="007557E2" w:rsidRDefault="007557E2" w:rsidP="007557E2"/>
        </w:tc>
        <w:tc>
          <w:tcPr>
            <w:tcW w:w="340" w:type="dxa"/>
          </w:tcPr>
          <w:p w14:paraId="5D0BDC60" w14:textId="77777777" w:rsidR="007557E2" w:rsidRPr="007557E2" w:rsidRDefault="007557E2" w:rsidP="007557E2"/>
        </w:tc>
        <w:tc>
          <w:tcPr>
            <w:tcW w:w="340" w:type="dxa"/>
          </w:tcPr>
          <w:p w14:paraId="2B1237A0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74ECCC6A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3B6AEFCD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107E5787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59F09787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7DF20CCD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49E210DA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00AD691F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17A66949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6621D0A3" w14:textId="77777777" w:rsidR="007557E2" w:rsidRPr="007557E2" w:rsidRDefault="007557E2" w:rsidP="007557E2"/>
        </w:tc>
        <w:tc>
          <w:tcPr>
            <w:tcW w:w="340" w:type="dxa"/>
            <w:tcBorders>
              <w:right w:val="single" w:sz="4" w:space="0" w:color="auto"/>
            </w:tcBorders>
            <w:vAlign w:val="center"/>
          </w:tcPr>
          <w:p w14:paraId="3A4DEE9F" w14:textId="77777777" w:rsidR="007557E2" w:rsidRPr="007557E2" w:rsidRDefault="007557E2" w:rsidP="007557E2"/>
        </w:tc>
        <w:tc>
          <w:tcPr>
            <w:tcW w:w="34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AC80D0C" w14:textId="77777777" w:rsidR="007557E2" w:rsidRPr="007557E2" w:rsidRDefault="007557E2" w:rsidP="007557E2"/>
        </w:tc>
        <w:tc>
          <w:tcPr>
            <w:tcW w:w="396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7A9638B" w14:textId="77777777" w:rsidR="007557E2" w:rsidRPr="007557E2" w:rsidRDefault="007557E2" w:rsidP="007557E2"/>
        </w:tc>
      </w:tr>
      <w:tr w:rsidR="007557E2" w:rsidRPr="007557E2" w14:paraId="71E77632" w14:textId="77777777" w:rsidTr="007557E2">
        <w:trPr>
          <w:trHeight w:hRule="exact" w:val="283"/>
        </w:trPr>
        <w:tc>
          <w:tcPr>
            <w:tcW w:w="340" w:type="dxa"/>
            <w:vAlign w:val="center"/>
          </w:tcPr>
          <w:p w14:paraId="2719F094" w14:textId="77777777" w:rsidR="007557E2" w:rsidRPr="007557E2" w:rsidRDefault="007557E2" w:rsidP="007557E2"/>
        </w:tc>
        <w:tc>
          <w:tcPr>
            <w:tcW w:w="340" w:type="dxa"/>
          </w:tcPr>
          <w:p w14:paraId="292F1B5C" w14:textId="77777777" w:rsidR="007557E2" w:rsidRPr="007557E2" w:rsidRDefault="007557E2" w:rsidP="007557E2"/>
        </w:tc>
        <w:tc>
          <w:tcPr>
            <w:tcW w:w="340" w:type="dxa"/>
          </w:tcPr>
          <w:p w14:paraId="0F3957BD" w14:textId="77777777" w:rsidR="007557E2" w:rsidRPr="007557E2" w:rsidRDefault="007557E2" w:rsidP="007557E2"/>
        </w:tc>
        <w:tc>
          <w:tcPr>
            <w:tcW w:w="340" w:type="dxa"/>
          </w:tcPr>
          <w:p w14:paraId="25E7B3CC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44E94D2F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4542E721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32A9BBC6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34956C27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6362EA1C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64BC1B1F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1F696422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29332719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2A6FAD25" w14:textId="77777777" w:rsidR="007557E2" w:rsidRPr="007557E2" w:rsidRDefault="007557E2" w:rsidP="007557E2"/>
        </w:tc>
        <w:tc>
          <w:tcPr>
            <w:tcW w:w="340" w:type="dxa"/>
            <w:tcBorders>
              <w:right w:val="single" w:sz="4" w:space="0" w:color="auto"/>
            </w:tcBorders>
            <w:vAlign w:val="center"/>
          </w:tcPr>
          <w:p w14:paraId="19522DB9" w14:textId="77777777" w:rsidR="007557E2" w:rsidRPr="007557E2" w:rsidRDefault="007557E2" w:rsidP="007557E2"/>
        </w:tc>
        <w:tc>
          <w:tcPr>
            <w:tcW w:w="34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0B0DE6A" w14:textId="77777777" w:rsidR="007557E2" w:rsidRPr="007557E2" w:rsidRDefault="007557E2" w:rsidP="007557E2"/>
        </w:tc>
        <w:tc>
          <w:tcPr>
            <w:tcW w:w="396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C513192" w14:textId="77777777" w:rsidR="007557E2" w:rsidRPr="007557E2" w:rsidRDefault="007557E2" w:rsidP="007557E2"/>
        </w:tc>
      </w:tr>
      <w:tr w:rsidR="007557E2" w:rsidRPr="007557E2" w14:paraId="75296079" w14:textId="77777777" w:rsidTr="007557E2">
        <w:trPr>
          <w:trHeight w:hRule="exact" w:val="283"/>
        </w:trPr>
        <w:tc>
          <w:tcPr>
            <w:tcW w:w="340" w:type="dxa"/>
            <w:vAlign w:val="center"/>
          </w:tcPr>
          <w:p w14:paraId="57AE3E6E" w14:textId="77777777" w:rsidR="007557E2" w:rsidRPr="007557E2" w:rsidRDefault="007557E2" w:rsidP="007557E2"/>
        </w:tc>
        <w:tc>
          <w:tcPr>
            <w:tcW w:w="340" w:type="dxa"/>
          </w:tcPr>
          <w:p w14:paraId="529DF786" w14:textId="77777777" w:rsidR="007557E2" w:rsidRPr="007557E2" w:rsidRDefault="007557E2" w:rsidP="007557E2"/>
        </w:tc>
        <w:tc>
          <w:tcPr>
            <w:tcW w:w="340" w:type="dxa"/>
          </w:tcPr>
          <w:p w14:paraId="112DA94C" w14:textId="77777777" w:rsidR="007557E2" w:rsidRPr="007557E2" w:rsidRDefault="007557E2" w:rsidP="007557E2"/>
        </w:tc>
        <w:tc>
          <w:tcPr>
            <w:tcW w:w="340" w:type="dxa"/>
          </w:tcPr>
          <w:p w14:paraId="1FC48561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513D99A0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433B8297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5D0DB12C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7152C869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0FDF65C6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085019B3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03F6A76C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288180F9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0B3DA6C7" w14:textId="77777777" w:rsidR="007557E2" w:rsidRPr="007557E2" w:rsidRDefault="007557E2" w:rsidP="007557E2"/>
        </w:tc>
        <w:tc>
          <w:tcPr>
            <w:tcW w:w="340" w:type="dxa"/>
            <w:tcBorders>
              <w:right w:val="single" w:sz="4" w:space="0" w:color="auto"/>
            </w:tcBorders>
            <w:vAlign w:val="center"/>
          </w:tcPr>
          <w:p w14:paraId="5733DD5C" w14:textId="77777777" w:rsidR="007557E2" w:rsidRPr="007557E2" w:rsidRDefault="007557E2" w:rsidP="007557E2"/>
        </w:tc>
        <w:tc>
          <w:tcPr>
            <w:tcW w:w="34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BBFEDAE" w14:textId="77777777" w:rsidR="007557E2" w:rsidRPr="007557E2" w:rsidRDefault="007557E2" w:rsidP="007557E2"/>
        </w:tc>
        <w:tc>
          <w:tcPr>
            <w:tcW w:w="396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D0E358F" w14:textId="77777777" w:rsidR="007557E2" w:rsidRPr="007557E2" w:rsidRDefault="007557E2" w:rsidP="007557E2"/>
        </w:tc>
      </w:tr>
      <w:tr w:rsidR="007557E2" w:rsidRPr="007557E2" w14:paraId="719E6DC0" w14:textId="77777777" w:rsidTr="007557E2">
        <w:trPr>
          <w:trHeight w:hRule="exact" w:val="283"/>
        </w:trPr>
        <w:tc>
          <w:tcPr>
            <w:tcW w:w="340" w:type="dxa"/>
            <w:vAlign w:val="center"/>
          </w:tcPr>
          <w:p w14:paraId="4F6704A2" w14:textId="77777777" w:rsidR="007557E2" w:rsidRPr="007557E2" w:rsidRDefault="007557E2" w:rsidP="007557E2"/>
        </w:tc>
        <w:tc>
          <w:tcPr>
            <w:tcW w:w="340" w:type="dxa"/>
          </w:tcPr>
          <w:p w14:paraId="3E298C4D" w14:textId="77777777" w:rsidR="007557E2" w:rsidRPr="007557E2" w:rsidRDefault="007557E2" w:rsidP="007557E2"/>
        </w:tc>
        <w:tc>
          <w:tcPr>
            <w:tcW w:w="340" w:type="dxa"/>
          </w:tcPr>
          <w:p w14:paraId="5AF82A75" w14:textId="77777777" w:rsidR="007557E2" w:rsidRPr="007557E2" w:rsidRDefault="007557E2" w:rsidP="007557E2"/>
        </w:tc>
        <w:tc>
          <w:tcPr>
            <w:tcW w:w="340" w:type="dxa"/>
          </w:tcPr>
          <w:p w14:paraId="7D81A517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71A75458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3B5BB0E0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479D536C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79962C19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1126C16F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16D766AA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608A4918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3423068B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3EBEE0C2" w14:textId="77777777" w:rsidR="007557E2" w:rsidRPr="007557E2" w:rsidRDefault="007557E2" w:rsidP="007557E2"/>
        </w:tc>
        <w:tc>
          <w:tcPr>
            <w:tcW w:w="340" w:type="dxa"/>
            <w:tcBorders>
              <w:right w:val="single" w:sz="4" w:space="0" w:color="auto"/>
            </w:tcBorders>
            <w:vAlign w:val="center"/>
          </w:tcPr>
          <w:p w14:paraId="3BC13949" w14:textId="77777777" w:rsidR="007557E2" w:rsidRPr="007557E2" w:rsidRDefault="007557E2" w:rsidP="007557E2"/>
        </w:tc>
        <w:tc>
          <w:tcPr>
            <w:tcW w:w="34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EBF71F1" w14:textId="77777777" w:rsidR="007557E2" w:rsidRPr="007557E2" w:rsidRDefault="007557E2" w:rsidP="007557E2"/>
        </w:tc>
        <w:tc>
          <w:tcPr>
            <w:tcW w:w="396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183353F" w14:textId="77777777" w:rsidR="007557E2" w:rsidRPr="007557E2" w:rsidRDefault="007557E2" w:rsidP="007557E2"/>
        </w:tc>
      </w:tr>
      <w:tr w:rsidR="007557E2" w:rsidRPr="007557E2" w14:paraId="54039FA9" w14:textId="77777777" w:rsidTr="007557E2">
        <w:trPr>
          <w:trHeight w:hRule="exact" w:val="283"/>
        </w:trPr>
        <w:tc>
          <w:tcPr>
            <w:tcW w:w="340" w:type="dxa"/>
            <w:vAlign w:val="center"/>
          </w:tcPr>
          <w:p w14:paraId="65E563F8" w14:textId="77777777" w:rsidR="007557E2" w:rsidRPr="007557E2" w:rsidRDefault="007557E2" w:rsidP="007557E2"/>
        </w:tc>
        <w:tc>
          <w:tcPr>
            <w:tcW w:w="340" w:type="dxa"/>
          </w:tcPr>
          <w:p w14:paraId="2C391FCD" w14:textId="77777777" w:rsidR="007557E2" w:rsidRPr="007557E2" w:rsidRDefault="007557E2" w:rsidP="007557E2"/>
        </w:tc>
        <w:tc>
          <w:tcPr>
            <w:tcW w:w="340" w:type="dxa"/>
          </w:tcPr>
          <w:p w14:paraId="2685B4DF" w14:textId="77777777" w:rsidR="007557E2" w:rsidRPr="007557E2" w:rsidRDefault="007557E2" w:rsidP="007557E2"/>
        </w:tc>
        <w:tc>
          <w:tcPr>
            <w:tcW w:w="340" w:type="dxa"/>
          </w:tcPr>
          <w:p w14:paraId="727887BB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14FBFE08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224D3E5E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085E5E3D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27520595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10ACDA2E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523AE144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37E0BD47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43CA22E3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3CA92CFD" w14:textId="77777777" w:rsidR="007557E2" w:rsidRPr="007557E2" w:rsidRDefault="007557E2" w:rsidP="007557E2"/>
        </w:tc>
        <w:tc>
          <w:tcPr>
            <w:tcW w:w="340" w:type="dxa"/>
            <w:tcBorders>
              <w:right w:val="single" w:sz="4" w:space="0" w:color="auto"/>
            </w:tcBorders>
            <w:vAlign w:val="center"/>
          </w:tcPr>
          <w:p w14:paraId="412FCD89" w14:textId="77777777" w:rsidR="007557E2" w:rsidRPr="007557E2" w:rsidRDefault="007557E2" w:rsidP="007557E2"/>
        </w:tc>
        <w:tc>
          <w:tcPr>
            <w:tcW w:w="34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1ECE2A0" w14:textId="77777777" w:rsidR="007557E2" w:rsidRPr="007557E2" w:rsidRDefault="007557E2" w:rsidP="007557E2"/>
        </w:tc>
        <w:tc>
          <w:tcPr>
            <w:tcW w:w="396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7BEF681" w14:textId="77777777" w:rsidR="007557E2" w:rsidRPr="007557E2" w:rsidRDefault="007557E2" w:rsidP="007557E2"/>
        </w:tc>
      </w:tr>
      <w:tr w:rsidR="007557E2" w:rsidRPr="007557E2" w14:paraId="2121A8D7" w14:textId="77777777" w:rsidTr="007557E2">
        <w:trPr>
          <w:trHeight w:hRule="exact" w:val="283"/>
        </w:trPr>
        <w:tc>
          <w:tcPr>
            <w:tcW w:w="340" w:type="dxa"/>
            <w:vAlign w:val="center"/>
          </w:tcPr>
          <w:p w14:paraId="2A10E658" w14:textId="77777777" w:rsidR="007557E2" w:rsidRPr="007557E2" w:rsidRDefault="007557E2" w:rsidP="007557E2"/>
        </w:tc>
        <w:tc>
          <w:tcPr>
            <w:tcW w:w="340" w:type="dxa"/>
          </w:tcPr>
          <w:p w14:paraId="6561908A" w14:textId="77777777" w:rsidR="007557E2" w:rsidRPr="007557E2" w:rsidRDefault="007557E2" w:rsidP="007557E2"/>
        </w:tc>
        <w:tc>
          <w:tcPr>
            <w:tcW w:w="340" w:type="dxa"/>
          </w:tcPr>
          <w:p w14:paraId="6AF2DE6A" w14:textId="77777777" w:rsidR="007557E2" w:rsidRPr="007557E2" w:rsidRDefault="007557E2" w:rsidP="007557E2"/>
        </w:tc>
        <w:tc>
          <w:tcPr>
            <w:tcW w:w="340" w:type="dxa"/>
          </w:tcPr>
          <w:p w14:paraId="024B7203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236186FA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6F83ECE7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332440B8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10D3B4C7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24CAF948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19CA0178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75A728EA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28D98E6C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3D3990FD" w14:textId="77777777" w:rsidR="007557E2" w:rsidRPr="007557E2" w:rsidRDefault="007557E2" w:rsidP="007557E2"/>
        </w:tc>
        <w:tc>
          <w:tcPr>
            <w:tcW w:w="340" w:type="dxa"/>
            <w:tcBorders>
              <w:right w:val="single" w:sz="4" w:space="0" w:color="auto"/>
            </w:tcBorders>
            <w:vAlign w:val="center"/>
          </w:tcPr>
          <w:p w14:paraId="647C05E3" w14:textId="77777777" w:rsidR="007557E2" w:rsidRPr="007557E2" w:rsidRDefault="007557E2" w:rsidP="007557E2"/>
        </w:tc>
        <w:tc>
          <w:tcPr>
            <w:tcW w:w="34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4FAB65A" w14:textId="77777777" w:rsidR="007557E2" w:rsidRPr="007557E2" w:rsidRDefault="007557E2" w:rsidP="007557E2"/>
        </w:tc>
        <w:tc>
          <w:tcPr>
            <w:tcW w:w="396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13248DA" w14:textId="77777777" w:rsidR="007557E2" w:rsidRPr="007557E2" w:rsidRDefault="007557E2" w:rsidP="007557E2"/>
        </w:tc>
      </w:tr>
      <w:tr w:rsidR="007557E2" w:rsidRPr="007557E2" w14:paraId="1EEF4F54" w14:textId="77777777" w:rsidTr="007557E2">
        <w:trPr>
          <w:trHeight w:hRule="exact" w:val="283"/>
        </w:trPr>
        <w:tc>
          <w:tcPr>
            <w:tcW w:w="340" w:type="dxa"/>
            <w:vAlign w:val="center"/>
          </w:tcPr>
          <w:p w14:paraId="23570B30" w14:textId="77777777" w:rsidR="007557E2" w:rsidRPr="007557E2" w:rsidRDefault="007557E2" w:rsidP="007557E2"/>
        </w:tc>
        <w:tc>
          <w:tcPr>
            <w:tcW w:w="340" w:type="dxa"/>
          </w:tcPr>
          <w:p w14:paraId="5D54E410" w14:textId="77777777" w:rsidR="007557E2" w:rsidRPr="007557E2" w:rsidRDefault="007557E2" w:rsidP="007557E2"/>
        </w:tc>
        <w:tc>
          <w:tcPr>
            <w:tcW w:w="340" w:type="dxa"/>
          </w:tcPr>
          <w:p w14:paraId="1CBE196C" w14:textId="77777777" w:rsidR="007557E2" w:rsidRPr="007557E2" w:rsidRDefault="007557E2" w:rsidP="007557E2"/>
        </w:tc>
        <w:tc>
          <w:tcPr>
            <w:tcW w:w="340" w:type="dxa"/>
          </w:tcPr>
          <w:p w14:paraId="43E21562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535B1F93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69D73579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002B5274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1906EA69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395B6F73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03CF648E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4651561B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39611E54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5DD55228" w14:textId="77777777" w:rsidR="007557E2" w:rsidRPr="007557E2" w:rsidRDefault="007557E2" w:rsidP="007557E2"/>
        </w:tc>
        <w:tc>
          <w:tcPr>
            <w:tcW w:w="340" w:type="dxa"/>
            <w:tcBorders>
              <w:right w:val="single" w:sz="4" w:space="0" w:color="auto"/>
            </w:tcBorders>
            <w:vAlign w:val="center"/>
          </w:tcPr>
          <w:p w14:paraId="5BBDB9F9" w14:textId="77777777" w:rsidR="007557E2" w:rsidRPr="007557E2" w:rsidRDefault="007557E2" w:rsidP="007557E2"/>
        </w:tc>
        <w:tc>
          <w:tcPr>
            <w:tcW w:w="34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8945F73" w14:textId="77777777" w:rsidR="007557E2" w:rsidRPr="007557E2" w:rsidRDefault="007557E2" w:rsidP="007557E2"/>
        </w:tc>
        <w:tc>
          <w:tcPr>
            <w:tcW w:w="396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F1E7807" w14:textId="77777777" w:rsidR="007557E2" w:rsidRPr="007557E2" w:rsidRDefault="007557E2" w:rsidP="007557E2"/>
        </w:tc>
      </w:tr>
      <w:tr w:rsidR="007557E2" w:rsidRPr="007557E2" w14:paraId="0FE5E767" w14:textId="77777777" w:rsidTr="007557E2">
        <w:trPr>
          <w:trHeight w:hRule="exact" w:val="283"/>
        </w:trPr>
        <w:tc>
          <w:tcPr>
            <w:tcW w:w="340" w:type="dxa"/>
            <w:vAlign w:val="center"/>
          </w:tcPr>
          <w:p w14:paraId="5DC3187D" w14:textId="77777777" w:rsidR="007557E2" w:rsidRPr="007557E2" w:rsidRDefault="007557E2" w:rsidP="007557E2"/>
        </w:tc>
        <w:tc>
          <w:tcPr>
            <w:tcW w:w="340" w:type="dxa"/>
          </w:tcPr>
          <w:p w14:paraId="208F5E7C" w14:textId="77777777" w:rsidR="007557E2" w:rsidRPr="007557E2" w:rsidRDefault="007557E2" w:rsidP="007557E2"/>
        </w:tc>
        <w:tc>
          <w:tcPr>
            <w:tcW w:w="340" w:type="dxa"/>
          </w:tcPr>
          <w:p w14:paraId="3728842E" w14:textId="77777777" w:rsidR="007557E2" w:rsidRPr="007557E2" w:rsidRDefault="007557E2" w:rsidP="007557E2"/>
        </w:tc>
        <w:tc>
          <w:tcPr>
            <w:tcW w:w="340" w:type="dxa"/>
          </w:tcPr>
          <w:p w14:paraId="286396FA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0FA3CC7D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19E89ED2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0C2195BD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7F7A3704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0E9D9FF9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500ECF53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63348202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706C8547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0E41ECFB" w14:textId="77777777" w:rsidR="007557E2" w:rsidRPr="007557E2" w:rsidRDefault="007557E2" w:rsidP="007557E2"/>
        </w:tc>
        <w:tc>
          <w:tcPr>
            <w:tcW w:w="340" w:type="dxa"/>
            <w:tcBorders>
              <w:right w:val="single" w:sz="4" w:space="0" w:color="auto"/>
            </w:tcBorders>
            <w:vAlign w:val="center"/>
          </w:tcPr>
          <w:p w14:paraId="122D1A26" w14:textId="77777777" w:rsidR="007557E2" w:rsidRPr="007557E2" w:rsidRDefault="007557E2" w:rsidP="007557E2"/>
        </w:tc>
        <w:tc>
          <w:tcPr>
            <w:tcW w:w="34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750E9C9" w14:textId="77777777" w:rsidR="007557E2" w:rsidRPr="007557E2" w:rsidRDefault="007557E2" w:rsidP="007557E2"/>
        </w:tc>
        <w:tc>
          <w:tcPr>
            <w:tcW w:w="396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625B6E3" w14:textId="77777777" w:rsidR="007557E2" w:rsidRPr="007557E2" w:rsidRDefault="007557E2" w:rsidP="007557E2"/>
        </w:tc>
      </w:tr>
      <w:tr w:rsidR="007557E2" w:rsidRPr="007557E2" w14:paraId="7B34CB98" w14:textId="77777777" w:rsidTr="007557E2">
        <w:trPr>
          <w:trHeight w:hRule="exact" w:val="283"/>
        </w:trPr>
        <w:tc>
          <w:tcPr>
            <w:tcW w:w="340" w:type="dxa"/>
            <w:vAlign w:val="center"/>
          </w:tcPr>
          <w:p w14:paraId="01EB1218" w14:textId="77777777" w:rsidR="007557E2" w:rsidRPr="007557E2" w:rsidRDefault="007557E2" w:rsidP="007557E2"/>
        </w:tc>
        <w:tc>
          <w:tcPr>
            <w:tcW w:w="340" w:type="dxa"/>
          </w:tcPr>
          <w:p w14:paraId="3221D49F" w14:textId="77777777" w:rsidR="007557E2" w:rsidRPr="007557E2" w:rsidRDefault="007557E2" w:rsidP="007557E2"/>
        </w:tc>
        <w:tc>
          <w:tcPr>
            <w:tcW w:w="340" w:type="dxa"/>
          </w:tcPr>
          <w:p w14:paraId="56E6B08E" w14:textId="77777777" w:rsidR="007557E2" w:rsidRPr="007557E2" w:rsidRDefault="007557E2" w:rsidP="007557E2"/>
        </w:tc>
        <w:tc>
          <w:tcPr>
            <w:tcW w:w="340" w:type="dxa"/>
          </w:tcPr>
          <w:p w14:paraId="6B100B6E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61935E9D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6DA19D5A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6C1E6A3F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65DEEA18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33C79A9F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0B83A1ED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53E7C49B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7D6E6165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0E9B5FE6" w14:textId="77777777" w:rsidR="007557E2" w:rsidRPr="007557E2" w:rsidRDefault="007557E2" w:rsidP="007557E2"/>
        </w:tc>
        <w:tc>
          <w:tcPr>
            <w:tcW w:w="340" w:type="dxa"/>
            <w:tcBorders>
              <w:right w:val="single" w:sz="4" w:space="0" w:color="auto"/>
            </w:tcBorders>
            <w:vAlign w:val="center"/>
          </w:tcPr>
          <w:p w14:paraId="79BAA5EF" w14:textId="77777777" w:rsidR="007557E2" w:rsidRPr="007557E2" w:rsidRDefault="007557E2" w:rsidP="007557E2"/>
        </w:tc>
        <w:tc>
          <w:tcPr>
            <w:tcW w:w="34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87CC88D" w14:textId="77777777" w:rsidR="007557E2" w:rsidRPr="007557E2" w:rsidRDefault="007557E2" w:rsidP="007557E2"/>
        </w:tc>
        <w:tc>
          <w:tcPr>
            <w:tcW w:w="396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6266D1D" w14:textId="77777777" w:rsidR="007557E2" w:rsidRPr="007557E2" w:rsidRDefault="007557E2" w:rsidP="007557E2"/>
        </w:tc>
      </w:tr>
      <w:tr w:rsidR="007557E2" w:rsidRPr="007557E2" w14:paraId="78255752" w14:textId="77777777" w:rsidTr="007557E2">
        <w:trPr>
          <w:trHeight w:hRule="exact" w:val="283"/>
        </w:trPr>
        <w:tc>
          <w:tcPr>
            <w:tcW w:w="340" w:type="dxa"/>
            <w:vAlign w:val="center"/>
          </w:tcPr>
          <w:p w14:paraId="33739329" w14:textId="77777777" w:rsidR="007557E2" w:rsidRPr="007557E2" w:rsidRDefault="007557E2" w:rsidP="007557E2"/>
        </w:tc>
        <w:tc>
          <w:tcPr>
            <w:tcW w:w="340" w:type="dxa"/>
          </w:tcPr>
          <w:p w14:paraId="73E158FE" w14:textId="77777777" w:rsidR="007557E2" w:rsidRPr="007557E2" w:rsidRDefault="007557E2" w:rsidP="007557E2"/>
        </w:tc>
        <w:tc>
          <w:tcPr>
            <w:tcW w:w="340" w:type="dxa"/>
          </w:tcPr>
          <w:p w14:paraId="272004F5" w14:textId="77777777" w:rsidR="007557E2" w:rsidRPr="007557E2" w:rsidRDefault="007557E2" w:rsidP="007557E2"/>
        </w:tc>
        <w:tc>
          <w:tcPr>
            <w:tcW w:w="340" w:type="dxa"/>
          </w:tcPr>
          <w:p w14:paraId="126AE813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2A55D5CE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39F7FC74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799CC5F4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0E631D5A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0B69B4FB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7150A5E5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3DF9428B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1E7AAE2F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6378F2D3" w14:textId="77777777" w:rsidR="007557E2" w:rsidRPr="007557E2" w:rsidRDefault="007557E2" w:rsidP="007557E2"/>
        </w:tc>
        <w:tc>
          <w:tcPr>
            <w:tcW w:w="340" w:type="dxa"/>
            <w:tcBorders>
              <w:right w:val="single" w:sz="4" w:space="0" w:color="auto"/>
            </w:tcBorders>
            <w:vAlign w:val="center"/>
          </w:tcPr>
          <w:p w14:paraId="320879DF" w14:textId="77777777" w:rsidR="007557E2" w:rsidRPr="007557E2" w:rsidRDefault="007557E2" w:rsidP="007557E2"/>
        </w:tc>
        <w:tc>
          <w:tcPr>
            <w:tcW w:w="34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A382519" w14:textId="77777777" w:rsidR="007557E2" w:rsidRPr="007557E2" w:rsidRDefault="007557E2" w:rsidP="007557E2"/>
        </w:tc>
        <w:tc>
          <w:tcPr>
            <w:tcW w:w="396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6F3F5B1" w14:textId="77777777" w:rsidR="007557E2" w:rsidRPr="007557E2" w:rsidRDefault="007557E2" w:rsidP="007557E2"/>
        </w:tc>
      </w:tr>
      <w:tr w:rsidR="007557E2" w:rsidRPr="007557E2" w14:paraId="67E5C1E7" w14:textId="77777777" w:rsidTr="007557E2">
        <w:trPr>
          <w:trHeight w:hRule="exact" w:val="283"/>
        </w:trPr>
        <w:tc>
          <w:tcPr>
            <w:tcW w:w="340" w:type="dxa"/>
            <w:vAlign w:val="center"/>
          </w:tcPr>
          <w:p w14:paraId="4B93E4B1" w14:textId="77777777" w:rsidR="007557E2" w:rsidRPr="007557E2" w:rsidRDefault="007557E2" w:rsidP="007557E2"/>
        </w:tc>
        <w:tc>
          <w:tcPr>
            <w:tcW w:w="340" w:type="dxa"/>
          </w:tcPr>
          <w:p w14:paraId="03B9368B" w14:textId="77777777" w:rsidR="007557E2" w:rsidRPr="007557E2" w:rsidRDefault="007557E2" w:rsidP="007557E2"/>
        </w:tc>
        <w:tc>
          <w:tcPr>
            <w:tcW w:w="340" w:type="dxa"/>
          </w:tcPr>
          <w:p w14:paraId="736E169C" w14:textId="77777777" w:rsidR="007557E2" w:rsidRPr="007557E2" w:rsidRDefault="007557E2" w:rsidP="007557E2"/>
        </w:tc>
        <w:tc>
          <w:tcPr>
            <w:tcW w:w="340" w:type="dxa"/>
          </w:tcPr>
          <w:p w14:paraId="61664DA4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2CBD66DE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792027C4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61A2713A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2FDEB4FC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0DD1E524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48505564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4CE8C9D3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19937E18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4A591B69" w14:textId="77777777" w:rsidR="007557E2" w:rsidRPr="007557E2" w:rsidRDefault="007557E2" w:rsidP="007557E2"/>
        </w:tc>
        <w:tc>
          <w:tcPr>
            <w:tcW w:w="340" w:type="dxa"/>
            <w:tcBorders>
              <w:right w:val="single" w:sz="4" w:space="0" w:color="auto"/>
            </w:tcBorders>
            <w:vAlign w:val="center"/>
          </w:tcPr>
          <w:p w14:paraId="577D69ED" w14:textId="77777777" w:rsidR="007557E2" w:rsidRPr="007557E2" w:rsidRDefault="007557E2" w:rsidP="007557E2"/>
        </w:tc>
        <w:tc>
          <w:tcPr>
            <w:tcW w:w="34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155A0B0" w14:textId="77777777" w:rsidR="007557E2" w:rsidRPr="007557E2" w:rsidRDefault="007557E2" w:rsidP="007557E2"/>
        </w:tc>
        <w:tc>
          <w:tcPr>
            <w:tcW w:w="396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D022F84" w14:textId="77777777" w:rsidR="007557E2" w:rsidRPr="007557E2" w:rsidRDefault="007557E2" w:rsidP="007557E2"/>
        </w:tc>
      </w:tr>
      <w:tr w:rsidR="007557E2" w:rsidRPr="007557E2" w14:paraId="0910C03D" w14:textId="77777777" w:rsidTr="007557E2">
        <w:trPr>
          <w:trHeight w:hRule="exact" w:val="283"/>
        </w:trPr>
        <w:tc>
          <w:tcPr>
            <w:tcW w:w="340" w:type="dxa"/>
            <w:vAlign w:val="center"/>
          </w:tcPr>
          <w:p w14:paraId="744CB63F" w14:textId="77777777" w:rsidR="007557E2" w:rsidRPr="007557E2" w:rsidRDefault="007557E2" w:rsidP="007557E2"/>
        </w:tc>
        <w:tc>
          <w:tcPr>
            <w:tcW w:w="340" w:type="dxa"/>
          </w:tcPr>
          <w:p w14:paraId="3DF88E57" w14:textId="77777777" w:rsidR="007557E2" w:rsidRPr="007557E2" w:rsidRDefault="007557E2" w:rsidP="007557E2"/>
        </w:tc>
        <w:tc>
          <w:tcPr>
            <w:tcW w:w="340" w:type="dxa"/>
          </w:tcPr>
          <w:p w14:paraId="03797866" w14:textId="77777777" w:rsidR="007557E2" w:rsidRPr="007557E2" w:rsidRDefault="007557E2" w:rsidP="007557E2"/>
        </w:tc>
        <w:tc>
          <w:tcPr>
            <w:tcW w:w="340" w:type="dxa"/>
          </w:tcPr>
          <w:p w14:paraId="660C9DE5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0D1246EA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113747FE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10D18B9B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51E572DA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6A740237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7F85DCD5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4D75C3F3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39EB22C2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0CA15262" w14:textId="77777777" w:rsidR="007557E2" w:rsidRPr="007557E2" w:rsidRDefault="007557E2" w:rsidP="007557E2"/>
        </w:tc>
        <w:tc>
          <w:tcPr>
            <w:tcW w:w="340" w:type="dxa"/>
            <w:tcBorders>
              <w:right w:val="single" w:sz="4" w:space="0" w:color="auto"/>
            </w:tcBorders>
            <w:vAlign w:val="center"/>
          </w:tcPr>
          <w:p w14:paraId="23E22E47" w14:textId="77777777" w:rsidR="007557E2" w:rsidRPr="007557E2" w:rsidRDefault="007557E2" w:rsidP="007557E2"/>
        </w:tc>
        <w:tc>
          <w:tcPr>
            <w:tcW w:w="34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71627DE" w14:textId="77777777" w:rsidR="007557E2" w:rsidRPr="007557E2" w:rsidRDefault="007557E2" w:rsidP="007557E2"/>
        </w:tc>
        <w:tc>
          <w:tcPr>
            <w:tcW w:w="396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80453D3" w14:textId="77777777" w:rsidR="007557E2" w:rsidRPr="007557E2" w:rsidRDefault="007557E2" w:rsidP="007557E2"/>
        </w:tc>
      </w:tr>
    </w:tbl>
    <w:p w14:paraId="0CA23DFA" w14:textId="77777777" w:rsidR="00C97FE0" w:rsidRDefault="00C97FE0" w:rsidP="007557E2">
      <w:pPr>
        <w:spacing w:before="240"/>
      </w:pPr>
    </w:p>
    <w:p w14:paraId="62AB9DEE" w14:textId="17A8957E" w:rsidR="007557E2" w:rsidRDefault="001F66F4">
      <w:pPr>
        <w:spacing w:before="240"/>
        <w:jc w:val="both"/>
        <w:pPrChange w:id="40" w:author="Schmidberger, Alessa | Wissensfabrik" w:date="2022-10-11T11:22:00Z">
          <w:pPr>
            <w:spacing w:before="240"/>
          </w:pPr>
        </w:pPrChange>
      </w:pPr>
      <w:r>
        <w:t xml:space="preserve">Schwarz-Weiß-Bilder </w:t>
      </w:r>
      <w:r w:rsidR="007557E2" w:rsidRPr="007557E2">
        <w:t xml:space="preserve">und auch Farbbilder bestehen am Computer also immer aus sich wiederholenden Bildpunkten. Je mehr Bildpunkte ein Bild </w:t>
      </w:r>
      <w:proofErr w:type="gramStart"/>
      <w:r w:rsidR="007557E2" w:rsidRPr="007557E2">
        <w:t>hat</w:t>
      </w:r>
      <w:proofErr w:type="gramEnd"/>
      <w:r w:rsidR="007557E2" w:rsidRPr="007557E2">
        <w:t>, desto hochauflösender ist es und desto besser ist seine Qualität.</w:t>
      </w:r>
    </w:p>
    <w:p w14:paraId="6CD68F05" w14:textId="77777777" w:rsidR="007557E2" w:rsidRDefault="007557E2" w:rsidP="007557E2">
      <w:r>
        <w:br w:type="page"/>
      </w:r>
    </w:p>
    <w:p w14:paraId="7E39B1AB" w14:textId="77777777" w:rsidR="007557E2" w:rsidRPr="007557E2" w:rsidRDefault="007557E2" w:rsidP="0040617B">
      <w:pPr>
        <w:pStyle w:val="WF-Arbeitsblatt"/>
      </w:pPr>
      <w:r w:rsidRPr="007557E2">
        <w:lastRenderedPageBreak/>
        <w:t>Bilder versenden</w:t>
      </w:r>
    </w:p>
    <w:p w14:paraId="0661DAE5" w14:textId="77777777" w:rsidR="007557E2" w:rsidRPr="007557E2" w:rsidRDefault="007557E2" w:rsidP="007557E2">
      <w:r w:rsidRPr="007557E2">
        <w:t>Ein Computer kennt nur zwei Zustände, um eine Nachricht oder ein Bild darzustellen:</w:t>
      </w:r>
    </w:p>
    <w:p w14:paraId="73173AB6" w14:textId="77777777" w:rsidR="007557E2" w:rsidRPr="007557E2" w:rsidRDefault="007557E2" w:rsidP="007557E2">
      <w:pPr>
        <w:pStyle w:val="Listenabsatz"/>
        <w:numPr>
          <w:ilvl w:val="0"/>
          <w:numId w:val="29"/>
        </w:numPr>
        <w:spacing w:line="276" w:lineRule="auto"/>
      </w:pPr>
      <w:r w:rsidRPr="007557E2">
        <w:t xml:space="preserve">Strom an oder aus, </w:t>
      </w:r>
    </w:p>
    <w:p w14:paraId="5D3448CF" w14:textId="77777777" w:rsidR="007557E2" w:rsidRPr="007557E2" w:rsidRDefault="007557E2" w:rsidP="007557E2">
      <w:pPr>
        <w:pStyle w:val="Listenabsatz"/>
        <w:numPr>
          <w:ilvl w:val="0"/>
          <w:numId w:val="29"/>
        </w:numPr>
        <w:spacing w:line="276" w:lineRule="auto"/>
      </w:pPr>
      <w:r w:rsidRPr="007557E2">
        <w:t>Licht an oder aus (wie beim Lichtmorsen)</w:t>
      </w:r>
    </w:p>
    <w:p w14:paraId="39DA0E3B" w14:textId="77777777" w:rsidR="007557E2" w:rsidRPr="007557E2" w:rsidRDefault="007557E2" w:rsidP="007557E2">
      <w:pPr>
        <w:pStyle w:val="Listenabsatz"/>
        <w:numPr>
          <w:ilvl w:val="0"/>
          <w:numId w:val="29"/>
        </w:numPr>
        <w:spacing w:line="276" w:lineRule="auto"/>
      </w:pPr>
      <w:r w:rsidRPr="007557E2">
        <w:t>Ja oder nein</w:t>
      </w:r>
    </w:p>
    <w:p w14:paraId="7D60CFE3" w14:textId="77777777" w:rsidR="007557E2" w:rsidRPr="007557E2" w:rsidRDefault="007557E2" w:rsidP="007557E2">
      <w:pPr>
        <w:pStyle w:val="Listenabsatz"/>
        <w:numPr>
          <w:ilvl w:val="0"/>
          <w:numId w:val="29"/>
        </w:numPr>
        <w:spacing w:line="276" w:lineRule="auto"/>
      </w:pPr>
      <w:r w:rsidRPr="007557E2">
        <w:t>0 oder 1</w:t>
      </w:r>
    </w:p>
    <w:tbl>
      <w:tblPr>
        <w:tblStyle w:val="Tabellenraster"/>
        <w:tblpPr w:leftFromText="141" w:rightFromText="141" w:vertAnchor="text" w:horzAnchor="margin" w:tblpXSpec="right" w:tblpY="-19"/>
        <w:tblW w:w="4056" w:type="dxa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312"/>
        <w:gridCol w:w="312"/>
        <w:gridCol w:w="312"/>
        <w:gridCol w:w="312"/>
        <w:gridCol w:w="312"/>
        <w:gridCol w:w="312"/>
        <w:gridCol w:w="312"/>
        <w:gridCol w:w="312"/>
        <w:gridCol w:w="312"/>
        <w:gridCol w:w="312"/>
        <w:gridCol w:w="312"/>
        <w:gridCol w:w="312"/>
        <w:gridCol w:w="312"/>
      </w:tblGrid>
      <w:tr w:rsidR="007557E2" w:rsidRPr="007557E2" w14:paraId="4717E54C" w14:textId="77777777" w:rsidTr="007557E2">
        <w:trPr>
          <w:trHeight w:hRule="exact" w:val="312"/>
        </w:trPr>
        <w:tc>
          <w:tcPr>
            <w:tcW w:w="312" w:type="dxa"/>
            <w:vAlign w:val="center"/>
          </w:tcPr>
          <w:p w14:paraId="06142B3C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vAlign w:val="center"/>
          </w:tcPr>
          <w:p w14:paraId="4ECB4256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66BCB727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70CB522B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vAlign w:val="center"/>
          </w:tcPr>
          <w:p w14:paraId="431C3741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vAlign w:val="center"/>
          </w:tcPr>
          <w:p w14:paraId="2C80875D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vAlign w:val="center"/>
          </w:tcPr>
          <w:p w14:paraId="59D5D0F4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vAlign w:val="center"/>
          </w:tcPr>
          <w:p w14:paraId="7ABDF621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vAlign w:val="center"/>
          </w:tcPr>
          <w:p w14:paraId="649859DB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vAlign w:val="center"/>
          </w:tcPr>
          <w:p w14:paraId="43BC08CA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vAlign w:val="center"/>
          </w:tcPr>
          <w:p w14:paraId="1FAA0C3F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vAlign w:val="center"/>
          </w:tcPr>
          <w:p w14:paraId="59A47EB6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tcBorders>
              <w:right w:val="single" w:sz="4" w:space="0" w:color="auto"/>
            </w:tcBorders>
            <w:vAlign w:val="center"/>
          </w:tcPr>
          <w:p w14:paraId="169E044E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</w:tr>
      <w:tr w:rsidR="007557E2" w:rsidRPr="007557E2" w14:paraId="1F97D69C" w14:textId="77777777" w:rsidTr="007557E2">
        <w:trPr>
          <w:trHeight w:hRule="exact" w:val="312"/>
        </w:trPr>
        <w:tc>
          <w:tcPr>
            <w:tcW w:w="312" w:type="dxa"/>
            <w:shd w:val="clear" w:color="auto" w:fill="FFFFFF" w:themeFill="background1"/>
            <w:vAlign w:val="center"/>
          </w:tcPr>
          <w:p w14:paraId="7AC480F4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5F940381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4C57573C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vAlign w:val="center"/>
          </w:tcPr>
          <w:p w14:paraId="4DBA7DCD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0678F59F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vAlign w:val="center"/>
          </w:tcPr>
          <w:p w14:paraId="69738790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vAlign w:val="center"/>
          </w:tcPr>
          <w:p w14:paraId="10247F00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vAlign w:val="center"/>
          </w:tcPr>
          <w:p w14:paraId="6328D4C0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vAlign w:val="center"/>
          </w:tcPr>
          <w:p w14:paraId="3076BAF8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vAlign w:val="center"/>
          </w:tcPr>
          <w:p w14:paraId="55EF812D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vAlign w:val="center"/>
          </w:tcPr>
          <w:p w14:paraId="603B8751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vAlign w:val="center"/>
          </w:tcPr>
          <w:p w14:paraId="66C324CF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tcBorders>
              <w:right w:val="single" w:sz="4" w:space="0" w:color="auto"/>
            </w:tcBorders>
            <w:vAlign w:val="center"/>
          </w:tcPr>
          <w:p w14:paraId="6768191A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</w:tr>
      <w:tr w:rsidR="007557E2" w:rsidRPr="007557E2" w14:paraId="3A91B8CE" w14:textId="77777777" w:rsidTr="007557E2">
        <w:trPr>
          <w:trHeight w:hRule="exact" w:val="312"/>
        </w:trPr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1F10E22F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65C1F1CC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5C661F4F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54CC11BC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33D132B0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7B925829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384D0F03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7F45B223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2FCFF6EE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5840D902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4AD205AE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7630C9E3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8BDF5F6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</w:tr>
      <w:tr w:rsidR="007557E2" w:rsidRPr="007557E2" w14:paraId="306598FB" w14:textId="77777777" w:rsidTr="007557E2">
        <w:trPr>
          <w:trHeight w:hRule="exact" w:val="312"/>
        </w:trPr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036B99E5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51FB9E9D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3D00BE42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608FBFEB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05C28154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11E816A9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0FBA0C24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6F708423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4A8A225C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3054EFC6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457F5C4A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42046929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tcBorders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E432169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</w:tr>
      <w:tr w:rsidR="007557E2" w:rsidRPr="007557E2" w14:paraId="2A5AD8C7" w14:textId="77777777" w:rsidTr="007557E2">
        <w:trPr>
          <w:trHeight w:hRule="exact" w:val="312"/>
        </w:trPr>
        <w:tc>
          <w:tcPr>
            <w:tcW w:w="312" w:type="dxa"/>
            <w:shd w:val="clear" w:color="auto" w:fill="FFFFFF" w:themeFill="background1"/>
            <w:vAlign w:val="center"/>
          </w:tcPr>
          <w:p w14:paraId="44AA94DF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5F1E17FC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208B0ABF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1127FFF4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469300D1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10932F37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798709EC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4C94A4BC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7D809FD4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4A80788F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3D9DD932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6BA2256F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682FE19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</w:tr>
      <w:tr w:rsidR="007557E2" w:rsidRPr="007557E2" w14:paraId="2AC29A61" w14:textId="77777777" w:rsidTr="007557E2">
        <w:trPr>
          <w:trHeight w:hRule="exact" w:val="312"/>
        </w:trPr>
        <w:tc>
          <w:tcPr>
            <w:tcW w:w="312" w:type="dxa"/>
            <w:shd w:val="clear" w:color="auto" w:fill="FFFFFF" w:themeFill="background1"/>
            <w:vAlign w:val="center"/>
          </w:tcPr>
          <w:p w14:paraId="7A3B2002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4947E523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662E45A8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183324FC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7D1EA10C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1B1550D5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1BCABE71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4BF8BE55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20AA8F15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4A3FE80D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10B6293F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3759064B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D532BC2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</w:tr>
      <w:tr w:rsidR="007557E2" w:rsidRPr="007557E2" w14:paraId="6FC16314" w14:textId="77777777" w:rsidTr="007557E2">
        <w:trPr>
          <w:trHeight w:hRule="exact" w:val="312"/>
        </w:trPr>
        <w:tc>
          <w:tcPr>
            <w:tcW w:w="312" w:type="dxa"/>
            <w:shd w:val="clear" w:color="auto" w:fill="FFFFFF" w:themeFill="background1"/>
            <w:vAlign w:val="center"/>
          </w:tcPr>
          <w:p w14:paraId="06A93A1B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2526E07F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5F7F34F0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2E1EBBFF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6C1EF32F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7A645233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75B25FBE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570FE78B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1832B284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6BF71E75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02586AAA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1500AE7D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632A3C3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</w:tr>
      <w:tr w:rsidR="007557E2" w:rsidRPr="007557E2" w14:paraId="5A03B1E7" w14:textId="77777777" w:rsidTr="007557E2">
        <w:trPr>
          <w:trHeight w:hRule="exact" w:val="312"/>
        </w:trPr>
        <w:tc>
          <w:tcPr>
            <w:tcW w:w="312" w:type="dxa"/>
            <w:shd w:val="clear" w:color="auto" w:fill="FFFFFF" w:themeFill="background1"/>
            <w:vAlign w:val="center"/>
          </w:tcPr>
          <w:p w14:paraId="6902DE0A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2E0D1581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46FEB09B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33CA13BC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6A63DC93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1411E5F9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0DB02A85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3A5BF879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755810B9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4E867015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1686BE9B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4A4B0624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B377802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</w:tr>
      <w:tr w:rsidR="007557E2" w:rsidRPr="007557E2" w14:paraId="192BD414" w14:textId="77777777" w:rsidTr="007557E2">
        <w:trPr>
          <w:trHeight w:hRule="exact" w:val="312"/>
        </w:trPr>
        <w:tc>
          <w:tcPr>
            <w:tcW w:w="312" w:type="dxa"/>
            <w:shd w:val="clear" w:color="auto" w:fill="FFFFFF" w:themeFill="background1"/>
            <w:vAlign w:val="center"/>
          </w:tcPr>
          <w:p w14:paraId="5ACCC834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7D295232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35434A2A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71810CCA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7ED491EC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3BEF0458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5B867650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5075CCCE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523ECA56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4DE5145E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684B2CCB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27024F00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E9D7204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</w:tr>
      <w:tr w:rsidR="007557E2" w:rsidRPr="007557E2" w14:paraId="18095375" w14:textId="77777777" w:rsidTr="007557E2">
        <w:trPr>
          <w:trHeight w:hRule="exact" w:val="312"/>
        </w:trPr>
        <w:tc>
          <w:tcPr>
            <w:tcW w:w="312" w:type="dxa"/>
            <w:shd w:val="clear" w:color="auto" w:fill="FFFFFF" w:themeFill="background1"/>
            <w:vAlign w:val="center"/>
          </w:tcPr>
          <w:p w14:paraId="4173C7D3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11C5CB36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6C119D1F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7AC5AB8A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0C52C1F3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5DE741A5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0BCE43E4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030F395B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7A17FC05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052C5338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10813814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48511B9A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A9CAF98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</w:tr>
      <w:tr w:rsidR="007557E2" w:rsidRPr="007557E2" w14:paraId="0C67FA29" w14:textId="77777777" w:rsidTr="007557E2">
        <w:trPr>
          <w:trHeight w:hRule="exact" w:val="312"/>
        </w:trPr>
        <w:tc>
          <w:tcPr>
            <w:tcW w:w="312" w:type="dxa"/>
            <w:shd w:val="clear" w:color="auto" w:fill="FFFFFF" w:themeFill="background1"/>
            <w:vAlign w:val="center"/>
          </w:tcPr>
          <w:p w14:paraId="38D35EEF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1FEDCFD7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014B3CDB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3E6A578E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10ADACB2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71C6D9E4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74A1E6A0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0219906C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29C6424C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35EA26E4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72E2DC08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04200BA2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C6AE88B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</w:tr>
    </w:tbl>
    <w:p w14:paraId="0BF4AC52" w14:textId="77777777" w:rsidR="007557E2" w:rsidRPr="007557E2" w:rsidRDefault="007557E2">
      <w:pPr>
        <w:ind w:right="4449"/>
        <w:jc w:val="both"/>
        <w:pPrChange w:id="41" w:author="Schmidberger, Alessa | Wissensfabrik" w:date="2022-10-11T11:23:00Z">
          <w:pPr/>
        </w:pPrChange>
      </w:pPr>
      <w:r w:rsidRPr="007557E2">
        <w:t>Da es für diesen Code nur zwei Zustände oder Zeichen gibt, nennt man ihn Binärcode.</w:t>
      </w:r>
    </w:p>
    <w:p w14:paraId="44838CD2" w14:textId="7F8829B0" w:rsidR="007557E2" w:rsidRPr="007557E2" w:rsidRDefault="007557E2">
      <w:pPr>
        <w:tabs>
          <w:tab w:val="left" w:pos="4820"/>
        </w:tabs>
        <w:ind w:right="4449"/>
        <w:jc w:val="both"/>
        <w:pPrChange w:id="42" w:author="Schmidberger, Alessa | Wissensfabrik" w:date="2022-10-11T11:23:00Z">
          <w:pPr/>
        </w:pPrChange>
      </w:pPr>
      <w:r w:rsidRPr="007557E2">
        <w:t xml:space="preserve">Bei einem </w:t>
      </w:r>
      <w:r w:rsidR="001F66F4">
        <w:t xml:space="preserve">Schwarz-Weiß-Bild </w:t>
      </w:r>
      <w:r w:rsidRPr="007557E2">
        <w:t>wird jeder weiße Bildpunkt mit einer 0 dargestellt und jeder schwarze Bildpunkt mit einer 1.</w:t>
      </w:r>
    </w:p>
    <w:p w14:paraId="05BE35A0" w14:textId="77777777" w:rsidR="007557E2" w:rsidRDefault="007557E2" w:rsidP="007557E2">
      <w:pPr>
        <w:pStyle w:val="berschrift1"/>
      </w:pPr>
      <w:r>
        <w:t>Aufgabe</w:t>
      </w:r>
    </w:p>
    <w:p w14:paraId="6D1BECBA" w14:textId="0EF5B174" w:rsidR="007557E2" w:rsidRPr="007557E2" w:rsidRDefault="007557E2">
      <w:pPr>
        <w:ind w:right="4449"/>
        <w:jc w:val="both"/>
        <w:pPrChange w:id="43" w:author="Schmidberger, Alessa | Wissensfabrik" w:date="2022-10-11T11:24:00Z">
          <w:pPr/>
        </w:pPrChange>
      </w:pPr>
      <w:r w:rsidRPr="007557E2">
        <w:t xml:space="preserve">Teilt </w:t>
      </w:r>
      <w:r w:rsidRPr="001F66F4">
        <w:t>euch</w:t>
      </w:r>
      <w:r w:rsidRPr="007557E2">
        <w:t xml:space="preserve"> in Kleingruppen auf und überlegt </w:t>
      </w:r>
      <w:r w:rsidR="001F66F4" w:rsidRPr="001F66F4">
        <w:t>e</w:t>
      </w:r>
      <w:r w:rsidRPr="001F66F4">
        <w:t>uch</w:t>
      </w:r>
      <w:r w:rsidRPr="007557E2">
        <w:t xml:space="preserve"> eine Figur. Diese Figur zeichnet ihr in das Raster „Nachricht zum Senden“. Danach schreib</w:t>
      </w:r>
      <w:r w:rsidR="00164EF7">
        <w:t>t</w:t>
      </w:r>
      <w:r w:rsidRPr="007557E2">
        <w:t xml:space="preserve"> ihr in alle weißen Kästchen eine „0“ und in alle schwarzen Kästchen eine „1“.</w:t>
      </w:r>
    </w:p>
    <w:p w14:paraId="63557ED9" w14:textId="03FD4CAA" w:rsidR="007557E2" w:rsidRPr="007557E2" w:rsidRDefault="007557E2">
      <w:pPr>
        <w:jc w:val="both"/>
        <w:pPrChange w:id="44" w:author="Schmidberger, Alessa | Wissensfabrik" w:date="2022-10-11T11:23:00Z">
          <w:pPr/>
        </w:pPrChange>
      </w:pPr>
      <w:r w:rsidRPr="007557E2">
        <w:t>Nun versendet ihr dieses Bild an die nächste Gruppe. Ihr dürft immer nur „1“ oder</w:t>
      </w:r>
      <w:r w:rsidR="00B43201">
        <w:t xml:space="preserve"> „</w:t>
      </w:r>
      <w:r w:rsidRPr="007557E2">
        <w:t>0“ sagen, „an“ oder „aus“, „ja“ oder „nein“. Ist das Bild übertragen, darf die nächste Gruppe senden.</w:t>
      </w:r>
    </w:p>
    <w:p w14:paraId="61F03E98" w14:textId="77777777" w:rsidR="007557E2" w:rsidRDefault="007557E2" w:rsidP="007557E2">
      <w:pPr>
        <w:rPr>
          <w:b/>
        </w:rPr>
      </w:pPr>
    </w:p>
    <w:p w14:paraId="589E3F69" w14:textId="77777777" w:rsidR="007557E2" w:rsidRPr="007557E2" w:rsidRDefault="007557E2" w:rsidP="007557E2">
      <w:pPr>
        <w:rPr>
          <w:b/>
        </w:rPr>
      </w:pPr>
      <w:r w:rsidRPr="007557E2">
        <w:rPr>
          <w:b/>
        </w:rPr>
        <w:t>Nachricht zum Senden:</w:t>
      </w:r>
      <w:r w:rsidRPr="007557E2">
        <w:rPr>
          <w:b/>
        </w:rPr>
        <w:tab/>
      </w:r>
      <w:r w:rsidRPr="007557E2">
        <w:rPr>
          <w:b/>
        </w:rPr>
        <w:tab/>
      </w:r>
      <w:r w:rsidRPr="007557E2">
        <w:rPr>
          <w:b/>
        </w:rPr>
        <w:tab/>
      </w:r>
      <w:r w:rsidRPr="007557E2">
        <w:rPr>
          <w:b/>
        </w:rPr>
        <w:tab/>
        <w:t>Empfangene Nachricht:</w:t>
      </w:r>
    </w:p>
    <w:tbl>
      <w:tblPr>
        <w:tblStyle w:val="Tabellenraster"/>
        <w:tblpPr w:leftFromText="141" w:rightFromText="141" w:vertAnchor="text" w:horzAnchor="margin" w:tblpY="142"/>
        <w:tblW w:w="4068" w:type="dxa"/>
        <w:tblLook w:val="04A0" w:firstRow="1" w:lastRow="0" w:firstColumn="1" w:lastColumn="0" w:noHBand="0" w:noVBand="1"/>
      </w:tblPr>
      <w:tblGrid>
        <w:gridCol w:w="339"/>
        <w:gridCol w:w="339"/>
        <w:gridCol w:w="339"/>
        <w:gridCol w:w="339"/>
        <w:gridCol w:w="339"/>
        <w:gridCol w:w="339"/>
        <w:gridCol w:w="339"/>
        <w:gridCol w:w="339"/>
        <w:gridCol w:w="339"/>
        <w:gridCol w:w="339"/>
        <w:gridCol w:w="339"/>
        <w:gridCol w:w="339"/>
      </w:tblGrid>
      <w:tr w:rsidR="007557E2" w:rsidRPr="007557E2" w14:paraId="00254929" w14:textId="77777777" w:rsidTr="007760A0">
        <w:trPr>
          <w:trHeight w:hRule="exact" w:val="340"/>
        </w:trPr>
        <w:tc>
          <w:tcPr>
            <w:tcW w:w="339" w:type="dxa"/>
            <w:shd w:val="clear" w:color="auto" w:fill="FFFFFF" w:themeFill="background1"/>
          </w:tcPr>
          <w:p w14:paraId="49F37217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1B6CB91F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350688CB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56BAA5DE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517A127C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5323FAE8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265D8AA6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6D9CB926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3077E582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02AC8C10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30860181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1FF4747B" w14:textId="77777777" w:rsidR="007557E2" w:rsidRPr="007557E2" w:rsidRDefault="007557E2" w:rsidP="007760A0"/>
        </w:tc>
      </w:tr>
      <w:tr w:rsidR="007557E2" w:rsidRPr="007557E2" w14:paraId="427F0535" w14:textId="77777777" w:rsidTr="007760A0">
        <w:trPr>
          <w:trHeight w:hRule="exact" w:val="340"/>
        </w:trPr>
        <w:tc>
          <w:tcPr>
            <w:tcW w:w="339" w:type="dxa"/>
            <w:shd w:val="clear" w:color="auto" w:fill="FFFFFF" w:themeFill="background1"/>
          </w:tcPr>
          <w:p w14:paraId="31745F65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587C73B1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396F38E6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7AE6A319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7D0BE439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4C3F5F82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363FE15C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4BB545D0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044409AB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41339513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72EADD54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3739E124" w14:textId="77777777" w:rsidR="007557E2" w:rsidRPr="007557E2" w:rsidRDefault="007557E2" w:rsidP="007760A0"/>
        </w:tc>
      </w:tr>
      <w:tr w:rsidR="007557E2" w:rsidRPr="007557E2" w14:paraId="467E64F4" w14:textId="77777777" w:rsidTr="007760A0">
        <w:trPr>
          <w:trHeight w:hRule="exact" w:val="340"/>
        </w:trPr>
        <w:tc>
          <w:tcPr>
            <w:tcW w:w="339" w:type="dxa"/>
            <w:shd w:val="clear" w:color="auto" w:fill="FFFFFF" w:themeFill="background1"/>
          </w:tcPr>
          <w:p w14:paraId="1DF7A802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40F521D4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171F9856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3223D84F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242E29F7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1A0CA55A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72301F25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3B27CA26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0082E974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3942ABDB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4DC7CA8C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04B247F0" w14:textId="77777777" w:rsidR="007557E2" w:rsidRPr="007557E2" w:rsidRDefault="007557E2" w:rsidP="007760A0"/>
        </w:tc>
      </w:tr>
      <w:tr w:rsidR="007557E2" w:rsidRPr="007557E2" w14:paraId="35D291B2" w14:textId="77777777" w:rsidTr="007760A0">
        <w:trPr>
          <w:trHeight w:hRule="exact" w:val="340"/>
        </w:trPr>
        <w:tc>
          <w:tcPr>
            <w:tcW w:w="339" w:type="dxa"/>
            <w:shd w:val="clear" w:color="auto" w:fill="FFFFFF" w:themeFill="background1"/>
          </w:tcPr>
          <w:p w14:paraId="79F3C944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187D33BC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16367ADB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4313E8F1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6DDC4708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369DE3CF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6239573C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4CD48D3C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113B1AFB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2386BD0B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030F08C5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72D022C3" w14:textId="77777777" w:rsidR="007557E2" w:rsidRPr="007557E2" w:rsidRDefault="007557E2" w:rsidP="007760A0"/>
        </w:tc>
      </w:tr>
      <w:tr w:rsidR="007557E2" w:rsidRPr="007557E2" w14:paraId="0827A8A8" w14:textId="77777777" w:rsidTr="007760A0">
        <w:trPr>
          <w:trHeight w:hRule="exact" w:val="340"/>
        </w:trPr>
        <w:tc>
          <w:tcPr>
            <w:tcW w:w="339" w:type="dxa"/>
            <w:shd w:val="clear" w:color="auto" w:fill="FFFFFF" w:themeFill="background1"/>
          </w:tcPr>
          <w:p w14:paraId="6A2C37FF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3D6D25C7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1F4F0B9A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367CD149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6D75BC27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58C00DD1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5ADEE942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34A77D1E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1877B035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42AF9F98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668A68DA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66E55CD8" w14:textId="77777777" w:rsidR="007557E2" w:rsidRPr="007557E2" w:rsidRDefault="007557E2" w:rsidP="007760A0"/>
        </w:tc>
      </w:tr>
      <w:tr w:rsidR="007557E2" w:rsidRPr="007557E2" w14:paraId="6ABB4ECC" w14:textId="77777777" w:rsidTr="007760A0">
        <w:trPr>
          <w:trHeight w:hRule="exact" w:val="340"/>
        </w:trPr>
        <w:tc>
          <w:tcPr>
            <w:tcW w:w="339" w:type="dxa"/>
            <w:shd w:val="clear" w:color="auto" w:fill="FFFFFF" w:themeFill="background1"/>
          </w:tcPr>
          <w:p w14:paraId="747DF4DE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1F27DF90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57B854FA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55A0E777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18DCA89C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643D1D1F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17930DCC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7F851549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2F8E8AFB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0A768399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7FA331D6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32BBD3DB" w14:textId="77777777" w:rsidR="007557E2" w:rsidRPr="007557E2" w:rsidRDefault="007557E2" w:rsidP="007760A0"/>
        </w:tc>
      </w:tr>
      <w:tr w:rsidR="007557E2" w:rsidRPr="007557E2" w14:paraId="778DE0FC" w14:textId="77777777" w:rsidTr="007760A0">
        <w:trPr>
          <w:trHeight w:hRule="exact" w:val="340"/>
        </w:trPr>
        <w:tc>
          <w:tcPr>
            <w:tcW w:w="339" w:type="dxa"/>
            <w:shd w:val="clear" w:color="auto" w:fill="FFFFFF" w:themeFill="background1"/>
          </w:tcPr>
          <w:p w14:paraId="2ECAEAEF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39A3B235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57F87DDC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73013C42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117199EE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4E2AECF1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5FD0BD34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65F7640E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5EC66A11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7CDFE71D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34B234AE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339BB57A" w14:textId="77777777" w:rsidR="007557E2" w:rsidRPr="007557E2" w:rsidRDefault="007557E2" w:rsidP="007760A0"/>
        </w:tc>
      </w:tr>
      <w:tr w:rsidR="007557E2" w:rsidRPr="007557E2" w14:paraId="7228C275" w14:textId="77777777" w:rsidTr="007760A0">
        <w:trPr>
          <w:trHeight w:hRule="exact" w:val="340"/>
        </w:trPr>
        <w:tc>
          <w:tcPr>
            <w:tcW w:w="339" w:type="dxa"/>
            <w:shd w:val="clear" w:color="auto" w:fill="FFFFFF" w:themeFill="background1"/>
          </w:tcPr>
          <w:p w14:paraId="18FD1152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3F8E2E50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4C937D64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513E465C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5D1E19E0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66D39A23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5ECD22E7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7EC0F139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4AF31AD5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6B59326C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57F0394B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35D2C6FE" w14:textId="77777777" w:rsidR="007557E2" w:rsidRPr="007557E2" w:rsidRDefault="007557E2" w:rsidP="007760A0"/>
        </w:tc>
      </w:tr>
      <w:tr w:rsidR="007557E2" w:rsidRPr="007557E2" w14:paraId="6BD66E90" w14:textId="77777777" w:rsidTr="007760A0">
        <w:trPr>
          <w:trHeight w:hRule="exact" w:val="340"/>
        </w:trPr>
        <w:tc>
          <w:tcPr>
            <w:tcW w:w="339" w:type="dxa"/>
            <w:shd w:val="clear" w:color="auto" w:fill="FFFFFF" w:themeFill="background1"/>
          </w:tcPr>
          <w:p w14:paraId="20B8E796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70991A50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3C937170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7F73B19F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14721C19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78AC9DF5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1134A6A9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2BEA4F2D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56EC4A83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41F36346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31344C8C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3E6961B7" w14:textId="77777777" w:rsidR="007557E2" w:rsidRPr="007557E2" w:rsidRDefault="007557E2" w:rsidP="007760A0"/>
        </w:tc>
      </w:tr>
      <w:tr w:rsidR="007557E2" w:rsidRPr="007557E2" w14:paraId="296E8B68" w14:textId="77777777" w:rsidTr="007760A0">
        <w:trPr>
          <w:trHeight w:hRule="exact" w:val="340"/>
        </w:trPr>
        <w:tc>
          <w:tcPr>
            <w:tcW w:w="339" w:type="dxa"/>
            <w:shd w:val="clear" w:color="auto" w:fill="FFFFFF" w:themeFill="background1"/>
          </w:tcPr>
          <w:p w14:paraId="1C5C7649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22329E9F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0AFBF3E9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7EC8E352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7BC5AB09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693F67FC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40852828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4F6258CD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0AF59B40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0B519383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5394B0FA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0A563CFE" w14:textId="77777777" w:rsidR="007557E2" w:rsidRPr="007557E2" w:rsidRDefault="007557E2" w:rsidP="007760A0"/>
        </w:tc>
      </w:tr>
    </w:tbl>
    <w:tbl>
      <w:tblPr>
        <w:tblStyle w:val="Tabellenraster"/>
        <w:tblpPr w:leftFromText="141" w:rightFromText="141" w:vertAnchor="text" w:horzAnchor="margin" w:tblpXSpec="right" w:tblpY="164"/>
        <w:tblW w:w="4068" w:type="dxa"/>
        <w:tblLook w:val="04A0" w:firstRow="1" w:lastRow="0" w:firstColumn="1" w:lastColumn="0" w:noHBand="0" w:noVBand="1"/>
      </w:tblPr>
      <w:tblGrid>
        <w:gridCol w:w="339"/>
        <w:gridCol w:w="339"/>
        <w:gridCol w:w="339"/>
        <w:gridCol w:w="339"/>
        <w:gridCol w:w="339"/>
        <w:gridCol w:w="339"/>
        <w:gridCol w:w="339"/>
        <w:gridCol w:w="339"/>
        <w:gridCol w:w="339"/>
        <w:gridCol w:w="339"/>
        <w:gridCol w:w="339"/>
        <w:gridCol w:w="339"/>
      </w:tblGrid>
      <w:tr w:rsidR="007557E2" w:rsidRPr="007557E2" w14:paraId="3C873778" w14:textId="77777777" w:rsidTr="007760A0">
        <w:trPr>
          <w:trHeight w:hRule="exact" w:val="340"/>
        </w:trPr>
        <w:tc>
          <w:tcPr>
            <w:tcW w:w="339" w:type="dxa"/>
            <w:shd w:val="clear" w:color="auto" w:fill="FFFFFF" w:themeFill="background1"/>
          </w:tcPr>
          <w:p w14:paraId="10E6D1ED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02102CF8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4199DE97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46FD1F0C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779CF82E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5BEA0155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3B420733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6F1B09E3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7B574BE9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5F0832FD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5898EBCD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7D9AF3C8" w14:textId="77777777" w:rsidR="007557E2" w:rsidRPr="007557E2" w:rsidRDefault="007557E2" w:rsidP="007557E2"/>
        </w:tc>
      </w:tr>
      <w:tr w:rsidR="007557E2" w:rsidRPr="007557E2" w14:paraId="41ED9652" w14:textId="77777777" w:rsidTr="007760A0">
        <w:trPr>
          <w:trHeight w:hRule="exact" w:val="340"/>
        </w:trPr>
        <w:tc>
          <w:tcPr>
            <w:tcW w:w="339" w:type="dxa"/>
            <w:shd w:val="clear" w:color="auto" w:fill="FFFFFF" w:themeFill="background1"/>
          </w:tcPr>
          <w:p w14:paraId="2A67BB28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6883A8B9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1DECAE15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1BDF0C2F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56E33586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65893656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5BF66738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16E2B15A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11BA93A7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3DBF2BDC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6A02679E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794E0A49" w14:textId="77777777" w:rsidR="007557E2" w:rsidRPr="007557E2" w:rsidRDefault="007557E2" w:rsidP="007557E2"/>
        </w:tc>
      </w:tr>
      <w:tr w:rsidR="007557E2" w:rsidRPr="007557E2" w14:paraId="654EADF4" w14:textId="77777777" w:rsidTr="007760A0">
        <w:trPr>
          <w:trHeight w:hRule="exact" w:val="340"/>
        </w:trPr>
        <w:tc>
          <w:tcPr>
            <w:tcW w:w="339" w:type="dxa"/>
            <w:shd w:val="clear" w:color="auto" w:fill="FFFFFF" w:themeFill="background1"/>
          </w:tcPr>
          <w:p w14:paraId="52AC8EBF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40ED0FC0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618214D6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566638A6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2A980927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25A3F6A2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1E397A0C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1E0BE5FE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49830DA0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43AE907C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1AE9CB54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162A06AC" w14:textId="77777777" w:rsidR="007557E2" w:rsidRPr="007557E2" w:rsidRDefault="007557E2" w:rsidP="007557E2"/>
        </w:tc>
      </w:tr>
      <w:tr w:rsidR="007557E2" w:rsidRPr="007557E2" w14:paraId="5B7DADA4" w14:textId="77777777" w:rsidTr="007760A0">
        <w:trPr>
          <w:trHeight w:hRule="exact" w:val="340"/>
        </w:trPr>
        <w:tc>
          <w:tcPr>
            <w:tcW w:w="339" w:type="dxa"/>
            <w:shd w:val="clear" w:color="auto" w:fill="FFFFFF" w:themeFill="background1"/>
          </w:tcPr>
          <w:p w14:paraId="16744FB2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07222247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4389C3A0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1722B60E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29AF0444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3A435BA0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451EE86F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4DC7C5F6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04024DD4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67708139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621A6549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29AC8BD8" w14:textId="77777777" w:rsidR="007557E2" w:rsidRPr="007557E2" w:rsidRDefault="007557E2" w:rsidP="007557E2"/>
        </w:tc>
      </w:tr>
      <w:tr w:rsidR="007557E2" w:rsidRPr="007557E2" w14:paraId="49C591EB" w14:textId="77777777" w:rsidTr="007760A0">
        <w:trPr>
          <w:trHeight w:hRule="exact" w:val="340"/>
        </w:trPr>
        <w:tc>
          <w:tcPr>
            <w:tcW w:w="339" w:type="dxa"/>
            <w:shd w:val="clear" w:color="auto" w:fill="FFFFFF" w:themeFill="background1"/>
          </w:tcPr>
          <w:p w14:paraId="7F7B540D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39547102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77801DFC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090B3899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0E86F65D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6AA60AC6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7EF84895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16058999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6D7C63A8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58082342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4B3D854D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122FAB26" w14:textId="77777777" w:rsidR="007557E2" w:rsidRPr="007557E2" w:rsidRDefault="007557E2" w:rsidP="007557E2"/>
        </w:tc>
      </w:tr>
      <w:tr w:rsidR="007557E2" w:rsidRPr="007557E2" w14:paraId="558DAA67" w14:textId="77777777" w:rsidTr="007760A0">
        <w:trPr>
          <w:trHeight w:hRule="exact" w:val="340"/>
        </w:trPr>
        <w:tc>
          <w:tcPr>
            <w:tcW w:w="339" w:type="dxa"/>
            <w:shd w:val="clear" w:color="auto" w:fill="FFFFFF" w:themeFill="background1"/>
          </w:tcPr>
          <w:p w14:paraId="3B7BB84B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1459D982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55FA15E9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762762A2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5FFFDCA2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75C00F63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641B2F51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01F31510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657BCA19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5904FF45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2FC1D0E9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39784220" w14:textId="77777777" w:rsidR="007557E2" w:rsidRPr="007557E2" w:rsidRDefault="007557E2" w:rsidP="007557E2"/>
        </w:tc>
      </w:tr>
      <w:tr w:rsidR="007557E2" w:rsidRPr="007557E2" w14:paraId="05241856" w14:textId="77777777" w:rsidTr="007760A0">
        <w:trPr>
          <w:trHeight w:hRule="exact" w:val="340"/>
        </w:trPr>
        <w:tc>
          <w:tcPr>
            <w:tcW w:w="339" w:type="dxa"/>
            <w:shd w:val="clear" w:color="auto" w:fill="FFFFFF" w:themeFill="background1"/>
          </w:tcPr>
          <w:p w14:paraId="36CF1706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41B30058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0B210E88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0E3733BA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76C82283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76E0E16A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2C349A04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790564B1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5EF4C0F3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6E9B24C8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50DF0C2F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17E346E9" w14:textId="77777777" w:rsidR="007557E2" w:rsidRPr="007557E2" w:rsidRDefault="007557E2" w:rsidP="007557E2"/>
        </w:tc>
      </w:tr>
      <w:tr w:rsidR="007557E2" w:rsidRPr="007557E2" w14:paraId="385553E2" w14:textId="77777777" w:rsidTr="007760A0">
        <w:trPr>
          <w:trHeight w:hRule="exact" w:val="340"/>
        </w:trPr>
        <w:tc>
          <w:tcPr>
            <w:tcW w:w="339" w:type="dxa"/>
            <w:shd w:val="clear" w:color="auto" w:fill="FFFFFF" w:themeFill="background1"/>
          </w:tcPr>
          <w:p w14:paraId="54C65DDA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590B6064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247DC142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076BCE28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4DD08B74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5482C073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371DD76A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0EDDDCF8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7072D94D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01075C8E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1276778D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65D50608" w14:textId="77777777" w:rsidR="007557E2" w:rsidRPr="007557E2" w:rsidRDefault="007557E2" w:rsidP="007557E2"/>
        </w:tc>
      </w:tr>
      <w:tr w:rsidR="007557E2" w:rsidRPr="007557E2" w14:paraId="0EE89FB1" w14:textId="77777777" w:rsidTr="007760A0">
        <w:trPr>
          <w:trHeight w:hRule="exact" w:val="340"/>
        </w:trPr>
        <w:tc>
          <w:tcPr>
            <w:tcW w:w="339" w:type="dxa"/>
            <w:shd w:val="clear" w:color="auto" w:fill="FFFFFF" w:themeFill="background1"/>
          </w:tcPr>
          <w:p w14:paraId="3C7FE7B5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11E8E618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2ECFEA4E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795C8607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6D8EB69F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1700EA2D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19246FEE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25E6BE0D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2015C23B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7DC90C2D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24E503C6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00CE8C4A" w14:textId="77777777" w:rsidR="007557E2" w:rsidRPr="007557E2" w:rsidRDefault="007557E2" w:rsidP="007557E2"/>
        </w:tc>
      </w:tr>
      <w:tr w:rsidR="007557E2" w:rsidRPr="007557E2" w14:paraId="2FF9B191" w14:textId="77777777" w:rsidTr="007760A0">
        <w:trPr>
          <w:trHeight w:hRule="exact" w:val="340"/>
        </w:trPr>
        <w:tc>
          <w:tcPr>
            <w:tcW w:w="339" w:type="dxa"/>
            <w:shd w:val="clear" w:color="auto" w:fill="FFFFFF" w:themeFill="background1"/>
          </w:tcPr>
          <w:p w14:paraId="0D43149C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617A5257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2CB5B580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5200C238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0227CC91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4BDF9192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5AE05F0A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6CAADAAC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7193E2BB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516E0FA7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065B4CEB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77A27F47" w14:textId="77777777" w:rsidR="007557E2" w:rsidRPr="007557E2" w:rsidRDefault="007557E2" w:rsidP="007557E2"/>
        </w:tc>
      </w:tr>
    </w:tbl>
    <w:p w14:paraId="191DDB60" w14:textId="77777777" w:rsidR="00611CF4" w:rsidRPr="007557E2" w:rsidRDefault="00611CF4" w:rsidP="007557E2"/>
    <w:sectPr w:rsidR="00611CF4" w:rsidRPr="007557E2" w:rsidSect="002C7D5D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1906" w:h="16838"/>
      <w:pgMar w:top="1134" w:right="1531" w:bottom="1276" w:left="1531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494177" w14:textId="77777777" w:rsidR="009E09FE" w:rsidRDefault="009E09FE" w:rsidP="00DD6851">
      <w:r>
        <w:separator/>
      </w:r>
    </w:p>
  </w:endnote>
  <w:endnote w:type="continuationSeparator" w:id="0">
    <w:p w14:paraId="57F2EB46" w14:textId="77777777" w:rsidR="009E09FE" w:rsidRDefault="009E09FE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Helvetica 4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 6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5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42A1FD" w14:textId="77777777" w:rsidR="00B9636B" w:rsidRDefault="00B9636B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81D5F4" w14:textId="2110DCD6" w:rsidR="000C02EB" w:rsidRPr="00B424A3" w:rsidRDefault="00874E01" w:rsidP="00B424A3">
    <w:pPr>
      <w:pStyle w:val="Kopfzeile"/>
      <w:tabs>
        <w:tab w:val="clear" w:pos="4536"/>
        <w:tab w:val="clear" w:pos="9072"/>
        <w:tab w:val="right" w:pos="8789"/>
      </w:tabs>
      <w:ind w:right="-2637"/>
      <w:rPr>
        <w:i/>
        <w:sz w:val="18"/>
      </w:rPr>
    </w:pPr>
    <w:r>
      <w:rPr>
        <w:sz w:val="8"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06097757" wp14:editId="017DD882">
              <wp:simplePos x="0" y="0"/>
              <wp:positionH relativeFrom="column">
                <wp:posOffset>6009640</wp:posOffset>
              </wp:positionH>
              <wp:positionV relativeFrom="paragraph">
                <wp:posOffset>-4474845</wp:posOffset>
              </wp:positionV>
              <wp:extent cx="328930" cy="4096068"/>
              <wp:effectExtent l="0" t="0" r="0" b="0"/>
              <wp:wrapNone/>
              <wp:docPr id="5" name="Gruppieren 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068"/>
                        <a:chOff x="0" y="0"/>
                        <a:chExt cx="328930" cy="4096068"/>
                      </a:xfrm>
                    </wpg:grpSpPr>
                    <wps:wsp>
                      <wps:cNvPr id="6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B2836" w14:textId="77777777" w:rsidR="00874E01" w:rsidRPr="00195786" w:rsidRDefault="00874E01" w:rsidP="00874E01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 w:rsidRPr="00195786"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 w:rsidRPr="00195786"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7" name="Grafik 7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06097757" id="Gruppieren 5" o:spid="_x0000_s1030" style="position:absolute;margin-left:473.2pt;margin-top:-352.35pt;width:25.9pt;height:322.55pt;z-index:251670528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D//////////////////////////////////////wAAAP//////////////////////////&#10;//////////8AAAAA/////////////////////////////////////w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P//////////////////////////////////////&#10;AAAA/////////////////////////////////////wAAAAAA////////////////////////////&#10;//////8AAAAAAAD/////////////////////////////////AAAAAAAAAP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AAAA&#10;AAD//////////////////////////////////wAAAAAAAP//////////////////////////////&#10;//8AAAAAAAAA////////////////////////////////AAAAAAAAAAD/////////////////////&#10;//////////8AAA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D/////////&#10;////////////////////////////AAAAAP///////////////////////////////////wAAAAAA&#10;//////////////////////////////////8AAAAAAAAA////////////////////////////////&#10;AAAAAAAAAAD//////////////////////////////wAAAAAAAAAAAP//////////////////////&#10;////////AAAAAAAAAAAA////////////////////////////////AAAAAA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i/BBJQ0NfUFJPRklMRQAMH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AAAAAAA////////////////&#10;/////////wAAAAAAAAAAAAAAAAD//////////////////////////wAAAAAAAAAAAAAAAP//////&#10;////////////////////AAAAAAAAAAAAAAAAAP//////////////////////////AAAAAAAAAAAA&#10;AAAA//////////////////////////8AAAAAAAAAAAAAAAD///////////////////////////8A&#10;AAAAAAAAAAAA/////////////////////////////w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AAAAP//////////////////&#10;////////AAAAAAAAAAAAAAAA//////////////////////////8AAAAAAAAAAAAAAAAA////////&#10;//////////////////8AAAAAAAAAAAAAAAD//////////////////////////wAAAAAAAAAAAAAA&#10;AP///////////////////////////wAAAAAAAAAAAAAA////////////////////////////AA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AAAAAAAAAAAAD//////////////////////////wAAAAAAAAAAAAAAAP//////////&#10;////////////////AAAAAAAAAAAAAAAA//////////////////////////8AAAAAAAAAAAAAAAAA&#10;//////////////////////////8AAAAAAAAAAAD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AAAAAAAP////////////////////////////8AAAAAAAAAAAAAAAAA////////////&#10;/////////////wAAAAAAAAAAAAAAAAD//////////////////////////wAAAAAAAAAAAAAA////&#10;////////////////////////AA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AAAAAAAAAP//////////////&#10;////////////AAAAAAAAAAAAAAAA//////////////////////////8A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D/////////////////////////////&#10;/////////wAAAAAAAAAAAP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31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" stroked="f">
                <v:textbox>
                  <w:txbxContent>
                    <w:p w14:paraId="6DDB2836" w14:textId="77777777" w:rsidR="00874E01" w:rsidRPr="00195786" w:rsidRDefault="00874E01" w:rsidP="00874E01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 w:rsidRPr="00195786"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 w:rsidRPr="00195786"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7" o:spid="_x0000_s1032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">
                <v:imagedata r:id="rId2" o:title="" chromakey="#fefefe" recolortarget="#494949 [1446]"/>
              </v:shape>
            </v:group>
          </w:pict>
        </mc:Fallback>
      </mc:AlternateContent>
    </w:r>
    <w:r w:rsidR="00B424A3" w:rsidRPr="00C140D3">
      <w:rPr>
        <w:sz w:val="8"/>
      </w:rPr>
      <mc:AlternateContent>
        <mc:Choice Requires="wps">
          <w:drawing>
            <wp:anchor distT="0" distB="0" distL="114300" distR="114300" simplePos="0" relativeHeight="251655168" behindDoc="0" locked="0" layoutInCell="1" allowOverlap="1" wp14:anchorId="7AEC9FF9" wp14:editId="4B2F901B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15875" b="19050"/>
              <wp:wrapNone/>
              <wp:docPr id="4" name="Gerade Verbindung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4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51A00C3A" id="Gerade Verbindung 4" o:spid="_x0000_s1026" style="position:absolute;z-index:251655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9pt" to="441.8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" strokecolor="#ffc000 [3207]" strokeweight="3pt">
              <v:stroke joinstyle="miter"/>
            </v:line>
          </w:pict>
        </mc:Fallback>
      </mc:AlternateContent>
    </w:r>
    <w:r w:rsidR="00B424A3" w:rsidRPr="00C140D3">
      <w:rPr>
        <w:sz w:val="6"/>
      </w:rPr>
      <w:t xml:space="preserve"> </w:t>
    </w:r>
    <w:r w:rsidR="00B424A3" w:rsidRPr="00C140D3">
      <w:rPr>
        <w:sz w:val="18"/>
      </w:rPr>
      <w:t>Modul B</w:t>
    </w:r>
    <w:r w:rsidR="00B424A3">
      <w:rPr>
        <w:sz w:val="18"/>
      </w:rPr>
      <w:t xml:space="preserve">1 </w:t>
    </w:r>
    <w:r w:rsidR="00B424A3" w:rsidRPr="00C140D3">
      <w:rPr>
        <w:sz w:val="18"/>
      </w:rPr>
      <w:t xml:space="preserve">– </w:t>
    </w:r>
    <w:r w:rsidR="00B424A3">
      <w:rPr>
        <w:sz w:val="18"/>
      </w:rPr>
      <w:t>Blinzeln</w:t>
    </w:r>
    <w:r w:rsidR="00C046D3">
      <w:rPr>
        <w:sz w:val="18"/>
      </w:rPr>
      <w:t xml:space="preserve">                                 aktualisiert am 1</w:t>
    </w:r>
    <w:ins w:id="45" w:author="Schmidberger, Alessa | Wissensfabrik" w:date="2022-10-11T11:20:00Z">
      <w:r w:rsidR="000F7A7A">
        <w:rPr>
          <w:sz w:val="18"/>
        </w:rPr>
        <w:t>1</w:t>
      </w:r>
    </w:ins>
    <w:del w:id="46" w:author="Schmidberger, Alessa | Wissensfabrik" w:date="2022-10-11T11:20:00Z">
      <w:r w:rsidR="00C046D3" w:rsidDel="000F7A7A">
        <w:rPr>
          <w:sz w:val="18"/>
        </w:rPr>
        <w:delText>0</w:delText>
      </w:r>
    </w:del>
    <w:r w:rsidR="00C046D3">
      <w:rPr>
        <w:sz w:val="18"/>
      </w:rPr>
      <w:t>.</w:t>
    </w:r>
    <w:del w:id="47" w:author="Schmidberger, Alessa | Wissensfabrik" w:date="2022-10-11T11:20:00Z">
      <w:r w:rsidR="00C046D3" w:rsidDel="000F7A7A">
        <w:rPr>
          <w:sz w:val="18"/>
        </w:rPr>
        <w:delText>0</w:delText>
      </w:r>
    </w:del>
    <w:ins w:id="48" w:author="Schmidberger, Alessa | Wissensfabrik" w:date="2022-10-11T11:20:00Z">
      <w:r w:rsidR="000F7A7A">
        <w:rPr>
          <w:sz w:val="18"/>
        </w:rPr>
        <w:t>10</w:t>
      </w:r>
    </w:ins>
    <w:del w:id="49" w:author="Schmidberger, Alessa | Wissensfabrik" w:date="2022-10-11T11:20:00Z">
      <w:r w:rsidR="00C046D3" w:rsidDel="000F7A7A">
        <w:rPr>
          <w:sz w:val="18"/>
        </w:rPr>
        <w:delText>6</w:delText>
      </w:r>
    </w:del>
    <w:r w:rsidR="00C046D3">
      <w:rPr>
        <w:sz w:val="18"/>
      </w:rPr>
      <w:t>.20</w:t>
    </w:r>
    <w:ins w:id="50" w:author="Schmidberger, Alessa | Wissensfabrik" w:date="2022-10-11T11:20:00Z">
      <w:r w:rsidR="000F7A7A">
        <w:rPr>
          <w:sz w:val="18"/>
        </w:rPr>
        <w:t>22</w:t>
      </w:r>
    </w:ins>
    <w:del w:id="51" w:author="Schmidberger, Alessa | Wissensfabrik" w:date="2022-10-11T11:20:00Z">
      <w:r w:rsidR="00C046D3" w:rsidDel="000F7A7A">
        <w:rPr>
          <w:sz w:val="18"/>
        </w:rPr>
        <w:delText>1</w:delText>
      </w:r>
      <w:r w:rsidR="008A5790" w:rsidDel="000F7A7A">
        <w:rPr>
          <w:sz w:val="18"/>
        </w:rPr>
        <w:delText>9</w:delText>
      </w:r>
    </w:del>
    <w:r w:rsidR="00B424A3" w:rsidRPr="00C140D3">
      <w:rPr>
        <w:i/>
        <w:sz w:val="18"/>
      </w:rPr>
      <w:tab/>
    </w:r>
    <w:r w:rsidR="00B424A3" w:rsidRPr="00C140D3">
      <w:rPr>
        <w:sz w:val="18"/>
      </w:rPr>
      <w:t xml:space="preserve">Seite </w:t>
    </w:r>
    <w:r w:rsidR="00B424A3" w:rsidRPr="00C140D3">
      <w:rPr>
        <w:bCs w:val="0"/>
        <w:sz w:val="18"/>
      </w:rPr>
      <w:fldChar w:fldCharType="begin"/>
    </w:r>
    <w:r w:rsidR="00B424A3" w:rsidRPr="00C140D3">
      <w:rPr>
        <w:sz w:val="18"/>
      </w:rPr>
      <w:instrText>PAGE  \* Arabic  \* MERGEFORMAT</w:instrText>
    </w:r>
    <w:r w:rsidR="00B424A3" w:rsidRPr="00C140D3">
      <w:rPr>
        <w:bCs w:val="0"/>
        <w:sz w:val="18"/>
      </w:rPr>
      <w:fldChar w:fldCharType="separate"/>
    </w:r>
    <w:r w:rsidR="001B1D97">
      <w:rPr>
        <w:sz w:val="18"/>
      </w:rPr>
      <w:t>5</w:t>
    </w:r>
    <w:r w:rsidR="00B424A3" w:rsidRPr="00C140D3">
      <w:rPr>
        <w:bCs w:val="0"/>
        <w:sz w:val="18"/>
      </w:rPr>
      <w:fldChar w:fldCharType="end"/>
    </w:r>
    <w:r w:rsidR="00B424A3" w:rsidRPr="00C140D3">
      <w:rPr>
        <w:sz w:val="18"/>
      </w:rPr>
      <w:t xml:space="preserve"> von </w:t>
    </w:r>
    <w:r w:rsidR="00B424A3" w:rsidRPr="00C140D3">
      <w:rPr>
        <w:sz w:val="18"/>
      </w:rPr>
      <w:fldChar w:fldCharType="begin"/>
    </w:r>
    <w:r w:rsidR="00B424A3" w:rsidRPr="00C140D3">
      <w:rPr>
        <w:sz w:val="18"/>
      </w:rPr>
      <w:instrText>NUMPAGES  \* Arabic  \* MERGEFORMAT</w:instrText>
    </w:r>
    <w:r w:rsidR="00B424A3" w:rsidRPr="00C140D3">
      <w:rPr>
        <w:sz w:val="18"/>
      </w:rPr>
      <w:fldChar w:fldCharType="separate"/>
    </w:r>
    <w:r w:rsidR="001B1D97">
      <w:rPr>
        <w:sz w:val="18"/>
      </w:rPr>
      <w:t>5</w:t>
    </w:r>
    <w:r w:rsidR="00B424A3" w:rsidRPr="00C140D3">
      <w:rPr>
        <w:sz w:val="1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585784" w14:textId="77777777" w:rsidR="00B9636B" w:rsidRDefault="00B9636B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B3860D" w14:textId="77777777" w:rsidR="009E09FE" w:rsidRDefault="009E09FE" w:rsidP="00DD6851">
      <w:r>
        <w:separator/>
      </w:r>
    </w:p>
  </w:footnote>
  <w:footnote w:type="continuationSeparator" w:id="0">
    <w:p w14:paraId="05C2332A" w14:textId="77777777" w:rsidR="009E09FE" w:rsidRDefault="009E09FE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E3C957" w14:textId="77777777" w:rsidR="00B9636B" w:rsidRDefault="00B9636B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EB91EF" w14:textId="33170DDC" w:rsidR="00611CF4" w:rsidRPr="00E451A8" w:rsidRDefault="00E451A8" w:rsidP="00E451A8">
    <w:pPr>
      <w:pStyle w:val="Kopfzeile"/>
      <w:tabs>
        <w:tab w:val="clear" w:pos="4536"/>
        <w:tab w:val="clear" w:pos="9072"/>
      </w:tabs>
      <w:ind w:right="-87"/>
      <w:rPr>
        <w:color w:val="AEAAAA" w:themeColor="background2" w:themeShade="BF"/>
        <w:sz w:val="22"/>
      </w:rPr>
    </w:pPr>
    <w:r>
      <w:rPr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65408" behindDoc="1" locked="0" layoutInCell="1" allowOverlap="1" wp14:anchorId="25AFAA18" wp14:editId="429DB94C">
              <wp:simplePos x="0" y="0"/>
              <wp:positionH relativeFrom="column">
                <wp:posOffset>2548890</wp:posOffset>
              </wp:positionH>
              <wp:positionV relativeFrom="paragraph">
                <wp:posOffset>6350</wp:posOffset>
              </wp:positionV>
              <wp:extent cx="3060000" cy="340242"/>
              <wp:effectExtent l="0" t="0" r="7620" b="3175"/>
              <wp:wrapNone/>
              <wp:docPr id="22" name="Rechteck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chemeClr val="accent4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1004B949" w14:textId="51F0B86D" w:rsidR="00E451A8" w:rsidRDefault="00450C28" w:rsidP="00E451A8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E451A8" w:rsidRPr="001D2B9B">
                            <w:rPr>
                              <w:b/>
                              <w:color w:val="FFFFFF" w:themeColor="background1"/>
                              <w:sz w:val="32"/>
                            </w:rPr>
                            <w:t>B1.</w:t>
                          </w:r>
                          <w:r w:rsidR="00E451A8">
                            <w:rPr>
                              <w:b/>
                              <w:color w:val="FFFFFF" w:themeColor="background1"/>
                              <w:sz w:val="32"/>
                            </w:rPr>
                            <w:t>5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5AFAA18" id="Rechteck 22" o:spid="_x0000_s1028" style="position:absolute;margin-left:200.7pt;margin-top:.5pt;width:240.95pt;height:26.8pt;z-index:-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" fillcolor="#ffc000 [3207]" stroked="f" strokeweight="1pt">
              <v:textbox>
                <w:txbxContent>
                  <w:p w14:paraId="1004B949" w14:textId="51F0B86D" w:rsidR="00E451A8" w:rsidRDefault="00450C28" w:rsidP="00E451A8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E451A8" w:rsidRPr="001D2B9B">
                      <w:rPr>
                        <w:b/>
                        <w:color w:val="FFFFFF" w:themeColor="background1"/>
                        <w:sz w:val="32"/>
                      </w:rPr>
                      <w:t>B1.</w:t>
                    </w:r>
                    <w:r w:rsidR="00E451A8">
                      <w:rPr>
                        <w:b/>
                        <w:color w:val="FFFFFF" w:themeColor="background1"/>
                        <w:sz w:val="32"/>
                      </w:rPr>
                      <w:t>5</w:t>
                    </w:r>
                  </w:p>
                </w:txbxContent>
              </v:textbox>
            </v:rect>
          </w:pict>
        </mc:Fallback>
      </mc:AlternateContent>
    </w:r>
    <w:r w:rsidRPr="00F37B06">
      <w:rPr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7BFDC012" wp14:editId="50BE6434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15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2044D69A" w14:textId="77777777" w:rsidR="00E451A8" w:rsidRPr="008D5655" w:rsidRDefault="00E451A8" w:rsidP="00E451A8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BFDC012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29" type="#_x0000_t202" style="position:absolute;margin-left:-150.6pt;margin-top:-174.8pt;width:251.25pt;height:19.5pt;rotation:-9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" stroked="f">
              <v:textbox>
                <w:txbxContent>
                  <w:p w14:paraId="2044D69A" w14:textId="77777777" w:rsidR="00E451A8" w:rsidRPr="008D5655" w:rsidRDefault="00E451A8" w:rsidP="00E451A8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  <w:r>
      <w:rPr>
        <w:color w:val="AEAAAA" w:themeColor="background2" w:themeShade="BF"/>
        <w:sz w:val="32"/>
      </w:rPr>
      <w:t xml:space="preserve">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1703DB" w14:textId="77777777" w:rsidR="00B9636B" w:rsidRDefault="00B9636B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8B482C"/>
    <w:multiLevelType w:val="hybridMultilevel"/>
    <w:tmpl w:val="64FA58C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996613"/>
    <w:multiLevelType w:val="hybridMultilevel"/>
    <w:tmpl w:val="71621B90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2C2579"/>
    <w:multiLevelType w:val="hybridMultilevel"/>
    <w:tmpl w:val="958473D4"/>
    <w:lvl w:ilvl="0" w:tplc="118EB062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82775B"/>
    <w:multiLevelType w:val="multilevel"/>
    <w:tmpl w:val="19448D2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D768A2"/>
    <w:multiLevelType w:val="hybridMultilevel"/>
    <w:tmpl w:val="BB1EF7D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B2249AB"/>
    <w:multiLevelType w:val="hybridMultilevel"/>
    <w:tmpl w:val="958475E8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B271391"/>
    <w:multiLevelType w:val="hybridMultilevel"/>
    <w:tmpl w:val="92960172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406B1433"/>
    <w:multiLevelType w:val="hybridMultilevel"/>
    <w:tmpl w:val="5A8E6BF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D6A1D14"/>
    <w:multiLevelType w:val="hybridMultilevel"/>
    <w:tmpl w:val="459030E8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3041A94"/>
    <w:multiLevelType w:val="hybridMultilevel"/>
    <w:tmpl w:val="7E3AE03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C9A3DE8"/>
    <w:multiLevelType w:val="hybridMultilevel"/>
    <w:tmpl w:val="37FE552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1C9342A"/>
    <w:multiLevelType w:val="hybridMultilevel"/>
    <w:tmpl w:val="F51019B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2B57694"/>
    <w:multiLevelType w:val="hybridMultilevel"/>
    <w:tmpl w:val="0E925326"/>
    <w:lvl w:ilvl="0" w:tplc="0407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363" w:hanging="360"/>
      </w:pPr>
    </w:lvl>
    <w:lvl w:ilvl="2" w:tplc="0407001B" w:tentative="1">
      <w:start w:val="1"/>
      <w:numFmt w:val="lowerRoman"/>
      <w:lvlText w:val="%3."/>
      <w:lvlJc w:val="right"/>
      <w:pPr>
        <w:ind w:left="2083" w:hanging="180"/>
      </w:pPr>
    </w:lvl>
    <w:lvl w:ilvl="3" w:tplc="0407000F" w:tentative="1">
      <w:start w:val="1"/>
      <w:numFmt w:val="decimal"/>
      <w:lvlText w:val="%4."/>
      <w:lvlJc w:val="left"/>
      <w:pPr>
        <w:ind w:left="2803" w:hanging="360"/>
      </w:pPr>
    </w:lvl>
    <w:lvl w:ilvl="4" w:tplc="04070019" w:tentative="1">
      <w:start w:val="1"/>
      <w:numFmt w:val="lowerLetter"/>
      <w:lvlText w:val="%5."/>
      <w:lvlJc w:val="left"/>
      <w:pPr>
        <w:ind w:left="3523" w:hanging="360"/>
      </w:pPr>
    </w:lvl>
    <w:lvl w:ilvl="5" w:tplc="0407001B" w:tentative="1">
      <w:start w:val="1"/>
      <w:numFmt w:val="lowerRoman"/>
      <w:lvlText w:val="%6."/>
      <w:lvlJc w:val="right"/>
      <w:pPr>
        <w:ind w:left="4243" w:hanging="180"/>
      </w:pPr>
    </w:lvl>
    <w:lvl w:ilvl="6" w:tplc="0407000F" w:tentative="1">
      <w:start w:val="1"/>
      <w:numFmt w:val="decimal"/>
      <w:lvlText w:val="%7."/>
      <w:lvlJc w:val="left"/>
      <w:pPr>
        <w:ind w:left="4963" w:hanging="360"/>
      </w:pPr>
    </w:lvl>
    <w:lvl w:ilvl="7" w:tplc="04070019" w:tentative="1">
      <w:start w:val="1"/>
      <w:numFmt w:val="lowerLetter"/>
      <w:lvlText w:val="%8."/>
      <w:lvlJc w:val="left"/>
      <w:pPr>
        <w:ind w:left="5683" w:hanging="360"/>
      </w:pPr>
    </w:lvl>
    <w:lvl w:ilvl="8" w:tplc="0407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8" w15:restartNumberingAfterBreak="0">
    <w:nsid w:val="646F35C0"/>
    <w:multiLevelType w:val="hybridMultilevel"/>
    <w:tmpl w:val="E7B258C2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E8868C5"/>
    <w:multiLevelType w:val="multilevel"/>
    <w:tmpl w:val="3064CB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29734611">
    <w:abstractNumId w:val="20"/>
  </w:num>
  <w:num w:numId="2" w16cid:durableId="1684042233">
    <w:abstractNumId w:val="4"/>
  </w:num>
  <w:num w:numId="3" w16cid:durableId="4678168">
    <w:abstractNumId w:val="4"/>
  </w:num>
  <w:num w:numId="4" w16cid:durableId="1243370642">
    <w:abstractNumId w:val="4"/>
  </w:num>
  <w:num w:numId="5" w16cid:durableId="836269608">
    <w:abstractNumId w:val="4"/>
  </w:num>
  <w:num w:numId="6" w16cid:durableId="1482885920">
    <w:abstractNumId w:val="4"/>
  </w:num>
  <w:num w:numId="7" w16cid:durableId="1663389468">
    <w:abstractNumId w:val="4"/>
  </w:num>
  <w:num w:numId="8" w16cid:durableId="1476679323">
    <w:abstractNumId w:val="4"/>
  </w:num>
  <w:num w:numId="9" w16cid:durableId="1012563764">
    <w:abstractNumId w:val="4"/>
  </w:num>
  <w:num w:numId="10" w16cid:durableId="1586525594">
    <w:abstractNumId w:val="4"/>
  </w:num>
  <w:num w:numId="11" w16cid:durableId="118837068">
    <w:abstractNumId w:val="4"/>
  </w:num>
  <w:num w:numId="12" w16cid:durableId="588197247">
    <w:abstractNumId w:val="5"/>
  </w:num>
  <w:num w:numId="13" w16cid:durableId="5668714">
    <w:abstractNumId w:val="2"/>
  </w:num>
  <w:num w:numId="14" w16cid:durableId="401875141">
    <w:abstractNumId w:val="14"/>
  </w:num>
  <w:num w:numId="15" w16cid:durableId="1854689377">
    <w:abstractNumId w:val="19"/>
  </w:num>
  <w:num w:numId="16" w16cid:durableId="565797104">
    <w:abstractNumId w:val="11"/>
  </w:num>
  <w:num w:numId="17" w16cid:durableId="940063404">
    <w:abstractNumId w:val="7"/>
  </w:num>
  <w:num w:numId="18" w16cid:durableId="64839074">
    <w:abstractNumId w:val="0"/>
  </w:num>
  <w:num w:numId="19" w16cid:durableId="794759212">
    <w:abstractNumId w:val="15"/>
  </w:num>
  <w:num w:numId="20" w16cid:durableId="1763599069">
    <w:abstractNumId w:val="13"/>
  </w:num>
  <w:num w:numId="21" w16cid:durableId="2017922009">
    <w:abstractNumId w:val="10"/>
  </w:num>
  <w:num w:numId="22" w16cid:durableId="2010474782">
    <w:abstractNumId w:val="18"/>
  </w:num>
  <w:num w:numId="23" w16cid:durableId="1011448826">
    <w:abstractNumId w:val="17"/>
  </w:num>
  <w:num w:numId="24" w16cid:durableId="84150172">
    <w:abstractNumId w:val="6"/>
  </w:num>
  <w:num w:numId="25" w16cid:durableId="105278318">
    <w:abstractNumId w:val="21"/>
  </w:num>
  <w:num w:numId="26" w16cid:durableId="1966690730">
    <w:abstractNumId w:val="16"/>
  </w:num>
  <w:num w:numId="27" w16cid:durableId="1713840497">
    <w:abstractNumId w:val="8"/>
  </w:num>
  <w:num w:numId="28" w16cid:durableId="1163472914">
    <w:abstractNumId w:val="1"/>
  </w:num>
  <w:num w:numId="29" w16cid:durableId="74521448">
    <w:abstractNumId w:val="9"/>
  </w:num>
  <w:num w:numId="30" w16cid:durableId="26024904">
    <w:abstractNumId w:val="4"/>
  </w:num>
  <w:num w:numId="31" w16cid:durableId="448475880">
    <w:abstractNumId w:val="4"/>
  </w:num>
  <w:num w:numId="32" w16cid:durableId="1368606889">
    <w:abstractNumId w:val="1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Schmidberger, Alessa | Wissensfabrik">
    <w15:presenceInfo w15:providerId="AD" w15:userId="S::Alessa.Schmidberger@wissensfabrik.de::c749b6e7-fa44-4d64-be0c-8b1e0f6bd1c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trackRevisions/>
  <w:defaultTabStop w:val="708"/>
  <w:autoHyphenation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531"/>
  <w:drawingGridVerticalOrigin w:val="1134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D6851"/>
    <w:rsid w:val="00012484"/>
    <w:rsid w:val="00017057"/>
    <w:rsid w:val="00043DA4"/>
    <w:rsid w:val="00047122"/>
    <w:rsid w:val="000644BD"/>
    <w:rsid w:val="00085522"/>
    <w:rsid w:val="000B6F96"/>
    <w:rsid w:val="000C02EB"/>
    <w:rsid w:val="000C295A"/>
    <w:rsid w:val="000F7A7A"/>
    <w:rsid w:val="00152FC3"/>
    <w:rsid w:val="00164EF7"/>
    <w:rsid w:val="00166099"/>
    <w:rsid w:val="001B1D97"/>
    <w:rsid w:val="001F66F4"/>
    <w:rsid w:val="00204558"/>
    <w:rsid w:val="002377E9"/>
    <w:rsid w:val="00255728"/>
    <w:rsid w:val="00283070"/>
    <w:rsid w:val="00292995"/>
    <w:rsid w:val="002C7D5D"/>
    <w:rsid w:val="00311F98"/>
    <w:rsid w:val="00334B9B"/>
    <w:rsid w:val="00342B12"/>
    <w:rsid w:val="003A112B"/>
    <w:rsid w:val="0040617B"/>
    <w:rsid w:val="00450C28"/>
    <w:rsid w:val="0045348F"/>
    <w:rsid w:val="00454810"/>
    <w:rsid w:val="0046008A"/>
    <w:rsid w:val="004670A5"/>
    <w:rsid w:val="004F0644"/>
    <w:rsid w:val="0051659F"/>
    <w:rsid w:val="00533BA3"/>
    <w:rsid w:val="005362B7"/>
    <w:rsid w:val="0056290A"/>
    <w:rsid w:val="005B53B3"/>
    <w:rsid w:val="005C0A9C"/>
    <w:rsid w:val="00611CF4"/>
    <w:rsid w:val="00665E48"/>
    <w:rsid w:val="006713DD"/>
    <w:rsid w:val="00672F44"/>
    <w:rsid w:val="006B1729"/>
    <w:rsid w:val="006B3C7E"/>
    <w:rsid w:val="007342D2"/>
    <w:rsid w:val="007557E2"/>
    <w:rsid w:val="007760A0"/>
    <w:rsid w:val="0078742E"/>
    <w:rsid w:val="007C0631"/>
    <w:rsid w:val="008306C3"/>
    <w:rsid w:val="0085646A"/>
    <w:rsid w:val="008653B5"/>
    <w:rsid w:val="008717D7"/>
    <w:rsid w:val="00873762"/>
    <w:rsid w:val="00874E01"/>
    <w:rsid w:val="0089236B"/>
    <w:rsid w:val="00894FA9"/>
    <w:rsid w:val="008A5790"/>
    <w:rsid w:val="008D4E72"/>
    <w:rsid w:val="00902B67"/>
    <w:rsid w:val="00973F2E"/>
    <w:rsid w:val="009908F7"/>
    <w:rsid w:val="009929BE"/>
    <w:rsid w:val="009A0C4B"/>
    <w:rsid w:val="009B3BAC"/>
    <w:rsid w:val="009E09FE"/>
    <w:rsid w:val="009E6885"/>
    <w:rsid w:val="00A24E85"/>
    <w:rsid w:val="00A428D3"/>
    <w:rsid w:val="00A55669"/>
    <w:rsid w:val="00A562B0"/>
    <w:rsid w:val="00A83F4C"/>
    <w:rsid w:val="00AA2DA3"/>
    <w:rsid w:val="00AC7593"/>
    <w:rsid w:val="00AF1502"/>
    <w:rsid w:val="00AF6BE6"/>
    <w:rsid w:val="00B16FE0"/>
    <w:rsid w:val="00B242E1"/>
    <w:rsid w:val="00B32281"/>
    <w:rsid w:val="00B424A3"/>
    <w:rsid w:val="00B43201"/>
    <w:rsid w:val="00B65779"/>
    <w:rsid w:val="00B77818"/>
    <w:rsid w:val="00B9342B"/>
    <w:rsid w:val="00B9636B"/>
    <w:rsid w:val="00BB53E3"/>
    <w:rsid w:val="00BD20B9"/>
    <w:rsid w:val="00BF00E1"/>
    <w:rsid w:val="00C046D3"/>
    <w:rsid w:val="00C108ED"/>
    <w:rsid w:val="00C164C9"/>
    <w:rsid w:val="00C43E67"/>
    <w:rsid w:val="00C97FE0"/>
    <w:rsid w:val="00CA0A3A"/>
    <w:rsid w:val="00CA60E2"/>
    <w:rsid w:val="00CF4235"/>
    <w:rsid w:val="00D650AC"/>
    <w:rsid w:val="00D802F7"/>
    <w:rsid w:val="00DD6851"/>
    <w:rsid w:val="00E24D25"/>
    <w:rsid w:val="00E451A8"/>
    <w:rsid w:val="00E46849"/>
    <w:rsid w:val="00E722EA"/>
    <w:rsid w:val="00EC2D49"/>
    <w:rsid w:val="00F24DEC"/>
    <w:rsid w:val="00F56C99"/>
    <w:rsid w:val="00F72443"/>
    <w:rsid w:val="00F762B7"/>
    <w:rsid w:val="00F903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6145"/>
    <o:shapelayout v:ext="edit">
      <o:idmap v:ext="edit" data="1"/>
    </o:shapelayout>
  </w:shapeDefaults>
  <w:decimalSymbol w:val=","/>
  <w:listSeparator w:val=";"/>
  <w14:docId w14:val="3C055004"/>
  <w15:docId w15:val="{E242668E-8D5F-41FA-A4B2-1AB741BECF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2C7D5D"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2C7D5D"/>
    <w:pPr>
      <w:keepNext/>
      <w:keepLines/>
      <w:spacing w:before="760" w:line="240" w:lineRule="auto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2C7D5D"/>
    <w:pPr>
      <w:keepNext/>
      <w:keepLines/>
      <w:numPr>
        <w:ilvl w:val="1"/>
        <w:numId w:val="31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2C7D5D"/>
    <w:pPr>
      <w:keepNext/>
      <w:keepLines/>
      <w:numPr>
        <w:ilvl w:val="2"/>
        <w:numId w:val="31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31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31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3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3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3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3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basedOn w:val="Standard"/>
    <w:next w:val="Standard"/>
    <w:link w:val="TitelZchn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C02EB"/>
    <w:rPr>
      <w:i/>
      <w:spacing w:val="10"/>
      <w:sz w:val="40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2C7D5D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2C7D5D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5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2C7D5D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2C7D5D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paragraph" w:styleId="Funotentext">
    <w:name w:val="footnote text"/>
    <w:basedOn w:val="Standard"/>
    <w:link w:val="FunotentextZchn"/>
    <w:uiPriority w:val="99"/>
    <w:semiHidden/>
    <w:unhideWhenUsed/>
    <w:rsid w:val="007557E2"/>
    <w:pPr>
      <w:spacing w:after="0" w:line="240" w:lineRule="auto"/>
    </w:pPr>
    <w:rPr>
      <w:rFonts w:eastAsiaTheme="minorHAnsi"/>
      <w:sz w:val="20"/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7557E2"/>
    <w:rPr>
      <w:rFonts w:eastAsiaTheme="minorHAnsi"/>
      <w:sz w:val="20"/>
      <w:szCs w:val="20"/>
    </w:rPr>
  </w:style>
  <w:style w:type="character" w:styleId="Funotenzeichen">
    <w:name w:val="footnote reference"/>
    <w:basedOn w:val="Absatz-Standardschriftart"/>
    <w:uiPriority w:val="99"/>
    <w:semiHidden/>
    <w:unhideWhenUsed/>
    <w:rsid w:val="007557E2"/>
    <w:rPr>
      <w:vertAlign w:val="superscript"/>
    </w:rPr>
  </w:style>
  <w:style w:type="paragraph" w:styleId="StandardWeb">
    <w:name w:val="Normal (Web)"/>
    <w:basedOn w:val="Standard"/>
    <w:uiPriority w:val="99"/>
    <w:semiHidden/>
    <w:unhideWhenUsed/>
    <w:rsid w:val="007557E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164EF7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164EF7"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164EF7"/>
    <w:rPr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164EF7"/>
    <w:rPr>
      <w:b/>
      <w:bCs w:val="0"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164EF7"/>
    <w:rPr>
      <w:b/>
      <w:bCs/>
      <w:sz w:val="20"/>
      <w:szCs w:val="20"/>
    </w:r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2C7D5D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Inhaltsverzeichnis">
    <w:name w:val="WF-Inhaltsverzeichnis"/>
    <w:basedOn w:val="Standard"/>
    <w:link w:val="WF-InhaltsverzeichnisZchn"/>
    <w:qFormat/>
    <w:rsid w:val="002C7D5D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2C7D5D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2C7D5D"/>
    <w:pPr>
      <w:numPr>
        <w:numId w:val="32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2C7D5D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40617B"/>
    <w:rPr>
      <w:rFonts w:ascii="Helvetica 65" w:hAnsi="Helvetica 65"/>
      <w:sz w:val="44"/>
      <w:szCs w:val="44"/>
    </w:rPr>
  </w:style>
  <w:style w:type="paragraph" w:styleId="berarbeitung">
    <w:name w:val="Revision"/>
    <w:hidden/>
    <w:uiPriority w:val="99"/>
    <w:semiHidden/>
    <w:rsid w:val="000F7A7A"/>
    <w:pPr>
      <w:spacing w:after="0" w:line="240" w:lineRule="auto"/>
    </w:pPr>
    <w:rPr>
      <w:rFonts w:ascii="Helvetica 45" w:hAnsi="Helvetica 45"/>
      <w:bCs/>
      <w:noProof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oter" Target="footer1.xml"/><Relationship Id="rId18" Type="http://schemas.microsoft.com/office/2011/relationships/people" Target="peop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10" Type="http://schemas.openxmlformats.org/officeDocument/2006/relationships/image" Target="media/image3.jpe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oter" Target="footer2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5.jpeg"/><Relationship Id="rId1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A91C31-1AD1-4DE2-86FF-65B953B4F0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831</Words>
  <Characters>5241</Characters>
  <Application>Microsoft Office Word</Application>
  <DocSecurity>0</DocSecurity>
  <Lines>43</Lines>
  <Paragraphs>12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Janssen - DDI</dc:creator>
  <cp:keywords/>
  <dc:description/>
  <cp:lastModifiedBy>Schmidberger, Alessa | Wissensfabrik</cp:lastModifiedBy>
  <cp:revision>71</cp:revision>
  <cp:lastPrinted>2016-11-08T11:16:00Z</cp:lastPrinted>
  <dcterms:created xsi:type="dcterms:W3CDTF">2015-11-17T10:03:00Z</dcterms:created>
  <dcterms:modified xsi:type="dcterms:W3CDTF">2022-10-11T09:26:00Z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fficeID">
    <vt:lpwstr>{8A2AAEAE-9434-4104-B0DE-9A3E314B14E2}</vt:lpwstr>
  </property>
</Properties>
</file>