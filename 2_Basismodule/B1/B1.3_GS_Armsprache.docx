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6C484" w14:textId="77777777" w:rsidR="0062437B" w:rsidRPr="00B81831" w:rsidRDefault="0062437B" w:rsidP="00B81831">
      <w:pPr>
        <w:rPr>
          <w:rFonts w:ascii="Helvetica 65" w:hAnsi="Helvetica 65"/>
          <w:sz w:val="44"/>
          <w:szCs w:val="44"/>
        </w:rPr>
      </w:pPr>
      <w:r w:rsidRPr="00B81831">
        <w:rPr>
          <w:rFonts w:ascii="Helvetica 65" w:hAnsi="Helvetica 65"/>
          <w:sz w:val="44"/>
          <w:szCs w:val="44"/>
        </w:rPr>
        <w:drawing>
          <wp:anchor distT="0" distB="0" distL="114300" distR="114300" simplePos="0" relativeHeight="251659264" behindDoc="1" locked="0" layoutInCell="1" allowOverlap="1" wp14:anchorId="5DC3A00D" wp14:editId="34E008A9">
            <wp:simplePos x="0" y="0"/>
            <wp:positionH relativeFrom="margin">
              <wp:align>right</wp:align>
            </wp:positionH>
            <wp:positionV relativeFrom="paragraph">
              <wp:posOffset>574040</wp:posOffset>
            </wp:positionV>
            <wp:extent cx="2898775" cy="2165985"/>
            <wp:effectExtent l="0" t="0" r="0" b="5715"/>
            <wp:wrapTight wrapText="bothSides">
              <wp:wrapPolygon edited="0">
                <wp:start x="0" y="0"/>
                <wp:lineTo x="0" y="21467"/>
                <wp:lineTo x="21434" y="21467"/>
                <wp:lineTo x="21434"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sprach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8775" cy="2165985"/>
                    </a:xfrm>
                    <a:prstGeom prst="rect">
                      <a:avLst/>
                    </a:prstGeom>
                  </pic:spPr>
                </pic:pic>
              </a:graphicData>
            </a:graphic>
            <wp14:sizeRelH relativeFrom="page">
              <wp14:pctWidth>0</wp14:pctWidth>
            </wp14:sizeRelH>
            <wp14:sizeRelV relativeFrom="page">
              <wp14:pctHeight>0</wp14:pctHeight>
            </wp14:sizeRelV>
          </wp:anchor>
        </w:drawing>
      </w:r>
      <w:r w:rsidRPr="00B81831">
        <w:rPr>
          <w:rFonts w:ascii="Helvetica 65" w:hAnsi="Helvetica 65"/>
          <w:sz w:val="44"/>
          <w:szCs w:val="44"/>
        </w:rPr>
        <w:t>Die Armsprache</w:t>
      </w:r>
    </w:p>
    <w:p w14:paraId="21ADF56A" w14:textId="77777777" w:rsidR="0062437B" w:rsidRPr="0062437B" w:rsidRDefault="0062437B" w:rsidP="005B1E82">
      <w:pPr>
        <w:jc w:val="both"/>
        <w:rPr>
          <w:sz w:val="28"/>
        </w:rPr>
        <w:pPrChange w:id="0" w:author="Schmidberger, Alessa | Wissensfabrik" w:date="2022-10-11T11:28:00Z">
          <w:pPr/>
        </w:pPrChange>
      </w:pPr>
      <w:r w:rsidRPr="0062437B">
        <w:rPr>
          <w:sz w:val="28"/>
        </w:rPr>
        <w:t>Habt ihr schon mal versucht, nur mit den Armen zu reden? Man kann mit seinen Armen Zahlen übertragen, je nachdem in welcher Stellung die Arme sind. Die Finger dürfen dabei nicht gezeigt werden.</w:t>
      </w:r>
    </w:p>
    <w:p w14:paraId="29ACA7D8" w14:textId="6B0D7359" w:rsidR="0062437B" w:rsidRPr="0062437B" w:rsidRDefault="0062437B" w:rsidP="005B1E82">
      <w:pPr>
        <w:jc w:val="both"/>
        <w:rPr>
          <w:sz w:val="28"/>
        </w:rPr>
        <w:pPrChange w:id="1" w:author="Schmidberger, Alessa | Wissensfabrik" w:date="2022-10-11T11:28:00Z">
          <w:pPr/>
        </w:pPrChange>
      </w:pPr>
      <w:r w:rsidRPr="0062437B">
        <w:rPr>
          <w:sz w:val="28"/>
        </w:rPr>
        <w:t>Zum Beispiel</w:t>
      </w:r>
      <w:r w:rsidR="00BB42F8">
        <w:rPr>
          <w:sz w:val="28"/>
        </w:rPr>
        <w:t>,</w:t>
      </w:r>
      <w:r w:rsidRPr="0062437B">
        <w:rPr>
          <w:sz w:val="28"/>
        </w:rPr>
        <w:t xml:space="preserve"> wenn der linke Arm ausgestreckt nach oben zeigt, könnte das 1 bedeuten.</w:t>
      </w:r>
    </w:p>
    <w:p w14:paraId="5FAFD61E" w14:textId="77777777" w:rsidR="0062437B" w:rsidRPr="00B81831" w:rsidRDefault="0062437B" w:rsidP="00B81831">
      <w:pPr>
        <w:pStyle w:val="berschrift1"/>
        <w:rPr>
          <w:sz w:val="36"/>
        </w:rPr>
      </w:pPr>
      <w:r w:rsidRPr="00B81831">
        <w:rPr>
          <w:sz w:val="36"/>
        </w:rPr>
        <w:t>Aufgaben</w:t>
      </w:r>
    </w:p>
    <w:p w14:paraId="77B63621" w14:textId="3D8D8452" w:rsidR="0062437B" w:rsidRPr="0062437B" w:rsidRDefault="0062437B" w:rsidP="005B1E82">
      <w:pPr>
        <w:jc w:val="both"/>
        <w:rPr>
          <w:sz w:val="28"/>
        </w:rPr>
        <w:pPrChange w:id="2" w:author="Schmidberger, Alessa | Wissensfabrik" w:date="2022-10-11T11:28:00Z">
          <w:pPr/>
        </w:pPrChange>
      </w:pPr>
      <w:r w:rsidRPr="0062437B">
        <w:rPr>
          <w:sz w:val="28"/>
        </w:rPr>
        <w:t xml:space="preserve">Vereinbare mit deinem Partner Regeln, wie die Armstellung für die Zahlen 0 </w:t>
      </w:r>
      <w:r w:rsidR="00BB42F8">
        <w:rPr>
          <w:sz w:val="28"/>
        </w:rPr>
        <w:t>bis</w:t>
      </w:r>
      <w:r w:rsidRPr="0062437B">
        <w:rPr>
          <w:sz w:val="28"/>
        </w:rPr>
        <w:t xml:space="preserve"> 9 aussehen soll.</w:t>
      </w:r>
    </w:p>
    <w:p w14:paraId="24478C25" w14:textId="77777777" w:rsidR="0062437B" w:rsidRPr="0062437B" w:rsidRDefault="0062437B" w:rsidP="005B1E82">
      <w:pPr>
        <w:jc w:val="both"/>
        <w:rPr>
          <w:sz w:val="28"/>
        </w:rPr>
        <w:pPrChange w:id="3" w:author="Schmidberger, Alessa | Wissensfabrik" w:date="2022-10-11T11:28:00Z">
          <w:pPr/>
        </w:pPrChange>
      </w:pPr>
      <w:r w:rsidRPr="0062437B">
        <w:rPr>
          <w:sz w:val="28"/>
        </w:rPr>
        <w:t>Habt ihr die Regeln vereinbart? Dann versucht folgende Daten zu übertragen. Dabei dürft ihr aber nicht sprechen!</w:t>
      </w:r>
    </w:p>
    <w:p w14:paraId="67D84087" w14:textId="77777777" w:rsidR="0062437B" w:rsidRPr="0062437B" w:rsidRDefault="0062437B" w:rsidP="005B1E82">
      <w:pPr>
        <w:pStyle w:val="Listenabsatz"/>
        <w:numPr>
          <w:ilvl w:val="0"/>
          <w:numId w:val="18"/>
        </w:numPr>
        <w:jc w:val="both"/>
        <w:rPr>
          <w:sz w:val="28"/>
        </w:rPr>
        <w:pPrChange w:id="4" w:author="Schmidberger, Alessa | Wissensfabrik" w:date="2022-10-11T11:28:00Z">
          <w:pPr>
            <w:pStyle w:val="Listenabsatz"/>
            <w:numPr>
              <w:numId w:val="18"/>
            </w:numPr>
            <w:ind w:hanging="360"/>
          </w:pPr>
        </w:pPrChange>
      </w:pPr>
      <w:r w:rsidRPr="0062437B">
        <w:rPr>
          <w:sz w:val="28"/>
        </w:rPr>
        <w:t xml:space="preserve">Übertragt euch gegenseitig mit dieser Zeichensprache euer Geburtsdatum. </w:t>
      </w:r>
    </w:p>
    <w:p w14:paraId="6E307A1E" w14:textId="54B59458" w:rsidR="0062437B" w:rsidRPr="0062437B" w:rsidRDefault="00296598" w:rsidP="005B1E82">
      <w:pPr>
        <w:pStyle w:val="Listenabsatz"/>
        <w:numPr>
          <w:ilvl w:val="0"/>
          <w:numId w:val="18"/>
        </w:numPr>
        <w:jc w:val="both"/>
        <w:rPr>
          <w:sz w:val="28"/>
        </w:rPr>
        <w:pPrChange w:id="5" w:author="Schmidberger, Alessa | Wissensfabrik" w:date="2022-10-11T11:28:00Z">
          <w:pPr>
            <w:pStyle w:val="Listenabsatz"/>
            <w:numPr>
              <w:numId w:val="18"/>
            </w:numPr>
            <w:ind w:hanging="360"/>
          </w:pPr>
        </w:pPrChange>
      </w:pPr>
      <w:r>
        <w:rPr>
          <w:sz w:val="28"/>
        </w:rPr>
        <w:t>Jetzt übertragt i</w:t>
      </w:r>
      <w:r w:rsidR="0062437B" w:rsidRPr="0062437B">
        <w:rPr>
          <w:sz w:val="28"/>
        </w:rPr>
        <w:t>hr das Geburtsdatum von einem Mitglied eurer Familie. Wie lange braucht ihr dazu?</w:t>
      </w:r>
    </w:p>
    <w:p w14:paraId="54C9D37F" w14:textId="39F7AE09" w:rsidR="00611CF4" w:rsidRPr="0062437B" w:rsidRDefault="0062437B" w:rsidP="005B1E82">
      <w:pPr>
        <w:pStyle w:val="Listenabsatz"/>
        <w:numPr>
          <w:ilvl w:val="0"/>
          <w:numId w:val="18"/>
        </w:numPr>
        <w:jc w:val="both"/>
        <w:rPr>
          <w:sz w:val="28"/>
        </w:rPr>
        <w:pPrChange w:id="6" w:author="Schmidberger, Alessa | Wissensfabrik" w:date="2022-10-11T11:28:00Z">
          <w:pPr>
            <w:pStyle w:val="Listenabsatz"/>
            <w:numPr>
              <w:numId w:val="18"/>
            </w:numPr>
            <w:ind w:hanging="360"/>
          </w:pPr>
        </w:pPrChange>
      </w:pPr>
      <w:r w:rsidRPr="0062437B">
        <w:rPr>
          <w:sz w:val="28"/>
        </w:rPr>
        <w:t>Es soll mit dieser Sprache auch der Name des Familienmitglieds übertragen werden – was müsst ihr zusätzlich noch vereinbaren? Kann man noch mehr Zeichen nur mit den Armen darstellen?</w:t>
      </w:r>
    </w:p>
    <w:sectPr w:rsidR="00611CF4" w:rsidRPr="0062437B" w:rsidSect="00CC2E15">
      <w:headerReference w:type="default" r:id="rId9"/>
      <w:footerReference w:type="default" r:id="rId10"/>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269E4" w14:textId="77777777" w:rsidR="00BE190A" w:rsidRDefault="00BE190A" w:rsidP="00DD6851">
      <w:r>
        <w:separator/>
      </w:r>
    </w:p>
  </w:endnote>
  <w:endnote w:type="continuationSeparator" w:id="0">
    <w:p w14:paraId="5BC6B668" w14:textId="77777777" w:rsidR="00BE190A" w:rsidRDefault="00BE190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9A5D" w14:textId="63AA439B" w:rsidR="000C02EB" w:rsidRPr="007A08B4" w:rsidRDefault="0026237E" w:rsidP="005B1E82">
    <w:pPr>
      <w:pStyle w:val="Kopfzeile"/>
      <w:tabs>
        <w:tab w:val="clear" w:pos="4536"/>
        <w:tab w:val="clear" w:pos="9072"/>
        <w:tab w:val="right" w:pos="5812"/>
      </w:tabs>
      <w:ind w:right="-2637"/>
      <w:rPr>
        <w:i/>
        <w:sz w:val="18"/>
      </w:rPr>
      <w:pPrChange w:id="7" w:author="Schmidberger, Alessa | Wissensfabrik" w:date="2022-10-11T11:27:00Z">
        <w:pPr>
          <w:pStyle w:val="Kopfzeile"/>
          <w:tabs>
            <w:tab w:val="clear" w:pos="4536"/>
            <w:tab w:val="clear" w:pos="9072"/>
            <w:tab w:val="right" w:pos="8789"/>
          </w:tabs>
          <w:ind w:right="-2637"/>
        </w:pPr>
      </w:pPrChange>
    </w:pPr>
    <w:r>
      <w:rPr>
        <w:sz w:val="8"/>
      </w:rPr>
      <mc:AlternateContent>
        <mc:Choice Requires="wpg">
          <w:drawing>
            <wp:anchor distT="0" distB="0" distL="114300" distR="114300" simplePos="0" relativeHeight="251665408" behindDoc="0" locked="0" layoutInCell="1" allowOverlap="1" wp14:anchorId="3E91FDAB" wp14:editId="626E3BC4">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ED43FDD" w14:textId="77777777" w:rsidR="0026237E" w:rsidRPr="00195786" w:rsidRDefault="0026237E" w:rsidP="0026237E">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91FDAB" id="Gruppieren 27" o:spid="_x0000_s1028" style="position:absolute;margin-left:472.5pt;margin-top:-352.35pt;width:25.9pt;height:322.5pt;z-index:25166540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ED43FDD" w14:textId="77777777" w:rsidR="0026237E" w:rsidRPr="00195786" w:rsidRDefault="0026237E" w:rsidP="0026237E">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7A08B4" w:rsidRPr="00C140D3">
      <w:rPr>
        <w:sz w:val="8"/>
      </w:rPr>
      <mc:AlternateContent>
        <mc:Choice Requires="wps">
          <w:drawing>
            <wp:anchor distT="0" distB="0" distL="114300" distR="114300" simplePos="0" relativeHeight="251657216" behindDoc="0" locked="0" layoutInCell="1" allowOverlap="1" wp14:anchorId="4DDC9E06" wp14:editId="456C041E">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CD55D1E" id="Gerade Verbindung 26"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7A08B4" w:rsidRPr="00C140D3">
      <w:rPr>
        <w:sz w:val="6"/>
      </w:rPr>
      <w:t xml:space="preserve"> </w:t>
    </w:r>
    <w:r w:rsidR="007A08B4" w:rsidRPr="00C140D3">
      <w:rPr>
        <w:sz w:val="18"/>
      </w:rPr>
      <w:t>Modul B</w:t>
    </w:r>
    <w:r w:rsidR="007A08B4">
      <w:rPr>
        <w:sz w:val="18"/>
      </w:rPr>
      <w:t xml:space="preserve">1 </w:t>
    </w:r>
    <w:r w:rsidR="007A08B4" w:rsidRPr="00C140D3">
      <w:rPr>
        <w:sz w:val="18"/>
      </w:rPr>
      <w:t xml:space="preserve">– </w:t>
    </w:r>
    <w:r w:rsidR="007A08B4">
      <w:rPr>
        <w:sz w:val="18"/>
      </w:rPr>
      <w:t>Blinzeln</w:t>
    </w:r>
    <w:ins w:id="8" w:author="Schmidberger, Alessa | Wissensfabrik" w:date="2022-10-11T11:27:00Z">
      <w:r w:rsidR="005B1E82">
        <w:rPr>
          <w:sz w:val="18"/>
        </w:rPr>
        <w:t xml:space="preserve"> </w:t>
      </w:r>
      <w:r w:rsidR="005B1E82">
        <w:rPr>
          <w:sz w:val="18"/>
        </w:rPr>
        <w:tab/>
      </w:r>
      <w:r w:rsidR="005B1E82">
        <w:rPr>
          <w:sz w:val="18"/>
        </w:rPr>
        <w:t>aktualisiert am 11.10.2022</w:t>
      </w:r>
    </w:ins>
    <w:r w:rsidR="007A08B4" w:rsidRPr="00C140D3">
      <w:rPr>
        <w:i/>
        <w:sz w:val="18"/>
      </w:rPr>
      <w:tab/>
    </w:r>
    <w:ins w:id="9" w:author="Schmidberger, Alessa | Wissensfabrik" w:date="2022-10-11T11:27:00Z">
      <w:r w:rsidR="005B1E82">
        <w:rPr>
          <w:i/>
          <w:sz w:val="18"/>
        </w:rPr>
        <w:tab/>
      </w:r>
      <w:r w:rsidR="005B1E82">
        <w:rPr>
          <w:i/>
          <w:sz w:val="18"/>
        </w:rPr>
        <w:tab/>
      </w:r>
    </w:ins>
    <w:r w:rsidR="007A08B4" w:rsidRPr="00C140D3">
      <w:rPr>
        <w:sz w:val="18"/>
      </w:rPr>
      <w:t xml:space="preserve">Seite </w:t>
    </w:r>
    <w:r w:rsidR="007A08B4" w:rsidRPr="00C140D3">
      <w:rPr>
        <w:bCs w:val="0"/>
        <w:sz w:val="18"/>
      </w:rPr>
      <w:fldChar w:fldCharType="begin"/>
    </w:r>
    <w:r w:rsidR="007A08B4" w:rsidRPr="00C140D3">
      <w:rPr>
        <w:sz w:val="18"/>
      </w:rPr>
      <w:instrText>PAGE  \* Arabic  \* MERGEFORMAT</w:instrText>
    </w:r>
    <w:r w:rsidR="007A08B4" w:rsidRPr="00C140D3">
      <w:rPr>
        <w:bCs w:val="0"/>
        <w:sz w:val="18"/>
      </w:rPr>
      <w:fldChar w:fldCharType="separate"/>
    </w:r>
    <w:r w:rsidR="00FE403E">
      <w:rPr>
        <w:sz w:val="18"/>
      </w:rPr>
      <w:t>1</w:t>
    </w:r>
    <w:r w:rsidR="007A08B4" w:rsidRPr="00C140D3">
      <w:rPr>
        <w:bCs w:val="0"/>
        <w:sz w:val="18"/>
      </w:rPr>
      <w:fldChar w:fldCharType="end"/>
    </w:r>
    <w:r w:rsidR="007A08B4" w:rsidRPr="00C140D3">
      <w:rPr>
        <w:sz w:val="18"/>
      </w:rPr>
      <w:t xml:space="preserve"> von </w:t>
    </w:r>
    <w:r w:rsidR="007A08B4" w:rsidRPr="00C140D3">
      <w:rPr>
        <w:sz w:val="18"/>
      </w:rPr>
      <w:fldChar w:fldCharType="begin"/>
    </w:r>
    <w:r w:rsidR="007A08B4" w:rsidRPr="00C140D3">
      <w:rPr>
        <w:sz w:val="18"/>
      </w:rPr>
      <w:instrText>NUMPAGES  \* Arabic  \* MERGEFORMAT</w:instrText>
    </w:r>
    <w:r w:rsidR="007A08B4" w:rsidRPr="00C140D3">
      <w:rPr>
        <w:sz w:val="18"/>
      </w:rPr>
      <w:fldChar w:fldCharType="separate"/>
    </w:r>
    <w:r w:rsidR="00FE403E">
      <w:rPr>
        <w:sz w:val="18"/>
      </w:rPr>
      <w:t>1</w:t>
    </w:r>
    <w:r w:rsidR="007A08B4"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B23D8" w14:textId="77777777" w:rsidR="00BE190A" w:rsidRDefault="00BE190A" w:rsidP="00DD6851">
      <w:r>
        <w:separator/>
      </w:r>
    </w:p>
  </w:footnote>
  <w:footnote w:type="continuationSeparator" w:id="0">
    <w:p w14:paraId="41188AF2" w14:textId="77777777" w:rsidR="00BE190A" w:rsidRDefault="00BE190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F9CCC" w14:textId="77777777" w:rsidR="000F5C64" w:rsidRPr="00F37B06" w:rsidRDefault="000F5C64" w:rsidP="000F5C64">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9776" behindDoc="1" locked="0" layoutInCell="1" allowOverlap="1" wp14:anchorId="38EE0D3A" wp14:editId="44542352">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6B9E1" w14:textId="4B955C92" w:rsidR="000F5C64" w:rsidRDefault="00852616" w:rsidP="000F5C64">
                          <w:pPr>
                            <w:jc w:val="center"/>
                          </w:pPr>
                          <w:r>
                            <w:rPr>
                              <w:b/>
                              <w:color w:val="FFFFFF" w:themeColor="background1"/>
                              <w:sz w:val="32"/>
                            </w:rPr>
                            <w:t xml:space="preserve">Arbeitsmaterial </w:t>
                          </w:r>
                          <w:r w:rsidR="000F5C64" w:rsidRPr="001D2B9B">
                            <w:rPr>
                              <w:b/>
                              <w:color w:val="FFFFFF" w:themeColor="background1"/>
                              <w:sz w:val="32"/>
                            </w:rPr>
                            <w:t>B1.</w:t>
                          </w:r>
                          <w:r w:rsidR="000F5C64">
                            <w:rPr>
                              <w:b/>
                              <w:color w:val="FFFFFF" w:themeColor="background1"/>
                              <w:sz w:val="32"/>
                            </w:rPr>
                            <w:t>3</w:t>
                          </w:r>
                          <w:r w:rsidR="000F5C64" w:rsidRPr="001D2B9B">
                            <w:rPr>
                              <w:b/>
                              <w:color w:val="FFFFFF" w:themeColor="background1"/>
                              <w:sz w:val="32"/>
                            </w:rPr>
                            <w:t xml:space="preserve">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E0D3A" id="Rechteck 22" o:spid="_x0000_s1026" style="position:absolute;margin-left:200.7pt;margin-top:.5pt;width:240.95pt;height:26.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4FF6B9E1" w14:textId="4B955C92" w:rsidR="000F5C64" w:rsidRDefault="00852616" w:rsidP="000F5C64">
                    <w:pPr>
                      <w:jc w:val="center"/>
                    </w:pPr>
                    <w:r>
                      <w:rPr>
                        <w:b/>
                        <w:color w:val="FFFFFF" w:themeColor="background1"/>
                        <w:sz w:val="32"/>
                      </w:rPr>
                      <w:t xml:space="preserve">Arbeitsmaterial </w:t>
                    </w:r>
                    <w:r w:rsidR="000F5C64" w:rsidRPr="001D2B9B">
                      <w:rPr>
                        <w:b/>
                        <w:color w:val="FFFFFF" w:themeColor="background1"/>
                        <w:sz w:val="32"/>
                      </w:rPr>
                      <w:t>B1.</w:t>
                    </w:r>
                    <w:r w:rsidR="000F5C64">
                      <w:rPr>
                        <w:b/>
                        <w:color w:val="FFFFFF" w:themeColor="background1"/>
                        <w:sz w:val="32"/>
                      </w:rPr>
                      <w:t>3</w:t>
                    </w:r>
                    <w:r w:rsidR="000F5C64" w:rsidRPr="001D2B9B">
                      <w:rPr>
                        <w:b/>
                        <w:color w:val="FFFFFF" w:themeColor="background1"/>
                        <w:sz w:val="32"/>
                      </w:rPr>
                      <w:t xml:space="preserve"> GS</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1824" behindDoc="0" locked="0" layoutInCell="1" allowOverlap="1" wp14:anchorId="48B2A251" wp14:editId="0809E881">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745CD9F" w14:textId="77777777" w:rsidR="000F5C64" w:rsidRPr="008D5655" w:rsidRDefault="000F5C64" w:rsidP="000F5C6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B2A25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745CD9F" w14:textId="77777777" w:rsidR="000F5C64" w:rsidRPr="008D5655" w:rsidRDefault="000F5C64" w:rsidP="000F5C6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r w:rsidRPr="00F37B06">
      <w:rPr>
        <w:color w:val="AEAAAA" w:themeColor="background2" w:themeShade="BF"/>
        <w:sz w:val="32"/>
      </w:rPr>
      <w:tab/>
    </w:r>
  </w:p>
  <w:p w14:paraId="3C828C7D" w14:textId="55CA4E88" w:rsidR="00611CF4" w:rsidRPr="00E73F35" w:rsidRDefault="00611CF4" w:rsidP="00E73F3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03B5A"/>
    <w:multiLevelType w:val="hybridMultilevel"/>
    <w:tmpl w:val="58E499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A027BA3"/>
    <w:multiLevelType w:val="hybridMultilevel"/>
    <w:tmpl w:val="C4208C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57689041">
    <w:abstractNumId w:val="10"/>
  </w:num>
  <w:num w:numId="2" w16cid:durableId="718818431">
    <w:abstractNumId w:val="3"/>
  </w:num>
  <w:num w:numId="3" w16cid:durableId="1154645054">
    <w:abstractNumId w:val="3"/>
  </w:num>
  <w:num w:numId="4" w16cid:durableId="689987724">
    <w:abstractNumId w:val="3"/>
  </w:num>
  <w:num w:numId="5" w16cid:durableId="1229653136">
    <w:abstractNumId w:val="3"/>
  </w:num>
  <w:num w:numId="6" w16cid:durableId="68117281">
    <w:abstractNumId w:val="3"/>
  </w:num>
  <w:num w:numId="7" w16cid:durableId="2018116621">
    <w:abstractNumId w:val="3"/>
  </w:num>
  <w:num w:numId="8" w16cid:durableId="1087724565">
    <w:abstractNumId w:val="3"/>
  </w:num>
  <w:num w:numId="9" w16cid:durableId="457795025">
    <w:abstractNumId w:val="3"/>
  </w:num>
  <w:num w:numId="10" w16cid:durableId="1703240915">
    <w:abstractNumId w:val="3"/>
  </w:num>
  <w:num w:numId="11" w16cid:durableId="275017419">
    <w:abstractNumId w:val="3"/>
  </w:num>
  <w:num w:numId="12" w16cid:durableId="804129643">
    <w:abstractNumId w:val="4"/>
  </w:num>
  <w:num w:numId="13" w16cid:durableId="1673215028">
    <w:abstractNumId w:val="1"/>
  </w:num>
  <w:num w:numId="14" w16cid:durableId="909080447">
    <w:abstractNumId w:val="8"/>
  </w:num>
  <w:num w:numId="15" w16cid:durableId="442768380">
    <w:abstractNumId w:val="9"/>
  </w:num>
  <w:num w:numId="16" w16cid:durableId="2102989586">
    <w:abstractNumId w:val="6"/>
  </w:num>
  <w:num w:numId="17" w16cid:durableId="261304603">
    <w:abstractNumId w:val="0"/>
  </w:num>
  <w:num w:numId="18" w16cid:durableId="170294803">
    <w:abstractNumId w:val="5"/>
  </w:num>
  <w:num w:numId="19" w16cid:durableId="1936203009">
    <w:abstractNumId w:val="3"/>
  </w:num>
  <w:num w:numId="20" w16cid:durableId="996567767">
    <w:abstractNumId w:val="3"/>
  </w:num>
  <w:num w:numId="21" w16cid:durableId="182689999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0224"/>
    <w:rsid w:val="00011F93"/>
    <w:rsid w:val="00012484"/>
    <w:rsid w:val="00043DA4"/>
    <w:rsid w:val="00047122"/>
    <w:rsid w:val="000644BD"/>
    <w:rsid w:val="00085522"/>
    <w:rsid w:val="000B6F96"/>
    <w:rsid w:val="000C02EB"/>
    <w:rsid w:val="000C295A"/>
    <w:rsid w:val="000F5C64"/>
    <w:rsid w:val="001016D0"/>
    <w:rsid w:val="00152FC3"/>
    <w:rsid w:val="001D39D5"/>
    <w:rsid w:val="001F1907"/>
    <w:rsid w:val="0026237E"/>
    <w:rsid w:val="00283070"/>
    <w:rsid w:val="00296598"/>
    <w:rsid w:val="00311F98"/>
    <w:rsid w:val="00342B12"/>
    <w:rsid w:val="00354D10"/>
    <w:rsid w:val="00454810"/>
    <w:rsid w:val="004670A5"/>
    <w:rsid w:val="004F0644"/>
    <w:rsid w:val="0051659F"/>
    <w:rsid w:val="00561D24"/>
    <w:rsid w:val="00592454"/>
    <w:rsid w:val="005B1E82"/>
    <w:rsid w:val="005C0A9C"/>
    <w:rsid w:val="00611CF4"/>
    <w:rsid w:val="0062437B"/>
    <w:rsid w:val="006B1729"/>
    <w:rsid w:val="006D5231"/>
    <w:rsid w:val="00730CDC"/>
    <w:rsid w:val="007342D2"/>
    <w:rsid w:val="007A08B4"/>
    <w:rsid w:val="007C0631"/>
    <w:rsid w:val="007F4B72"/>
    <w:rsid w:val="008306C3"/>
    <w:rsid w:val="00852616"/>
    <w:rsid w:val="00860AA8"/>
    <w:rsid w:val="008717D7"/>
    <w:rsid w:val="00872AFF"/>
    <w:rsid w:val="008D4E72"/>
    <w:rsid w:val="00902B67"/>
    <w:rsid w:val="009929BE"/>
    <w:rsid w:val="009A0C4B"/>
    <w:rsid w:val="009B3BAC"/>
    <w:rsid w:val="009E6885"/>
    <w:rsid w:val="00A24E85"/>
    <w:rsid w:val="00A55669"/>
    <w:rsid w:val="00A562B0"/>
    <w:rsid w:val="00A575C6"/>
    <w:rsid w:val="00AA2DA3"/>
    <w:rsid w:val="00AF1502"/>
    <w:rsid w:val="00AF6BE6"/>
    <w:rsid w:val="00B16FE0"/>
    <w:rsid w:val="00B32281"/>
    <w:rsid w:val="00B81831"/>
    <w:rsid w:val="00B9342B"/>
    <w:rsid w:val="00BB42F8"/>
    <w:rsid w:val="00BB53E3"/>
    <w:rsid w:val="00BE190A"/>
    <w:rsid w:val="00BF00E1"/>
    <w:rsid w:val="00C037A0"/>
    <w:rsid w:val="00C108ED"/>
    <w:rsid w:val="00C164C9"/>
    <w:rsid w:val="00C31B56"/>
    <w:rsid w:val="00C85B0C"/>
    <w:rsid w:val="00CA0A3A"/>
    <w:rsid w:val="00CA60E2"/>
    <w:rsid w:val="00CC2E15"/>
    <w:rsid w:val="00D650AC"/>
    <w:rsid w:val="00D802F7"/>
    <w:rsid w:val="00DD6851"/>
    <w:rsid w:val="00E24D25"/>
    <w:rsid w:val="00E46849"/>
    <w:rsid w:val="00E722EA"/>
    <w:rsid w:val="00E73F35"/>
    <w:rsid w:val="00EC2D49"/>
    <w:rsid w:val="00EF003B"/>
    <w:rsid w:val="00F24DEC"/>
    <w:rsid w:val="00F762B7"/>
    <w:rsid w:val="00F90343"/>
    <w:rsid w:val="00FE403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3E3CEC7"/>
  <w15:docId w15:val="{6B676638-D9C5-4F07-9872-28765565D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CC2E1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CC2E15"/>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CC2E15"/>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CC2E15"/>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CC2E1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CC2E1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CC2E1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CC2E1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1016D0"/>
    <w:rPr>
      <w:sz w:val="16"/>
      <w:szCs w:val="16"/>
    </w:rPr>
  </w:style>
  <w:style w:type="paragraph" w:styleId="Kommentartext">
    <w:name w:val="annotation text"/>
    <w:basedOn w:val="Standard"/>
    <w:link w:val="KommentartextZchn"/>
    <w:uiPriority w:val="99"/>
    <w:semiHidden/>
    <w:unhideWhenUsed/>
    <w:rsid w:val="001016D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16D0"/>
    <w:rPr>
      <w:sz w:val="20"/>
      <w:szCs w:val="20"/>
    </w:rPr>
  </w:style>
  <w:style w:type="paragraph" w:styleId="Kommentarthema">
    <w:name w:val="annotation subject"/>
    <w:basedOn w:val="Kommentartext"/>
    <w:next w:val="Kommentartext"/>
    <w:link w:val="KommentarthemaZchn"/>
    <w:uiPriority w:val="99"/>
    <w:semiHidden/>
    <w:unhideWhenUsed/>
    <w:rsid w:val="001016D0"/>
    <w:rPr>
      <w:b/>
      <w:bCs w:val="0"/>
    </w:rPr>
  </w:style>
  <w:style w:type="character" w:customStyle="1" w:styleId="KommentarthemaZchn">
    <w:name w:val="Kommentarthema Zchn"/>
    <w:basedOn w:val="KommentartextZchn"/>
    <w:link w:val="Kommentarthema"/>
    <w:uiPriority w:val="99"/>
    <w:semiHidden/>
    <w:rsid w:val="001016D0"/>
    <w:rPr>
      <w:b/>
      <w:bCs/>
      <w:sz w:val="20"/>
      <w:szCs w:val="20"/>
    </w:rPr>
  </w:style>
  <w:style w:type="character" w:customStyle="1" w:styleId="ListenabsatzZchn">
    <w:name w:val="Listenabsatz Zchn"/>
    <w:aliases w:val="WF-Listenabsatz Zchn"/>
    <w:basedOn w:val="Absatz-Standardschriftart"/>
    <w:link w:val="Listenabsatz"/>
    <w:uiPriority w:val="34"/>
    <w:rsid w:val="00CC2E1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CC2E1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CC2E1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CC2E15"/>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CC2E15"/>
    <w:rPr>
      <w:rFonts w:ascii="Helvetica 45" w:eastAsiaTheme="minorHAnsi" w:hAnsi="Helvetica 45"/>
      <w:bCs/>
      <w:noProof/>
      <w:sz w:val="21"/>
      <w:lang w:eastAsia="de-DE"/>
    </w:rPr>
  </w:style>
  <w:style w:type="paragraph" w:customStyle="1" w:styleId="WF-Arbeitsblatt">
    <w:name w:val="WF-Arbeitsblatt"/>
    <w:basedOn w:val="Standard"/>
    <w:qFormat/>
    <w:rsid w:val="00C037A0"/>
    <w:rPr>
      <w:rFonts w:ascii="Helvetica 65" w:hAnsi="Helvetica 65"/>
      <w:sz w:val="44"/>
      <w:szCs w:val="44"/>
    </w:rPr>
  </w:style>
  <w:style w:type="paragraph" w:styleId="berarbeitung">
    <w:name w:val="Revision"/>
    <w:hidden/>
    <w:uiPriority w:val="99"/>
    <w:semiHidden/>
    <w:rsid w:val="005B1E82"/>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9B99-79F4-42CA-B097-C0DE423D0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119</Words>
  <Characters>750</Characters>
  <Application>Microsoft Office Word</Application>
  <DocSecurity>0</DocSecurity>
  <Lines>6</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58</cp:revision>
  <cp:lastPrinted>2015-11-17T13:11:00Z</cp:lastPrinted>
  <dcterms:created xsi:type="dcterms:W3CDTF">2015-11-17T10:03:00Z</dcterms:created>
  <dcterms:modified xsi:type="dcterms:W3CDTF">2022-10-11T09:28:00Z</dcterms:modified>
</cp:coreProperties>
</file>