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F1319" w14:textId="4AB5034D" w:rsidR="00F9509D" w:rsidRPr="00C4253E" w:rsidRDefault="00F9509D" w:rsidP="0035100B">
      <w:pPr>
        <w:pStyle w:val="WF-Arbeitsblatt"/>
      </w:pPr>
      <w:r w:rsidRPr="00C4253E">
        <w:t>Musterlösungen</w:t>
      </w:r>
    </w:p>
    <w:p w14:paraId="53B2C056" w14:textId="29859F8B" w:rsidR="003156C5" w:rsidRPr="003156C5" w:rsidRDefault="003156C5" w:rsidP="003156C5">
      <w:pPr>
        <w:pStyle w:val="berschrift1"/>
      </w:pPr>
      <w:r w:rsidRPr="003156C5">
        <w:t>Arbeitsblatt B</w:t>
      </w:r>
      <w:r w:rsidR="00C968B9">
        <w:t>4.9:</w:t>
      </w:r>
      <w:r w:rsidRPr="003156C5">
        <w:t xml:space="preserve"> </w:t>
      </w:r>
      <w:r w:rsidR="00C968B9" w:rsidRPr="00C968B9">
        <w:t>Aufbau und Funktionsweise von 3D-Druckern</w:t>
      </w:r>
    </w:p>
    <w:p w14:paraId="49099B3D" w14:textId="35168740" w:rsidR="006D166C" w:rsidRPr="00C968B9" w:rsidRDefault="00C968B9" w:rsidP="00B10C96">
      <w:pPr>
        <w:rPr>
          <w:sz w:val="24"/>
          <w:szCs w:val="24"/>
        </w:rPr>
      </w:pPr>
      <w:r w:rsidRPr="00C968B9">
        <w:rPr>
          <w:sz w:val="24"/>
          <w:szCs w:val="24"/>
        </w:rPr>
        <w:t>Aufgabe 1:</w:t>
      </w:r>
    </w:p>
    <w:tbl>
      <w:tblPr>
        <w:tblStyle w:val="Steckbrief"/>
        <w:tblW w:w="5000" w:type="pct"/>
        <w:tblLook w:val="04A0" w:firstRow="1" w:lastRow="0" w:firstColumn="1" w:lastColumn="0" w:noHBand="0" w:noVBand="1"/>
      </w:tblPr>
      <w:tblGrid>
        <w:gridCol w:w="1700"/>
        <w:gridCol w:w="2378"/>
        <w:gridCol w:w="2378"/>
        <w:gridCol w:w="2378"/>
      </w:tblGrid>
      <w:tr w:rsidR="000C2C0A" w14:paraId="7303B2B8" w14:textId="77777777" w:rsidTr="000C2C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pct"/>
          </w:tcPr>
          <w:p w14:paraId="45DE1FFC" w14:textId="77777777" w:rsidR="000C2C0A" w:rsidRDefault="000C2C0A" w:rsidP="00A65AE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Name</w:t>
            </w:r>
          </w:p>
        </w:tc>
        <w:tc>
          <w:tcPr>
            <w:tcW w:w="1346" w:type="pct"/>
          </w:tcPr>
          <w:p w14:paraId="796F23A0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Eva</w:t>
            </w:r>
          </w:p>
        </w:tc>
        <w:tc>
          <w:tcPr>
            <w:tcW w:w="1346" w:type="pct"/>
          </w:tcPr>
          <w:p w14:paraId="37B6A44A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Julian</w:t>
            </w:r>
          </w:p>
        </w:tc>
        <w:tc>
          <w:tcPr>
            <w:tcW w:w="1346" w:type="pct"/>
          </w:tcPr>
          <w:p w14:paraId="74C98BC3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Nephele</w:t>
            </w:r>
          </w:p>
        </w:tc>
      </w:tr>
      <w:tr w:rsidR="000C2C0A" w14:paraId="359BCDED" w14:textId="77777777" w:rsidTr="000C2C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pct"/>
          </w:tcPr>
          <w:p w14:paraId="6FEC38D9" w14:textId="77777777" w:rsidR="000C2C0A" w:rsidRDefault="000C2C0A" w:rsidP="00A65AE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Beruf</w:t>
            </w:r>
          </w:p>
        </w:tc>
        <w:tc>
          <w:tcPr>
            <w:tcW w:w="1346" w:type="pct"/>
          </w:tcPr>
          <w:p w14:paraId="47F20D5D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Medizintechnikerin</w:t>
            </w:r>
          </w:p>
        </w:tc>
        <w:tc>
          <w:tcPr>
            <w:tcW w:w="1346" w:type="pct"/>
          </w:tcPr>
          <w:p w14:paraId="2BF78B3E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Maschinenbauingenieur</w:t>
            </w:r>
          </w:p>
        </w:tc>
        <w:tc>
          <w:tcPr>
            <w:tcW w:w="1346" w:type="pct"/>
          </w:tcPr>
          <w:p w14:paraId="52A596EC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Architektin</w:t>
            </w:r>
          </w:p>
        </w:tc>
      </w:tr>
      <w:tr w:rsidR="000C2C0A" w14:paraId="207AD196" w14:textId="77777777" w:rsidTr="000C2C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pct"/>
          </w:tcPr>
          <w:p w14:paraId="3537D00B" w14:textId="77777777" w:rsidR="000C2C0A" w:rsidRDefault="000C2C0A" w:rsidP="00A65AE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Aufgaben</w:t>
            </w:r>
          </w:p>
        </w:tc>
        <w:tc>
          <w:tcPr>
            <w:tcW w:w="1346" w:type="pct"/>
          </w:tcPr>
          <w:p w14:paraId="22B6A112" w14:textId="67D81A98" w:rsidR="000C2C0A" w:rsidRDefault="0025168C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Forschung, Planung und Entwicklung neuer oder verbesserter Verfahren, Materialien, Geräte und Ausrüstungen im biomedizinischen Bereich</w:t>
            </w:r>
          </w:p>
        </w:tc>
        <w:tc>
          <w:tcPr>
            <w:tcW w:w="1346" w:type="pct"/>
          </w:tcPr>
          <w:p w14:paraId="534DF1B3" w14:textId="6CFA0887" w:rsidR="00F80D70" w:rsidRDefault="00F80D70" w:rsidP="00F80D7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Planung, Konstruktion und Fertigung von Maschinen</w:t>
            </w:r>
          </w:p>
        </w:tc>
        <w:tc>
          <w:tcPr>
            <w:tcW w:w="1346" w:type="pct"/>
          </w:tcPr>
          <w:p w14:paraId="416945CB" w14:textId="3C916237" w:rsidR="000C2C0A" w:rsidRDefault="00F80D70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Gebäudebauplanung</w:t>
            </w:r>
          </w:p>
          <w:p w14:paraId="07CF8818" w14:textId="77777777" w:rsidR="00F80D70" w:rsidRDefault="00F80D70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Zeichnerische Darstellung von Entwürfen</w:t>
            </w:r>
          </w:p>
          <w:p w14:paraId="703E48C6" w14:textId="3CEE537A" w:rsidR="00F80D70" w:rsidRDefault="00F80D70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Objektüberwachung und -betreuung</w:t>
            </w:r>
          </w:p>
        </w:tc>
      </w:tr>
      <w:tr w:rsidR="000C2C0A" w14:paraId="3E118871" w14:textId="77777777" w:rsidTr="000C2C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pct"/>
          </w:tcPr>
          <w:p w14:paraId="22C7327F" w14:textId="77777777" w:rsidR="000C2C0A" w:rsidRDefault="000C2C0A" w:rsidP="00A65AE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Interessiert, Folgendes zu drucken</w:t>
            </w:r>
          </w:p>
        </w:tc>
        <w:tc>
          <w:tcPr>
            <w:tcW w:w="1346" w:type="pct"/>
          </w:tcPr>
          <w:p w14:paraId="734E1A2E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C4515B">
              <w:rPr>
                <w:sz w:val="16"/>
                <w:szCs w:val="16"/>
                <w:u w:val="single"/>
              </w:rPr>
              <w:t>Patientenorientierte Operationsmodelle</w:t>
            </w:r>
            <w:r w:rsidRPr="00C4515B">
              <w:rPr>
                <w:sz w:val="16"/>
                <w:szCs w:val="16"/>
              </w:rPr>
              <w:t>:</w:t>
            </w:r>
            <w:r>
              <w:rPr>
                <w:sz w:val="16"/>
                <w:szCs w:val="16"/>
              </w:rPr>
              <w:t xml:space="preserve"> 3D-gedruckte Anatomiemodelle aus Scandaten der Patentien als Anschauunsmodelle für ein besseres Verständnis</w:t>
            </w:r>
          </w:p>
          <w:p w14:paraId="5212A43C" w14:textId="77777777" w:rsidR="000C2C0A" w:rsidRPr="00C4515B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C4515B">
              <w:rPr>
                <w:sz w:val="16"/>
                <w:szCs w:val="16"/>
                <w:u w:val="single"/>
              </w:rPr>
              <w:t>Medizinprodukte und Instrumente:</w:t>
            </w:r>
          </w:p>
          <w:p w14:paraId="3B3087AC" w14:textId="7777777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Eva kann beispielsweise innerhalb weniger Tage komplexe Entwürfe testen, anstelle auf die Fertigung durch externe Anbieter zu wartem. </w:t>
            </w:r>
          </w:p>
          <w:p w14:paraId="136393B2" w14:textId="3BB9F1B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C4515B">
              <w:rPr>
                <w:sz w:val="16"/>
                <w:szCs w:val="16"/>
                <w:u w:val="single"/>
              </w:rPr>
              <w:t>Prothesen</w:t>
            </w:r>
          </w:p>
          <w:p w14:paraId="677AC6BB" w14:textId="41A2AEE7" w:rsid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>
              <w:rPr>
                <w:sz w:val="16"/>
                <w:szCs w:val="16"/>
                <w:u w:val="single"/>
              </w:rPr>
              <w:t>Bioprinting:</w:t>
            </w:r>
          </w:p>
          <w:p w14:paraId="5227EF40" w14:textId="5F8ACB51" w:rsidR="000C2C0A" w:rsidRPr="000C2C0A" w:rsidRDefault="000C2C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Aktuell wird an der Fertigung von Organersatzen geforscht. Dazu zählen Knochen, Herzklappen oder Blutgefäße aus dem 3D-Drucker </w:t>
            </w:r>
          </w:p>
        </w:tc>
        <w:tc>
          <w:tcPr>
            <w:tcW w:w="1346" w:type="pct"/>
          </w:tcPr>
          <w:p w14:paraId="5088EF5E" w14:textId="07E762E7" w:rsidR="000C2C0A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576617">
              <w:rPr>
                <w:sz w:val="16"/>
                <w:szCs w:val="16"/>
                <w:u w:val="single"/>
              </w:rPr>
              <w:t>Ersatz und Sonderteilherstellung on-demand</w:t>
            </w:r>
          </w:p>
          <w:p w14:paraId="52C9EE77" w14:textId="27CE2E10" w:rsidR="00576617" w:rsidRDefault="00576617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</w:p>
          <w:p w14:paraId="2BC9E5B1" w14:textId="20575482" w:rsidR="00576617" w:rsidRPr="00576617" w:rsidRDefault="00576617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>
              <w:rPr>
                <w:sz w:val="16"/>
                <w:szCs w:val="16"/>
                <w:u w:val="single"/>
              </w:rPr>
              <w:t>Schnelles Entwickeln und Testen von Prototypen für eine spätere Serienproduktion</w:t>
            </w:r>
          </w:p>
          <w:p w14:paraId="611238C6" w14:textId="05956D26" w:rsidR="00885F0A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346" w:type="pct"/>
          </w:tcPr>
          <w:p w14:paraId="1FF41E99" w14:textId="5524537D" w:rsidR="00F80D70" w:rsidRPr="00F80D70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885F0A">
              <w:rPr>
                <w:sz w:val="16"/>
                <w:szCs w:val="16"/>
                <w:u w:val="single"/>
              </w:rPr>
              <w:t>Architekturmodelle zur Visualisierung</w:t>
            </w:r>
          </w:p>
          <w:p w14:paraId="4FC66947" w14:textId="77777777" w:rsidR="00576617" w:rsidRPr="00885F0A" w:rsidRDefault="00576617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</w:p>
          <w:p w14:paraId="691AF2E2" w14:textId="54D722C5" w:rsidR="00885F0A" w:rsidRPr="00576617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u w:val="single"/>
              </w:rPr>
            </w:pPr>
            <w:r w:rsidRPr="00576617">
              <w:rPr>
                <w:sz w:val="16"/>
                <w:szCs w:val="16"/>
                <w:u w:val="single"/>
              </w:rPr>
              <w:t>Einstöckige Häuser</w:t>
            </w:r>
            <w:r w:rsidR="00F80D70">
              <w:rPr>
                <w:sz w:val="16"/>
                <w:szCs w:val="16"/>
                <w:u w:val="single"/>
              </w:rPr>
              <w:t xml:space="preserve"> aus Beton</w:t>
            </w:r>
          </w:p>
          <w:p w14:paraId="1318EB8F" w14:textId="451F9EC6" w:rsidR="00885F0A" w:rsidRDefault="00885F0A" w:rsidP="00A65AE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</w:tr>
    </w:tbl>
    <w:p w14:paraId="398FFAA9" w14:textId="77777777" w:rsidR="00EE6FA7" w:rsidRDefault="00EE6FA7" w:rsidP="000C2C0A">
      <w:pPr>
        <w:rPr>
          <w:ins w:id="0" w:author="Schmidberger, Alessa | Wissensfabrik" w:date="2022-10-12T09:15:00Z"/>
        </w:rPr>
      </w:pPr>
    </w:p>
    <w:p w14:paraId="41474F15" w14:textId="28900EAE" w:rsidR="00885F0A" w:rsidRDefault="000C2C0A" w:rsidP="000C2C0A">
      <w:r>
        <w:t xml:space="preserve">Vorteile: </w:t>
      </w:r>
    </w:p>
    <w:p w14:paraId="1D8800BA" w14:textId="3E5F3321" w:rsidR="000C2C0A" w:rsidRDefault="00F80D70" w:rsidP="00885F0A">
      <w:pPr>
        <w:pStyle w:val="Listenabsatz"/>
        <w:numPr>
          <w:ilvl w:val="0"/>
          <w:numId w:val="26"/>
        </w:numPr>
      </w:pPr>
      <w:r>
        <w:t>Individualisierung</w:t>
      </w:r>
    </w:p>
    <w:p w14:paraId="22149D4F" w14:textId="7C2DE793" w:rsidR="00885F0A" w:rsidRDefault="00885F0A" w:rsidP="00885F0A">
      <w:pPr>
        <w:pStyle w:val="Listenabsatz"/>
        <w:numPr>
          <w:ilvl w:val="0"/>
          <w:numId w:val="26"/>
        </w:numPr>
      </w:pPr>
      <w:r>
        <w:t>Hohe Designfreiheit</w:t>
      </w:r>
    </w:p>
    <w:p w14:paraId="0819FEBF" w14:textId="55F4C375" w:rsidR="00885F0A" w:rsidRDefault="00885F0A" w:rsidP="00885F0A">
      <w:pPr>
        <w:pStyle w:val="Listenabsatz"/>
        <w:numPr>
          <w:ilvl w:val="0"/>
          <w:numId w:val="26"/>
        </w:numPr>
      </w:pPr>
      <w:r>
        <w:t>Rapid Prototyping</w:t>
      </w:r>
    </w:p>
    <w:p w14:paraId="29FB4E2D" w14:textId="10547897" w:rsidR="00885F0A" w:rsidRDefault="00885F0A" w:rsidP="00885F0A">
      <w:pPr>
        <w:pStyle w:val="Listenabsatz"/>
        <w:numPr>
          <w:ilvl w:val="0"/>
          <w:numId w:val="26"/>
        </w:numPr>
      </w:pPr>
      <w:r>
        <w:t>Umweltfreundlich durch Einsparung langer Transportwege</w:t>
      </w:r>
    </w:p>
    <w:p w14:paraId="13A2E7FD" w14:textId="5F60E5F2" w:rsidR="00885F0A" w:rsidRDefault="00885F0A" w:rsidP="00885F0A">
      <w:pPr>
        <w:pStyle w:val="Listenabsatz"/>
        <w:numPr>
          <w:ilvl w:val="0"/>
          <w:numId w:val="26"/>
        </w:numPr>
      </w:pPr>
      <w:r>
        <w:t>Materialvielfalt</w:t>
      </w:r>
    </w:p>
    <w:p w14:paraId="1025F4C0" w14:textId="7AC35324" w:rsidR="00885F0A" w:rsidRDefault="00F80D70" w:rsidP="00885F0A">
      <w:pPr>
        <w:pStyle w:val="Listenabsatz"/>
        <w:numPr>
          <w:ilvl w:val="0"/>
          <w:numId w:val="26"/>
        </w:numPr>
      </w:pPr>
      <w:r>
        <w:t>G</w:t>
      </w:r>
      <w:r w:rsidR="00885F0A">
        <w:t>ünstig</w:t>
      </w:r>
      <w:r>
        <w:t xml:space="preserve"> bei kleinen Stückzählen</w:t>
      </w:r>
      <w:r w:rsidR="00576617">
        <w:t>: gängige Spritzgußverfahren lohnen sich aufgrund der Kosten für die Werkzeuge erst ab einer hohen Stückzahl</w:t>
      </w:r>
    </w:p>
    <w:p w14:paraId="3259859D" w14:textId="6089F357" w:rsidR="0025168C" w:rsidRDefault="0025168C">
      <w:pPr>
        <w:spacing w:line="259" w:lineRule="auto"/>
      </w:pPr>
      <w:r>
        <w:br w:type="page"/>
      </w:r>
    </w:p>
    <w:p w14:paraId="5759B888" w14:textId="76554F04" w:rsidR="000C2C0A" w:rsidRDefault="000C2C0A" w:rsidP="000C2C0A">
      <w:r>
        <w:lastRenderedPageBreak/>
        <w:t>Weiterführende Links:</w:t>
      </w:r>
    </w:p>
    <w:p w14:paraId="41C54EE7" w14:textId="2FCD63B2" w:rsidR="000C2C0A" w:rsidRDefault="00EE6FA7" w:rsidP="000C2C0A">
      <w:hyperlink r:id="rId8" w:history="1">
        <w:r w:rsidR="000C2C0A" w:rsidRPr="00CD1833">
          <w:rPr>
            <w:rStyle w:val="Hyperlink"/>
          </w:rPr>
          <w:t>https://medizin-und-technik.industrie.de/medizintechnik-studium/faszination-medizintechnik/was-der-3d-druck-in-der-medizin-ausrichten-kann/</w:t>
        </w:r>
      </w:hyperlink>
    </w:p>
    <w:p w14:paraId="757680DF" w14:textId="1B08FF5D" w:rsidR="00576617" w:rsidRDefault="00EE6FA7" w:rsidP="000C2C0A">
      <w:hyperlink r:id="rId9" w:history="1">
        <w:r w:rsidR="00576617" w:rsidRPr="00CD1833">
          <w:rPr>
            <w:rStyle w:val="Hyperlink"/>
          </w:rPr>
          <w:t>https://www.3dnatives.com/de/3d-druck-architektur-121120201/#</w:t>
        </w:r>
      </w:hyperlink>
    </w:p>
    <w:p w14:paraId="6A1BFB19" w14:textId="77777777" w:rsidR="000C2C0A" w:rsidRDefault="000C2C0A" w:rsidP="000C2C0A"/>
    <w:p w14:paraId="18A4072C" w14:textId="4A44FE42" w:rsidR="00C968B9" w:rsidRPr="00C968B9" w:rsidRDefault="00C968B9" w:rsidP="00B10C96">
      <w:pPr>
        <w:rPr>
          <w:sz w:val="24"/>
          <w:szCs w:val="24"/>
        </w:rPr>
      </w:pPr>
      <w:r w:rsidRPr="00C968B9">
        <w:rPr>
          <w:sz w:val="24"/>
          <w:szCs w:val="24"/>
        </w:rPr>
        <w:t>Aufgabe 2:</w:t>
      </w:r>
    </w:p>
    <w:p w14:paraId="44C19046" w14:textId="77777777" w:rsidR="00C968B9" w:rsidRDefault="00C968B9" w:rsidP="00553D17">
      <w:pPr>
        <w:spacing w:after="0" w:line="240" w:lineRule="auto"/>
        <w:jc w:val="both"/>
        <w:rPr>
          <w:szCs w:val="21"/>
        </w:rPr>
        <w:pPrChange w:id="1" w:author="Schmidberger, Alessa | Wissensfabrik" w:date="2022-10-12T09:14:00Z">
          <w:pPr>
            <w:spacing w:after="0" w:line="240" w:lineRule="auto"/>
          </w:pPr>
        </w:pPrChange>
      </w:pPr>
      <w:bookmarkStart w:id="2" w:name="_Hlk78727857"/>
      <w:r>
        <w:rPr>
          <w:szCs w:val="21"/>
        </w:rPr>
        <w:t xml:space="preserve">Es gibt viele verschiedene Arten von 3D-Druckern und Fertigungsverfahren. In einigen Verfahren wird eine harzähnliche Flüßigkeit mit UV-Licht (DLP-Verfahren) oder Lasern (SLA-Verfahren) gezielt ausgehärtet oder Pulver durch Laserstrahlen (SLS-Verfahren) geschmolzen. Andere Verfahren schmelzen </w:t>
      </w:r>
      <w:r w:rsidRPr="00D36E2C">
        <w:rPr>
          <w:szCs w:val="21"/>
          <w:highlight w:val="yellow"/>
        </w:rPr>
        <w:t>Kunststoffe</w:t>
      </w:r>
      <w:r>
        <w:rPr>
          <w:szCs w:val="21"/>
        </w:rPr>
        <w:t xml:space="preserve"> und pressen diese dann durch eine schmale Düse, um so aus dünnen Schichten Stück für Stück ein 3D-Modell herzustellen. Viele der Verfahren werden im Ingenieursbereichen, wie zum Beispiel </w:t>
      </w:r>
      <w:r w:rsidRPr="00D36E2C">
        <w:rPr>
          <w:szCs w:val="21"/>
          <w:highlight w:val="yellow"/>
        </w:rPr>
        <w:t>Medizintechnik</w:t>
      </w:r>
      <w:r>
        <w:rPr>
          <w:szCs w:val="21"/>
        </w:rPr>
        <w:t xml:space="preserve"> oder </w:t>
      </w:r>
      <w:r w:rsidRPr="0039767A">
        <w:rPr>
          <w:szCs w:val="21"/>
        </w:rPr>
        <w:t>Maschinenbau</w:t>
      </w:r>
      <w:r>
        <w:rPr>
          <w:szCs w:val="21"/>
        </w:rPr>
        <w:t xml:space="preserve">, verwendet, um schnell </w:t>
      </w:r>
      <w:r w:rsidRPr="00D36E2C">
        <w:rPr>
          <w:szCs w:val="21"/>
          <w:highlight w:val="yellow"/>
        </w:rPr>
        <w:t>Protoypen</w:t>
      </w:r>
      <w:r>
        <w:rPr>
          <w:szCs w:val="21"/>
        </w:rPr>
        <w:t xml:space="preserve"> zu fertigen und zu testen. In den letzten Jahren wurde das sogannte </w:t>
      </w:r>
      <w:r w:rsidRPr="00D36E2C">
        <w:rPr>
          <w:szCs w:val="21"/>
          <w:highlight w:val="yellow"/>
        </w:rPr>
        <w:t>Fused Filament Fabrication</w:t>
      </w:r>
      <w:r>
        <w:rPr>
          <w:szCs w:val="21"/>
        </w:rPr>
        <w:t xml:space="preserve"> (oder kurz FFF) vor allem im Hobby- und Bildungsbereich immer beliebter und die Geräte auch für Privatpersonen erschwinglich. Aber wie funktioniert so ein 3D-Drucker, der Kunststoffe schmelzen kann, eigentlich?</w:t>
      </w:r>
    </w:p>
    <w:bookmarkEnd w:id="2"/>
    <w:p w14:paraId="50C8B342" w14:textId="77777777" w:rsidR="00C968B9" w:rsidRDefault="00C968B9" w:rsidP="00553D17">
      <w:pPr>
        <w:spacing w:after="0" w:line="240" w:lineRule="auto"/>
        <w:jc w:val="both"/>
        <w:rPr>
          <w:szCs w:val="21"/>
        </w:rPr>
        <w:pPrChange w:id="3" w:author="Schmidberger, Alessa | Wissensfabrik" w:date="2022-10-12T09:14:00Z">
          <w:pPr>
            <w:spacing w:after="0" w:line="240" w:lineRule="auto"/>
          </w:pPr>
        </w:pPrChange>
      </w:pPr>
    </w:p>
    <w:p w14:paraId="3E91BF0C" w14:textId="77777777" w:rsidR="00C968B9" w:rsidRPr="00153D0D" w:rsidRDefault="00C968B9" w:rsidP="00553D17">
      <w:pPr>
        <w:spacing w:after="0" w:line="240" w:lineRule="auto"/>
        <w:jc w:val="both"/>
        <w:rPr>
          <w:b/>
          <w:bCs w:val="0"/>
          <w:szCs w:val="21"/>
        </w:rPr>
        <w:pPrChange w:id="4" w:author="Schmidberger, Alessa | Wissensfabrik" w:date="2022-10-12T09:14:00Z">
          <w:pPr>
            <w:spacing w:after="0" w:line="240" w:lineRule="auto"/>
          </w:pPr>
        </w:pPrChange>
      </w:pPr>
      <w:r w:rsidRPr="00153D0D">
        <w:rPr>
          <w:b/>
          <w:bCs w:val="0"/>
          <w:szCs w:val="21"/>
        </w:rPr>
        <w:t>Vorbereitung:</w:t>
      </w:r>
    </w:p>
    <w:p w14:paraId="785B018D" w14:textId="77777777" w:rsidR="00C968B9" w:rsidRDefault="00C968B9" w:rsidP="00553D17">
      <w:pPr>
        <w:spacing w:after="0" w:line="240" w:lineRule="auto"/>
        <w:jc w:val="both"/>
        <w:rPr>
          <w:szCs w:val="21"/>
        </w:rPr>
        <w:pPrChange w:id="5" w:author="Schmidberger, Alessa | Wissensfabrik" w:date="2022-10-12T09:14:00Z">
          <w:pPr>
            <w:spacing w:after="0" w:line="240" w:lineRule="auto"/>
          </w:pPr>
        </w:pPrChange>
      </w:pPr>
      <w:r>
        <w:rPr>
          <w:szCs w:val="21"/>
        </w:rPr>
        <w:t xml:space="preserve">Um etwas drucken zu können, muss zunächst ein 3D-Modell erstellt (oder aus dem Internet heruntergeladen) und abgespeichert werden. Gängige Dateiformate sind STL oder 3MF. Diese Dateien werden mit einem speziellen Programm, dem sogenannten </w:t>
      </w:r>
      <w:r w:rsidRPr="00153D0D">
        <w:rPr>
          <w:szCs w:val="21"/>
          <w:highlight w:val="yellow"/>
        </w:rPr>
        <w:t>Slicer</w:t>
      </w:r>
      <w:r>
        <w:rPr>
          <w:szCs w:val="21"/>
        </w:rPr>
        <w:t>, geöffnet. Das Programm wandelt das 3D-Modell in Steuerbefehle für den 3D-Drucker um und fügt unter Umständen Stützstrukturen für Überhänge hinzu. Diese Befehle werden als G-code bezeichnet. Im Gegensatz zu Dateiformaten, wie STL und 3MF, wurden G-code Befehle schon seit den 1950er Jahren zur Steuerung von Fertigungsmaschinen genutzt.</w:t>
      </w:r>
      <w:r>
        <w:rPr>
          <w:caps/>
          <w:szCs w:val="21"/>
        </w:rPr>
        <w:t xml:space="preserve"> </w:t>
      </w:r>
      <w:r>
        <w:rPr>
          <w:szCs w:val="21"/>
        </w:rPr>
        <w:t xml:space="preserve">Mit Hilfe einer </w:t>
      </w:r>
      <w:r w:rsidRPr="00153D0D">
        <w:rPr>
          <w:szCs w:val="21"/>
          <w:highlight w:val="yellow"/>
        </w:rPr>
        <w:t>Speicherkarte</w:t>
      </w:r>
      <w:r>
        <w:rPr>
          <w:szCs w:val="21"/>
        </w:rPr>
        <w:t xml:space="preserve"> oder einem </w:t>
      </w:r>
      <w:r w:rsidRPr="0039767A">
        <w:rPr>
          <w:szCs w:val="21"/>
        </w:rPr>
        <w:t>USB-Stick</w:t>
      </w:r>
      <w:r>
        <w:rPr>
          <w:szCs w:val="21"/>
        </w:rPr>
        <w:t xml:space="preserve"> kann die G-code-Datei auf den Drucker übertragen werden. Morderne 3D-Drucker können die Datei auch über das heimische Netzwerk direkt aus dem Slicer empfangen. Mit Hilfe eines Bedienfeldes kann die Datei ausgewählt und der Druck gestartet werden.</w:t>
      </w:r>
    </w:p>
    <w:p w14:paraId="56578864" w14:textId="77777777" w:rsidR="00C968B9" w:rsidRDefault="00C968B9" w:rsidP="00553D17">
      <w:pPr>
        <w:spacing w:after="0" w:line="240" w:lineRule="auto"/>
        <w:jc w:val="both"/>
        <w:rPr>
          <w:szCs w:val="21"/>
        </w:rPr>
        <w:pPrChange w:id="6" w:author="Schmidberger, Alessa | Wissensfabrik" w:date="2022-10-12T09:14:00Z">
          <w:pPr>
            <w:spacing w:after="0" w:line="240" w:lineRule="auto"/>
          </w:pPr>
        </w:pPrChange>
      </w:pPr>
      <w:r>
        <w:rPr>
          <w:szCs w:val="21"/>
        </w:rPr>
        <w:t xml:space="preserve">In der G-code Datei (rechts im Bild) steht unter anderem, welche mit welchen Temperaturen gedruckt werden soll und wohin sich der Druckkopf bewegt. </w:t>
      </w:r>
    </w:p>
    <w:p w14:paraId="77183C11" w14:textId="77777777" w:rsidR="00C968B9" w:rsidRDefault="00C968B9" w:rsidP="00553D17">
      <w:pPr>
        <w:spacing w:after="0" w:line="240" w:lineRule="auto"/>
        <w:jc w:val="both"/>
        <w:rPr>
          <w:szCs w:val="21"/>
        </w:rPr>
        <w:pPrChange w:id="7" w:author="Schmidberger, Alessa | Wissensfabrik" w:date="2022-10-12T09:14:00Z">
          <w:pPr>
            <w:spacing w:after="0" w:line="240" w:lineRule="auto"/>
          </w:pPr>
        </w:pPrChange>
      </w:pPr>
    </w:p>
    <w:p w14:paraId="77C54CE9" w14:textId="77777777" w:rsidR="00C968B9" w:rsidRPr="00153D0D" w:rsidRDefault="00C968B9" w:rsidP="00553D17">
      <w:pPr>
        <w:spacing w:after="0" w:line="240" w:lineRule="auto"/>
        <w:jc w:val="both"/>
        <w:rPr>
          <w:b/>
          <w:bCs w:val="0"/>
          <w:szCs w:val="21"/>
        </w:rPr>
        <w:pPrChange w:id="8" w:author="Schmidberger, Alessa | Wissensfabrik" w:date="2022-10-12T09:14:00Z">
          <w:pPr>
            <w:spacing w:after="0" w:line="240" w:lineRule="auto"/>
          </w:pPr>
        </w:pPrChange>
      </w:pPr>
      <w:r w:rsidRPr="00153D0D">
        <w:rPr>
          <w:b/>
          <w:bCs w:val="0"/>
          <w:szCs w:val="21"/>
        </w:rPr>
        <w:t>Druck:</w:t>
      </w:r>
    </w:p>
    <w:p w14:paraId="672486D8" w14:textId="77777777" w:rsidR="00C968B9" w:rsidRDefault="00C968B9" w:rsidP="00553D17">
      <w:pPr>
        <w:spacing w:after="0" w:line="240" w:lineRule="auto"/>
        <w:jc w:val="both"/>
        <w:rPr>
          <w:szCs w:val="21"/>
        </w:rPr>
        <w:pPrChange w:id="9" w:author="Schmidberger, Alessa | Wissensfabrik" w:date="2022-10-12T09:14:00Z">
          <w:pPr>
            <w:spacing w:after="0" w:line="240" w:lineRule="auto"/>
          </w:pPr>
        </w:pPrChange>
      </w:pPr>
      <w:r>
        <w:rPr>
          <w:szCs w:val="21"/>
        </w:rPr>
        <w:t xml:space="preserve">Statt Tinte verwenden FFF-Drucker </w:t>
      </w:r>
      <w:r w:rsidRPr="00153D0D">
        <w:rPr>
          <w:szCs w:val="21"/>
          <w:highlight w:val="yellow"/>
        </w:rPr>
        <w:t>Filament</w:t>
      </w:r>
      <w:r>
        <w:rPr>
          <w:szCs w:val="21"/>
        </w:rPr>
        <w:t xml:space="preserve"> zum Drucken. Je nach Anforderung können verschiedene Kunststoffe verwendet werden. Besonderns beliebt ist dabei das Material PLA (</w:t>
      </w:r>
      <w:r w:rsidRPr="00324C6A">
        <w:rPr>
          <w:szCs w:val="21"/>
        </w:rPr>
        <w:t>Polylactide</w:t>
      </w:r>
      <w:r>
        <w:rPr>
          <w:szCs w:val="21"/>
        </w:rPr>
        <w:t>), weil es sich bei vergleichsweise einfach und bei niedrigen Temperaturen (200°C bis 220°C) drucken lässt. PLA ist eine Polymilchsäure, die aus Maisstärke gewonnen werden kann und unter bestimmten Bedinungen auch biologisch abbaubar ist.</w:t>
      </w:r>
    </w:p>
    <w:p w14:paraId="7F560493" w14:textId="77777777" w:rsidR="00C968B9" w:rsidRDefault="00C968B9" w:rsidP="00553D17">
      <w:pPr>
        <w:spacing w:after="0" w:line="240" w:lineRule="auto"/>
        <w:jc w:val="both"/>
        <w:rPr>
          <w:szCs w:val="21"/>
        </w:rPr>
        <w:pPrChange w:id="10" w:author="Schmidberger, Alessa | Wissensfabrik" w:date="2022-10-12T09:14:00Z">
          <w:pPr>
            <w:spacing w:after="0" w:line="240" w:lineRule="auto"/>
          </w:pPr>
        </w:pPrChange>
      </w:pPr>
      <w:r>
        <w:rPr>
          <w:szCs w:val="21"/>
        </w:rPr>
        <w:t xml:space="preserve">Das Filament aufgewickelt in Spulen geliefert. Der sogenannte </w:t>
      </w:r>
      <w:r w:rsidRPr="0039767A">
        <w:rPr>
          <w:szCs w:val="21"/>
          <w:highlight w:val="yellow"/>
        </w:rPr>
        <w:t>Extruder</w:t>
      </w:r>
      <w:r>
        <w:rPr>
          <w:szCs w:val="21"/>
        </w:rPr>
        <w:t xml:space="preserve"> befördert (oder </w:t>
      </w:r>
      <w:r w:rsidRPr="00153D0D">
        <w:rPr>
          <w:szCs w:val="21"/>
        </w:rPr>
        <w:t>extrudier</w:t>
      </w:r>
      <w:r>
        <w:rPr>
          <w:szCs w:val="21"/>
        </w:rPr>
        <w:t xml:space="preserve">t) das Material von der Spule zum </w:t>
      </w:r>
      <w:r w:rsidRPr="0039767A">
        <w:rPr>
          <w:szCs w:val="21"/>
        </w:rPr>
        <w:t>Druckkopf</w:t>
      </w:r>
      <w:r>
        <w:rPr>
          <w:szCs w:val="21"/>
        </w:rPr>
        <w:t xml:space="preserve">. Der Druckkopf wird mit Hilfe von zwei Motoren, Riemen und Schlitten, die sich auf stabilen </w:t>
      </w:r>
      <w:r w:rsidRPr="0039767A">
        <w:rPr>
          <w:szCs w:val="21"/>
          <w:highlight w:val="yellow"/>
        </w:rPr>
        <w:t>Rundstäben</w:t>
      </w:r>
      <w:r>
        <w:rPr>
          <w:szCs w:val="21"/>
        </w:rPr>
        <w:t xml:space="preserve"> befinden in </w:t>
      </w:r>
      <w:r w:rsidRPr="0039767A">
        <w:rPr>
          <w:szCs w:val="21"/>
          <w:highlight w:val="yellow"/>
        </w:rPr>
        <w:t>XY</w:t>
      </w:r>
      <w:r>
        <w:rPr>
          <w:szCs w:val="21"/>
        </w:rPr>
        <w:t xml:space="preserve">-Richtung bewegt. Im Druckkopf befindet sich ein zentrales Bauteil eines 3D-Druckers: das </w:t>
      </w:r>
      <w:r w:rsidRPr="00153D0D">
        <w:rPr>
          <w:szCs w:val="21"/>
          <w:highlight w:val="yellow"/>
        </w:rPr>
        <w:t>Hotend</w:t>
      </w:r>
      <w:r>
        <w:rPr>
          <w:szCs w:val="21"/>
        </w:rPr>
        <w:t xml:space="preserve">. Im Hotend das Material erhitzt und durch eine </w:t>
      </w:r>
      <w:r w:rsidRPr="0039767A">
        <w:rPr>
          <w:szCs w:val="21"/>
          <w:highlight w:val="yellow"/>
        </w:rPr>
        <w:t>Düse</w:t>
      </w:r>
      <w:r>
        <w:rPr>
          <w:szCs w:val="21"/>
        </w:rPr>
        <w:t xml:space="preserve"> (auch Nozzle genannt) gepresst. Am unteren Ende des Hotends befinden sich ein </w:t>
      </w:r>
      <w:r w:rsidRPr="0039767A">
        <w:rPr>
          <w:szCs w:val="21"/>
        </w:rPr>
        <w:t>Heizelement</w:t>
      </w:r>
      <w:r>
        <w:rPr>
          <w:szCs w:val="21"/>
        </w:rPr>
        <w:t xml:space="preserve"> zum Erhitzen der Düse und ein </w:t>
      </w:r>
      <w:r w:rsidRPr="00CB3788">
        <w:rPr>
          <w:szCs w:val="21"/>
          <w:highlight w:val="yellow"/>
        </w:rPr>
        <w:t>Temperaturfühler</w:t>
      </w:r>
      <w:r>
        <w:rPr>
          <w:szCs w:val="21"/>
        </w:rPr>
        <w:t xml:space="preserve"> (Thermistor) zur Überwachung der Temperatur. </w:t>
      </w:r>
    </w:p>
    <w:p w14:paraId="21FA8220" w14:textId="77777777" w:rsidR="00C968B9" w:rsidRDefault="00C968B9" w:rsidP="00553D17">
      <w:pPr>
        <w:spacing w:after="0" w:line="240" w:lineRule="auto"/>
        <w:jc w:val="both"/>
        <w:rPr>
          <w:szCs w:val="21"/>
        </w:rPr>
        <w:pPrChange w:id="11" w:author="Schmidberger, Alessa | Wissensfabrik" w:date="2022-10-12T09:14:00Z">
          <w:pPr>
            <w:spacing w:after="0" w:line="240" w:lineRule="auto"/>
          </w:pPr>
        </w:pPrChange>
      </w:pPr>
      <w:r>
        <w:rPr>
          <w:szCs w:val="21"/>
        </w:rPr>
        <w:t xml:space="preserve">Das geschmolzene Material wird dann Schicht für Schicht auf dem </w:t>
      </w:r>
      <w:r w:rsidRPr="0039767A">
        <w:rPr>
          <w:szCs w:val="21"/>
          <w:highlight w:val="yellow"/>
        </w:rPr>
        <w:t>Druckbett</w:t>
      </w:r>
      <w:r>
        <w:rPr>
          <w:szCs w:val="21"/>
        </w:rPr>
        <w:t xml:space="preserve"> aufgetragen. Zum Aushärten wird das frisch aufgetragene Filament mit einem </w:t>
      </w:r>
      <w:r w:rsidRPr="0039767A">
        <w:rPr>
          <w:szCs w:val="21"/>
          <w:highlight w:val="yellow"/>
        </w:rPr>
        <w:t>Bauteillüfter</w:t>
      </w:r>
      <w:r>
        <w:rPr>
          <w:szCs w:val="21"/>
        </w:rPr>
        <w:t xml:space="preserve"> abgekühlt. Sobald eine Schicht fertig ist, bewegt ein weiterer Schrittmotor das Druckbett (ein typischer Wert sind 0,2mm) in </w:t>
      </w:r>
      <w:r w:rsidRPr="0039767A">
        <w:rPr>
          <w:szCs w:val="21"/>
          <w:highlight w:val="yellow"/>
        </w:rPr>
        <w:t>Z</w:t>
      </w:r>
      <w:r>
        <w:rPr>
          <w:szCs w:val="21"/>
        </w:rPr>
        <w:t xml:space="preserve">-Richtung mit einer </w:t>
      </w:r>
      <w:r w:rsidRPr="0039767A">
        <w:rPr>
          <w:szCs w:val="21"/>
          <w:highlight w:val="yellow"/>
        </w:rPr>
        <w:t>Gewindestange</w:t>
      </w:r>
      <w:r>
        <w:rPr>
          <w:szCs w:val="21"/>
        </w:rPr>
        <w:t xml:space="preserve"> nach unten. Dieser Vorgang wird solange wiederholt, bis das Modell fertig ist. Je nach Modell, Düse, Schichthöhe und Druckgeschwindigkeit kann dies wenige Minuten, aber auch mehrere Tage dauern.</w:t>
      </w:r>
    </w:p>
    <w:p w14:paraId="225ECFE2" w14:textId="77777777" w:rsidR="00C968B9" w:rsidRDefault="00C968B9" w:rsidP="00553D17">
      <w:pPr>
        <w:spacing w:after="0" w:line="240" w:lineRule="auto"/>
        <w:jc w:val="both"/>
        <w:rPr>
          <w:szCs w:val="21"/>
        </w:rPr>
        <w:pPrChange w:id="12" w:author="Schmidberger, Alessa | Wissensfabrik" w:date="2022-10-12T09:14:00Z">
          <w:pPr>
            <w:spacing w:after="0" w:line="240" w:lineRule="auto"/>
          </w:pPr>
        </w:pPrChange>
      </w:pPr>
    </w:p>
    <w:p w14:paraId="2A59C4CE" w14:textId="77777777" w:rsidR="00C968B9" w:rsidRPr="00153D0D" w:rsidRDefault="00C968B9" w:rsidP="00553D17">
      <w:pPr>
        <w:spacing w:after="0" w:line="240" w:lineRule="auto"/>
        <w:jc w:val="both"/>
        <w:rPr>
          <w:b/>
          <w:bCs w:val="0"/>
          <w:szCs w:val="21"/>
        </w:rPr>
        <w:pPrChange w:id="13" w:author="Schmidberger, Alessa | Wissensfabrik" w:date="2022-10-12T09:14:00Z">
          <w:pPr>
            <w:spacing w:after="0" w:line="240" w:lineRule="auto"/>
          </w:pPr>
        </w:pPrChange>
      </w:pPr>
      <w:r w:rsidRPr="00153D0D">
        <w:rPr>
          <w:b/>
          <w:bCs w:val="0"/>
          <w:szCs w:val="21"/>
        </w:rPr>
        <w:t>Nachbearbeitung:</w:t>
      </w:r>
    </w:p>
    <w:p w14:paraId="53DB05C3" w14:textId="4194338C" w:rsidR="00C968B9" w:rsidRPr="0025168C" w:rsidRDefault="00C968B9" w:rsidP="00553D17">
      <w:pPr>
        <w:spacing w:after="0" w:line="240" w:lineRule="auto"/>
        <w:jc w:val="both"/>
        <w:rPr>
          <w:szCs w:val="21"/>
        </w:rPr>
        <w:pPrChange w:id="14" w:author="Schmidberger, Alessa | Wissensfabrik" w:date="2022-10-12T09:14:00Z">
          <w:pPr>
            <w:spacing w:after="0" w:line="240" w:lineRule="auto"/>
          </w:pPr>
        </w:pPrChange>
      </w:pPr>
      <w:r>
        <w:rPr>
          <w:szCs w:val="21"/>
        </w:rPr>
        <w:t>Im letzten Schritt wird der Druck vorsichtig vom Druckbett gelöst und ggf. Stützstrukturen vom Modell heruntergebrochen. Bei Bedarf kann das Modell noch nachgeschliffen werden.</w:t>
      </w:r>
      <w:r>
        <w:br w:type="page"/>
      </w:r>
    </w:p>
    <w:p w14:paraId="66260050" w14:textId="3A006563" w:rsidR="00C968B9" w:rsidRDefault="00C968B9" w:rsidP="00C968B9">
      <w:pPr>
        <w:rPr>
          <w:sz w:val="24"/>
          <w:szCs w:val="24"/>
        </w:rPr>
      </w:pPr>
      <w:r w:rsidRPr="00C968B9">
        <w:rPr>
          <w:sz w:val="24"/>
          <w:szCs w:val="24"/>
        </w:rPr>
        <w:lastRenderedPageBreak/>
        <w:t>Aufgabe 3:</w:t>
      </w:r>
    </w:p>
    <w:p w14:paraId="256BE2E0" w14:textId="77777777" w:rsidR="00C968B9" w:rsidRDefault="00C968B9" w:rsidP="00C968B9">
      <w:pPr>
        <w:spacing w:line="259" w:lineRule="auto"/>
        <w:rPr>
          <w:szCs w:val="21"/>
        </w:rPr>
      </w:pP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71998D" wp14:editId="1E4228A0">
                <wp:simplePos x="0" y="0"/>
                <wp:positionH relativeFrom="column">
                  <wp:posOffset>1399541</wp:posOffset>
                </wp:positionH>
                <wp:positionV relativeFrom="paragraph">
                  <wp:posOffset>810260</wp:posOffset>
                </wp:positionV>
                <wp:extent cx="2324100" cy="339090"/>
                <wp:effectExtent l="0" t="57150" r="19050" b="22860"/>
                <wp:wrapNone/>
                <wp:docPr id="18" name="Gerade Verbindung mit Pfei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4100" cy="33909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0D7F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8" o:spid="_x0000_s1026" type="#_x0000_t32" style="position:absolute;margin-left:110.2pt;margin-top:63.8pt;width:183pt;height:26.7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" strokecolor="#ed7d31 [3205]" strokeweight="1pt">
                <v:stroke endarrow="block" joinstyle="miter"/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4F489" wp14:editId="6B1D3D34">
                <wp:simplePos x="0" y="0"/>
                <wp:positionH relativeFrom="column">
                  <wp:posOffset>3558540</wp:posOffset>
                </wp:positionH>
                <wp:positionV relativeFrom="paragraph">
                  <wp:posOffset>5275580</wp:posOffset>
                </wp:positionV>
                <wp:extent cx="1971675" cy="291465"/>
                <wp:effectExtent l="0" t="0" r="9525" b="0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C9AD96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7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 xml:space="preserve">Rundstab (Y-Richtung)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04F489" id="_x0000_t202" coordsize="21600,21600" o:spt="202" path="m,l,21600r21600,l21600,xe">
                <v:stroke joinstyle="miter"/>
                <v:path gradientshapeok="t" o:connecttype="rect"/>
              </v:shapetype>
              <v:shape id="Textfeld 12" o:spid="_x0000_s1026" type="#_x0000_t202" style="position:absolute;margin-left:280.2pt;margin-top:415.4pt;width:155.25pt;height:22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" fillcolor="white [3212]" stroked="f" strokeweight=".5pt">
                <v:textbox>
                  <w:txbxContent>
                    <w:p w14:paraId="6AC9AD96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7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 xml:space="preserve">Rundstab (Y-Richtung) 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2017FB" wp14:editId="5BC1E97D">
                <wp:simplePos x="0" y="0"/>
                <wp:positionH relativeFrom="column">
                  <wp:posOffset>3585210</wp:posOffset>
                </wp:positionH>
                <wp:positionV relativeFrom="paragraph">
                  <wp:posOffset>6153785</wp:posOffset>
                </wp:positionV>
                <wp:extent cx="1971675" cy="291465"/>
                <wp:effectExtent l="0" t="0" r="9525" b="0"/>
                <wp:wrapNone/>
                <wp:docPr id="40" name="Textfel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15544B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9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>Druckkopf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017FB" id="Textfeld 40" o:spid="_x0000_s1027" type="#_x0000_t202" style="position:absolute;margin-left:282.3pt;margin-top:484.55pt;width:155.25pt;height:22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xJLg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" fillcolor="white [3212]" stroked="f" strokeweight=".5pt">
                <v:textbox>
                  <w:txbxContent>
                    <w:p w14:paraId="5615544B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9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>Druckkopf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8DB51E" wp14:editId="392750BA">
                <wp:simplePos x="0" y="0"/>
                <wp:positionH relativeFrom="column">
                  <wp:posOffset>3142615</wp:posOffset>
                </wp:positionH>
                <wp:positionV relativeFrom="paragraph">
                  <wp:posOffset>6529070</wp:posOffset>
                </wp:positionV>
                <wp:extent cx="444500" cy="189865"/>
                <wp:effectExtent l="38100" t="38100" r="31750" b="19685"/>
                <wp:wrapNone/>
                <wp:docPr id="8" name="Gerade Verbindung mit Pfei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0" cy="18986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91B7" id="Gerade Verbindung mit Pfeil 8" o:spid="_x0000_s1026" type="#_x0000_t32" style="position:absolute;margin-left:247.45pt;margin-top:514.1pt;width:35pt;height:14.9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" strokecolor="#ed7d31 [3205]" strokeweight="1pt">
                <v:stroke endarrow="block" joinstyle="miter"/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215782" wp14:editId="3450D420">
                <wp:simplePos x="0" y="0"/>
                <wp:positionH relativeFrom="column">
                  <wp:posOffset>3510280</wp:posOffset>
                </wp:positionH>
                <wp:positionV relativeFrom="paragraph">
                  <wp:posOffset>6602730</wp:posOffset>
                </wp:positionV>
                <wp:extent cx="1971675" cy="291465"/>
                <wp:effectExtent l="0" t="0" r="9525" b="0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4FA461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10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>Extruder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15782" id="Textfeld 11" o:spid="_x0000_s1028" type="#_x0000_t202" style="position:absolute;margin-left:276.4pt;margin-top:519.9pt;width:155.25pt;height:22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D3t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" fillcolor="white [3212]" stroked="f" strokeweight=".5pt">
                <v:textbox>
                  <w:txbxContent>
                    <w:p w14:paraId="0B4FA461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10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>Extruder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DDDB80" wp14:editId="1BE6A053">
                <wp:simplePos x="0" y="0"/>
                <wp:positionH relativeFrom="column">
                  <wp:posOffset>3517265</wp:posOffset>
                </wp:positionH>
                <wp:positionV relativeFrom="paragraph">
                  <wp:posOffset>7153275</wp:posOffset>
                </wp:positionV>
                <wp:extent cx="1972019" cy="291947"/>
                <wp:effectExtent l="0" t="0" r="9525" b="0"/>
                <wp:wrapNone/>
                <wp:docPr id="13" name="Textfel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019" cy="2919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61DCA2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11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>Spule mit Filament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DDB80" id="Textfeld 13" o:spid="_x0000_s1029" type="#_x0000_t202" style="position:absolute;margin-left:276.95pt;margin-top:563.25pt;width:155.3pt;height:2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" fillcolor="white [3212]" stroked="f" strokeweight=".5pt">
                <v:textbox>
                  <w:txbxContent>
                    <w:p w14:paraId="0961DCA2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11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>Spule mit Filament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459C5B" wp14:editId="79A15BAD">
                <wp:simplePos x="0" y="0"/>
                <wp:positionH relativeFrom="column">
                  <wp:posOffset>3573739</wp:posOffset>
                </wp:positionH>
                <wp:positionV relativeFrom="paragraph">
                  <wp:posOffset>5709937</wp:posOffset>
                </wp:positionV>
                <wp:extent cx="1971675" cy="291465"/>
                <wp:effectExtent l="0" t="0" r="0" b="635"/>
                <wp:wrapNone/>
                <wp:docPr id="38" name="Textfel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59D998" w14:textId="77777777" w:rsidR="00C968B9" w:rsidRPr="005B6FC1" w:rsidRDefault="00C968B9" w:rsidP="00C968B9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8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Pr="00B340B6">
                              <w:t>Rundstab (X-Richtung)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59C5B" id="Textfeld 38" o:spid="_x0000_s1030" type="#_x0000_t202" style="position:absolute;margin-left:281.4pt;margin-top:449.6pt;width:155.25pt;height:22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9/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" fillcolor="white [3212]" stroked="f" strokeweight=".5pt">
                <v:textbox>
                  <w:txbxContent>
                    <w:p w14:paraId="0A59D998" w14:textId="77777777" w:rsidR="00C968B9" w:rsidRPr="005B6FC1" w:rsidRDefault="00C968B9" w:rsidP="00C968B9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8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Pr="00B340B6">
                        <w:t>Rundstab (X-Richtung)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406EC4" wp14:editId="3E46FFA6">
                <wp:simplePos x="0" y="0"/>
                <wp:positionH relativeFrom="column">
                  <wp:posOffset>1480070</wp:posOffset>
                </wp:positionH>
                <wp:positionV relativeFrom="paragraph">
                  <wp:posOffset>2227844</wp:posOffset>
                </wp:positionV>
                <wp:extent cx="2677885" cy="45719"/>
                <wp:effectExtent l="0" t="76200" r="8255" b="50165"/>
                <wp:wrapNone/>
                <wp:docPr id="36" name="Gerade Verbindung mit Pfei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7885" cy="45719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B7841" id="Gerade Verbindung mit Pfeil 36" o:spid="_x0000_s1026" type="#_x0000_t32" style="position:absolute;margin-left:116.55pt;margin-top:175.4pt;width:210.85pt;height:3.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" strokecolor="#ed7d31 [3205]" strokeweight="1pt">
                <v:stroke endarrow="block" joinstyle="miter"/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519ABF1" wp14:editId="44CA4A43">
                <wp:simplePos x="0" y="0"/>
                <wp:positionH relativeFrom="column">
                  <wp:posOffset>-457835</wp:posOffset>
                </wp:positionH>
                <wp:positionV relativeFrom="paragraph">
                  <wp:posOffset>2136775</wp:posOffset>
                </wp:positionV>
                <wp:extent cx="1971675" cy="291465"/>
                <wp:effectExtent l="0" t="0" r="9525" b="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FD4C2D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>Gewindestange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9ABF1" id="Textfeld 31" o:spid="_x0000_s1031" type="#_x0000_t202" style="position:absolute;margin-left:-36.05pt;margin-top:168.25pt;width:155.25pt;height:22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UCqLw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" fillcolor="white [3212]" stroked="f" strokeweight=".5pt">
                <v:textbox>
                  <w:txbxContent>
                    <w:p w14:paraId="33FD4C2D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Gewindestange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11B14F" wp14:editId="1F8FC6B5">
                <wp:simplePos x="0" y="0"/>
                <wp:positionH relativeFrom="column">
                  <wp:posOffset>-458470</wp:posOffset>
                </wp:positionH>
                <wp:positionV relativeFrom="paragraph">
                  <wp:posOffset>2506980</wp:posOffset>
                </wp:positionV>
                <wp:extent cx="1971675" cy="291465"/>
                <wp:effectExtent l="0" t="0" r="9525" b="0"/>
                <wp:wrapNone/>
                <wp:docPr id="32" name="Textfel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60176B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>Bedienelement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1B14F" id="Textfeld 32" o:spid="_x0000_s1032" type="#_x0000_t202" style="position:absolute;margin-left:-36.1pt;margin-top:197.4pt;width:155.25pt;height:22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" fillcolor="white [3212]" stroked="f" strokeweight=".5pt">
                <v:textbox>
                  <w:txbxContent>
                    <w:p w14:paraId="1760176B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Bedienelement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C80B77" wp14:editId="69C6C37A">
                <wp:simplePos x="0" y="0"/>
                <wp:positionH relativeFrom="column">
                  <wp:posOffset>-469677</wp:posOffset>
                </wp:positionH>
                <wp:positionV relativeFrom="paragraph">
                  <wp:posOffset>2881630</wp:posOffset>
                </wp:positionV>
                <wp:extent cx="1971675" cy="291465"/>
                <wp:effectExtent l="0" t="0" r="9525" b="0"/>
                <wp:wrapNone/>
                <wp:docPr id="33" name="Textfel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6F18C5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 xml:space="preserve">Steckplatz Speicherkarte </w:t>
                            </w:r>
                            <w:r>
                              <w:rPr>
                                <w:color w:val="ED7D31" w:themeColor="accent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80B77" id="Textfeld 33" o:spid="_x0000_s1033" type="#_x0000_t202" style="position:absolute;margin-left:-37pt;margin-top:226.9pt;width:155.25pt;height:22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67b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" fillcolor="white [3212]" stroked="f" strokeweight=".5pt">
                <v:textbox>
                  <w:txbxContent>
                    <w:p w14:paraId="5C6F18C5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 xml:space="preserve">Steckplatz Speicherkarte </w:t>
                      </w:r>
                      <w:r>
                        <w:rPr>
                          <w:color w:val="ED7D31" w:themeColor="accent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1708F4" wp14:editId="0946023B">
                <wp:simplePos x="0" y="0"/>
                <wp:positionH relativeFrom="column">
                  <wp:posOffset>-451485</wp:posOffset>
                </wp:positionH>
                <wp:positionV relativeFrom="paragraph">
                  <wp:posOffset>1757457</wp:posOffset>
                </wp:positionV>
                <wp:extent cx="1971675" cy="291465"/>
                <wp:effectExtent l="0" t="0" r="9525" b="0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16208C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>Druckbett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708F4" id="Textfeld 28" o:spid="_x0000_s1034" type="#_x0000_t202" style="position:absolute;margin-left:-35.55pt;margin-top:138.4pt;width:155.25pt;height:22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uAMQ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" fillcolor="white [3212]" stroked="f" strokeweight=".5pt">
                <v:textbox>
                  <w:txbxContent>
                    <w:p w14:paraId="2D16208C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Druckbett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24FAD6" wp14:editId="5DD03BEB">
                <wp:simplePos x="0" y="0"/>
                <wp:positionH relativeFrom="column">
                  <wp:posOffset>2988606</wp:posOffset>
                </wp:positionH>
                <wp:positionV relativeFrom="paragraph">
                  <wp:posOffset>7283699</wp:posOffset>
                </wp:positionV>
                <wp:extent cx="643616" cy="57914"/>
                <wp:effectExtent l="25400" t="12700" r="17145" b="69215"/>
                <wp:wrapNone/>
                <wp:docPr id="10" name="Gerade Verbindung mit Pfei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3616" cy="5791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833C" id="Gerade Verbindung mit Pfeil 10" o:spid="_x0000_s1026" type="#_x0000_t32" style="position:absolute;margin-left:235.3pt;margin-top:573.5pt;width:50.7pt;height:4.5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" strokecolor="#ed7d31 [3205]" strokeweight="1pt">
                <v:stroke endarrow="block" joinstyle="miter"/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808856" wp14:editId="18977FD7">
                <wp:simplePos x="0" y="0"/>
                <wp:positionH relativeFrom="column">
                  <wp:posOffset>-440055</wp:posOffset>
                </wp:positionH>
                <wp:positionV relativeFrom="paragraph">
                  <wp:posOffset>1382540</wp:posOffset>
                </wp:positionV>
                <wp:extent cx="1971675" cy="291465"/>
                <wp:effectExtent l="0" t="0" r="0" b="635"/>
                <wp:wrapNone/>
                <wp:docPr id="7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EB72AD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>Düse (</w:t>
                            </w:r>
                            <w:proofErr w:type="spellStart"/>
                            <w:r w:rsidRPr="00B340B6">
                              <w:t>Nozzle</w:t>
                            </w:r>
                            <w:proofErr w:type="spellEnd"/>
                            <w:r w:rsidRPr="00B340B6">
                              <w:t xml:space="preserve">) </w:t>
                            </w:r>
                            <w:r>
                              <w:rPr>
                                <w:color w:val="ED7D31" w:themeColor="accent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08856" id="Textfeld 7" o:spid="_x0000_s1035" type="#_x0000_t202" style="position:absolute;margin-left:-34.65pt;margin-top:108.85pt;width:155.25pt;height:2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" fillcolor="white [3212]" stroked="f" strokeweight=".5pt">
                <v:textbox>
                  <w:txbxContent>
                    <w:p w14:paraId="44EB72AD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Düse (</w:t>
                      </w:r>
                      <w:proofErr w:type="spellStart"/>
                      <w:r w:rsidRPr="00B340B6">
                        <w:t>Nozzle</w:t>
                      </w:r>
                      <w:proofErr w:type="spellEnd"/>
                      <w:r w:rsidRPr="00B340B6">
                        <w:t xml:space="preserve">) </w:t>
                      </w:r>
                      <w:r>
                        <w:rPr>
                          <w:color w:val="ED7D31" w:themeColor="accent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9701A7" wp14:editId="071009F1">
                <wp:simplePos x="0" y="0"/>
                <wp:positionH relativeFrom="column">
                  <wp:posOffset>-440538</wp:posOffset>
                </wp:positionH>
                <wp:positionV relativeFrom="paragraph">
                  <wp:posOffset>1012664</wp:posOffset>
                </wp:positionV>
                <wp:extent cx="1971675" cy="291465"/>
                <wp:effectExtent l="0" t="0" r="0" b="63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9B2C32" w14:textId="77777777" w:rsidR="00C968B9" w:rsidRPr="005B6FC1" w:rsidRDefault="00C968B9" w:rsidP="00C968B9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B340B6">
                              <w:t>Bauteillüfter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701A7" id="Textfeld 17" o:spid="_x0000_s1036" type="#_x0000_t202" style="position:absolute;margin-left:-34.7pt;margin-top:79.75pt;width:155.25pt;height:22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61pMAIAAFw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" fillcolor="white [3212]" stroked="f" strokeweight=".5pt">
                <v:textbox>
                  <w:txbxContent>
                    <w:p w14:paraId="179B2C32" w14:textId="77777777" w:rsidR="00C968B9" w:rsidRPr="005B6FC1" w:rsidRDefault="00C968B9" w:rsidP="00C968B9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B340B6">
                        <w:t>Bauteillüfter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EEF545" wp14:editId="0D5A03D3">
                <wp:simplePos x="0" y="0"/>
                <wp:positionH relativeFrom="column">
                  <wp:posOffset>357742</wp:posOffset>
                </wp:positionH>
                <wp:positionV relativeFrom="paragraph">
                  <wp:posOffset>8818334</wp:posOffset>
                </wp:positionV>
                <wp:extent cx="2314936" cy="243069"/>
                <wp:effectExtent l="0" t="0" r="0" b="0"/>
                <wp:wrapNone/>
                <wp:docPr id="5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936" cy="2430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FB295F" w14:textId="77777777" w:rsidR="00C968B9" w:rsidRPr="005B6FC1" w:rsidRDefault="00C968B9" w:rsidP="00C968B9">
                            <w:pPr>
                              <w:jc w:val="center"/>
                              <w:rPr>
                                <w:b/>
                                <w:bCs w:val="0"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 w:val="0"/>
                                <w:color w:val="000000" w:themeColor="text1"/>
                              </w:rPr>
                              <w:t>Sicht von oben/hinten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EF545" id="Textfeld 5" o:spid="_x0000_s1037" type="#_x0000_t202" style="position:absolute;margin-left:28.15pt;margin-top:694.35pt;width:182.3pt;height:19.1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jlLMQIAAFwEAAAOAAAAZHJzL2Uyb0RvYy54bWysVE2P2yAQvVfqf0DcGzsfm26iOKs0q1SV&#10;ot2VstWeCYYYCTMUSOz013fA+eq2p6oXPMMMj5k3D88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" fillcolor="white [3201]" stroked="f" strokeweight=".5pt">
                <v:textbox>
                  <w:txbxContent>
                    <w:p w14:paraId="36FB295F" w14:textId="77777777" w:rsidR="00C968B9" w:rsidRPr="005B6FC1" w:rsidRDefault="00C968B9" w:rsidP="00C968B9">
                      <w:pPr>
                        <w:jc w:val="center"/>
                        <w:rPr>
                          <w:b/>
                          <w:bCs w:val="0"/>
                          <w:color w:val="000000" w:themeColor="text1"/>
                        </w:rPr>
                      </w:pPr>
                      <w:r>
                        <w:rPr>
                          <w:b/>
                          <w:bCs w:val="0"/>
                          <w:color w:val="000000" w:themeColor="text1"/>
                        </w:rPr>
                        <w:t>Sicht von oben/hinten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w:drawing>
          <wp:anchor distT="0" distB="0" distL="114300" distR="114300" simplePos="0" relativeHeight="251658240" behindDoc="0" locked="0" layoutInCell="1" allowOverlap="1" wp14:anchorId="26CB4800" wp14:editId="51515BA4">
            <wp:simplePos x="0" y="0"/>
            <wp:positionH relativeFrom="column">
              <wp:posOffset>-312878</wp:posOffset>
            </wp:positionH>
            <wp:positionV relativeFrom="page">
              <wp:posOffset>5379011</wp:posOffset>
            </wp:positionV>
            <wp:extent cx="4320000" cy="4320000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68B9">
        <w:rPr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173D3A" wp14:editId="39357FF1">
                <wp:simplePos x="0" y="0"/>
                <wp:positionH relativeFrom="column">
                  <wp:posOffset>3076870</wp:posOffset>
                </wp:positionH>
                <wp:positionV relativeFrom="paragraph">
                  <wp:posOffset>4135016</wp:posOffset>
                </wp:positionV>
                <wp:extent cx="2314575" cy="242570"/>
                <wp:effectExtent l="0" t="0" r="0" b="0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42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6EE59F" w14:textId="77777777" w:rsidR="00C968B9" w:rsidRPr="005B6FC1" w:rsidRDefault="00C968B9" w:rsidP="00C968B9">
                            <w:pPr>
                              <w:jc w:val="center"/>
                              <w:rPr>
                                <w:b/>
                                <w:bCs w:val="0"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 w:val="0"/>
                                <w:color w:val="000000" w:themeColor="text1"/>
                              </w:rPr>
                              <w:t>Sicht von vorne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73D3A" id="Textfeld 4" o:spid="_x0000_s1038" type="#_x0000_t202" style="position:absolute;margin-left:242.25pt;margin-top:325.6pt;width:182.25pt;height:19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" fillcolor="white [3201]" stroked="f" strokeweight=".5pt">
                <v:textbox>
                  <w:txbxContent>
                    <w:p w14:paraId="5C6EE59F" w14:textId="77777777" w:rsidR="00C968B9" w:rsidRPr="005B6FC1" w:rsidRDefault="00C968B9" w:rsidP="00C968B9">
                      <w:pPr>
                        <w:jc w:val="center"/>
                        <w:rPr>
                          <w:b/>
                          <w:bCs w:val="0"/>
                          <w:color w:val="000000" w:themeColor="text1"/>
                        </w:rPr>
                      </w:pPr>
                      <w:r>
                        <w:rPr>
                          <w:b/>
                          <w:bCs w:val="0"/>
                          <w:color w:val="000000" w:themeColor="text1"/>
                        </w:rPr>
                        <w:t>Sicht von vorne</w:t>
                      </w:r>
                    </w:p>
                  </w:txbxContent>
                </v:textbox>
              </v:shape>
            </w:pict>
          </mc:Fallback>
        </mc:AlternateContent>
      </w:r>
      <w:r w:rsidRPr="00C968B9">
        <w:rPr>
          <w:color w:val="FFFFFF" w:themeColor="background1"/>
        </w:rPr>
        <w:t>Beschrifte die einzelnen Teile des</w:t>
      </w:r>
      <w:r w:rsidRPr="00C968B9">
        <w:rPr>
          <w:color w:val="FFFFFF" w:themeColor="background1"/>
        </w:rPr>
        <w:br/>
        <w:t>3D-Druckers. Nehme dazu den</w:t>
      </w:r>
      <w:r w:rsidRPr="00C968B9">
        <w:rPr>
          <w:color w:val="FFFFFF" w:themeColor="background1"/>
        </w:rPr>
        <w:br/>
        <w:t>Lückentext aus der vorherigen</w:t>
      </w:r>
      <w:r w:rsidRPr="00C968B9">
        <w:rPr>
          <w:color w:val="FFFFFF" w:themeColor="background1"/>
        </w:rPr>
        <w:br/>
        <w:t>Aufgabe zur Hilfe.</w:t>
      </w:r>
      <w:r>
        <w:drawing>
          <wp:anchor distT="0" distB="0" distL="114300" distR="114300" simplePos="0" relativeHeight="251657216" behindDoc="0" locked="1" layoutInCell="1" allowOverlap="1" wp14:anchorId="11405770" wp14:editId="547A0077">
            <wp:simplePos x="0" y="0"/>
            <wp:positionH relativeFrom="column">
              <wp:posOffset>2011680</wp:posOffset>
            </wp:positionH>
            <wp:positionV relativeFrom="page">
              <wp:posOffset>979170</wp:posOffset>
            </wp:positionV>
            <wp:extent cx="4319905" cy="4319905"/>
            <wp:effectExtent l="0" t="0" r="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E6ABE" w14:textId="651EFD99" w:rsidR="00C968B9" w:rsidRDefault="00C968B9" w:rsidP="00C968B9">
      <w:pPr>
        <w:spacing w:after="0" w:line="240" w:lineRule="auto"/>
        <w:rPr>
          <w:szCs w:val="21"/>
        </w:rPr>
      </w:pP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8B8570" wp14:editId="6770ACBF">
                <wp:simplePos x="0" y="0"/>
                <wp:positionH relativeFrom="column">
                  <wp:posOffset>1598960</wp:posOffset>
                </wp:positionH>
                <wp:positionV relativeFrom="paragraph">
                  <wp:posOffset>4934703</wp:posOffset>
                </wp:positionV>
                <wp:extent cx="2016578" cy="573443"/>
                <wp:effectExtent l="38100" t="57150" r="22225" b="36195"/>
                <wp:wrapNone/>
                <wp:docPr id="41" name="Gerade Verbindung mit Pfei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6578" cy="57344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D2C2" id="Gerade Verbindung mit Pfeil 41" o:spid="_x0000_s1026" type="#_x0000_t32" style="position:absolute;margin-left:125.9pt;margin-top:388.55pt;width:158.8pt;height:45.1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" strokecolor="#ed7d31 [3205]" strokeweight="1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8B2C49" wp14:editId="689FFB38">
                <wp:simplePos x="0" y="0"/>
                <wp:positionH relativeFrom="column">
                  <wp:posOffset>924478</wp:posOffset>
                </wp:positionH>
                <wp:positionV relativeFrom="paragraph">
                  <wp:posOffset>4187794</wp:posOffset>
                </wp:positionV>
                <wp:extent cx="2679763" cy="888754"/>
                <wp:effectExtent l="38100" t="38100" r="25400" b="26035"/>
                <wp:wrapNone/>
                <wp:docPr id="39" name="Gerade Verbindung mit Pfei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79763" cy="88875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5FBB" id="Gerade Verbindung mit Pfeil 39" o:spid="_x0000_s1026" type="#_x0000_t32" style="position:absolute;margin-left:72.8pt;margin-top:329.75pt;width:211pt;height:70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" strokecolor="#ed7d31 [3205]" strokeweight="1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C6EEB6" wp14:editId="5C757965">
                <wp:simplePos x="0" y="0"/>
                <wp:positionH relativeFrom="column">
                  <wp:posOffset>2386612</wp:posOffset>
                </wp:positionH>
                <wp:positionV relativeFrom="paragraph">
                  <wp:posOffset>4504665</wp:posOffset>
                </wp:positionV>
                <wp:extent cx="1306220" cy="147873"/>
                <wp:effectExtent l="0" t="57150" r="27305" b="24130"/>
                <wp:wrapNone/>
                <wp:docPr id="9" name="Gerade Verbindung mit Pfei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6220" cy="14787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EC25A" id="Gerade Verbindung mit Pfeil 9" o:spid="_x0000_s1026" type="#_x0000_t32" style="position:absolute;margin-left:187.9pt;margin-top:354.7pt;width:102.85pt;height:11.6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" strokecolor="#ed7d31 [3205]" strokeweight="1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B2E4C4" wp14:editId="21BF00AB">
                <wp:simplePos x="0" y="0"/>
                <wp:positionH relativeFrom="column">
                  <wp:posOffset>1499374</wp:posOffset>
                </wp:positionH>
                <wp:positionV relativeFrom="paragraph">
                  <wp:posOffset>1879160</wp:posOffset>
                </wp:positionV>
                <wp:extent cx="3159660" cy="828392"/>
                <wp:effectExtent l="0" t="0" r="98425" b="67310"/>
                <wp:wrapNone/>
                <wp:docPr id="35" name="Gerade Verbindung mit Pfei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9660" cy="828392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3C579" id="Gerade Verbindung mit Pfeil 35" o:spid="_x0000_s1026" type="#_x0000_t32" style="position:absolute;margin-left:118.05pt;margin-top:147.95pt;width:248.8pt;height:65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" strokecolor="#ed7d31 [3205]" strokeweight="1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5A7917" wp14:editId="378965F5">
                <wp:simplePos x="0" y="0"/>
                <wp:positionH relativeFrom="column">
                  <wp:posOffset>1503900</wp:posOffset>
                </wp:positionH>
                <wp:positionV relativeFrom="paragraph">
                  <wp:posOffset>2254879</wp:posOffset>
                </wp:positionV>
                <wp:extent cx="1960075" cy="529627"/>
                <wp:effectExtent l="0" t="0" r="78740" b="80010"/>
                <wp:wrapNone/>
                <wp:docPr id="34" name="Gerade Verbindung mit Pfei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0075" cy="52962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F5BD" id="Gerade Verbindung mit Pfeil 34" o:spid="_x0000_s1026" type="#_x0000_t32" style="position:absolute;margin-left:118.4pt;margin-top:177.55pt;width:154.35pt;height:41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" strokecolor="#ed7d31 [3205]" strokeweight="1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7AA344" wp14:editId="2D192692">
                <wp:simplePos x="0" y="0"/>
                <wp:positionH relativeFrom="column">
                  <wp:posOffset>1503900</wp:posOffset>
                </wp:positionH>
                <wp:positionV relativeFrom="paragraph">
                  <wp:posOffset>299329</wp:posOffset>
                </wp:positionV>
                <wp:extent cx="2697933" cy="823683"/>
                <wp:effectExtent l="0" t="38100" r="64770" b="33655"/>
                <wp:wrapNone/>
                <wp:docPr id="37" name="Gerade Verbindung mit Pfei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97933" cy="82368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3E037" id="Gerade Verbindung mit Pfeil 37" o:spid="_x0000_s1026" type="#_x0000_t32" style="position:absolute;margin-left:118.4pt;margin-top:23.55pt;width:212.45pt;height:64.8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" strokecolor="#ed7d31 [3205]" strokeweight="1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D6C094" wp14:editId="38E97C37">
                <wp:simplePos x="0" y="0"/>
                <wp:positionH relativeFrom="column">
                  <wp:posOffset>1558221</wp:posOffset>
                </wp:positionH>
                <wp:positionV relativeFrom="paragraph">
                  <wp:posOffset>177107</wp:posOffset>
                </wp:positionV>
                <wp:extent cx="2534970" cy="596177"/>
                <wp:effectExtent l="0" t="57150" r="0" b="33020"/>
                <wp:wrapNone/>
                <wp:docPr id="1" name="Gerade Verbindung mit Pfei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4970" cy="59617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0FCB" id="Gerade Verbindung mit Pfeil 1" o:spid="_x0000_s1026" type="#_x0000_t32" style="position:absolute;margin-left:122.7pt;margin-top:13.95pt;width:199.6pt;height:46.9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" strokecolor="#ed7d31 [3205]" strokeweight="1pt">
                <v:stroke endarrow="block" joinstyle="miter"/>
              </v:shape>
            </w:pict>
          </mc:Fallback>
        </mc:AlternateContent>
      </w:r>
    </w:p>
    <w:p w14:paraId="70F3D655" w14:textId="77777777" w:rsidR="00C968B9" w:rsidRDefault="00C968B9">
      <w:pPr>
        <w:spacing w:line="259" w:lineRule="auto"/>
        <w:rPr>
          <w:szCs w:val="21"/>
        </w:rPr>
      </w:pPr>
      <w:r>
        <w:rPr>
          <w:szCs w:val="21"/>
        </w:rPr>
        <w:br w:type="page"/>
      </w:r>
    </w:p>
    <w:p w14:paraId="556D81F2" w14:textId="129D5C9D" w:rsidR="00C968B9" w:rsidRPr="00C968B9" w:rsidRDefault="00C968B9" w:rsidP="00C968B9">
      <w:pPr>
        <w:spacing w:after="0" w:line="240" w:lineRule="auto"/>
        <w:rPr>
          <w:sz w:val="24"/>
          <w:szCs w:val="24"/>
        </w:rPr>
      </w:pPr>
      <w:r w:rsidRPr="00C968B9">
        <w:rPr>
          <w:sz w:val="24"/>
          <w:szCs w:val="24"/>
        </w:rPr>
        <w:lastRenderedPageBreak/>
        <w:t>Aufgabe 4:</w:t>
      </w:r>
    </w:p>
    <w:p w14:paraId="39F6A41D" w14:textId="34E1E5DD" w:rsidR="00C968B9" w:rsidRDefault="00C968B9" w:rsidP="00C968B9">
      <w:pPr>
        <w:pStyle w:val="Listenabsatz"/>
        <w:numPr>
          <w:ilvl w:val="0"/>
          <w:numId w:val="25"/>
        </w:numPr>
        <w:spacing w:after="0" w:line="240" w:lineRule="auto"/>
        <w:rPr>
          <w:szCs w:val="21"/>
        </w:rPr>
      </w:pPr>
      <w:r>
        <w:rPr>
          <w:szCs w:val="21"/>
        </w:rPr>
        <w:t>Die Parameter X und Y stehen für die Position der Nozzle. Der Parameter E steht für die zurückgelegte Stecker des Extruders.</w:t>
      </w:r>
    </w:p>
    <w:p w14:paraId="593C1A23" w14:textId="5093E421" w:rsidR="00C968B9" w:rsidRDefault="00C968B9" w:rsidP="00C968B9">
      <w:pPr>
        <w:pStyle w:val="Listenabsatz"/>
        <w:numPr>
          <w:ilvl w:val="0"/>
          <w:numId w:val="25"/>
        </w:numPr>
        <w:spacing w:after="0" w:line="240" w:lineRule="auto"/>
        <w:rPr>
          <w:szCs w:val="21"/>
        </w:rPr>
      </w:pPr>
    </w:p>
    <w:p w14:paraId="0D85EF43" w14:textId="637C3FDC" w:rsidR="00B83E83" w:rsidRDefault="00C968B9" w:rsidP="00B83E83">
      <w:pPr>
        <w:spacing w:after="0" w:line="240" w:lineRule="auto"/>
        <w:ind w:left="360"/>
        <w:rPr>
          <w:szCs w:val="21"/>
        </w:rPr>
      </w:pPr>
      <w:r w:rsidRPr="00C968B9">
        <w:drawing>
          <wp:inline distT="0" distB="0" distL="0" distR="0" wp14:anchorId="10BEBF6B" wp14:editId="09103C77">
            <wp:extent cx="2689761" cy="2725192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6591" cy="274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33D3" w14:textId="2630CD28" w:rsidR="00B83E83" w:rsidRDefault="00B83E83" w:rsidP="00B83E83">
      <w:pPr>
        <w:spacing w:after="0" w:line="240" w:lineRule="auto"/>
        <w:ind w:left="360"/>
        <w:rPr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49EECF9" wp14:editId="31D8F044">
                <wp:simplePos x="0" y="0"/>
                <wp:positionH relativeFrom="column">
                  <wp:posOffset>2864254</wp:posOffset>
                </wp:positionH>
                <wp:positionV relativeFrom="paragraph">
                  <wp:posOffset>119133</wp:posOffset>
                </wp:positionV>
                <wp:extent cx="2470413" cy="1346613"/>
                <wp:effectExtent l="19050" t="19050" r="25400" b="25400"/>
                <wp:wrapNone/>
                <wp:docPr id="24" name="Gruppieren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413" cy="1346613"/>
                          <a:chOff x="0" y="0"/>
                          <a:chExt cx="3062605" cy="1669415"/>
                        </a:xfrm>
                      </wpg:grpSpPr>
                      <wpg:grpSp>
                        <wpg:cNvPr id="14" name="Gruppieren 14"/>
                        <wpg:cNvGrpSpPr/>
                        <wpg:grpSpPr>
                          <a:xfrm>
                            <a:off x="0" y="0"/>
                            <a:ext cx="3062605" cy="1669415"/>
                            <a:chOff x="0" y="171450"/>
                            <a:chExt cx="3062605" cy="1669415"/>
                          </a:xfrm>
                        </wpg:grpSpPr>
                        <pic:pic xmlns:pic="http://schemas.openxmlformats.org/drawingml/2006/picture">
                          <pic:nvPicPr>
                            <pic:cNvPr id="20" name="Grafik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/>
                            <a:srcRect t="4567" r="4184" b="-1"/>
                            <a:stretch/>
                          </pic:blipFill>
                          <pic:spPr bwMode="auto">
                            <a:xfrm>
                              <a:off x="0" y="409575"/>
                              <a:ext cx="2181860" cy="1431290"/>
                            </a:xfrm>
                            <a:prstGeom prst="rect">
                              <a:avLst/>
                            </a:prstGeom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3" name="Grafik 23" descr="Ein Bild, das Text enthält.&#10;&#10;Automatisch generierte Beschreibu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14525" y="171450"/>
                              <a:ext cx="1148080" cy="9702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2"/>
                              </a:solidFill>
                            </a:ln>
                          </pic:spPr>
                        </pic:pic>
                        <wps:wsp>
                          <wps:cNvPr id="193" name="Gerader Verbinder 193"/>
                          <wps:cNvCnPr/>
                          <wps:spPr>
                            <a:xfrm flipV="1">
                              <a:off x="1690997" y="200026"/>
                              <a:ext cx="216224" cy="991465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" name="Gerader Verbinder 194"/>
                          <wps:cNvCnPr/>
                          <wps:spPr>
                            <a:xfrm flipV="1">
                              <a:off x="1981200" y="971550"/>
                              <a:ext cx="1081016" cy="324228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2" name="Rechteck 192"/>
                        <wps:cNvSpPr/>
                        <wps:spPr>
                          <a:xfrm>
                            <a:off x="1685059" y="990353"/>
                            <a:ext cx="296403" cy="2600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7B9965" id="Gruppieren 24" o:spid="_x0000_s1026" style="position:absolute;margin-left:225.55pt;margin-top:9.4pt;width:194.5pt;height:106.05pt;z-index:251696128;mso-width-relative:margin;mso-height-relative:margin" coordsize="30626,16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">
                <v:group id="Gruppieren 14" o:spid="_x0000_s1027" style="position:absolute;width:30626;height:16694" coordorigin=",1714" coordsize="30626,16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20" o:spid="_x0000_s1028" type="#_x0000_t75" style="position:absolute;top:4095;width:21818;height:14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" stroked="t" strokecolor="windowText">
                    <v:stroke joinstyle="round"/>
                    <v:imagedata r:id="rId15" o:title="" croptop="2993f" cropbottom="-1f" cropright="2742f"/>
                    <v:path arrowok="t"/>
                  </v:shape>
                  <v:shape id="Grafik 23" o:spid="_x0000_s1029" type="#_x0000_t75" alt="Ein Bild, das Text enthält.&#10;&#10;Automatisch generierte Beschreibung" style="position:absolute;left:19145;top:1714;width:11481;height:9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" stroked="t" strokecolor="#ed7d31 [3205]">
                    <v:imagedata r:id="rId16" o:title="Ein Bild, das Text enthält"/>
                    <v:path arrowok="t"/>
                  </v:shape>
                  <v:line id="Gerader Verbinder 193" o:spid="_x0000_s1030" style="position:absolute;flip:y;visibility:visible;mso-wrap-style:square" from="16909,2000" to="19072,11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" strokecolor="#ed7d31 [3205]" strokeweight="1.5pt">
                    <v:stroke joinstyle="miter"/>
                  </v:line>
                  <v:line id="Gerader Verbinder 194" o:spid="_x0000_s1031" style="position:absolute;flip:y;visibility:visible;mso-wrap-style:square" from="19812,9715" to="30622,12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" strokecolor="#ed7d31 [3205]" strokeweight="1.5pt">
                    <v:stroke joinstyle="miter"/>
                  </v:line>
                </v:group>
                <v:rect id="Rechteck 192" o:spid="_x0000_s1032" style="position:absolute;left:16850;top:9903;width:2964;height:2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" filled="f" strokecolor="#ed7d31 [3205]" strokeweight="1pt"/>
              </v:group>
            </w:pict>
          </mc:Fallback>
        </mc:AlternateContent>
      </w:r>
      <w:r>
        <w:rPr>
          <w:szCs w:val="21"/>
        </w:rPr>
        <w:t>d.)</w:t>
      </w:r>
    </w:p>
    <w:p w14:paraId="07B6BC1D" w14:textId="0130EE85" w:rsidR="00B83E83" w:rsidRPr="00B83E83" w:rsidRDefault="00B83E83" w:rsidP="00B83E83">
      <w:pPr>
        <w:spacing w:after="0" w:line="240" w:lineRule="auto"/>
        <w:ind w:left="360"/>
        <w:rPr>
          <w:szCs w:val="21"/>
        </w:rPr>
      </w:pPr>
      <w:r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4D3B2641" wp14:editId="2A3F2220">
                <wp:simplePos x="0" y="0"/>
                <wp:positionH relativeFrom="margin">
                  <wp:posOffset>4720442</wp:posOffset>
                </wp:positionH>
                <wp:positionV relativeFrom="paragraph">
                  <wp:posOffset>3273417</wp:posOffset>
                </wp:positionV>
                <wp:extent cx="967740" cy="255270"/>
                <wp:effectExtent l="0" t="0" r="3810" b="0"/>
                <wp:wrapSquare wrapText="bothSides"/>
                <wp:docPr id="5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74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9A33E" w14:textId="77777777" w:rsidR="00B83E83" w:rsidRDefault="00B83E83" w:rsidP="00B83E83">
                            <w:proofErr w:type="gramStart"/>
                            <w:r>
                              <w:t>PLA Abfall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B2641" id="Textfeld 2" o:spid="_x0000_s1039" type="#_x0000_t202" style="position:absolute;left:0;text-align:left;margin-left:371.7pt;margin-top:257.75pt;width:76.2pt;height:20.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" stroked="f">
                <v:textbox>
                  <w:txbxContent>
                    <w:p w14:paraId="36A9A33E" w14:textId="77777777" w:rsidR="00B83E83" w:rsidRDefault="00B83E83" w:rsidP="00B83E83">
                      <w:proofErr w:type="gramStart"/>
                      <w:r>
                        <w:t>PLA Abfall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132EF">
        <w:drawing>
          <wp:anchor distT="0" distB="0" distL="114300" distR="114300" simplePos="0" relativeHeight="251702272" behindDoc="0" locked="0" layoutInCell="1" allowOverlap="1" wp14:anchorId="68C6FD03" wp14:editId="2FF47E67">
            <wp:simplePos x="0" y="0"/>
            <wp:positionH relativeFrom="margin">
              <wp:posOffset>4587652</wp:posOffset>
            </wp:positionH>
            <wp:positionV relativeFrom="paragraph">
              <wp:posOffset>2346325</wp:posOffset>
            </wp:positionV>
            <wp:extent cx="1157605" cy="905510"/>
            <wp:effectExtent l="19050" t="19050" r="23495" b="27940"/>
            <wp:wrapThrough wrapText="bothSides">
              <wp:wrapPolygon edited="0">
                <wp:start x="-355" y="-454"/>
                <wp:lineTo x="-355" y="21812"/>
                <wp:lineTo x="21683" y="21812"/>
                <wp:lineTo x="21683" y="-454"/>
                <wp:lineTo x="-355" y="-454"/>
              </wp:wrapPolygon>
            </wp:wrapThrough>
            <wp:docPr id="48" name="Grafik 48" descr="Ein Bild, das Gliederfüßer, Krabb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 descr="Ein Bild, das Gliederfüßer, Krabbe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57605" cy="90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E1BBA78" wp14:editId="1DD245F3">
                <wp:simplePos x="0" y="0"/>
                <wp:positionH relativeFrom="column">
                  <wp:posOffset>1478528</wp:posOffset>
                </wp:positionH>
                <wp:positionV relativeFrom="paragraph">
                  <wp:posOffset>3263273</wp:posOffset>
                </wp:positionV>
                <wp:extent cx="2432050" cy="1404620"/>
                <wp:effectExtent l="0" t="0" r="25400" b="13970"/>
                <wp:wrapSquare wrapText="bothSides"/>
                <wp:docPr id="5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EF8B6" w14:textId="77777777" w:rsidR="00B83E83" w:rsidRDefault="00B83E83" w:rsidP="00B83E83">
                            <w:pPr>
                              <w:jc w:val="center"/>
                            </w:pPr>
                            <w:r>
                              <w:t>Physisches 3D-Modell aus PLA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1BBA78" id="_x0000_s1040" type="#_x0000_t202" style="position:absolute;left:0;text-align:left;margin-left:116.4pt;margin-top:256.95pt;width:191.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" strokecolor="white [3212]">
                <v:textbox style="mso-fit-shape-to-text:t">
                  <w:txbxContent>
                    <w:p w14:paraId="0DEEF8B6" w14:textId="77777777" w:rsidR="00B83E83" w:rsidRDefault="00B83E83" w:rsidP="00B83E83">
                      <w:pPr>
                        <w:jc w:val="center"/>
                      </w:pPr>
                      <w:r>
                        <w:t>Physisches 3D-Modell aus PLA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132EF">
        <w:drawing>
          <wp:anchor distT="0" distB="0" distL="114300" distR="114300" simplePos="0" relativeHeight="251700224" behindDoc="0" locked="0" layoutInCell="1" allowOverlap="1" wp14:anchorId="15F33FBE" wp14:editId="7402EAD9">
            <wp:simplePos x="0" y="0"/>
            <wp:positionH relativeFrom="margin">
              <wp:posOffset>2130738</wp:posOffset>
            </wp:positionH>
            <wp:positionV relativeFrom="paragraph">
              <wp:posOffset>2287905</wp:posOffset>
            </wp:positionV>
            <wp:extent cx="1129030" cy="963295"/>
            <wp:effectExtent l="19050" t="19050" r="13970" b="27305"/>
            <wp:wrapThrough wrapText="bothSides">
              <wp:wrapPolygon edited="0">
                <wp:start x="-364" y="-427"/>
                <wp:lineTo x="-364" y="21785"/>
                <wp:lineTo x="21503" y="21785"/>
                <wp:lineTo x="21503" y="-427"/>
                <wp:lineTo x="-364" y="-427"/>
              </wp:wrapPolygon>
            </wp:wrapThrough>
            <wp:docPr id="44" name="Grafik 44" descr="Ein Bild, das Reptil, dunk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Reptil, dunkel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9030" cy="963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FED7645" wp14:editId="64608BAA">
                <wp:simplePos x="0" y="0"/>
                <wp:positionH relativeFrom="column">
                  <wp:posOffset>226695</wp:posOffset>
                </wp:positionH>
                <wp:positionV relativeFrom="paragraph">
                  <wp:posOffset>3314700</wp:posOffset>
                </wp:positionV>
                <wp:extent cx="908050" cy="1404620"/>
                <wp:effectExtent l="0" t="0" r="6350" b="0"/>
                <wp:wrapSquare wrapText="bothSides"/>
                <wp:docPr id="5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355EE" w14:textId="77777777" w:rsidR="00B83E83" w:rsidRDefault="00B83E83" w:rsidP="00B83E83">
                            <w:r>
                              <w:t>3D-Druck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ED7645" id="_x0000_s1041" type="#_x0000_t202" style="position:absolute;left:0;text-align:left;margin-left:17.85pt;margin-top:261pt;width:71.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" stroked="f">
                <v:textbox style="mso-fit-shape-to-text:t">
                  <w:txbxContent>
                    <w:p w14:paraId="628355EE" w14:textId="77777777" w:rsidR="00B83E83" w:rsidRDefault="00B83E83" w:rsidP="00B83E83">
                      <w:r>
                        <w:t>3D-Druck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3024067" wp14:editId="6E20B6F1">
                <wp:simplePos x="0" y="0"/>
                <wp:positionH relativeFrom="column">
                  <wp:posOffset>2844141</wp:posOffset>
                </wp:positionH>
                <wp:positionV relativeFrom="paragraph">
                  <wp:posOffset>1339644</wp:posOffset>
                </wp:positionV>
                <wp:extent cx="1711960" cy="1404620"/>
                <wp:effectExtent l="0" t="0" r="2540" b="0"/>
                <wp:wrapSquare wrapText="bothSides"/>
                <wp:docPr id="5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19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0BAE2A" w14:textId="77777777" w:rsidR="00B83E83" w:rsidRDefault="00B83E83" w:rsidP="00B83E83">
                            <w:r>
                              <w:t xml:space="preserve">Modell nach dem </w:t>
                            </w:r>
                            <w:proofErr w:type="spellStart"/>
                            <w:r>
                              <w:t>Slicing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024067" id="_x0000_s1042" type="#_x0000_t202" style="position:absolute;left:0;text-align:left;margin-left:223.95pt;margin-top:105.5pt;width:134.8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" stroked="f">
                <v:textbox style="mso-fit-shape-to-text:t">
                  <w:txbxContent>
                    <w:p w14:paraId="420BAE2A" w14:textId="77777777" w:rsidR="00B83E83" w:rsidRDefault="00B83E83" w:rsidP="00B83E83">
                      <w:r>
                        <w:t xml:space="preserve">Modell nach dem </w:t>
                      </w:r>
                      <w:proofErr w:type="spellStart"/>
                      <w:r>
                        <w:t>Slicing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7242E1A" wp14:editId="13CB7867">
                <wp:simplePos x="0" y="0"/>
                <wp:positionH relativeFrom="column">
                  <wp:posOffset>-213756</wp:posOffset>
                </wp:positionH>
                <wp:positionV relativeFrom="paragraph">
                  <wp:posOffset>1316636</wp:posOffset>
                </wp:positionV>
                <wp:extent cx="1923415" cy="292100"/>
                <wp:effectExtent l="0" t="0" r="19685" b="12700"/>
                <wp:wrapSquare wrapText="bothSides"/>
                <wp:docPr id="19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33484" w14:textId="77777777" w:rsidR="00B83E83" w:rsidRDefault="00B83E83" w:rsidP="00B83E83">
                            <w:pPr>
                              <w:jc w:val="center"/>
                            </w:pPr>
                            <w:r>
                              <w:t>Digitales 3D-Modell</w:t>
                            </w:r>
                          </w:p>
                          <w:p w14:paraId="1FC2790E" w14:textId="77777777" w:rsidR="00B83E83" w:rsidRDefault="00B83E83" w:rsidP="00B83E8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42E1A" id="_x0000_s1043" type="#_x0000_t202" style="position:absolute;left:0;text-align:left;margin-left:-16.85pt;margin-top:103.65pt;width:151.45pt;height:23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" strokecolor="white [3212]">
                <v:textbox>
                  <w:txbxContent>
                    <w:p w14:paraId="14C33484" w14:textId="77777777" w:rsidR="00B83E83" w:rsidRDefault="00B83E83" w:rsidP="00B83E83">
                      <w:pPr>
                        <w:jc w:val="center"/>
                      </w:pPr>
                      <w:r>
                        <w:t>Digitales 3D-Modell</w:t>
                      </w:r>
                    </w:p>
                    <w:p w14:paraId="1FC2790E" w14:textId="77777777" w:rsidR="00B83E83" w:rsidRDefault="00B83E83" w:rsidP="00B83E8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84864" behindDoc="0" locked="0" layoutInCell="1" allowOverlap="1" wp14:anchorId="186E9B52" wp14:editId="003044BF">
            <wp:simplePos x="0" y="0"/>
            <wp:positionH relativeFrom="margin">
              <wp:posOffset>-3175</wp:posOffset>
            </wp:positionH>
            <wp:positionV relativeFrom="paragraph">
              <wp:posOffset>175260</wp:posOffset>
            </wp:positionV>
            <wp:extent cx="1613535" cy="1100455"/>
            <wp:effectExtent l="19050" t="19050" r="24765" b="23495"/>
            <wp:wrapThrough wrapText="bothSides">
              <wp:wrapPolygon edited="0">
                <wp:start x="-255" y="-374"/>
                <wp:lineTo x="-255" y="21687"/>
                <wp:lineTo x="21677" y="21687"/>
                <wp:lineTo x="21677" y="-374"/>
                <wp:lineTo x="-255" y="-374"/>
              </wp:wrapPolygon>
            </wp:wrapThrough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/>
                  </pic:nvPicPr>
                  <pic:blipFill rotWithShape="1">
                    <a:blip r:embed="rId19"/>
                    <a:srcRect l="5548" t="6105" r="9617" b="10525"/>
                    <a:stretch/>
                  </pic:blipFill>
                  <pic:spPr bwMode="auto">
                    <a:xfrm>
                      <a:off x="0" y="0"/>
                      <a:ext cx="1613535" cy="11004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98176" behindDoc="0" locked="0" layoutInCell="1" allowOverlap="1" wp14:anchorId="3AE4B8B8" wp14:editId="6C00B0AC">
            <wp:simplePos x="0" y="0"/>
            <wp:positionH relativeFrom="margin">
              <wp:align>left</wp:align>
            </wp:positionH>
            <wp:positionV relativeFrom="paragraph">
              <wp:posOffset>2306691</wp:posOffset>
            </wp:positionV>
            <wp:extent cx="1275080" cy="956310"/>
            <wp:effectExtent l="19050" t="19050" r="20320" b="15240"/>
            <wp:wrapThrough wrapText="bothSides">
              <wp:wrapPolygon edited="0">
                <wp:start x="-323" y="-430"/>
                <wp:lineTo x="-323" y="21514"/>
                <wp:lineTo x="21622" y="21514"/>
                <wp:lineTo x="21622" y="-430"/>
                <wp:lineTo x="-323" y="-430"/>
              </wp:wrapPolygon>
            </wp:wrapThrough>
            <wp:docPr id="25" name="Grafik 25" descr="Ein Bild, das drinnen, Haushalts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drinnen, Haushaltsgerä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956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83E83" w:rsidRPr="00B83E83" w:rsidSect="007F4CB1">
      <w:headerReference w:type="default" r:id="rId21"/>
      <w:footerReference w:type="default" r:id="rId22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16F5B" w14:textId="77777777" w:rsidR="005059BA" w:rsidRDefault="005059BA" w:rsidP="00DD6851">
      <w:r>
        <w:separator/>
      </w:r>
    </w:p>
    <w:p w14:paraId="6AF9B60C" w14:textId="77777777" w:rsidR="005059BA" w:rsidRDefault="005059BA"/>
  </w:endnote>
  <w:endnote w:type="continuationSeparator" w:id="0">
    <w:p w14:paraId="402AE242" w14:textId="77777777" w:rsidR="005059BA" w:rsidRDefault="005059BA" w:rsidP="00DD6851">
      <w:r>
        <w:continuationSeparator/>
      </w:r>
    </w:p>
    <w:p w14:paraId="4836C502" w14:textId="77777777" w:rsidR="005059BA" w:rsidRDefault="005059B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FD65B" w14:textId="23EE5AEA" w:rsidR="006D4063" w:rsidRPr="008F7A2D" w:rsidRDefault="007F7272" w:rsidP="008F7A2D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15D42728" wp14:editId="1EEE9D26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03640" w14:textId="77777777" w:rsidR="007F7272" w:rsidRPr="00195786" w:rsidRDefault="007F7272" w:rsidP="007F7272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 cstate="screen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5D42728" id="Gruppieren 27" o:spid="_x0000_s1046" style="position:absolute;margin-left:472.5pt;margin-top:-352.35pt;width:25.9pt;height:322.55pt;z-index:251662848" coordsize="3289,40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7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6CD03640" w14:textId="77777777" w:rsidR="007F7272" w:rsidRPr="00195786" w:rsidRDefault="007F7272" w:rsidP="007F7272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48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">
                <v:imagedata r:id="rId2" o:title="" chromakey="#fefefe" recolortarget="#494949 [1446]"/>
              </v:shape>
            </v:group>
          </w:pict>
        </mc:Fallback>
      </mc:AlternateContent>
    </w:r>
    <w:r w:rsidR="006D4063" w:rsidRPr="00C140D3">
      <w:rPr>
        <w:sz w:val="8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5ACC712C" wp14:editId="7A317A0D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5CD57F7" id="Gerade Verbindung 26" o:spid="_x0000_s1026" style="position:absolute;z-index: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" strokecolor="#538135 [2409]" strokeweight="3pt">
              <v:stroke joinstyle="miter"/>
            </v:line>
          </w:pict>
        </mc:Fallback>
      </mc:AlternateContent>
    </w:r>
    <w:r w:rsidR="006D4063" w:rsidRPr="00C140D3">
      <w:rPr>
        <w:sz w:val="6"/>
      </w:rPr>
      <w:t xml:space="preserve"> </w:t>
    </w:r>
    <w:r w:rsidR="006D4063" w:rsidRPr="00C140D3">
      <w:rPr>
        <w:sz w:val="18"/>
      </w:rPr>
      <w:t>Modul B</w:t>
    </w:r>
    <w:r w:rsidR="00C968B9">
      <w:rPr>
        <w:sz w:val="18"/>
      </w:rPr>
      <w:t>4</w:t>
    </w:r>
    <w:r w:rsidR="006D4063">
      <w:rPr>
        <w:sz w:val="18"/>
      </w:rPr>
      <w:t xml:space="preserve"> </w:t>
    </w:r>
    <w:r w:rsidR="006D4063" w:rsidRPr="00C140D3">
      <w:rPr>
        <w:sz w:val="18"/>
      </w:rPr>
      <w:t xml:space="preserve">– </w:t>
    </w:r>
    <w:r w:rsidR="00C968B9">
      <w:rPr>
        <w:sz w:val="18"/>
      </w:rPr>
      <w:t>3D-Druck</w:t>
    </w:r>
    <w:r w:rsidR="001A2195">
      <w:rPr>
        <w:sz w:val="18"/>
      </w:rPr>
      <w:t xml:space="preserve"> </w:t>
    </w:r>
    <w:r w:rsidR="00245C5C">
      <w:rPr>
        <w:sz w:val="18"/>
      </w:rPr>
      <w:ptab w:relativeTo="margin" w:alignment="center" w:leader="none"/>
    </w:r>
    <w:r w:rsidR="0022778D">
      <w:rPr>
        <w:sz w:val="18"/>
      </w:rPr>
      <w:t xml:space="preserve">zuletzt aktualisiert: </w:t>
    </w:r>
    <w:ins w:id="15" w:author="Schmidberger, Alessa | Wissensfabrik" w:date="2022-10-12T09:15:00Z">
      <w:r w:rsidR="00553D17">
        <w:rPr>
          <w:sz w:val="18"/>
        </w:rPr>
        <w:t>1</w:t>
      </w:r>
    </w:ins>
    <w:del w:id="16" w:author="Schmidberger, Alessa | Wissensfabrik" w:date="2022-10-12T09:15:00Z">
      <w:r w:rsidR="00C968B9" w:rsidDel="00553D17">
        <w:rPr>
          <w:sz w:val="18"/>
        </w:rPr>
        <w:delText>0</w:delText>
      </w:r>
    </w:del>
    <w:r w:rsidR="00C968B9">
      <w:rPr>
        <w:sz w:val="18"/>
      </w:rPr>
      <w:t>2</w:t>
    </w:r>
    <w:r w:rsidR="00245C5C">
      <w:rPr>
        <w:sz w:val="18"/>
      </w:rPr>
      <w:t>.</w:t>
    </w:r>
    <w:ins w:id="17" w:author="Schmidberger, Alessa | Wissensfabrik" w:date="2022-10-12T09:15:00Z">
      <w:r w:rsidR="00553D17">
        <w:rPr>
          <w:sz w:val="18"/>
        </w:rPr>
        <w:t>10</w:t>
      </w:r>
    </w:ins>
    <w:del w:id="18" w:author="Schmidberger, Alessa | Wissensfabrik" w:date="2022-10-12T09:15:00Z">
      <w:r w:rsidR="00245C5C" w:rsidDel="00553D17">
        <w:rPr>
          <w:sz w:val="18"/>
        </w:rPr>
        <w:delText>0</w:delText>
      </w:r>
      <w:r w:rsidR="00C968B9" w:rsidDel="00553D17">
        <w:rPr>
          <w:sz w:val="18"/>
        </w:rPr>
        <w:delText>8</w:delText>
      </w:r>
    </w:del>
    <w:r w:rsidR="00245C5C">
      <w:rPr>
        <w:sz w:val="18"/>
      </w:rPr>
      <w:t>.202</w:t>
    </w:r>
    <w:ins w:id="19" w:author="Schmidberger, Alessa | Wissensfabrik" w:date="2022-10-12T09:15:00Z">
      <w:r w:rsidR="00553D17">
        <w:rPr>
          <w:sz w:val="18"/>
        </w:rPr>
        <w:t>2</w:t>
      </w:r>
    </w:ins>
    <w:del w:id="20" w:author="Schmidberger, Alessa | Wissensfabrik" w:date="2022-10-12T09:15:00Z">
      <w:r w:rsidR="00245C5C" w:rsidDel="00553D17">
        <w:rPr>
          <w:sz w:val="18"/>
        </w:rPr>
        <w:delText>1</w:delText>
      </w:r>
    </w:del>
    <w:r w:rsidR="006D4063" w:rsidRPr="00C140D3">
      <w:rPr>
        <w:i/>
        <w:sz w:val="18"/>
      </w:rPr>
      <w:tab/>
    </w:r>
    <w:r w:rsidR="006D4063" w:rsidRPr="00C140D3">
      <w:rPr>
        <w:sz w:val="18"/>
      </w:rPr>
      <w:t xml:space="preserve">Seite </w:t>
    </w:r>
    <w:r w:rsidR="006D4063" w:rsidRPr="00C140D3">
      <w:rPr>
        <w:bCs w:val="0"/>
        <w:sz w:val="18"/>
      </w:rPr>
      <w:fldChar w:fldCharType="begin"/>
    </w:r>
    <w:r w:rsidR="006D4063" w:rsidRPr="00C140D3">
      <w:rPr>
        <w:sz w:val="18"/>
      </w:rPr>
      <w:instrText>PAGE  \* Arabic  \* MERGEFORMAT</w:instrText>
    </w:r>
    <w:r w:rsidR="006D4063" w:rsidRPr="00C140D3">
      <w:rPr>
        <w:bCs w:val="0"/>
        <w:sz w:val="18"/>
      </w:rPr>
      <w:fldChar w:fldCharType="separate"/>
    </w:r>
    <w:r w:rsidR="00C52514">
      <w:rPr>
        <w:sz w:val="18"/>
      </w:rPr>
      <w:t>1</w:t>
    </w:r>
    <w:r w:rsidR="006D4063" w:rsidRPr="00C140D3">
      <w:rPr>
        <w:bCs w:val="0"/>
        <w:sz w:val="18"/>
      </w:rPr>
      <w:fldChar w:fldCharType="end"/>
    </w:r>
    <w:r w:rsidR="006D4063" w:rsidRPr="00C140D3">
      <w:rPr>
        <w:sz w:val="18"/>
      </w:rPr>
      <w:t xml:space="preserve"> von </w:t>
    </w:r>
    <w:r w:rsidR="006D4063" w:rsidRPr="00C140D3">
      <w:rPr>
        <w:sz w:val="18"/>
      </w:rPr>
      <w:fldChar w:fldCharType="begin"/>
    </w:r>
    <w:r w:rsidR="006D4063" w:rsidRPr="00C140D3">
      <w:rPr>
        <w:sz w:val="18"/>
      </w:rPr>
      <w:instrText>NUMPAGES  \* Arabic  \* MERGEFORMAT</w:instrText>
    </w:r>
    <w:r w:rsidR="006D4063" w:rsidRPr="00C140D3">
      <w:rPr>
        <w:sz w:val="18"/>
      </w:rPr>
      <w:fldChar w:fldCharType="separate"/>
    </w:r>
    <w:r w:rsidR="00C52514">
      <w:rPr>
        <w:sz w:val="18"/>
      </w:rPr>
      <w:t>6</w:t>
    </w:r>
    <w:r w:rsidR="006D4063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325FB0" w14:textId="77777777" w:rsidR="005059BA" w:rsidRDefault="005059BA" w:rsidP="00DD6851">
      <w:r>
        <w:separator/>
      </w:r>
    </w:p>
    <w:p w14:paraId="618DA1A7" w14:textId="77777777" w:rsidR="005059BA" w:rsidRDefault="005059BA"/>
  </w:footnote>
  <w:footnote w:type="continuationSeparator" w:id="0">
    <w:p w14:paraId="5E640AB4" w14:textId="77777777" w:rsidR="005059BA" w:rsidRDefault="005059BA" w:rsidP="00DD6851">
      <w:r>
        <w:continuationSeparator/>
      </w:r>
    </w:p>
    <w:p w14:paraId="3EFB7262" w14:textId="77777777" w:rsidR="005059BA" w:rsidRDefault="005059B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32DA2" w14:textId="5E7F5412" w:rsidR="006D4063" w:rsidRPr="003A0A1B" w:rsidRDefault="003A0A1B" w:rsidP="003A0A1B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F01394A" wp14:editId="0C292364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C18AA25" w14:textId="2CA9E7DD" w:rsidR="003A0A1B" w:rsidRDefault="003A0A1B" w:rsidP="003A0A1B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Musterlösung B</w:t>
                          </w:r>
                          <w:r w:rsidR="00C968B9">
                            <w:rPr>
                              <w:b/>
                              <w:color w:val="FFFFFF" w:themeColor="background1"/>
                              <w:sz w:val="32"/>
                            </w:rPr>
                            <w:t>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01394A" id="Rechteck 22" o:spid="_x0000_s1044" style="position:absolute;margin-left:200.7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3C18AA25" w14:textId="2CA9E7DD" w:rsidR="003A0A1B" w:rsidRDefault="003A0A1B" w:rsidP="003A0A1B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Musterlösung B</w:t>
                    </w:r>
                    <w:r w:rsidR="00C968B9">
                      <w:rPr>
                        <w:b/>
                        <w:color w:val="FFFFFF" w:themeColor="background1"/>
                        <w:sz w:val="32"/>
                      </w:rPr>
                      <w:t>4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7E9EBD7" wp14:editId="14098A9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44105B" w14:textId="77777777" w:rsidR="003A0A1B" w:rsidRPr="008D5655" w:rsidRDefault="003A0A1B" w:rsidP="003A0A1B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7E9EBD7" id="_x0000_t202" coordsize="21600,21600" o:spt="202" path="m,l,21600r21600,l21600,xe">
              <v:stroke joinstyle="miter"/>
              <v:path gradientshapeok="t" o:connecttype="rect"/>
            </v:shapetype>
            <v:shape id="_x0000_s1045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1944105B" w14:textId="77777777" w:rsidR="003A0A1B" w:rsidRPr="008D5655" w:rsidRDefault="003A0A1B" w:rsidP="003A0A1B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ab/>
    </w:r>
    <w:r>
      <w:rPr>
        <w:color w:val="AEAAAA" w:themeColor="background2" w:themeShade="BF"/>
        <w:sz w:val="32"/>
      </w:rPr>
      <w:tab/>
    </w:r>
    <w:r w:rsidRPr="00F37B06">
      <w:rPr>
        <w:color w:val="AEAAAA" w:themeColor="background2" w:themeShade="BF"/>
        <w:sz w:val="32"/>
      </w:rPr>
      <w:tab/>
    </w:r>
    <w:r>
      <w:rPr>
        <w:color w:val="AEAAAA" w:themeColor="background2" w:themeShade="BF"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B7C16"/>
    <w:multiLevelType w:val="hybridMultilevel"/>
    <w:tmpl w:val="9252B9E8"/>
    <w:lvl w:ilvl="0" w:tplc="04070017">
      <w:start w:val="1"/>
      <w:numFmt w:val="lowerLetter"/>
      <w:lvlText w:val="%1)"/>
      <w:lvlJc w:val="left"/>
      <w:pPr>
        <w:ind w:left="1080" w:hanging="360"/>
      </w:pPr>
    </w:lvl>
    <w:lvl w:ilvl="1" w:tplc="0407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CB0C9C"/>
    <w:multiLevelType w:val="hybridMultilevel"/>
    <w:tmpl w:val="FBF233FA"/>
    <w:lvl w:ilvl="0" w:tplc="04A8DA1C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A425CD"/>
    <w:multiLevelType w:val="hybridMultilevel"/>
    <w:tmpl w:val="EAA2F6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307745"/>
    <w:multiLevelType w:val="hybridMultilevel"/>
    <w:tmpl w:val="EAE053C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E3534C"/>
    <w:multiLevelType w:val="hybridMultilevel"/>
    <w:tmpl w:val="C81A30C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B0272F"/>
    <w:multiLevelType w:val="hybridMultilevel"/>
    <w:tmpl w:val="C5AC06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825662">
    <w:abstractNumId w:val="14"/>
  </w:num>
  <w:num w:numId="2" w16cid:durableId="2028100452">
    <w:abstractNumId w:val="3"/>
  </w:num>
  <w:num w:numId="3" w16cid:durableId="622537890">
    <w:abstractNumId w:val="3"/>
  </w:num>
  <w:num w:numId="4" w16cid:durableId="1632007408">
    <w:abstractNumId w:val="3"/>
  </w:num>
  <w:num w:numId="5" w16cid:durableId="1153789431">
    <w:abstractNumId w:val="3"/>
  </w:num>
  <w:num w:numId="6" w16cid:durableId="1260869847">
    <w:abstractNumId w:val="3"/>
  </w:num>
  <w:num w:numId="7" w16cid:durableId="726804994">
    <w:abstractNumId w:val="3"/>
  </w:num>
  <w:num w:numId="8" w16cid:durableId="1537163081">
    <w:abstractNumId w:val="3"/>
  </w:num>
  <w:num w:numId="9" w16cid:durableId="240333378">
    <w:abstractNumId w:val="3"/>
  </w:num>
  <w:num w:numId="10" w16cid:durableId="1315259693">
    <w:abstractNumId w:val="3"/>
  </w:num>
  <w:num w:numId="11" w16cid:durableId="1108693517">
    <w:abstractNumId w:val="3"/>
  </w:num>
  <w:num w:numId="12" w16cid:durableId="218857149">
    <w:abstractNumId w:val="4"/>
  </w:num>
  <w:num w:numId="13" w16cid:durableId="220596774">
    <w:abstractNumId w:val="1"/>
  </w:num>
  <w:num w:numId="14" w16cid:durableId="1212765252">
    <w:abstractNumId w:val="10"/>
  </w:num>
  <w:num w:numId="15" w16cid:durableId="716662100">
    <w:abstractNumId w:val="13"/>
  </w:num>
  <w:num w:numId="16" w16cid:durableId="650447046">
    <w:abstractNumId w:val="7"/>
  </w:num>
  <w:num w:numId="17" w16cid:durableId="1359312844">
    <w:abstractNumId w:val="3"/>
  </w:num>
  <w:num w:numId="18" w16cid:durableId="881016492">
    <w:abstractNumId w:val="3"/>
  </w:num>
  <w:num w:numId="19" w16cid:durableId="1785463071">
    <w:abstractNumId w:val="8"/>
  </w:num>
  <w:num w:numId="20" w16cid:durableId="1532957306">
    <w:abstractNumId w:val="2"/>
  </w:num>
  <w:num w:numId="21" w16cid:durableId="1115563900">
    <w:abstractNumId w:val="11"/>
  </w:num>
  <w:num w:numId="22" w16cid:durableId="133647145">
    <w:abstractNumId w:val="9"/>
  </w:num>
  <w:num w:numId="23" w16cid:durableId="834298255">
    <w:abstractNumId w:val="6"/>
  </w:num>
  <w:num w:numId="24" w16cid:durableId="953946580">
    <w:abstractNumId w:val="0"/>
  </w:num>
  <w:num w:numId="25" w16cid:durableId="1342123896">
    <w:abstractNumId w:val="5"/>
  </w:num>
  <w:num w:numId="26" w16cid:durableId="1809469442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3021"/>
    <w:rsid w:val="00012484"/>
    <w:rsid w:val="00014DAE"/>
    <w:rsid w:val="00043DA4"/>
    <w:rsid w:val="00047122"/>
    <w:rsid w:val="00050829"/>
    <w:rsid w:val="000644BD"/>
    <w:rsid w:val="00085522"/>
    <w:rsid w:val="00095417"/>
    <w:rsid w:val="000B6F96"/>
    <w:rsid w:val="000B7ACC"/>
    <w:rsid w:val="000C02EB"/>
    <w:rsid w:val="000C295A"/>
    <w:rsid w:val="000C2C0A"/>
    <w:rsid w:val="000C519D"/>
    <w:rsid w:val="000F07F9"/>
    <w:rsid w:val="0011083C"/>
    <w:rsid w:val="00151B4A"/>
    <w:rsid w:val="00152FC3"/>
    <w:rsid w:val="001545D7"/>
    <w:rsid w:val="00156448"/>
    <w:rsid w:val="001A2195"/>
    <w:rsid w:val="001B2D91"/>
    <w:rsid w:val="001F4C40"/>
    <w:rsid w:val="00202525"/>
    <w:rsid w:val="00225104"/>
    <w:rsid w:val="0022778D"/>
    <w:rsid w:val="00245C5C"/>
    <w:rsid w:val="0025168C"/>
    <w:rsid w:val="00282A18"/>
    <w:rsid w:val="00283070"/>
    <w:rsid w:val="002952E4"/>
    <w:rsid w:val="00295BCA"/>
    <w:rsid w:val="00311F98"/>
    <w:rsid w:val="003156C5"/>
    <w:rsid w:val="00342B12"/>
    <w:rsid w:val="0035100B"/>
    <w:rsid w:val="00377BBA"/>
    <w:rsid w:val="00394247"/>
    <w:rsid w:val="003A0A1B"/>
    <w:rsid w:val="003E4292"/>
    <w:rsid w:val="003E73A0"/>
    <w:rsid w:val="00402D90"/>
    <w:rsid w:val="00454810"/>
    <w:rsid w:val="004670A5"/>
    <w:rsid w:val="00473C89"/>
    <w:rsid w:val="004919A7"/>
    <w:rsid w:val="004A26E9"/>
    <w:rsid w:val="004A5AA3"/>
    <w:rsid w:val="004B5CA9"/>
    <w:rsid w:val="004C01E8"/>
    <w:rsid w:val="004E56FC"/>
    <w:rsid w:val="004F0644"/>
    <w:rsid w:val="005059BA"/>
    <w:rsid w:val="0051659F"/>
    <w:rsid w:val="00553D17"/>
    <w:rsid w:val="00560E6D"/>
    <w:rsid w:val="0056505A"/>
    <w:rsid w:val="00576617"/>
    <w:rsid w:val="00583862"/>
    <w:rsid w:val="00590823"/>
    <w:rsid w:val="00592795"/>
    <w:rsid w:val="00596376"/>
    <w:rsid w:val="005C0A9C"/>
    <w:rsid w:val="005C133D"/>
    <w:rsid w:val="005C2352"/>
    <w:rsid w:val="005F0674"/>
    <w:rsid w:val="00611CF4"/>
    <w:rsid w:val="00615A62"/>
    <w:rsid w:val="00621942"/>
    <w:rsid w:val="00647241"/>
    <w:rsid w:val="00656C6C"/>
    <w:rsid w:val="00675023"/>
    <w:rsid w:val="006A67FB"/>
    <w:rsid w:val="006B1729"/>
    <w:rsid w:val="006C7283"/>
    <w:rsid w:val="006C7D98"/>
    <w:rsid w:val="006D166C"/>
    <w:rsid w:val="006D4063"/>
    <w:rsid w:val="00715CAC"/>
    <w:rsid w:val="007342D2"/>
    <w:rsid w:val="007429A1"/>
    <w:rsid w:val="007547D1"/>
    <w:rsid w:val="00775D14"/>
    <w:rsid w:val="00777D71"/>
    <w:rsid w:val="007A214D"/>
    <w:rsid w:val="007C0631"/>
    <w:rsid w:val="007F3012"/>
    <w:rsid w:val="007F4CB1"/>
    <w:rsid w:val="007F5888"/>
    <w:rsid w:val="007F7272"/>
    <w:rsid w:val="008306C3"/>
    <w:rsid w:val="008717D7"/>
    <w:rsid w:val="00877DEE"/>
    <w:rsid w:val="00885F0A"/>
    <w:rsid w:val="008B5F53"/>
    <w:rsid w:val="008C0566"/>
    <w:rsid w:val="008C3379"/>
    <w:rsid w:val="008D4E72"/>
    <w:rsid w:val="008F7A2D"/>
    <w:rsid w:val="00902B67"/>
    <w:rsid w:val="0092038B"/>
    <w:rsid w:val="009235F9"/>
    <w:rsid w:val="0097691B"/>
    <w:rsid w:val="00980294"/>
    <w:rsid w:val="009929BE"/>
    <w:rsid w:val="009A0C4B"/>
    <w:rsid w:val="009B3BAC"/>
    <w:rsid w:val="009E6885"/>
    <w:rsid w:val="00A24E85"/>
    <w:rsid w:val="00A4754D"/>
    <w:rsid w:val="00A55669"/>
    <w:rsid w:val="00A562B0"/>
    <w:rsid w:val="00A62A3F"/>
    <w:rsid w:val="00A94550"/>
    <w:rsid w:val="00AA2DA3"/>
    <w:rsid w:val="00AF1502"/>
    <w:rsid w:val="00AF6BE6"/>
    <w:rsid w:val="00B10C96"/>
    <w:rsid w:val="00B16FE0"/>
    <w:rsid w:val="00B24D9E"/>
    <w:rsid w:val="00B32281"/>
    <w:rsid w:val="00B60A52"/>
    <w:rsid w:val="00B83E83"/>
    <w:rsid w:val="00B9342B"/>
    <w:rsid w:val="00B96BB0"/>
    <w:rsid w:val="00BB53E3"/>
    <w:rsid w:val="00BC3833"/>
    <w:rsid w:val="00BD3FBC"/>
    <w:rsid w:val="00BE1E05"/>
    <w:rsid w:val="00BE5618"/>
    <w:rsid w:val="00BF00E1"/>
    <w:rsid w:val="00C108ED"/>
    <w:rsid w:val="00C164C9"/>
    <w:rsid w:val="00C22218"/>
    <w:rsid w:val="00C313B1"/>
    <w:rsid w:val="00C4253E"/>
    <w:rsid w:val="00C4515B"/>
    <w:rsid w:val="00C52514"/>
    <w:rsid w:val="00C60900"/>
    <w:rsid w:val="00C852B7"/>
    <w:rsid w:val="00C968B9"/>
    <w:rsid w:val="00CA0A3A"/>
    <w:rsid w:val="00CA60E2"/>
    <w:rsid w:val="00CC2B6C"/>
    <w:rsid w:val="00CD42A7"/>
    <w:rsid w:val="00CE64AD"/>
    <w:rsid w:val="00D2630E"/>
    <w:rsid w:val="00D650AC"/>
    <w:rsid w:val="00D77DD8"/>
    <w:rsid w:val="00D802F7"/>
    <w:rsid w:val="00DD6851"/>
    <w:rsid w:val="00DF3293"/>
    <w:rsid w:val="00DF6F3A"/>
    <w:rsid w:val="00E04CFC"/>
    <w:rsid w:val="00E07F53"/>
    <w:rsid w:val="00E24D25"/>
    <w:rsid w:val="00E356E6"/>
    <w:rsid w:val="00E46849"/>
    <w:rsid w:val="00E612EE"/>
    <w:rsid w:val="00E722EA"/>
    <w:rsid w:val="00E723F7"/>
    <w:rsid w:val="00E91C7E"/>
    <w:rsid w:val="00EC2D49"/>
    <w:rsid w:val="00ED1F49"/>
    <w:rsid w:val="00EE6FA7"/>
    <w:rsid w:val="00F24DEC"/>
    <w:rsid w:val="00F33F59"/>
    <w:rsid w:val="00F41E3F"/>
    <w:rsid w:val="00F450AD"/>
    <w:rsid w:val="00F461E6"/>
    <w:rsid w:val="00F762B7"/>
    <w:rsid w:val="00F80D70"/>
    <w:rsid w:val="00F90343"/>
    <w:rsid w:val="00F9509D"/>
    <w:rsid w:val="00FB0248"/>
    <w:rsid w:val="00FD2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7BA39C23"/>
  <w15:docId w15:val="{F32B05C6-7D39-480B-9750-12B74F074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7F4CB1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7F4CB1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F4CB1"/>
    <w:pPr>
      <w:keepNext/>
      <w:keepLines/>
      <w:numPr>
        <w:ilvl w:val="1"/>
        <w:numId w:val="18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F4CB1"/>
    <w:pPr>
      <w:keepNext/>
      <w:keepLines/>
      <w:numPr>
        <w:ilvl w:val="2"/>
        <w:numId w:val="18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8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8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7F4CB1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F4CB1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F4CB1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F4CB1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F4CB1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7F4CB1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F4CB1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F4CB1"/>
    <w:pPr>
      <w:numPr>
        <w:numId w:val="19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F4CB1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35100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35100B"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5F0674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F0674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5F0674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5F0674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5F0674"/>
    <w:rPr>
      <w:rFonts w:ascii="helvetica 45" w:hAnsi="helvetica 45"/>
      <w:b/>
      <w:bCs/>
      <w:noProof/>
      <w:sz w:val="20"/>
      <w:szCs w:val="20"/>
      <w:lang w:eastAsia="de-DE"/>
    </w:rPr>
  </w:style>
  <w:style w:type="character" w:styleId="Erwhnung">
    <w:name w:val="Mention"/>
    <w:basedOn w:val="Absatz-Standardschriftart"/>
    <w:uiPriority w:val="99"/>
    <w:semiHidden/>
    <w:unhideWhenUsed/>
    <w:rsid w:val="00656C6C"/>
    <w:rPr>
      <w:color w:val="2B579A"/>
      <w:shd w:val="clear" w:color="auto" w:fill="E6E6E6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45C5C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6D166C"/>
    <w:rPr>
      <w:color w:val="954F72" w:themeColor="followedHyperlink"/>
      <w:u w:val="single"/>
    </w:rPr>
  </w:style>
  <w:style w:type="paragraph" w:styleId="berarbeitung">
    <w:name w:val="Revision"/>
    <w:hidden/>
    <w:uiPriority w:val="99"/>
    <w:semiHidden/>
    <w:rsid w:val="00553D17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zin-und-technik.industrie.de/medizintechnik-studium/faszination-medizintechnik/was-der-3d-druck-in-der-medizin-ausrichten-kann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3dnatives.com/de/3d-druck-architektur-121120201/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4B3A0-D268-4E88-88C6-8F3B075DC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802</Words>
  <Characters>5056</Characters>
  <Application>Microsoft Office Word</Application>
  <DocSecurity>0</DocSecurity>
  <Lines>42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</dc:creator>
  <cp:keywords/>
  <dc:description/>
  <cp:lastModifiedBy>Schmidberger, Alessa | Wissensfabrik</cp:lastModifiedBy>
  <cp:revision>6</cp:revision>
  <cp:lastPrinted>2021-08-02T13:47:00Z</cp:lastPrinted>
  <dcterms:created xsi:type="dcterms:W3CDTF">2021-08-02T13:47:00Z</dcterms:created>
  <dcterms:modified xsi:type="dcterms:W3CDTF">2022-10-12T07:15:00Z</dcterms:modified>
</cp:coreProperties>
</file>