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19788" w14:textId="6684CAB6" w:rsidR="00A20504" w:rsidRPr="00D27F19" w:rsidRDefault="00BB5977" w:rsidP="00100E6B">
      <w:pPr>
        <w:pStyle w:val="WF-Arbeitsblatt"/>
      </w:pPr>
      <w:r>
        <w:t>QR-Code</w:t>
      </w:r>
      <w:r w:rsidR="00C700F0">
        <w:t>s</w:t>
      </w:r>
      <w:r>
        <w:t xml:space="preserve"> selbermachen</w:t>
      </w:r>
    </w:p>
    <w:p w14:paraId="23E02C46" w14:textId="63A61DF2" w:rsidR="00BB5977" w:rsidRPr="00CE3C83" w:rsidRDefault="00BB5977" w:rsidP="001B3DB8">
      <w:pPr>
        <w:jc w:val="both"/>
        <w:rPr>
          <w:rFonts w:cstheme="minorHAnsi"/>
        </w:rPr>
        <w:pPrChange w:id="0" w:author="Schmidberger, Alessa | Wissensfabrik" w:date="2022-10-11T16:58:00Z">
          <w:pPr/>
        </w:pPrChange>
      </w:pPr>
      <w:r>
        <w:rPr>
          <w:rFonts w:cstheme="minorHAnsi"/>
        </w:rPr>
        <w:t>Das Erstellen eines eigenen QR-Cod</w:t>
      </w:r>
      <w:r w:rsidR="0007281D">
        <w:rPr>
          <w:rFonts w:cstheme="minorHAnsi"/>
        </w:rPr>
        <w:t>es ist super einfach und lässt sich mit verschiedenen Online-</w:t>
      </w:r>
      <w:r>
        <w:rPr>
          <w:rFonts w:cstheme="minorHAnsi"/>
        </w:rPr>
        <w:t>Generatoren machen. Die folgenden zwei Webseiten können dafür genutzt werden</w:t>
      </w:r>
      <w:r w:rsidR="0007281D">
        <w:rPr>
          <w:rFonts w:cstheme="minorHAnsi"/>
        </w:rPr>
        <w:t xml:space="preserve">. Sie </w:t>
      </w:r>
      <w:r>
        <w:rPr>
          <w:rFonts w:cstheme="minorHAnsi"/>
        </w:rPr>
        <w:t>bieten die Möglichkeit verschiedene Typen (URL, Text, Email, vCard etc.) von QR-Codes zu erzeugen:</w:t>
      </w:r>
    </w:p>
    <w:p w14:paraId="77C76B6B" w14:textId="0967A63A" w:rsidR="00BB5977" w:rsidRDefault="001B3DB8" w:rsidP="00A20504">
      <w:pPr>
        <w:rPr>
          <w:rFonts w:cstheme="minorHAnsi"/>
        </w:rPr>
      </w:pPr>
      <w:hyperlink r:id="rId8" w:history="1">
        <w:r w:rsidR="00BB5977" w:rsidRPr="00B46A12">
          <w:rPr>
            <w:rStyle w:val="Hyperlink"/>
            <w:rFonts w:cstheme="minorHAnsi"/>
          </w:rPr>
          <w:t>http://www.qrcode-generator.de</w:t>
        </w:r>
      </w:hyperlink>
    </w:p>
    <w:p w14:paraId="6860AE0C" w14:textId="25F1CE4D" w:rsidR="00BB5977" w:rsidRDefault="00BB5977" w:rsidP="00BB5977">
      <w:pPr>
        <w:jc w:val="center"/>
        <w:rPr>
          <w:rFonts w:cstheme="minorHAnsi"/>
        </w:rPr>
      </w:pPr>
      <w:r>
        <w:rPr>
          <w:rFonts w:cstheme="minorHAnsi"/>
        </w:rPr>
        <w:drawing>
          <wp:inline distT="0" distB="0" distL="0" distR="0" wp14:anchorId="0D272800" wp14:editId="4760FDE3">
            <wp:extent cx="5760000" cy="3500935"/>
            <wp:effectExtent l="0" t="0" r="635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rko Janssen - DDI\Desktop\qr_code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A395" w14:textId="67675A41" w:rsidR="00BB5977" w:rsidRDefault="001B3DB8" w:rsidP="00A20504">
      <w:pPr>
        <w:rPr>
          <w:rFonts w:cstheme="minorHAnsi"/>
        </w:rPr>
      </w:pPr>
      <w:hyperlink r:id="rId10" w:history="1">
        <w:r w:rsidR="00BB5977" w:rsidRPr="00B46A12">
          <w:rPr>
            <w:rStyle w:val="Hyperlink"/>
            <w:rFonts w:cstheme="minorHAnsi"/>
          </w:rPr>
          <w:t>http://www.qrcode-monkey.de</w:t>
        </w:r>
      </w:hyperlink>
    </w:p>
    <w:p w14:paraId="02FE6B8C" w14:textId="5F236F09" w:rsidR="00BB5977" w:rsidRDefault="00BB5977" w:rsidP="00BB5977">
      <w:pPr>
        <w:jc w:val="center"/>
        <w:rPr>
          <w:rFonts w:cstheme="minorHAnsi"/>
        </w:rPr>
      </w:pPr>
      <w:r>
        <w:rPr>
          <w:rFonts w:cstheme="minorHAnsi"/>
        </w:rPr>
        <w:drawing>
          <wp:inline distT="0" distB="0" distL="0" distR="0" wp14:anchorId="12B54871" wp14:editId="7CB3F6A6">
            <wp:extent cx="5760000" cy="3500935"/>
            <wp:effectExtent l="0" t="0" r="635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rko Janssen - DDI\Desktop\qr_code_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5977" w:rsidSect="00100E6B">
      <w:headerReference w:type="default" r:id="rId12"/>
      <w:footerReference w:type="default" r:id="rId13"/>
      <w:pgSz w:w="11906" w:h="16838"/>
      <w:pgMar w:top="1134" w:right="1531" w:bottom="851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9254B" w14:textId="77777777" w:rsidR="00392418" w:rsidRDefault="00392418" w:rsidP="00DD6851">
      <w:r>
        <w:separator/>
      </w:r>
    </w:p>
  </w:endnote>
  <w:endnote w:type="continuationSeparator" w:id="0">
    <w:p w14:paraId="654A16EC" w14:textId="77777777" w:rsidR="00392418" w:rsidRDefault="00392418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charset w:val="00"/>
    <w:family w:val="swiss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swiss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swiss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CBEBB" w14:textId="02E9B53B" w:rsidR="000C02EB" w:rsidRPr="00100E6B" w:rsidRDefault="007D5348" w:rsidP="00D94B1D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D6CC071" wp14:editId="2C848119">
              <wp:simplePos x="0" y="0"/>
              <wp:positionH relativeFrom="column">
                <wp:posOffset>6010275</wp:posOffset>
              </wp:positionH>
              <wp:positionV relativeFrom="paragraph">
                <wp:posOffset>-4469765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7565C9" w14:textId="77777777" w:rsidR="007D5348" w:rsidRDefault="007D5348" w:rsidP="007D5348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D6CC071" id="Gruppieren 27" o:spid="_x0000_s1028" style="position:absolute;margin-left:473.25pt;margin-top:-351.95pt;width:25.9pt;height:322.55pt;z-index:25167052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LvMbhXjAAAA&#10;DA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5E7565C9" w14:textId="77777777" w:rsidR="007D5348" w:rsidRDefault="007D5348" w:rsidP="007D5348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100E6B" w:rsidRPr="00C140D3">
      <w:rPr>
        <w:sz w:val="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AAB52C1" wp14:editId="7CBD5FF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8" name="Gerade Verbindung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mv="urn:schemas-microsoft-com:mac:vml" xmlns:mo="http://schemas.microsoft.com/office/mac/office/2008/main">
          <w:pict>
            <v:line w14:anchorId="75BBFB71" id="Gerade Verbindung 8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" strokecolor="#ffc000" strokeweight="3pt">
              <v:stroke joinstyle="miter"/>
            </v:line>
          </w:pict>
        </mc:Fallback>
      </mc:AlternateContent>
    </w:r>
    <w:r w:rsidR="00100E6B" w:rsidRPr="00C140D3">
      <w:rPr>
        <w:sz w:val="6"/>
      </w:rPr>
      <w:t xml:space="preserve"> </w:t>
    </w:r>
    <w:r w:rsidR="00100E6B" w:rsidRPr="009F7C25">
      <w:rPr>
        <w:sz w:val="18"/>
      </w:rPr>
      <w:t xml:space="preserve">B3 </w:t>
    </w:r>
    <w:proofErr w:type="gramStart"/>
    <w:r w:rsidR="00100E6B" w:rsidRPr="009F7C25">
      <w:rPr>
        <w:sz w:val="18"/>
      </w:rPr>
      <w:t>–</w:t>
    </w:r>
    <w:r w:rsidR="00100E6B">
      <w:rPr>
        <w:sz w:val="18"/>
      </w:rPr>
      <w:t xml:space="preserve"> </w:t>
    </w:r>
    <w:r w:rsidR="00100E6B" w:rsidRPr="009F7C25">
      <w:rPr>
        <w:sz w:val="18"/>
      </w:rPr>
      <w:t xml:space="preserve"> Codes</w:t>
    </w:r>
    <w:proofErr w:type="gramEnd"/>
    <w:r w:rsidR="00D94B1D">
      <w:rPr>
        <w:sz w:val="18"/>
      </w:rPr>
      <w:tab/>
      <w:t>zuletzt aktualisiert am</w:t>
    </w:r>
    <w:del w:id="1" w:author="Schmidberger, Alessa | Wissensfabrik" w:date="2022-10-11T16:58:00Z">
      <w:r w:rsidR="00D94B1D" w:rsidDel="001B3DB8">
        <w:rPr>
          <w:sz w:val="18"/>
        </w:rPr>
        <w:delText xml:space="preserve"> </w:delText>
      </w:r>
    </w:del>
    <w:ins w:id="2" w:author="Schmidberger, Alessa | Wissensfabrik" w:date="2022-10-11T16:58:00Z">
      <w:r w:rsidR="001B3DB8">
        <w:rPr>
          <w:sz w:val="18"/>
        </w:rPr>
        <w:t xml:space="preserve"> 11.10.2022</w:t>
      </w:r>
    </w:ins>
    <w:del w:id="3" w:author="Schmidberger, Alessa | Wissensfabrik" w:date="2022-10-11T16:58:00Z">
      <w:r w:rsidR="00D94B1D" w:rsidDel="001B3DB8">
        <w:rPr>
          <w:sz w:val="18"/>
        </w:rPr>
        <w:fldChar w:fldCharType="begin"/>
      </w:r>
      <w:r w:rsidR="00D94B1D" w:rsidDel="001B3DB8">
        <w:rPr>
          <w:sz w:val="18"/>
        </w:rPr>
        <w:delInstrText xml:space="preserve"> TIME \@ "dd.MM.yy" </w:delInstrText>
      </w:r>
      <w:r w:rsidR="00D94B1D" w:rsidDel="001B3DB8">
        <w:rPr>
          <w:sz w:val="18"/>
        </w:rPr>
        <w:fldChar w:fldCharType="separate"/>
      </w:r>
      <w:r w:rsidR="001B3DB8" w:rsidDel="001B3DB8">
        <w:rPr>
          <w:noProof/>
          <w:sz w:val="18"/>
        </w:rPr>
        <w:delText>11.10.22</w:delText>
      </w:r>
      <w:r w:rsidR="00D94B1D" w:rsidDel="001B3DB8">
        <w:rPr>
          <w:sz w:val="18"/>
        </w:rPr>
        <w:fldChar w:fldCharType="end"/>
      </w:r>
    </w:del>
    <w:r w:rsidR="00100E6B" w:rsidRPr="00C140D3">
      <w:rPr>
        <w:i/>
        <w:sz w:val="18"/>
      </w:rPr>
      <w:tab/>
    </w:r>
    <w:r w:rsidR="00100E6B" w:rsidRPr="00C140D3">
      <w:rPr>
        <w:sz w:val="18"/>
      </w:rPr>
      <w:t xml:space="preserve">Seite </w:t>
    </w:r>
    <w:r w:rsidR="00100E6B" w:rsidRPr="00C140D3">
      <w:rPr>
        <w:bCs w:val="0"/>
        <w:sz w:val="18"/>
      </w:rPr>
      <w:fldChar w:fldCharType="begin"/>
    </w:r>
    <w:r w:rsidR="00100E6B" w:rsidRPr="00C140D3">
      <w:rPr>
        <w:sz w:val="18"/>
      </w:rPr>
      <w:instrText>PAGE  \* Arabic  \* MERGEFORMAT</w:instrText>
    </w:r>
    <w:r w:rsidR="00100E6B" w:rsidRPr="00C140D3">
      <w:rPr>
        <w:bCs w:val="0"/>
        <w:sz w:val="18"/>
      </w:rPr>
      <w:fldChar w:fldCharType="separate"/>
    </w:r>
    <w:r w:rsidR="000648FC">
      <w:rPr>
        <w:sz w:val="18"/>
      </w:rPr>
      <w:t>1</w:t>
    </w:r>
    <w:r w:rsidR="00100E6B" w:rsidRPr="00C140D3">
      <w:rPr>
        <w:bCs w:val="0"/>
        <w:sz w:val="18"/>
      </w:rPr>
      <w:fldChar w:fldCharType="end"/>
    </w:r>
    <w:r w:rsidR="00100E6B" w:rsidRPr="00C140D3">
      <w:rPr>
        <w:sz w:val="18"/>
      </w:rPr>
      <w:t xml:space="preserve"> von </w:t>
    </w:r>
    <w:r w:rsidR="00100E6B" w:rsidRPr="00C140D3">
      <w:rPr>
        <w:sz w:val="18"/>
      </w:rPr>
      <w:fldChar w:fldCharType="begin"/>
    </w:r>
    <w:r w:rsidR="00100E6B" w:rsidRPr="00C140D3">
      <w:rPr>
        <w:sz w:val="18"/>
      </w:rPr>
      <w:instrText>NUMPAGES  \* Arabic  \* MERGEFORMAT</w:instrText>
    </w:r>
    <w:r w:rsidR="00100E6B" w:rsidRPr="00C140D3">
      <w:rPr>
        <w:sz w:val="18"/>
      </w:rPr>
      <w:fldChar w:fldCharType="separate"/>
    </w:r>
    <w:r w:rsidR="000648FC">
      <w:rPr>
        <w:sz w:val="18"/>
      </w:rPr>
      <w:t>1</w:t>
    </w:r>
    <w:r w:rsidR="00100E6B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DFB4AD" w14:textId="77777777" w:rsidR="00392418" w:rsidRDefault="00392418" w:rsidP="00DD6851">
      <w:r>
        <w:separator/>
      </w:r>
    </w:p>
  </w:footnote>
  <w:footnote w:type="continuationSeparator" w:id="0">
    <w:p w14:paraId="5065D0E5" w14:textId="77777777" w:rsidR="00392418" w:rsidRDefault="00392418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925A9" w14:textId="77777777" w:rsidR="00193673" w:rsidRPr="00AB6E3D" w:rsidRDefault="00193673" w:rsidP="00193673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433BDD4D" wp14:editId="4C363869">
              <wp:simplePos x="0" y="0"/>
              <wp:positionH relativeFrom="margin">
                <wp:align>right</wp:align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44D7FE3" w14:textId="18AB17AD" w:rsidR="00193673" w:rsidRDefault="00F27F7A" w:rsidP="00193673">
                          <w:pPr>
                            <w:jc w:val="center"/>
                            <w:rPr>
                              <w:b/>
                              <w:color w:val="FFFFFF" w:themeColor="background1"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193673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193673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193673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1F6A62">
                            <w:rPr>
                              <w:b/>
                              <w:color w:val="FFFFFF" w:themeColor="background1"/>
                              <w:sz w:val="32"/>
                            </w:rPr>
                            <w:t>6</w:t>
                          </w:r>
                        </w:p>
                        <w:p w14:paraId="70C1F519" w14:textId="77777777" w:rsidR="006414AD" w:rsidRDefault="006414AD" w:rsidP="001936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33BDD4D" id="Rechteck 22" o:spid="_x0000_s1026" style="position:absolute;margin-left:189.75pt;margin-top:.5pt;width:240.95pt;height:26.8pt;z-index:-251651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" fillcolor="#ffc000" stroked="f" strokeweight="1pt">
              <v:textbox>
                <w:txbxContent>
                  <w:p w14:paraId="544D7FE3" w14:textId="18AB17AD" w:rsidR="00193673" w:rsidRDefault="00F27F7A" w:rsidP="00193673">
                    <w:pPr>
                      <w:jc w:val="center"/>
                      <w:rPr>
                        <w:b/>
                        <w:color w:val="FFFFFF" w:themeColor="background1"/>
                        <w:sz w:val="32"/>
                      </w:rPr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193673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193673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193673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1F6A62">
                      <w:rPr>
                        <w:b/>
                        <w:color w:val="FFFFFF" w:themeColor="background1"/>
                        <w:sz w:val="32"/>
                      </w:rPr>
                      <w:t>6</w:t>
                    </w:r>
                  </w:p>
                  <w:p w14:paraId="70C1F519" w14:textId="77777777" w:rsidR="006414AD" w:rsidRDefault="006414AD" w:rsidP="00193673">
                    <w:pPr>
                      <w:jc w:val="cente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150B451" wp14:editId="40228408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C2FF757" w14:textId="77777777" w:rsidR="00193673" w:rsidRPr="008D5655" w:rsidRDefault="00193673" w:rsidP="00193673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150B451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3C2FF757" w14:textId="77777777" w:rsidR="00193673" w:rsidRPr="008D5655" w:rsidRDefault="00193673" w:rsidP="00193673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  <w:p w14:paraId="08C68729" w14:textId="77777777" w:rsidR="00193673" w:rsidRPr="003B790E" w:rsidRDefault="00193673" w:rsidP="00193673">
    <w:pPr>
      <w:pStyle w:val="Kopfzeile"/>
    </w:pPr>
  </w:p>
  <w:p w14:paraId="20FD9AE0" w14:textId="36625984" w:rsidR="00611CF4" w:rsidRPr="00193673" w:rsidRDefault="00611CF4" w:rsidP="00193673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0658"/>
    <w:multiLevelType w:val="hybridMultilevel"/>
    <w:tmpl w:val="3F144A1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016799"/>
    <w:multiLevelType w:val="hybridMultilevel"/>
    <w:tmpl w:val="27E4A5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7217B"/>
    <w:multiLevelType w:val="hybridMultilevel"/>
    <w:tmpl w:val="3E4A13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0A59BE"/>
    <w:multiLevelType w:val="hybridMultilevel"/>
    <w:tmpl w:val="244E2174"/>
    <w:lvl w:ilvl="0" w:tplc="3C3086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783E13"/>
    <w:multiLevelType w:val="hybridMultilevel"/>
    <w:tmpl w:val="53D0C81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D0D80"/>
    <w:multiLevelType w:val="hybridMultilevel"/>
    <w:tmpl w:val="10FE66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C83049"/>
    <w:multiLevelType w:val="hybridMultilevel"/>
    <w:tmpl w:val="3370B02E"/>
    <w:lvl w:ilvl="0" w:tplc="04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0763CCC"/>
    <w:multiLevelType w:val="hybridMultilevel"/>
    <w:tmpl w:val="31281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8C0BDA"/>
    <w:multiLevelType w:val="hybridMultilevel"/>
    <w:tmpl w:val="54F0F566"/>
    <w:lvl w:ilvl="0" w:tplc="AEC6892E">
      <w:start w:val="1"/>
      <w:numFmt w:val="lowerLetter"/>
      <w:lvlText w:val="%1)"/>
      <w:lvlJc w:val="left"/>
      <w:pPr>
        <w:ind w:left="2136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856" w:hanging="360"/>
      </w:pPr>
    </w:lvl>
    <w:lvl w:ilvl="2" w:tplc="0407001B" w:tentative="1">
      <w:start w:val="1"/>
      <w:numFmt w:val="lowerRoman"/>
      <w:lvlText w:val="%3."/>
      <w:lvlJc w:val="right"/>
      <w:pPr>
        <w:ind w:left="3576" w:hanging="180"/>
      </w:pPr>
    </w:lvl>
    <w:lvl w:ilvl="3" w:tplc="0407000F" w:tentative="1">
      <w:start w:val="1"/>
      <w:numFmt w:val="decimal"/>
      <w:lvlText w:val="%4."/>
      <w:lvlJc w:val="left"/>
      <w:pPr>
        <w:ind w:left="4296" w:hanging="360"/>
      </w:pPr>
    </w:lvl>
    <w:lvl w:ilvl="4" w:tplc="04070019" w:tentative="1">
      <w:start w:val="1"/>
      <w:numFmt w:val="lowerLetter"/>
      <w:lvlText w:val="%5."/>
      <w:lvlJc w:val="left"/>
      <w:pPr>
        <w:ind w:left="5016" w:hanging="360"/>
      </w:pPr>
    </w:lvl>
    <w:lvl w:ilvl="5" w:tplc="0407001B" w:tentative="1">
      <w:start w:val="1"/>
      <w:numFmt w:val="lowerRoman"/>
      <w:lvlText w:val="%6."/>
      <w:lvlJc w:val="right"/>
      <w:pPr>
        <w:ind w:left="5736" w:hanging="180"/>
      </w:pPr>
    </w:lvl>
    <w:lvl w:ilvl="6" w:tplc="0407000F" w:tentative="1">
      <w:start w:val="1"/>
      <w:numFmt w:val="decimal"/>
      <w:lvlText w:val="%7."/>
      <w:lvlJc w:val="left"/>
      <w:pPr>
        <w:ind w:left="6456" w:hanging="360"/>
      </w:pPr>
    </w:lvl>
    <w:lvl w:ilvl="7" w:tplc="04070019" w:tentative="1">
      <w:start w:val="1"/>
      <w:numFmt w:val="lowerLetter"/>
      <w:lvlText w:val="%8."/>
      <w:lvlJc w:val="left"/>
      <w:pPr>
        <w:ind w:left="7176" w:hanging="360"/>
      </w:pPr>
    </w:lvl>
    <w:lvl w:ilvl="8" w:tplc="0407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4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1006009"/>
    <w:multiLevelType w:val="hybridMultilevel"/>
    <w:tmpl w:val="5B7AB0B0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1C16FA"/>
    <w:multiLevelType w:val="hybridMultilevel"/>
    <w:tmpl w:val="48762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4D53F6"/>
    <w:multiLevelType w:val="hybridMultilevel"/>
    <w:tmpl w:val="956013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FB5809"/>
    <w:multiLevelType w:val="hybridMultilevel"/>
    <w:tmpl w:val="3A820834"/>
    <w:lvl w:ilvl="0" w:tplc="AEC6892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F3052C"/>
    <w:multiLevelType w:val="hybridMultilevel"/>
    <w:tmpl w:val="772C37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9277A"/>
    <w:multiLevelType w:val="hybridMultilevel"/>
    <w:tmpl w:val="677C696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014F51"/>
    <w:multiLevelType w:val="hybridMultilevel"/>
    <w:tmpl w:val="51AED94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5687B2B"/>
    <w:multiLevelType w:val="hybridMultilevel"/>
    <w:tmpl w:val="D2AE03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8093BD5"/>
    <w:multiLevelType w:val="hybridMultilevel"/>
    <w:tmpl w:val="5630F58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9793219">
    <w:abstractNumId w:val="31"/>
  </w:num>
  <w:num w:numId="2" w16cid:durableId="1940063061">
    <w:abstractNumId w:val="5"/>
  </w:num>
  <w:num w:numId="3" w16cid:durableId="443228971">
    <w:abstractNumId w:val="5"/>
  </w:num>
  <w:num w:numId="4" w16cid:durableId="808715183">
    <w:abstractNumId w:val="5"/>
  </w:num>
  <w:num w:numId="5" w16cid:durableId="1091320943">
    <w:abstractNumId w:val="5"/>
  </w:num>
  <w:num w:numId="6" w16cid:durableId="556550224">
    <w:abstractNumId w:val="5"/>
  </w:num>
  <w:num w:numId="7" w16cid:durableId="1548879776">
    <w:abstractNumId w:val="5"/>
  </w:num>
  <w:num w:numId="8" w16cid:durableId="589778997">
    <w:abstractNumId w:val="5"/>
  </w:num>
  <w:num w:numId="9" w16cid:durableId="1578173283">
    <w:abstractNumId w:val="5"/>
  </w:num>
  <w:num w:numId="10" w16cid:durableId="272790275">
    <w:abstractNumId w:val="5"/>
  </w:num>
  <w:num w:numId="11" w16cid:durableId="377899099">
    <w:abstractNumId w:val="5"/>
  </w:num>
  <w:num w:numId="12" w16cid:durableId="1196574496">
    <w:abstractNumId w:val="6"/>
  </w:num>
  <w:num w:numId="13" w16cid:durableId="1241057539">
    <w:abstractNumId w:val="4"/>
  </w:num>
  <w:num w:numId="14" w16cid:durableId="1696615259">
    <w:abstractNumId w:val="19"/>
  </w:num>
  <w:num w:numId="15" w16cid:durableId="1605306874">
    <w:abstractNumId w:val="24"/>
  </w:num>
  <w:num w:numId="16" w16cid:durableId="1659187141">
    <w:abstractNumId w:val="17"/>
  </w:num>
  <w:num w:numId="17" w16cid:durableId="2083604372">
    <w:abstractNumId w:val="28"/>
  </w:num>
  <w:num w:numId="18" w16cid:durableId="1149711377">
    <w:abstractNumId w:val="11"/>
  </w:num>
  <w:num w:numId="19" w16cid:durableId="986975637">
    <w:abstractNumId w:val="3"/>
  </w:num>
  <w:num w:numId="20" w16cid:durableId="1818496254">
    <w:abstractNumId w:val="14"/>
  </w:num>
  <w:num w:numId="21" w16cid:durableId="801996466">
    <w:abstractNumId w:val="30"/>
  </w:num>
  <w:num w:numId="22" w16cid:durableId="256182776">
    <w:abstractNumId w:val="23"/>
  </w:num>
  <w:num w:numId="23" w16cid:durableId="970129451">
    <w:abstractNumId w:val="22"/>
  </w:num>
  <w:num w:numId="24" w16cid:durableId="1734618621">
    <w:abstractNumId w:val="0"/>
  </w:num>
  <w:num w:numId="25" w16cid:durableId="1019966756">
    <w:abstractNumId w:val="26"/>
  </w:num>
  <w:num w:numId="26" w16cid:durableId="2107266055">
    <w:abstractNumId w:val="29"/>
  </w:num>
  <w:num w:numId="27" w16cid:durableId="1171798256">
    <w:abstractNumId w:val="2"/>
  </w:num>
  <w:num w:numId="28" w16cid:durableId="1038973196">
    <w:abstractNumId w:val="16"/>
  </w:num>
  <w:num w:numId="29" w16cid:durableId="371534678">
    <w:abstractNumId w:val="9"/>
  </w:num>
  <w:num w:numId="30" w16cid:durableId="1810827903">
    <w:abstractNumId w:val="20"/>
  </w:num>
  <w:num w:numId="31" w16cid:durableId="1807115470">
    <w:abstractNumId w:val="27"/>
  </w:num>
  <w:num w:numId="32" w16cid:durableId="1653874532">
    <w:abstractNumId w:val="12"/>
  </w:num>
  <w:num w:numId="33" w16cid:durableId="762918531">
    <w:abstractNumId w:val="7"/>
  </w:num>
  <w:num w:numId="34" w16cid:durableId="102114370">
    <w:abstractNumId w:val="25"/>
  </w:num>
  <w:num w:numId="35" w16cid:durableId="1405570045">
    <w:abstractNumId w:val="1"/>
  </w:num>
  <w:num w:numId="36" w16cid:durableId="972558180">
    <w:abstractNumId w:val="13"/>
  </w:num>
  <w:num w:numId="37" w16cid:durableId="1129785514">
    <w:abstractNumId w:val="15"/>
  </w:num>
  <w:num w:numId="38" w16cid:durableId="941693874">
    <w:abstractNumId w:val="8"/>
  </w:num>
  <w:num w:numId="39" w16cid:durableId="1405682828">
    <w:abstractNumId w:val="21"/>
  </w:num>
  <w:num w:numId="40" w16cid:durableId="1251811711">
    <w:abstractNumId w:val="10"/>
  </w:num>
  <w:num w:numId="41" w16cid:durableId="156968705">
    <w:abstractNumId w:val="5"/>
  </w:num>
  <w:num w:numId="42" w16cid:durableId="427043565">
    <w:abstractNumId w:val="5"/>
  </w:num>
  <w:num w:numId="43" w16cid:durableId="1067071667">
    <w:abstractNumId w:val="18"/>
  </w:num>
  <w:num w:numId="44" w16cid:durableId="975333696">
    <w:abstractNumId w:val="5"/>
  </w:num>
  <w:num w:numId="45" w16cid:durableId="1764449517">
    <w:abstractNumId w:val="5"/>
  </w:num>
  <w:num w:numId="46" w16cid:durableId="663510210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126AC"/>
    <w:rsid w:val="00043DA4"/>
    <w:rsid w:val="00044523"/>
    <w:rsid w:val="00047122"/>
    <w:rsid w:val="000644BD"/>
    <w:rsid w:val="000648FC"/>
    <w:rsid w:val="0007281D"/>
    <w:rsid w:val="00085522"/>
    <w:rsid w:val="000B6F96"/>
    <w:rsid w:val="000C02EB"/>
    <w:rsid w:val="000C295A"/>
    <w:rsid w:val="000F0FCD"/>
    <w:rsid w:val="00100E6B"/>
    <w:rsid w:val="001155C5"/>
    <w:rsid w:val="00152FC3"/>
    <w:rsid w:val="0018369B"/>
    <w:rsid w:val="00193673"/>
    <w:rsid w:val="001B3DB8"/>
    <w:rsid w:val="001C5375"/>
    <w:rsid w:val="001F6A62"/>
    <w:rsid w:val="00214BCA"/>
    <w:rsid w:val="002453CC"/>
    <w:rsid w:val="002572D4"/>
    <w:rsid w:val="002660C0"/>
    <w:rsid w:val="00283070"/>
    <w:rsid w:val="002B244D"/>
    <w:rsid w:val="00307F05"/>
    <w:rsid w:val="00311F98"/>
    <w:rsid w:val="00342B12"/>
    <w:rsid w:val="00392418"/>
    <w:rsid w:val="00394DFA"/>
    <w:rsid w:val="00451A0F"/>
    <w:rsid w:val="00454810"/>
    <w:rsid w:val="004670A5"/>
    <w:rsid w:val="004932B9"/>
    <w:rsid w:val="00496D7E"/>
    <w:rsid w:val="0049778A"/>
    <w:rsid w:val="004F0644"/>
    <w:rsid w:val="0051659F"/>
    <w:rsid w:val="0055312E"/>
    <w:rsid w:val="00583261"/>
    <w:rsid w:val="005C0A9C"/>
    <w:rsid w:val="005D0754"/>
    <w:rsid w:val="005F500E"/>
    <w:rsid w:val="006054D6"/>
    <w:rsid w:val="00611CF4"/>
    <w:rsid w:val="0063241B"/>
    <w:rsid w:val="006414AD"/>
    <w:rsid w:val="00665C15"/>
    <w:rsid w:val="00697B7B"/>
    <w:rsid w:val="006A2AEE"/>
    <w:rsid w:val="006A6439"/>
    <w:rsid w:val="006B1729"/>
    <w:rsid w:val="007342D2"/>
    <w:rsid w:val="007C0631"/>
    <w:rsid w:val="007D5348"/>
    <w:rsid w:val="00803AEF"/>
    <w:rsid w:val="008306C3"/>
    <w:rsid w:val="0083272D"/>
    <w:rsid w:val="008329BB"/>
    <w:rsid w:val="00864BD5"/>
    <w:rsid w:val="008717D7"/>
    <w:rsid w:val="00871BA8"/>
    <w:rsid w:val="008A7777"/>
    <w:rsid w:val="008C340E"/>
    <w:rsid w:val="008D4E72"/>
    <w:rsid w:val="00902B67"/>
    <w:rsid w:val="00985D47"/>
    <w:rsid w:val="009929BE"/>
    <w:rsid w:val="009A0C4B"/>
    <w:rsid w:val="009B3BAC"/>
    <w:rsid w:val="009E6885"/>
    <w:rsid w:val="009F10FD"/>
    <w:rsid w:val="00A04E64"/>
    <w:rsid w:val="00A20504"/>
    <w:rsid w:val="00A24E85"/>
    <w:rsid w:val="00A55669"/>
    <w:rsid w:val="00A562B0"/>
    <w:rsid w:val="00A7305E"/>
    <w:rsid w:val="00AA2DA3"/>
    <w:rsid w:val="00AF1502"/>
    <w:rsid w:val="00AF6BE6"/>
    <w:rsid w:val="00B16FE0"/>
    <w:rsid w:val="00B32281"/>
    <w:rsid w:val="00B9342B"/>
    <w:rsid w:val="00BB53E3"/>
    <w:rsid w:val="00BB5977"/>
    <w:rsid w:val="00BF00E1"/>
    <w:rsid w:val="00C108ED"/>
    <w:rsid w:val="00C164C9"/>
    <w:rsid w:val="00C241A4"/>
    <w:rsid w:val="00C269D1"/>
    <w:rsid w:val="00C700F0"/>
    <w:rsid w:val="00CA0A3A"/>
    <w:rsid w:val="00CA60E2"/>
    <w:rsid w:val="00CD2B08"/>
    <w:rsid w:val="00CE4376"/>
    <w:rsid w:val="00CE6B45"/>
    <w:rsid w:val="00CF748B"/>
    <w:rsid w:val="00D62A70"/>
    <w:rsid w:val="00D650AC"/>
    <w:rsid w:val="00D802F7"/>
    <w:rsid w:val="00D94B1D"/>
    <w:rsid w:val="00DB7E9B"/>
    <w:rsid w:val="00DD6851"/>
    <w:rsid w:val="00E24D25"/>
    <w:rsid w:val="00E46849"/>
    <w:rsid w:val="00E722EA"/>
    <w:rsid w:val="00EB4938"/>
    <w:rsid w:val="00EC2D49"/>
    <w:rsid w:val="00F24DEC"/>
    <w:rsid w:val="00F27F7A"/>
    <w:rsid w:val="00F44DDE"/>
    <w:rsid w:val="00F762B7"/>
    <w:rsid w:val="00F90343"/>
    <w:rsid w:val="00F90948"/>
    <w:rsid w:val="00FC4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5715455E"/>
  <w15:docId w15:val="{7C989291-A210-4735-8058-0F2176458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aliases w:val="WF-Standard"/>
    <w:qFormat/>
    <w:rsid w:val="001C5375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1C5375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1C5375"/>
    <w:pPr>
      <w:keepNext/>
      <w:keepLines/>
      <w:numPr>
        <w:ilvl w:val="1"/>
        <w:numId w:val="45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1C5375"/>
    <w:pPr>
      <w:keepNext/>
      <w:keepLines/>
      <w:numPr>
        <w:ilvl w:val="2"/>
        <w:numId w:val="45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45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45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4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4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4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4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1C5375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1C5375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1C5375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1C5375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table" w:customStyle="1" w:styleId="Gitternetztabelle1hellAkzent11">
    <w:name w:val="Gitternetztabelle 1 hell  – Akzent 11"/>
    <w:basedOn w:val="NormaleTabelle"/>
    <w:uiPriority w:val="46"/>
    <w:rsid w:val="00451A0F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itternetztabelle4Akzent11">
    <w:name w:val="Gitternetztabelle 4 – Akzent 11"/>
    <w:basedOn w:val="NormaleTabelle"/>
    <w:uiPriority w:val="49"/>
    <w:rsid w:val="002B244D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itternetztabelle5dunkelAkzent11">
    <w:name w:val="Gitternetztabelle 5 dunkel  – Akzent 11"/>
    <w:basedOn w:val="NormaleTabelle"/>
    <w:uiPriority w:val="50"/>
    <w:rsid w:val="002B244D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1C5375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1C5375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1C5375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1C5375"/>
    <w:pPr>
      <w:numPr>
        <w:numId w:val="4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1C5375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100E6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100E6B"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6A2AE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A2AEE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6A2AEE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A2AEE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6A2AEE"/>
    <w:rPr>
      <w:rFonts w:ascii="Helvetica 45" w:hAnsi="Helvetica 45"/>
      <w:b/>
      <w:bCs/>
      <w:noProof/>
      <w:sz w:val="20"/>
      <w:szCs w:val="20"/>
      <w:lang w:eastAsia="de-DE"/>
    </w:rPr>
  </w:style>
  <w:style w:type="character" w:styleId="BesuchterLink">
    <w:name w:val="FollowedHyperlink"/>
    <w:basedOn w:val="Absatz-Standardschriftart"/>
    <w:uiPriority w:val="99"/>
    <w:semiHidden/>
    <w:unhideWhenUsed/>
    <w:rsid w:val="00DB7E9B"/>
    <w:rPr>
      <w:color w:val="954F72" w:themeColor="followedHyperlink"/>
      <w:u w:val="single"/>
    </w:rPr>
  </w:style>
  <w:style w:type="paragraph" w:styleId="berarbeitung">
    <w:name w:val="Revision"/>
    <w:hidden/>
    <w:uiPriority w:val="99"/>
    <w:semiHidden/>
    <w:rsid w:val="001B3DB8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qrcode-generator.de/" TargetMode="Externa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microsoft.com/office/2011/relationships/people" Target="people.xml"/><Relationship Id="rId10" Type="http://schemas.openxmlformats.org/officeDocument/2006/relationships/hyperlink" Target="http://www.qrcode-monkey.d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BC6B69-D2E5-244E-8E38-23F39168B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62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4</cp:revision>
  <cp:lastPrinted>2019-06-06T18:16:00Z</cp:lastPrinted>
  <dcterms:created xsi:type="dcterms:W3CDTF">2019-06-06T18:16:00Z</dcterms:created>
  <dcterms:modified xsi:type="dcterms:W3CDTF">2022-10-11T14:59:00Z</dcterms:modified>
</cp:coreProperties>
</file>