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69E08" w14:textId="1E7F9178" w:rsidR="002D56AB" w:rsidRDefault="002D56AB" w:rsidP="005B2716">
      <w:pPr>
        <w:pStyle w:val="WF-Arbeitsblatt"/>
      </w:pPr>
      <w:r>
        <w:t>Eigene Keksausstecher gestalten</w:t>
      </w:r>
    </w:p>
    <w:p w14:paraId="620F0780" w14:textId="1EFC6523" w:rsidR="004416BB" w:rsidRDefault="002D56AB" w:rsidP="005B2716">
      <w:pPr>
        <w:pStyle w:val="WF-Arbeitsblatt"/>
      </w:pPr>
      <w:r w:rsidRPr="002D56AB">
        <w:rPr>
          <w:rStyle w:val="Heading1Char"/>
        </w:rPr>
        <w:drawing>
          <wp:anchor distT="0" distB="0" distL="114300" distR="114300" simplePos="0" relativeHeight="251698176" behindDoc="0" locked="0" layoutInCell="1" allowOverlap="1" wp14:anchorId="50D4D81C" wp14:editId="6D10DD64">
            <wp:simplePos x="0" y="0"/>
            <wp:positionH relativeFrom="margin">
              <wp:posOffset>2960370</wp:posOffset>
            </wp:positionH>
            <wp:positionV relativeFrom="margin">
              <wp:posOffset>733080</wp:posOffset>
            </wp:positionV>
            <wp:extent cx="2749550" cy="1440815"/>
            <wp:effectExtent l="0" t="0" r="6350" b="0"/>
            <wp:wrapSquare wrapText="bothSides"/>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8"/>
                    <a:stretch>
                      <a:fillRect/>
                    </a:stretch>
                  </pic:blipFill>
                  <pic:spPr>
                    <a:xfrm>
                      <a:off x="0" y="0"/>
                      <a:ext cx="2749550" cy="1440815"/>
                    </a:xfrm>
                    <a:prstGeom prst="rect">
                      <a:avLst/>
                    </a:prstGeom>
                  </pic:spPr>
                </pic:pic>
              </a:graphicData>
            </a:graphic>
            <wp14:sizeRelH relativeFrom="margin">
              <wp14:pctWidth>0</wp14:pctWidth>
            </wp14:sizeRelH>
            <wp14:sizeRelV relativeFrom="margin">
              <wp14:pctHeight>0</wp14:pctHeight>
            </wp14:sizeRelV>
          </wp:anchor>
        </w:drawing>
      </w:r>
      <w:r w:rsidR="00AA1BF6" w:rsidRPr="002D56AB">
        <w:rPr>
          <w:rStyle w:val="Heading1Char"/>
        </w:rPr>
        <w:t>Cookie Caster</w:t>
      </w:r>
    </w:p>
    <w:p w14:paraId="6076211F" w14:textId="391204EA" w:rsidR="00AA1BF6" w:rsidRDefault="00AA1BF6" w:rsidP="000424D2">
      <w:pPr>
        <w:jc w:val="both"/>
      </w:pPr>
      <w:r>
        <w:t>Mit Hilfe des Cookie Casters lassen sich auf einfachstem Weg individuelle Keksausstecher selbst produzieren und drucken</w:t>
      </w:r>
      <w:r w:rsidR="00D62D04">
        <w:t>.</w:t>
      </w:r>
      <w:r>
        <w:t xml:space="preserve"> </w:t>
      </w:r>
      <w:r w:rsidR="00D62D04">
        <w:t>D</w:t>
      </w:r>
      <w:r>
        <w:t>aher ist der Cookie Caster als Einstieg für Kinder in den 3D-Druck bestens geeignet.</w:t>
      </w:r>
    </w:p>
    <w:p w14:paraId="3E4BA3D9" w14:textId="27C4D20F" w:rsidR="00AA1BF6" w:rsidRDefault="00616436" w:rsidP="000424D2">
      <w:pPr>
        <w:jc w:val="both"/>
      </w:pPr>
      <w:r>
        <w:t xml:space="preserve">Um </w:t>
      </w:r>
      <w:r w:rsidR="00CB4E1A">
        <w:t>einen</w:t>
      </w:r>
      <w:r>
        <w:t xml:space="preserve"> eigenen Keksausstecher zu </w:t>
      </w:r>
      <w:r w:rsidR="000424D2">
        <w:t>erstellen,</w:t>
      </w:r>
      <w:r w:rsidR="00CB4E1A">
        <w:t xml:space="preserve"> </w:t>
      </w:r>
      <w:r>
        <w:t>benötigt man nur einen</w:t>
      </w:r>
      <w:r w:rsidR="00AA1BF6">
        <w:t xml:space="preserve"> Computer mit Internet</w:t>
      </w:r>
      <w:r w:rsidR="00D62D04">
        <w:t>zugang</w:t>
      </w:r>
      <w:r w:rsidR="00AA1BF6">
        <w:t>.</w:t>
      </w:r>
      <w:r w:rsidR="00435E1C" w:rsidRPr="00435E1C">
        <w:t xml:space="preserve"> </w:t>
      </w:r>
    </w:p>
    <w:p w14:paraId="07B81FCF" w14:textId="44BB53C7" w:rsidR="0070274B" w:rsidDel="000B4172" w:rsidRDefault="00616436" w:rsidP="000424D2">
      <w:pPr>
        <w:jc w:val="both"/>
        <w:rPr>
          <w:del w:id="0" w:author="Rina Ferdinand" w:date="2023-01-04T10:32:00Z"/>
        </w:rPr>
      </w:pPr>
      <w:r>
        <w:t>Au</w:t>
      </w:r>
      <w:r w:rsidR="00CB4E1A">
        <w:t>f</w:t>
      </w:r>
      <w:r>
        <w:t>gerufen werden kann der</w:t>
      </w:r>
      <w:r w:rsidR="00852207">
        <w:t xml:space="preserve"> </w:t>
      </w:r>
      <w:proofErr w:type="spellStart"/>
      <w:r w:rsidR="00852207">
        <w:t>CookieC</w:t>
      </w:r>
      <w:r w:rsidR="00AA1BF6">
        <w:t>aster</w:t>
      </w:r>
      <w:proofErr w:type="spellEnd"/>
      <w:r w:rsidR="00AA1BF6">
        <w:t xml:space="preserve"> </w:t>
      </w:r>
      <w:r w:rsidR="00FF7F55">
        <w:t xml:space="preserve">der </w:t>
      </w:r>
      <w:r w:rsidR="00FF7F55" w:rsidRPr="00FF7F55">
        <w:t>Fachhochschule Nordwestschweiz FHNW</w:t>
      </w:r>
      <w:r w:rsidR="00FF7F55">
        <w:t xml:space="preserve"> </w:t>
      </w:r>
      <w:r w:rsidR="00AA1BF6">
        <w:t xml:space="preserve">unter </w:t>
      </w:r>
      <w:r w:rsidR="00713274" w:rsidRPr="00713274">
        <w:t>https://www.cs.technik.fhnw.ch/cookiecaster/</w:t>
      </w:r>
      <w:r w:rsidR="00307B2F">
        <w:t xml:space="preserve"> </w:t>
      </w:r>
      <w:r>
        <w:t>und nach K</w:t>
      </w:r>
      <w:r w:rsidR="0070274B">
        <w:t>licken auf den</w:t>
      </w:r>
      <w:r w:rsidR="00435E1C">
        <w:t xml:space="preserve"> </w:t>
      </w:r>
      <w:proofErr w:type="spellStart"/>
      <w:r w:rsidR="00435E1C">
        <w:rPr>
          <w:i/>
        </w:rPr>
        <w:t>Los</w:t>
      </w:r>
      <w:proofErr w:type="spellEnd"/>
      <w:r w:rsidR="00435E1C">
        <w:rPr>
          <w:i/>
        </w:rPr>
        <w:t xml:space="preserve"> geht’s!</w:t>
      </w:r>
      <w:r>
        <w:t xml:space="preserve"> Button kann das Gestalten des Ausstechers starten</w:t>
      </w:r>
      <w:r w:rsidR="0070274B">
        <w:t>.</w:t>
      </w:r>
    </w:p>
    <w:p w14:paraId="6E7D4754" w14:textId="219E5D1E" w:rsidR="0070274B" w:rsidDel="000B4172" w:rsidRDefault="0070274B" w:rsidP="000036FF">
      <w:pPr>
        <w:pStyle w:val="Heading1"/>
        <w:rPr>
          <w:del w:id="1" w:author="Rina Ferdinand" w:date="2023-01-04T10:32:00Z"/>
        </w:rPr>
      </w:pPr>
    </w:p>
    <w:p w14:paraId="53671A8B" w14:textId="77777777" w:rsidR="000B4172" w:rsidRPr="000B4172" w:rsidRDefault="000B4172" w:rsidP="000B4172">
      <w:pPr>
        <w:rPr>
          <w:ins w:id="2" w:author="Rina Ferdinand" w:date="2023-01-04T10:32:00Z"/>
        </w:rPr>
        <w:pPrChange w:id="3" w:author="Rina Ferdinand" w:date="2023-01-04T10:32:00Z">
          <w:pPr>
            <w:jc w:val="center"/>
          </w:pPr>
        </w:pPrChange>
      </w:pPr>
    </w:p>
    <w:p w14:paraId="0E06E202" w14:textId="64C57027" w:rsidR="000036FF" w:rsidRDefault="00816BCB" w:rsidP="000036FF">
      <w:pPr>
        <w:pStyle w:val="Heading1"/>
      </w:pPr>
      <w:proofErr w:type="spellStart"/>
      <w:r>
        <w:t>Erste</w:t>
      </w:r>
      <w:proofErr w:type="spellEnd"/>
      <w:r>
        <w:t xml:space="preserve"> F</w:t>
      </w:r>
      <w:r w:rsidR="000036FF">
        <w:t>ormen zeichnen</w:t>
      </w:r>
    </w:p>
    <w:p w14:paraId="72E7DD24" w14:textId="77777777" w:rsidR="00DF2E5E" w:rsidRDefault="0070274B" w:rsidP="0070274B">
      <w:r>
        <w:t xml:space="preserve">Die Benutzeroberfläche ist schlicht aufgebaut und dadurch </w:t>
      </w:r>
      <w:proofErr w:type="spellStart"/>
      <w:r>
        <w:t>intutitiv</w:t>
      </w:r>
      <w:proofErr w:type="spellEnd"/>
      <w:r>
        <w:t xml:space="preserve"> zu bedienen:</w:t>
      </w:r>
      <w:r w:rsidR="00DF2E5E" w:rsidRPr="00DF2E5E">
        <w:t xml:space="preserve"> </w:t>
      </w:r>
    </w:p>
    <w:p w14:paraId="01E8973D" w14:textId="53AB6FAB" w:rsidR="0070274B" w:rsidRDefault="00CC6A57" w:rsidP="0070274B">
      <w:r>
        <w:rPr>
          <w:noProof/>
        </w:rPr>
        <mc:AlternateContent>
          <mc:Choice Requires="wpg">
            <w:drawing>
              <wp:inline distT="0" distB="0" distL="0" distR="0" wp14:anchorId="3EA84A74" wp14:editId="1B24FAF0">
                <wp:extent cx="5359001" cy="4214178"/>
                <wp:effectExtent l="0" t="0" r="635" b="2540"/>
                <wp:docPr id="21" name="Gruppieren 21"/>
                <wp:cNvGraphicFramePr/>
                <a:graphic xmlns:a="http://schemas.openxmlformats.org/drawingml/2006/main">
                  <a:graphicData uri="http://schemas.microsoft.com/office/word/2010/wordprocessingGroup">
                    <wpg:wgp>
                      <wpg:cNvGrpSpPr/>
                      <wpg:grpSpPr>
                        <a:xfrm>
                          <a:off x="0" y="0"/>
                          <a:ext cx="5359001" cy="4214178"/>
                          <a:chOff x="1154223" y="300250"/>
                          <a:chExt cx="5359001" cy="3555934"/>
                        </a:xfrm>
                      </wpg:grpSpPr>
                      <pic:pic xmlns:pic="http://schemas.openxmlformats.org/drawingml/2006/picture">
                        <pic:nvPicPr>
                          <pic:cNvPr id="3" name="Grafik 3"/>
                          <pic:cNvPicPr>
                            <a:picLocks noChangeAspect="1"/>
                          </pic:cNvPicPr>
                        </pic:nvPicPr>
                        <pic:blipFill rotWithShape="1">
                          <a:blip r:embed="rId9"/>
                          <a:srcRect l="8887" t="6698" r="7863" b="15436"/>
                          <a:stretch/>
                        </pic:blipFill>
                        <pic:spPr bwMode="auto">
                          <a:xfrm>
                            <a:off x="1154223" y="300250"/>
                            <a:ext cx="4450887" cy="3165531"/>
                          </a:xfrm>
                          <a:prstGeom prst="rect">
                            <a:avLst/>
                          </a:prstGeom>
                          <a:ln>
                            <a:noFill/>
                          </a:ln>
                          <a:extLst>
                            <a:ext uri="{53640926-AAD7-44D8-BBD7-CCE9431645EC}">
                              <a14:shadowObscured xmlns:a14="http://schemas.microsoft.com/office/drawing/2010/main"/>
                            </a:ext>
                          </a:extLst>
                        </pic:spPr>
                      </pic:pic>
                      <wps:wsp>
                        <wps:cNvPr id="8" name="Pfeil nach oben 8"/>
                        <wps:cNvSpPr/>
                        <wps:spPr>
                          <a:xfrm rot="19864414">
                            <a:off x="4790307" y="3109813"/>
                            <a:ext cx="163003" cy="3903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feld 2"/>
                        <wps:cNvSpPr txBox="1">
                          <a:spLocks noChangeArrowheads="1"/>
                        </wps:cNvSpPr>
                        <wps:spPr bwMode="auto">
                          <a:xfrm>
                            <a:off x="4566823" y="3510483"/>
                            <a:ext cx="1104900" cy="345701"/>
                          </a:xfrm>
                          <a:prstGeom prst="rect">
                            <a:avLst/>
                          </a:prstGeom>
                          <a:solidFill>
                            <a:srgbClr val="FFFFFF"/>
                          </a:solidFill>
                          <a:ln w="9525">
                            <a:noFill/>
                            <a:miter lim="800000"/>
                            <a:headEnd/>
                            <a:tailEnd/>
                          </a:ln>
                        </wps:spPr>
                        <wps:txbx>
                          <w:txbxContent>
                            <w:p w14:paraId="7F32F8AD" w14:textId="32303741" w:rsidR="002F6E27" w:rsidRPr="002F6E27" w:rsidRDefault="00FC1857" w:rsidP="00FC1857">
                              <w:pPr>
                                <w:jc w:val="center"/>
                                <w:rPr>
                                  <w:rFonts w:ascii="Symbol" w:hAnsi="Symbol" w:hint="eastAsia"/>
                                  <w:sz w:val="18"/>
                                  <w:szCs w:val="18"/>
                                </w:rPr>
                              </w:pPr>
                              <w:r>
                                <w:rPr>
                                  <w:sz w:val="18"/>
                                  <w:szCs w:val="18"/>
                                </w:rPr>
                                <w:t>3D-Modell</w:t>
                              </w:r>
                              <w:r>
                                <w:rPr>
                                  <w:sz w:val="18"/>
                                  <w:szCs w:val="18"/>
                                </w:rPr>
                                <w:br/>
                                <w:t>erzeugen</w:t>
                              </w:r>
                            </w:p>
                          </w:txbxContent>
                        </wps:txbx>
                        <wps:bodyPr rot="0" vert="horz" wrap="square" lIns="91440" tIns="45720" rIns="91440" bIns="45720" anchor="t" anchorCtr="0">
                          <a:noAutofit/>
                        </wps:bodyPr>
                      </wps:wsp>
                      <wps:wsp>
                        <wps:cNvPr id="17" name="Textfeld 2"/>
                        <wps:cNvSpPr txBox="1">
                          <a:spLocks noChangeArrowheads="1"/>
                        </wps:cNvSpPr>
                        <wps:spPr bwMode="auto">
                          <a:xfrm>
                            <a:off x="5605116" y="1198853"/>
                            <a:ext cx="781905" cy="475949"/>
                          </a:xfrm>
                          <a:prstGeom prst="rect">
                            <a:avLst/>
                          </a:prstGeom>
                          <a:solidFill>
                            <a:srgbClr val="FFFFFF"/>
                          </a:solidFill>
                          <a:ln w="9525">
                            <a:noFill/>
                            <a:miter lim="800000"/>
                            <a:headEnd/>
                            <a:tailEnd/>
                          </a:ln>
                        </wps:spPr>
                        <wps:txbx>
                          <w:txbxContent>
                            <w:p w14:paraId="5ED01ABE" w14:textId="6F15B500" w:rsidR="002F6E27" w:rsidRPr="002F6E27" w:rsidRDefault="00FC1857" w:rsidP="00FC1857">
                              <w:pPr>
                                <w:jc w:val="center"/>
                                <w:rPr>
                                  <w:rFonts w:ascii="Symbol" w:hAnsi="Symbol" w:hint="eastAsia"/>
                                  <w:sz w:val="18"/>
                                  <w:szCs w:val="18"/>
                                </w:rPr>
                              </w:pPr>
                              <w:r>
                                <w:rPr>
                                  <w:sz w:val="18"/>
                                  <w:szCs w:val="18"/>
                                </w:rPr>
                                <w:t>Neue Zeichnung starten</w:t>
                              </w:r>
                            </w:p>
                          </w:txbxContent>
                        </wps:txbx>
                        <wps:bodyPr rot="0" vert="horz" wrap="square" lIns="91440" tIns="45720" rIns="91440" bIns="45720" anchor="t" anchorCtr="0">
                          <a:noAutofit/>
                        </wps:bodyPr>
                      </wps:wsp>
                      <wps:wsp>
                        <wps:cNvPr id="16" name="Pfeil nach links 16"/>
                        <wps:cNvSpPr/>
                        <wps:spPr>
                          <a:xfrm rot="1073385">
                            <a:off x="5255074" y="1193838"/>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feld 2"/>
                        <wps:cNvSpPr txBox="1">
                          <a:spLocks noChangeArrowheads="1"/>
                        </wps:cNvSpPr>
                        <wps:spPr bwMode="auto">
                          <a:xfrm>
                            <a:off x="5605122" y="2260926"/>
                            <a:ext cx="753743" cy="343824"/>
                          </a:xfrm>
                          <a:prstGeom prst="rect">
                            <a:avLst/>
                          </a:prstGeom>
                          <a:solidFill>
                            <a:srgbClr val="FFFFFF"/>
                          </a:solidFill>
                          <a:ln w="9525">
                            <a:noFill/>
                            <a:miter lim="800000"/>
                            <a:headEnd/>
                            <a:tailEnd/>
                          </a:ln>
                        </wps:spPr>
                        <wps:txbx>
                          <w:txbxContent>
                            <w:p w14:paraId="7F8851DE" w14:textId="66FA133D" w:rsidR="002F6E27" w:rsidRPr="002F6E27" w:rsidRDefault="00FC1857" w:rsidP="00FC1857">
                              <w:pPr>
                                <w:jc w:val="center"/>
                                <w:rPr>
                                  <w:rFonts w:ascii="Symbol" w:hAnsi="Symbol" w:hint="eastAsia"/>
                                  <w:sz w:val="18"/>
                                  <w:szCs w:val="18"/>
                                </w:rPr>
                              </w:pPr>
                              <w:r>
                                <w:rPr>
                                  <w:sz w:val="18"/>
                                  <w:szCs w:val="18"/>
                                </w:rPr>
                                <w:t>Modell überprüfen</w:t>
                              </w:r>
                            </w:p>
                          </w:txbxContent>
                        </wps:txbx>
                        <wps:bodyPr rot="0" vert="horz" wrap="square" lIns="91440" tIns="45720" rIns="91440" bIns="45720" anchor="t" anchorCtr="0">
                          <a:noAutofit/>
                        </wps:bodyPr>
                      </wps:wsp>
                      <wps:wsp>
                        <wps:cNvPr id="19" name="Pfeil nach links 19"/>
                        <wps:cNvSpPr/>
                        <wps:spPr>
                          <a:xfrm>
                            <a:off x="5269672" y="2353964"/>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feld 2"/>
                        <wps:cNvSpPr txBox="1">
                          <a:spLocks noChangeArrowheads="1"/>
                        </wps:cNvSpPr>
                        <wps:spPr bwMode="auto">
                          <a:xfrm>
                            <a:off x="5675973" y="463096"/>
                            <a:ext cx="837251" cy="483155"/>
                          </a:xfrm>
                          <a:prstGeom prst="rect">
                            <a:avLst/>
                          </a:prstGeom>
                          <a:solidFill>
                            <a:srgbClr val="FFFFFF"/>
                          </a:solidFill>
                          <a:ln w="9525">
                            <a:noFill/>
                            <a:miter lim="800000"/>
                            <a:headEnd/>
                            <a:tailEnd/>
                          </a:ln>
                        </wps:spPr>
                        <wps:txbx>
                          <w:txbxContent>
                            <w:p w14:paraId="4BCCB714" w14:textId="04501A36" w:rsidR="00FC1857" w:rsidRPr="002F6E27" w:rsidRDefault="00FC1857" w:rsidP="00FC1857">
                              <w:pPr>
                                <w:jc w:val="center"/>
                                <w:rPr>
                                  <w:rFonts w:ascii="Symbol" w:hAnsi="Symbol" w:hint="eastAsia"/>
                                  <w:sz w:val="18"/>
                                  <w:szCs w:val="18"/>
                                </w:rPr>
                              </w:pPr>
                              <w:r>
                                <w:rPr>
                                  <w:sz w:val="18"/>
                                  <w:szCs w:val="18"/>
                                </w:rPr>
                                <w:t>Hilfslinien ein-/ ausschalten</w:t>
                              </w:r>
                            </w:p>
                          </w:txbxContent>
                        </wps:txbx>
                        <wps:bodyPr rot="0" vert="horz" wrap="square" lIns="91440" tIns="45720" rIns="91440" bIns="45720" anchor="t" anchorCtr="0">
                          <a:noAutofit/>
                        </wps:bodyPr>
                      </wps:wsp>
                      <wps:wsp>
                        <wps:cNvPr id="33" name="Pfeil nach links 33"/>
                        <wps:cNvSpPr/>
                        <wps:spPr>
                          <a:xfrm rot="19569182">
                            <a:off x="5321155" y="729134"/>
                            <a:ext cx="40005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A84A74" id="Gruppieren 21" o:spid="_x0000_s1026" style="width:421.95pt;height:331.85pt;mso-position-horizontal-relative:char;mso-position-vertical-relative:line" coordorigin="11542,3002" coordsize="53590,35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style="position:absolute;left:11542;top:3002;width:44509;height:31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">
                  <v:imagedata r:id="rId10" o:title="" croptop="4390f" cropbottom="10116f" cropleft="5824f" cropright="5153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feil nach oben 8" o:spid="_x0000_s1028" type="#_x0000_t68" style="position:absolute;left:47903;top:31098;width:1630;height:3903;rotation:-18957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" adj="4510" fillcolor="#5b9bd5 [3204]" strokecolor="#1f4d78 [1604]" strokeweight="1pt"/>
                <v:shapetype id="_x0000_t202" coordsize="21600,21600" o:spt="202" path="m,l,21600r21600,l21600,xe">
                  <v:stroke joinstyle="miter"/>
                  <v:path gradientshapeok="t" o:connecttype="rect"/>
                </v:shapetype>
                <v:shape id="_x0000_s1029" type="#_x0000_t202" style="position:absolute;left:45668;top:35104;width:11049;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7F32F8AD" w14:textId="32303741" w:rsidR="002F6E27" w:rsidRPr="002F6E27" w:rsidRDefault="00FC1857" w:rsidP="00FC1857">
                        <w:pPr>
                          <w:jc w:val="center"/>
                          <w:rPr>
                            <w:rFonts w:ascii="Symbol" w:hAnsi="Symbol" w:hint="eastAsia"/>
                            <w:sz w:val="18"/>
                            <w:szCs w:val="18"/>
                          </w:rPr>
                        </w:pPr>
                        <w:r>
                          <w:rPr>
                            <w:sz w:val="18"/>
                            <w:szCs w:val="18"/>
                          </w:rPr>
                          <w:t>3D-Modell</w:t>
                        </w:r>
                        <w:r>
                          <w:rPr>
                            <w:sz w:val="18"/>
                            <w:szCs w:val="18"/>
                          </w:rPr>
                          <w:br/>
                          <w:t>erzeugen</w:t>
                        </w:r>
                      </w:p>
                    </w:txbxContent>
                  </v:textbox>
                </v:shape>
                <v:shape id="_x0000_s1030" type="#_x0000_t202" style="position:absolute;left:56051;top:11988;width:7819;height:4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5ED01ABE" w14:textId="6F15B500" w:rsidR="002F6E27" w:rsidRPr="002F6E27" w:rsidRDefault="00FC1857" w:rsidP="00FC1857">
                        <w:pPr>
                          <w:jc w:val="center"/>
                          <w:rPr>
                            <w:rFonts w:ascii="Symbol" w:hAnsi="Symbol" w:hint="eastAsia"/>
                            <w:sz w:val="18"/>
                            <w:szCs w:val="18"/>
                          </w:rPr>
                        </w:pPr>
                        <w:r>
                          <w:rPr>
                            <w:sz w:val="18"/>
                            <w:szCs w:val="18"/>
                          </w:rPr>
                          <w:t>Neue Zeichnung starten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6" o:spid="_x0000_s1031" type="#_x0000_t66" style="position:absolute;left:52550;top:11938;width:4001;height:1333;rotation:11724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" adj="3600" fillcolor="#5b9bd5 [3204]" strokecolor="#1f4d78 [1604]" strokeweight="1pt"/>
                <v:shape id="_x0000_s1032" type="#_x0000_t202" style="position:absolute;left:56051;top:22609;width:7537;height:3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7F8851DE" w14:textId="66FA133D" w:rsidR="002F6E27" w:rsidRPr="002F6E27" w:rsidRDefault="00FC1857" w:rsidP="00FC1857">
                        <w:pPr>
                          <w:jc w:val="center"/>
                          <w:rPr>
                            <w:rFonts w:ascii="Symbol" w:hAnsi="Symbol" w:hint="eastAsia"/>
                            <w:sz w:val="18"/>
                            <w:szCs w:val="18"/>
                          </w:rPr>
                        </w:pPr>
                        <w:r>
                          <w:rPr>
                            <w:sz w:val="18"/>
                            <w:szCs w:val="18"/>
                          </w:rPr>
                          <w:t>Modell überprüfen</w:t>
                        </w:r>
                      </w:p>
                    </w:txbxContent>
                  </v:textbox>
                </v:shape>
                <v:shape id="Pfeil nach links 19" o:spid="_x0000_s1033" type="#_x0000_t66" style="position:absolute;left:52696;top:23539;width:4001;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" adj="3600" fillcolor="#5b9bd5 [3204]" strokecolor="#1f4d78 [1604]" strokeweight="1pt"/>
                <v:shape id="_x0000_s1034" type="#_x0000_t202" style="position:absolute;left:56759;top:4630;width:8373;height: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4BCCB714" w14:textId="04501A36" w:rsidR="00FC1857" w:rsidRPr="002F6E27" w:rsidRDefault="00FC1857" w:rsidP="00FC1857">
                        <w:pPr>
                          <w:jc w:val="center"/>
                          <w:rPr>
                            <w:rFonts w:ascii="Symbol" w:hAnsi="Symbol" w:hint="eastAsia"/>
                            <w:sz w:val="18"/>
                            <w:szCs w:val="18"/>
                          </w:rPr>
                        </w:pPr>
                        <w:r>
                          <w:rPr>
                            <w:sz w:val="18"/>
                            <w:szCs w:val="18"/>
                          </w:rPr>
                          <w:t>Hilfslinien ein-/ ausschalten</w:t>
                        </w:r>
                      </w:p>
                    </w:txbxContent>
                  </v:textbox>
                </v:shape>
                <v:shape id="Pfeil nach links 33" o:spid="_x0000_s1035" type="#_x0000_t66" style="position:absolute;left:53211;top:7291;width:4001;height:1333;rotation:-22181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" adj="3600" fillcolor="#5b9bd5 [3204]" strokecolor="#1f4d78 [1604]" strokeweight="1pt"/>
                <w10:anchorlock/>
              </v:group>
            </w:pict>
          </mc:Fallback>
        </mc:AlternateContent>
      </w:r>
    </w:p>
    <w:p w14:paraId="7F5E6669" w14:textId="4DEF692C" w:rsidR="002F6E27" w:rsidRPr="00616436" w:rsidRDefault="000036FF" w:rsidP="000424D2">
      <w:pPr>
        <w:jc w:val="both"/>
      </w:pPr>
      <w:r>
        <w:rPr>
          <w:noProof/>
        </w:rPr>
        <w:lastRenderedPageBreak/>
        <w:drawing>
          <wp:anchor distT="0" distB="0" distL="114300" distR="114300" simplePos="0" relativeHeight="251697152" behindDoc="0" locked="0" layoutInCell="1" allowOverlap="1" wp14:anchorId="09807222" wp14:editId="0880860E">
            <wp:simplePos x="0" y="0"/>
            <wp:positionH relativeFrom="column">
              <wp:posOffset>8255</wp:posOffset>
            </wp:positionH>
            <wp:positionV relativeFrom="paragraph">
              <wp:posOffset>0</wp:posOffset>
            </wp:positionV>
            <wp:extent cx="1259840" cy="117030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1"/>
                    <a:srcRect t="3666" b="3666"/>
                    <a:stretch>
                      <a:fillRect/>
                    </a:stretch>
                  </pic:blipFill>
                  <pic:spPr bwMode="auto">
                    <a:xfrm>
                      <a:off x="0" y="0"/>
                      <a:ext cx="1259840" cy="117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E00">
        <w:t>Auf der Arbeitsfläche</w:t>
      </w:r>
      <w:r w:rsidR="002F6E27">
        <w:t xml:space="preserve"> lassen sich einfac</w:t>
      </w:r>
      <w:r w:rsidR="00852207">
        <w:t xml:space="preserve">h </w:t>
      </w:r>
      <w:r w:rsidR="00D62D04">
        <w:t>Formen</w:t>
      </w:r>
      <w:r w:rsidR="00852207">
        <w:t xml:space="preserve"> zeichnen. Dazu </w:t>
      </w:r>
      <w:r w:rsidR="00A65E00">
        <w:t>klicken</w:t>
      </w:r>
      <w:r w:rsidR="00852207">
        <w:t xml:space="preserve"> Sie mit </w:t>
      </w:r>
      <w:r w:rsidR="00A65E00">
        <w:t>der</w:t>
      </w:r>
      <w:r w:rsidR="00852207">
        <w:t xml:space="preserve"> Maus </w:t>
      </w:r>
      <w:r w:rsidR="00A65E00">
        <w:t>in das Feld, um</w:t>
      </w:r>
      <w:r w:rsidR="002F6E27">
        <w:t xml:space="preserve"> den Startpunkt fest</w:t>
      </w:r>
      <w:r w:rsidR="00A65E00">
        <w:t>zulegen</w:t>
      </w:r>
      <w:r w:rsidR="002F6E27">
        <w:t xml:space="preserve">. Mit jedem weiteren Mausklick werden </w:t>
      </w:r>
      <w:r w:rsidR="002F6E27" w:rsidRPr="00616436">
        <w:t xml:space="preserve">Knotenpunkte gesetzt, die sich automatisch miteinander </w:t>
      </w:r>
      <w:proofErr w:type="spellStart"/>
      <w:r w:rsidR="002F6E27" w:rsidRPr="00616436">
        <w:t>vebinden</w:t>
      </w:r>
      <w:proofErr w:type="spellEnd"/>
      <w:r w:rsidR="002F6E27" w:rsidRPr="00616436">
        <w:t>.</w:t>
      </w:r>
      <w:r w:rsidR="00A65E00">
        <w:t xml:space="preserve"> Die zweidimensionalen Modelle von Keksausstechern bestehen aus geschlossenen Pfaden. </w:t>
      </w:r>
    </w:p>
    <w:p w14:paraId="3A187DEE" w14:textId="74A28C55" w:rsidR="00A65E00" w:rsidRDefault="00A65E00" w:rsidP="000424D2">
      <w:pPr>
        <w:jc w:val="both"/>
      </w:pPr>
      <w:r w:rsidRPr="00616436">
        <w:rPr>
          <w:noProof/>
        </w:rPr>
        <w:drawing>
          <wp:anchor distT="0" distB="0" distL="114300" distR="114300" simplePos="0" relativeHeight="251691008" behindDoc="1" locked="0" layoutInCell="1" allowOverlap="1" wp14:anchorId="0B7BB358" wp14:editId="23820FDA">
            <wp:simplePos x="0" y="0"/>
            <wp:positionH relativeFrom="column">
              <wp:posOffset>4736830</wp:posOffset>
            </wp:positionH>
            <wp:positionV relativeFrom="paragraph">
              <wp:posOffset>146887</wp:posOffset>
            </wp:positionV>
            <wp:extent cx="1259840" cy="122174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12"/>
                    <a:srcRect t="1637" b="1637"/>
                    <a:stretch>
                      <a:fillRect/>
                    </a:stretch>
                  </pic:blipFill>
                  <pic:spPr bwMode="auto">
                    <a:xfrm>
                      <a:off x="0" y="0"/>
                      <a:ext cx="1259840" cy="122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784A3" w14:textId="1AEE806F" w:rsidR="000036FF" w:rsidRDefault="00616436" w:rsidP="000424D2">
      <w:pPr>
        <w:jc w:val="both"/>
      </w:pPr>
      <w:r>
        <w:br/>
      </w:r>
      <w:r w:rsidR="000036FF" w:rsidRPr="00616436">
        <w:t>Nachdem die Kotenpunkte gesetzt wurden</w:t>
      </w:r>
      <w:r w:rsidR="00A65E00">
        <w:t xml:space="preserve"> und der Pfad geschlossen wurde,</w:t>
      </w:r>
      <w:r w:rsidR="000036FF" w:rsidRPr="00616436">
        <w:t xml:space="preserve"> erscheint </w:t>
      </w:r>
      <w:r w:rsidR="00A65E00">
        <w:t xml:space="preserve">nach der Auswahl einer Kante </w:t>
      </w:r>
      <w:r w:rsidR="000036FF" w:rsidRPr="00616436">
        <w:t>zwischen zwei Knotenpunkten ein weiterer Punkt</w:t>
      </w:r>
      <w:r w:rsidR="00A65E00">
        <w:t>.</w:t>
      </w:r>
      <w:r w:rsidR="000036FF" w:rsidRPr="00616436">
        <w:t xml:space="preserve"> Dieser Punkt kann mit gedrückter Maustaste in jede gewünschte Richtung gezogen werden. Dadurch können Rundungen oder individuelle Formen entstehen.</w:t>
      </w:r>
    </w:p>
    <w:p w14:paraId="2971E9E9" w14:textId="0928F9D6" w:rsidR="00616436" w:rsidRDefault="000036FF" w:rsidP="000424D2">
      <w:pPr>
        <w:spacing w:after="120"/>
        <w:jc w:val="both"/>
      </w:pPr>
      <w:r w:rsidRPr="00616436">
        <w:t>Um die Figur</w:t>
      </w:r>
      <w:r w:rsidR="00A65E00">
        <w:t xml:space="preserve"> mit einem 3D-Drucker auszudrucken</w:t>
      </w:r>
      <w:r w:rsidRPr="00616436">
        <w:t xml:space="preserve">, muss </w:t>
      </w:r>
      <w:r w:rsidR="00A65E00">
        <w:t xml:space="preserve">das Modell über einen Klick auf „Export 3D“ als STL-Datei heruntergeladen und mit der </w:t>
      </w:r>
      <w:proofErr w:type="spellStart"/>
      <w:r w:rsidR="00A65E00">
        <w:t>Slicing</w:t>
      </w:r>
      <w:proofErr w:type="spellEnd"/>
      <w:r w:rsidR="00A65E00">
        <w:t>-Software des verfügbaren Druckers weiterverarbeitet werden.</w:t>
      </w:r>
    </w:p>
    <w:p w14:paraId="2B1845FB" w14:textId="2444F169" w:rsidR="002F6E27" w:rsidRDefault="002F276E" w:rsidP="000424D2">
      <w:pPr>
        <w:pStyle w:val="Heading1"/>
        <w:spacing w:before="480"/>
        <w:jc w:val="both"/>
      </w:pPr>
      <w:r>
        <w:rPr>
          <w:noProof/>
        </w:rPr>
        <w:drawing>
          <wp:anchor distT="0" distB="0" distL="114300" distR="114300" simplePos="0" relativeHeight="251692032" behindDoc="1" locked="0" layoutInCell="1" allowOverlap="1" wp14:anchorId="6C4E9E0C" wp14:editId="4C969FE9">
            <wp:simplePos x="0" y="0"/>
            <wp:positionH relativeFrom="column">
              <wp:posOffset>3782060</wp:posOffset>
            </wp:positionH>
            <wp:positionV relativeFrom="paragraph">
              <wp:posOffset>514985</wp:posOffset>
            </wp:positionV>
            <wp:extent cx="2020570" cy="1010285"/>
            <wp:effectExtent l="0" t="0" r="0" b="5715"/>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3"/>
                    <a:stretch>
                      <a:fillRect/>
                    </a:stretch>
                  </pic:blipFill>
                  <pic:spPr>
                    <a:xfrm>
                      <a:off x="0" y="0"/>
                      <a:ext cx="2020570" cy="1010285"/>
                    </a:xfrm>
                    <a:prstGeom prst="rect">
                      <a:avLst/>
                    </a:prstGeom>
                    <a:ln w="3175">
                      <a:noFill/>
                    </a:ln>
                  </pic:spPr>
                </pic:pic>
              </a:graphicData>
            </a:graphic>
            <wp14:sizeRelH relativeFrom="margin">
              <wp14:pctWidth>0</wp14:pctWidth>
            </wp14:sizeRelH>
            <wp14:sizeRelV relativeFrom="margin">
              <wp14:pctHeight>0</wp14:pctHeight>
            </wp14:sizeRelV>
          </wp:anchor>
        </w:drawing>
      </w:r>
      <w:proofErr w:type="spellStart"/>
      <w:r w:rsidR="002D56AB">
        <w:t>CookieCAD</w:t>
      </w:r>
      <w:proofErr w:type="spellEnd"/>
    </w:p>
    <w:p w14:paraId="092EE4BC" w14:textId="7AC868D6" w:rsidR="002F276E" w:rsidRDefault="002F276E" w:rsidP="000424D2">
      <w:pPr>
        <w:jc w:val="both"/>
      </w:pPr>
      <w:r>
        <w:t>Der im Vorherigen vorgestellte Cookie Caster ermöglicht das eigenständige Zeichnen von Formen, die zu einem dreidimensionalen Modell umgewandelt werden und sich dann über einen 3D-Drucker zu einem Keksausstecher verwandeln lassen.</w:t>
      </w:r>
    </w:p>
    <w:p w14:paraId="4770D125" w14:textId="0C988872" w:rsidR="000036FF" w:rsidRPr="00616436" w:rsidRDefault="002F276E" w:rsidP="000424D2">
      <w:pPr>
        <w:jc w:val="both"/>
      </w:pPr>
      <w:r>
        <w:t xml:space="preserve">Das Tool </w:t>
      </w:r>
      <w:proofErr w:type="spellStart"/>
      <w:r>
        <w:t>CookieCAD</w:t>
      </w:r>
      <w:proofErr w:type="spellEnd"/>
      <w:r>
        <w:t xml:space="preserve"> (</w:t>
      </w:r>
      <w:hyperlink r:id="rId14" w:history="1">
        <w:r w:rsidR="00D579D0" w:rsidRPr="00E83BFD">
          <w:rPr>
            <w:rStyle w:val="Hyperlink"/>
          </w:rPr>
          <w:t>https://app.cookiecad.com</w:t>
        </w:r>
      </w:hyperlink>
      <w:r>
        <w:t xml:space="preserve">) ermöglicht es, alternativ (möglichst kontraststarke) Bilder hochzuladen, </w:t>
      </w:r>
      <w:r w:rsidR="008A754B">
        <w:t>deren Konturen dann automatisiert zu einem 3D-Modell eines Keksausstechers verarbeitet werden.</w:t>
      </w:r>
      <w:r w:rsidR="00731E4C">
        <w:t xml:space="preserve"> Dazu wird ein kostenloses Benutzerkonto benötigt</w:t>
      </w:r>
      <w:r w:rsidR="00731E4C">
        <w:rPr>
          <w:rStyle w:val="FootnoteReference"/>
        </w:rPr>
        <w:footnoteReference w:id="1"/>
      </w:r>
      <w:r w:rsidR="00731E4C">
        <w:t>.</w:t>
      </w:r>
    </w:p>
    <w:p w14:paraId="45FB9D41" w14:textId="622AB05F" w:rsidR="00A71C51" w:rsidRDefault="002E6996" w:rsidP="000424D2">
      <w:pPr>
        <w:jc w:val="both"/>
      </w:pPr>
      <w:r w:rsidRPr="00616436">
        <w:t xml:space="preserve">Klicken Sie auf </w:t>
      </w:r>
      <w:r w:rsidR="00A71C51">
        <w:rPr>
          <w:i/>
        </w:rPr>
        <w:t xml:space="preserve">Click </w:t>
      </w:r>
      <w:proofErr w:type="spellStart"/>
      <w:r w:rsidR="00A71C51">
        <w:rPr>
          <w:i/>
        </w:rPr>
        <w:t>here</w:t>
      </w:r>
      <w:proofErr w:type="spellEnd"/>
      <w:r w:rsidR="00A71C51">
        <w:rPr>
          <w:i/>
        </w:rPr>
        <w:t xml:space="preserve"> </w:t>
      </w:r>
      <w:proofErr w:type="spellStart"/>
      <w:r w:rsidR="00A71C51">
        <w:rPr>
          <w:i/>
        </w:rPr>
        <w:t>or</w:t>
      </w:r>
      <w:proofErr w:type="spellEnd"/>
      <w:r w:rsidR="00A71C51">
        <w:rPr>
          <w:i/>
        </w:rPr>
        <w:t xml:space="preserve"> </w:t>
      </w:r>
      <w:proofErr w:type="spellStart"/>
      <w:r w:rsidR="00A71C51">
        <w:rPr>
          <w:i/>
        </w:rPr>
        <w:t>drag</w:t>
      </w:r>
      <w:proofErr w:type="spellEnd"/>
      <w:r w:rsidR="00A71C51">
        <w:rPr>
          <w:i/>
        </w:rPr>
        <w:t xml:space="preserve"> </w:t>
      </w:r>
      <w:proofErr w:type="spellStart"/>
      <w:r w:rsidR="00A71C51">
        <w:rPr>
          <w:i/>
        </w:rPr>
        <w:t>files</w:t>
      </w:r>
      <w:proofErr w:type="spellEnd"/>
      <w:r w:rsidR="00A71C51">
        <w:rPr>
          <w:i/>
        </w:rPr>
        <w:t xml:space="preserve"> </w:t>
      </w:r>
      <w:proofErr w:type="spellStart"/>
      <w:r w:rsidR="00A71C51">
        <w:rPr>
          <w:i/>
        </w:rPr>
        <w:t>to</w:t>
      </w:r>
      <w:proofErr w:type="spellEnd"/>
      <w:r w:rsidR="00A71C51">
        <w:rPr>
          <w:i/>
        </w:rPr>
        <w:t xml:space="preserve"> </w:t>
      </w:r>
      <w:proofErr w:type="spellStart"/>
      <w:r w:rsidR="00A71C51">
        <w:rPr>
          <w:i/>
        </w:rPr>
        <w:t>upload</w:t>
      </w:r>
      <w:proofErr w:type="spellEnd"/>
      <w:r w:rsidRPr="00616436">
        <w:t xml:space="preserve">, um </w:t>
      </w:r>
      <w:r w:rsidR="00A71C51">
        <w:t>ein</w:t>
      </w:r>
      <w:r w:rsidRPr="00616436">
        <w:t xml:space="preserve"> Bild hochzuladen.</w:t>
      </w:r>
      <w:r w:rsidR="00616436">
        <w:t xml:space="preserve"> </w:t>
      </w:r>
      <w:r w:rsidR="00AA797F" w:rsidRPr="00616436">
        <w:t>Danac</w:t>
      </w:r>
      <w:r w:rsidR="008D530A">
        <w:t xml:space="preserve">h </w:t>
      </w:r>
      <w:r w:rsidR="00A71C51">
        <w:t>können</w:t>
      </w:r>
      <w:r w:rsidR="008D530A">
        <w:t xml:space="preserve"> Sie </w:t>
      </w:r>
      <w:r w:rsidR="00A71C51">
        <w:t>u. a. Einstellungen zur Größe des Modells vornehmen</w:t>
      </w:r>
      <w:r w:rsidR="00AA797F" w:rsidRPr="00616436">
        <w:t>. Die Umrisse werden dann automatisch nachgezeichnet.</w:t>
      </w:r>
      <w:r w:rsidR="00616436">
        <w:t xml:space="preserve"> </w:t>
      </w:r>
      <w:r w:rsidR="00AA797F" w:rsidRPr="00616436">
        <w:t>In der Vorschau ist das 3D-Modell zu sehen.</w:t>
      </w:r>
      <w:r w:rsidR="008D551A" w:rsidRPr="00616436">
        <w:t xml:space="preserve"> </w:t>
      </w:r>
      <w:r w:rsidR="00A71C51">
        <w:t xml:space="preserve">Abschließend kann das Modell kostenfrei über einen Klick auf </w:t>
      </w:r>
      <w:r w:rsidR="00A71C51">
        <w:rPr>
          <w:i/>
          <w:iCs/>
        </w:rPr>
        <w:t>Download STL</w:t>
      </w:r>
      <w:r w:rsidR="00A71C51">
        <w:t xml:space="preserve"> heruntergeladen werden</w:t>
      </w:r>
      <w:r w:rsidR="008D551A">
        <w:t>.</w:t>
      </w:r>
    </w:p>
    <w:p w14:paraId="18778C9E" w14:textId="4DF38704" w:rsidR="00AB46AD" w:rsidRDefault="00A71C51" w:rsidP="00A71C51">
      <w:pPr>
        <w:jc w:val="center"/>
      </w:pPr>
      <w:r>
        <w:rPr>
          <w:noProof/>
        </w:rPr>
        <w:lastRenderedPageBreak/>
        <w:drawing>
          <wp:inline distT="0" distB="0" distL="0" distR="0" wp14:anchorId="25A4DD77" wp14:editId="53D6838E">
            <wp:extent cx="2507339" cy="1872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a:stretch>
                      <a:fillRect/>
                    </a:stretch>
                  </pic:blipFill>
                  <pic:spPr>
                    <a:xfrm>
                      <a:off x="0" y="0"/>
                      <a:ext cx="2507339" cy="1872000"/>
                    </a:xfrm>
                    <a:prstGeom prst="rect">
                      <a:avLst/>
                    </a:prstGeom>
                  </pic:spPr>
                </pic:pic>
              </a:graphicData>
            </a:graphic>
          </wp:inline>
        </w:drawing>
      </w:r>
      <w:r>
        <w:t xml:space="preserve">          </w:t>
      </w:r>
      <w:r>
        <w:rPr>
          <w:noProof/>
        </w:rPr>
        <w:drawing>
          <wp:inline distT="0" distB="0" distL="0" distR="0" wp14:anchorId="23906299" wp14:editId="1463B282">
            <wp:extent cx="2507411" cy="1872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16"/>
                    <a:stretch>
                      <a:fillRect/>
                    </a:stretch>
                  </pic:blipFill>
                  <pic:spPr>
                    <a:xfrm>
                      <a:off x="0" y="0"/>
                      <a:ext cx="2507411" cy="1872000"/>
                    </a:xfrm>
                    <a:prstGeom prst="rect">
                      <a:avLst/>
                    </a:prstGeom>
                  </pic:spPr>
                </pic:pic>
              </a:graphicData>
            </a:graphic>
          </wp:inline>
        </w:drawing>
      </w:r>
    </w:p>
    <w:p w14:paraId="7E0D7757" w14:textId="5EA3EF38" w:rsidR="00AB46AD" w:rsidRDefault="00AB46AD" w:rsidP="00AB46AD">
      <w:pPr>
        <w:pStyle w:val="Heading1"/>
        <w:spacing w:before="480"/>
      </w:pPr>
      <w:r>
        <w:br w:type="page"/>
      </w:r>
      <w:r w:rsidR="00C85F64">
        <w:rPr>
          <w:noProof/>
        </w:rPr>
        <w:lastRenderedPageBreak/>
        <w:drawing>
          <wp:anchor distT="0" distB="0" distL="114300" distR="114300" simplePos="0" relativeHeight="251701248" behindDoc="1" locked="0" layoutInCell="1" allowOverlap="1" wp14:anchorId="16FB374C" wp14:editId="414E9B93">
            <wp:simplePos x="0" y="0"/>
            <wp:positionH relativeFrom="margin">
              <wp:posOffset>3904615</wp:posOffset>
            </wp:positionH>
            <wp:positionV relativeFrom="margin">
              <wp:posOffset>0</wp:posOffset>
            </wp:positionV>
            <wp:extent cx="1965325" cy="1969135"/>
            <wp:effectExtent l="0" t="0" r="3175" b="0"/>
            <wp:wrapTight wrapText="bothSides">
              <wp:wrapPolygon edited="0">
                <wp:start x="8933" y="0"/>
                <wp:lineTo x="7677" y="139"/>
                <wp:lineTo x="3769" y="1950"/>
                <wp:lineTo x="1675" y="4458"/>
                <wp:lineTo x="419" y="6687"/>
                <wp:lineTo x="0" y="8498"/>
                <wp:lineTo x="0" y="13374"/>
                <wp:lineTo x="837" y="15603"/>
                <wp:lineTo x="2233" y="17832"/>
                <wp:lineTo x="4885" y="20061"/>
                <wp:lineTo x="5025" y="20339"/>
                <wp:lineTo x="8375" y="21454"/>
                <wp:lineTo x="9073" y="21454"/>
                <wp:lineTo x="12562" y="21454"/>
                <wp:lineTo x="13260" y="21454"/>
                <wp:lineTo x="16470" y="20339"/>
                <wp:lineTo x="16610" y="20061"/>
                <wp:lineTo x="19262" y="17832"/>
                <wp:lineTo x="20658" y="15603"/>
                <wp:lineTo x="21495" y="13374"/>
                <wp:lineTo x="21495" y="8498"/>
                <wp:lineTo x="21077" y="6687"/>
                <wp:lineTo x="19820" y="4458"/>
                <wp:lineTo x="17866" y="2368"/>
                <wp:lineTo x="17727" y="1811"/>
                <wp:lineTo x="13818" y="139"/>
                <wp:lineTo x="12423" y="0"/>
                <wp:lineTo x="8933"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rotWithShape="1">
                    <a:blip r:embed="rId17"/>
                    <a:srcRect l="2650" r="15170"/>
                    <a:stretch/>
                  </pic:blipFill>
                  <pic:spPr bwMode="auto">
                    <a:xfrm>
                      <a:off x="0" y="0"/>
                      <a:ext cx="1965325" cy="196913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Keksausstecher mit </w:t>
      </w:r>
      <w:proofErr w:type="spellStart"/>
      <w:r>
        <w:t>Inkscape</w:t>
      </w:r>
      <w:proofErr w:type="spellEnd"/>
      <w:r>
        <w:t xml:space="preserve"> und </w:t>
      </w:r>
      <w:proofErr w:type="spellStart"/>
      <w:r>
        <w:t>Tinkercad</w:t>
      </w:r>
      <w:proofErr w:type="spellEnd"/>
    </w:p>
    <w:p w14:paraId="317E7554" w14:textId="77965E13" w:rsidR="00DD38ED" w:rsidRDefault="00DD38ED" w:rsidP="000424D2">
      <w:pPr>
        <w:spacing w:line="259" w:lineRule="auto"/>
        <w:jc w:val="both"/>
      </w:pPr>
      <w:r w:rsidRPr="00DD38ED">
        <w:t xml:space="preserve">Tools wie der Cookie Caster oder </w:t>
      </w:r>
      <w:proofErr w:type="spellStart"/>
      <w:r w:rsidRPr="00DD38ED">
        <w:t>CookieCAD</w:t>
      </w:r>
      <w:proofErr w:type="spellEnd"/>
      <w:r w:rsidRPr="00DD38ED">
        <w:t xml:space="preserve"> sind bestens geeigne</w:t>
      </w:r>
      <w:r>
        <w:t>t, um schnell eigene Keksausstecher-Modelle zu gestalten.</w:t>
      </w:r>
    </w:p>
    <w:p w14:paraId="3974D678" w14:textId="28820B6A" w:rsidR="00DD38ED" w:rsidRDefault="00C85F64" w:rsidP="000424D2">
      <w:pPr>
        <w:spacing w:line="259" w:lineRule="auto"/>
        <w:jc w:val="both"/>
      </w:pPr>
      <w:r>
        <w:t>Für detailliertere Modellierungen</w:t>
      </w:r>
      <w:r w:rsidR="005438DF">
        <w:t xml:space="preserve"> –</w:t>
      </w:r>
      <w:r>
        <w:t xml:space="preserve"> wie sie beispielsweise für Keksausstecher, die sich später für 3D-Kekse (siehe rechts</w:t>
      </w:r>
      <w:r w:rsidR="00851372">
        <w:t xml:space="preserve"> abgebildetes</w:t>
      </w:r>
      <w:r>
        <w:t xml:space="preserve"> Modell) nutzen lassen, benötigt werden</w:t>
      </w:r>
      <w:r w:rsidR="005438DF">
        <w:t xml:space="preserve"> –</w:t>
      </w:r>
      <w:r>
        <w:t xml:space="preserve"> sind diese Tools jedoch </w:t>
      </w:r>
      <w:r w:rsidR="00851372">
        <w:t>nur eingeschränkt nutzbar</w:t>
      </w:r>
      <w:r>
        <w:t xml:space="preserve">. </w:t>
      </w:r>
      <w:r w:rsidR="00CF461D">
        <w:t>Zur Gestaltung von</w:t>
      </w:r>
      <w:r>
        <w:t xml:space="preserve"> entsprechend komplexere</w:t>
      </w:r>
      <w:r w:rsidR="00CF461D">
        <w:t>n</w:t>
      </w:r>
      <w:r>
        <w:t xml:space="preserve"> Keksausstecher</w:t>
      </w:r>
      <w:r w:rsidR="00CF461D">
        <w:t>n</w:t>
      </w:r>
      <w:r>
        <w:t xml:space="preserve"> </w:t>
      </w:r>
      <w:r w:rsidR="00CF461D">
        <w:t>stehen</w:t>
      </w:r>
      <w:r>
        <w:t xml:space="preserve"> aber</w:t>
      </w:r>
      <w:r w:rsidR="00DD38ED">
        <w:t xml:space="preserve"> </w:t>
      </w:r>
      <w:r w:rsidR="00CF461D">
        <w:t>andere Tools zur Verfügung:</w:t>
      </w:r>
    </w:p>
    <w:p w14:paraId="7DC54014" w14:textId="08E64B85" w:rsidR="00DD38ED" w:rsidRDefault="00C85F64" w:rsidP="000424D2">
      <w:pPr>
        <w:spacing w:line="259" w:lineRule="auto"/>
        <w:jc w:val="both"/>
      </w:pPr>
      <w:r w:rsidRPr="0086140F">
        <w:rPr>
          <w:b/>
          <w:bCs w:val="0"/>
          <w:noProof/>
        </w:rPr>
        <w:drawing>
          <wp:anchor distT="0" distB="0" distL="114300" distR="114300" simplePos="0" relativeHeight="251699200" behindDoc="0" locked="0" layoutInCell="1" allowOverlap="1" wp14:anchorId="5EE8EB69" wp14:editId="7FD9883E">
            <wp:simplePos x="0" y="0"/>
            <wp:positionH relativeFrom="margin">
              <wp:posOffset>5080</wp:posOffset>
            </wp:positionH>
            <wp:positionV relativeFrom="margin">
              <wp:posOffset>2559339</wp:posOffset>
            </wp:positionV>
            <wp:extent cx="2433320" cy="688975"/>
            <wp:effectExtent l="0" t="0" r="5080"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rotWithShape="1">
                    <a:blip r:embed="rId18"/>
                    <a:srcRect t="9352" b="7327"/>
                    <a:stretch/>
                  </pic:blipFill>
                  <pic:spPr bwMode="auto">
                    <a:xfrm>
                      <a:off x="0" y="0"/>
                      <a:ext cx="2433320" cy="68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D38ED" w:rsidRPr="0086140F">
        <w:rPr>
          <w:b/>
          <w:bCs w:val="0"/>
        </w:rPr>
        <w:t>Inkscape</w:t>
      </w:r>
      <w:proofErr w:type="spellEnd"/>
      <w:r w:rsidR="00DD38ED">
        <w:t xml:space="preserve"> ist eine freie </w:t>
      </w:r>
      <w:r w:rsidR="00DD38ED" w:rsidRPr="00DD38ED">
        <w:t>Software zur Bearbeitung und Erstellung zweidimensionaler Vektorgrafiken</w:t>
      </w:r>
      <w:r w:rsidR="00DD38ED">
        <w:t xml:space="preserve">. In Kombination mit </w:t>
      </w:r>
      <w:proofErr w:type="spellStart"/>
      <w:r w:rsidR="00DD38ED" w:rsidRPr="00C85F64">
        <w:rPr>
          <w:b/>
          <w:bCs w:val="0"/>
        </w:rPr>
        <w:t>Tinkercad</w:t>
      </w:r>
      <w:proofErr w:type="spellEnd"/>
      <w:r w:rsidR="00DD38ED">
        <w:t xml:space="preserve"> lässt sich </w:t>
      </w:r>
      <w:proofErr w:type="spellStart"/>
      <w:r w:rsidR="00DD38ED">
        <w:t>Inkscape</w:t>
      </w:r>
      <w:proofErr w:type="spellEnd"/>
      <w:r w:rsidR="00DD38ED">
        <w:t xml:space="preserve"> nutzen, um Modelle von Keksausstechern zu gestalten – auch, um damit später</w:t>
      </w:r>
      <w:r w:rsidR="00EA0050">
        <w:t xml:space="preserve"> bspw.</w:t>
      </w:r>
      <w:r w:rsidR="00DD38ED">
        <w:t xml:space="preserve"> 3D-Kekse auszustechen.</w:t>
      </w:r>
    </w:p>
    <w:p w14:paraId="042ECED7" w14:textId="62D4EB26" w:rsidR="00DD38ED" w:rsidRDefault="0086140F" w:rsidP="000424D2">
      <w:pPr>
        <w:spacing w:line="259" w:lineRule="auto"/>
        <w:jc w:val="both"/>
      </w:pPr>
      <w:proofErr w:type="spellStart"/>
      <w:r>
        <w:t>Inkscape</w:t>
      </w:r>
      <w:proofErr w:type="spellEnd"/>
      <w:r>
        <w:t xml:space="preserve"> ist unter </w:t>
      </w:r>
      <w:hyperlink r:id="rId19" w:history="1">
        <w:r w:rsidRPr="007811E7">
          <w:rPr>
            <w:rStyle w:val="Hyperlink"/>
          </w:rPr>
          <w:t>https://inkscape.org/de/</w:t>
        </w:r>
      </w:hyperlink>
      <w:r>
        <w:t xml:space="preserve"> </w:t>
      </w:r>
      <w:r w:rsidRPr="00336ABD">
        <w:rPr>
          <w:b/>
          <w:bCs w:val="0"/>
        </w:rPr>
        <w:t>kostenlos</w:t>
      </w:r>
      <w:r>
        <w:t xml:space="preserve"> herunterladbar. Es gibt Versionen für Windows, </w:t>
      </w:r>
      <w:proofErr w:type="spellStart"/>
      <w:r>
        <w:t>macOS</w:t>
      </w:r>
      <w:proofErr w:type="spellEnd"/>
      <w:r>
        <w:t xml:space="preserve"> und Linux. Das Programm muss zunächst auf dem Computer installiert werden.</w:t>
      </w:r>
    </w:p>
    <w:p w14:paraId="53F53EFD" w14:textId="4FD48755" w:rsidR="0086140F" w:rsidRDefault="00D65A41" w:rsidP="000424D2">
      <w:pPr>
        <w:spacing w:line="259" w:lineRule="auto"/>
        <w:jc w:val="both"/>
      </w:pPr>
      <w:r>
        <w:t>Häufig gewählte Motive für 3D-Kekse sind Tiere (siehe Abb. oben). Im</w:t>
      </w:r>
      <w:r w:rsidR="00F8446B">
        <w:t xml:space="preserve"> (projektartigen)</w:t>
      </w:r>
      <w:r>
        <w:t xml:space="preserve"> Unterricht bietet es sich an, die Schülerinnen und Schüler zunächst umsetzbare Formen diskutieren zu lassen und anschließend Prototypen (bspw. aus Pappe/Karton) zu entwickeln. Im Anschluss daran kann die Umsetzung der Formen in </w:t>
      </w:r>
      <w:proofErr w:type="spellStart"/>
      <w:r>
        <w:t>Inkscape</w:t>
      </w:r>
      <w:proofErr w:type="spellEnd"/>
      <w:r>
        <w:t xml:space="preserve"> </w:t>
      </w:r>
      <w:r w:rsidR="00E01FBC">
        <w:t xml:space="preserve">und </w:t>
      </w:r>
      <w:proofErr w:type="spellStart"/>
      <w:r w:rsidR="00E01FBC">
        <w:t>Tinkercad</w:t>
      </w:r>
      <w:proofErr w:type="spellEnd"/>
      <w:r w:rsidR="00E01FBC">
        <w:t xml:space="preserve"> </w:t>
      </w:r>
      <w:r>
        <w:t>passieren.</w:t>
      </w:r>
    </w:p>
    <w:p w14:paraId="2539D4AC" w14:textId="1C8EC7DE" w:rsidR="005546B4" w:rsidRDefault="00C85F64" w:rsidP="000424D2">
      <w:pPr>
        <w:spacing w:line="259" w:lineRule="auto"/>
        <w:jc w:val="both"/>
      </w:pPr>
      <w:r>
        <w:rPr>
          <w:noProof/>
        </w:rPr>
        <w:drawing>
          <wp:anchor distT="0" distB="0" distL="114300" distR="114300" simplePos="0" relativeHeight="251702272" behindDoc="0" locked="0" layoutInCell="1" allowOverlap="1" wp14:anchorId="0706E4D9" wp14:editId="0FA6402A">
            <wp:simplePos x="0" y="0"/>
            <wp:positionH relativeFrom="margin">
              <wp:posOffset>-69215</wp:posOffset>
            </wp:positionH>
            <wp:positionV relativeFrom="margin">
              <wp:posOffset>4694555</wp:posOffset>
            </wp:positionV>
            <wp:extent cx="685800" cy="51689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rotWithShape="1">
                    <a:blip r:embed="rId20">
                      <a:extLst>
                        <a:ext uri="{96DAC541-7B7A-43D3-8B79-37D633B846F1}">
                          <asvg:svgBlip xmlns:asvg="http://schemas.microsoft.com/office/drawing/2016/SVG/main" r:embed="rId21"/>
                        </a:ext>
                      </a:extLst>
                    </a:blip>
                    <a:srcRect l="12936" t="16438" r="82335" b="81036"/>
                    <a:stretch/>
                  </pic:blipFill>
                  <pic:spPr bwMode="auto">
                    <a:xfrm>
                      <a:off x="0" y="0"/>
                      <a:ext cx="68580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033B">
        <w:t>Zunächst wird das Programm geöffnet und ein neues Dokument angelegt.</w:t>
      </w:r>
      <w:r w:rsidR="00EF5727">
        <w:t xml:space="preserve"> Es bietet sich an, analog zum Vorgehen bei </w:t>
      </w:r>
      <w:proofErr w:type="spellStart"/>
      <w:r w:rsidR="00EF5727">
        <w:t>CookieCAD</w:t>
      </w:r>
      <w:proofErr w:type="spellEnd"/>
      <w:r w:rsidR="00EF5727">
        <w:t xml:space="preserve"> auch hier eine Bilddatei </w:t>
      </w:r>
      <w:r>
        <w:t xml:space="preserve">von Roh-Entwürfen </w:t>
      </w:r>
      <w:r w:rsidR="00EF5727">
        <w:t>zu importieren (</w:t>
      </w:r>
      <w:r w:rsidR="00EF5727" w:rsidRPr="00082EF4">
        <w:rPr>
          <w:i/>
          <w:iCs/>
        </w:rPr>
        <w:t xml:space="preserve">File </w:t>
      </w:r>
      <w:r w:rsidR="00082EF4" w:rsidRPr="00082EF4">
        <w:rPr>
          <w:i/>
          <w:iCs/>
        </w:rPr>
        <w:t>→ Import…</w:t>
      </w:r>
      <w:r w:rsidR="00082EF4" w:rsidRPr="005546B4">
        <w:t>)</w:t>
      </w:r>
      <w:r w:rsidR="005546B4">
        <w:t>.</w:t>
      </w:r>
    </w:p>
    <w:p w14:paraId="4AFAFF44" w14:textId="6CDC130C" w:rsidR="005546B4" w:rsidRDefault="005546B4" w:rsidP="000424D2">
      <w:pPr>
        <w:spacing w:line="259" w:lineRule="auto"/>
        <w:jc w:val="both"/>
      </w:pPr>
      <w:r>
        <w:t xml:space="preserve">Danach wird über das </w:t>
      </w:r>
      <w:r w:rsidR="00C9731A">
        <w:t>Zeichnen</w:t>
      </w:r>
      <w:r>
        <w:t xml:space="preserve">-Tool </w:t>
      </w:r>
      <w:r w:rsidR="00C9731A">
        <w:t xml:space="preserve">(Icon siehe linke Abb.) </w:t>
      </w:r>
      <w:r>
        <w:t xml:space="preserve">ein </w:t>
      </w:r>
      <w:r w:rsidRPr="00055A66">
        <w:rPr>
          <w:b/>
          <w:bCs w:val="0"/>
        </w:rPr>
        <w:t xml:space="preserve">geschlossener Pfad </w:t>
      </w:r>
      <w:r>
        <w:t xml:space="preserve">in </w:t>
      </w:r>
      <w:r w:rsidR="00AE7F25">
        <w:t>einer groben</w:t>
      </w:r>
      <w:r>
        <w:t xml:space="preserve"> Form der späteren Keksausstecher </w:t>
      </w:r>
      <w:r w:rsidR="00420CCF">
        <w:t>erstellt</w:t>
      </w:r>
      <w:r>
        <w:t xml:space="preserve">. </w:t>
      </w:r>
    </w:p>
    <w:p w14:paraId="67F7511B" w14:textId="03237A7F" w:rsidR="00C9731A" w:rsidRDefault="00C9731A" w:rsidP="00DD38ED">
      <w:pPr>
        <w:spacing w:line="259" w:lineRule="auto"/>
      </w:pPr>
      <w:r>
        <w:rPr>
          <w:noProof/>
        </w:rPr>
        <w:drawing>
          <wp:inline distT="0" distB="0" distL="0" distR="0" wp14:anchorId="7D7F0563" wp14:editId="136EA20A">
            <wp:extent cx="5615940" cy="330581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2"/>
                    <a:stretch>
                      <a:fillRect/>
                    </a:stretch>
                  </pic:blipFill>
                  <pic:spPr>
                    <a:xfrm>
                      <a:off x="0" y="0"/>
                      <a:ext cx="5615940" cy="3305810"/>
                    </a:xfrm>
                    <a:prstGeom prst="rect">
                      <a:avLst/>
                    </a:prstGeom>
                  </pic:spPr>
                </pic:pic>
              </a:graphicData>
            </a:graphic>
          </wp:inline>
        </w:drawing>
      </w:r>
    </w:p>
    <w:p w14:paraId="031F0C31" w14:textId="77777777" w:rsidR="00C9731A" w:rsidRDefault="00C9731A">
      <w:pPr>
        <w:spacing w:line="259" w:lineRule="auto"/>
      </w:pPr>
      <w:r>
        <w:br w:type="page"/>
      </w:r>
    </w:p>
    <w:p w14:paraId="5ADD9ED7" w14:textId="5AD0BACD" w:rsidR="00D65A41" w:rsidRDefault="00304241" w:rsidP="000424D2">
      <w:pPr>
        <w:spacing w:line="259" w:lineRule="auto"/>
        <w:jc w:val="both"/>
      </w:pPr>
      <w:r>
        <w:rPr>
          <w:noProof/>
        </w:rPr>
        <w:lastRenderedPageBreak/>
        <w:drawing>
          <wp:anchor distT="0" distB="0" distL="114300" distR="114300" simplePos="0" relativeHeight="251703296" behindDoc="0" locked="0" layoutInCell="1" allowOverlap="1" wp14:anchorId="5654675C" wp14:editId="62BA34F7">
            <wp:simplePos x="0" y="0"/>
            <wp:positionH relativeFrom="margin">
              <wp:posOffset>-189865</wp:posOffset>
            </wp:positionH>
            <wp:positionV relativeFrom="margin">
              <wp:posOffset>-111182</wp:posOffset>
            </wp:positionV>
            <wp:extent cx="701675" cy="701040"/>
            <wp:effectExtent l="0" t="0" r="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rotWithShape="1">
                    <a:blip r:embed="rId23">
                      <a:extLst>
                        <a:ext uri="{96DAC541-7B7A-43D3-8B79-37D633B846F1}">
                          <asvg:svgBlip xmlns:asvg="http://schemas.microsoft.com/office/drawing/2016/SVG/main" r:embed="rId24"/>
                        </a:ext>
                      </a:extLst>
                    </a:blip>
                    <a:srcRect l="24880" t="37329" r="38536" b="37112"/>
                    <a:stretch/>
                  </pic:blipFill>
                  <pic:spPr bwMode="auto">
                    <a:xfrm>
                      <a:off x="0" y="0"/>
                      <a:ext cx="701675" cy="7010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4320" behindDoc="0" locked="0" layoutInCell="1" allowOverlap="1" wp14:anchorId="71918C28" wp14:editId="28DBA660">
            <wp:simplePos x="0" y="0"/>
            <wp:positionH relativeFrom="margin">
              <wp:posOffset>2714336</wp:posOffset>
            </wp:positionH>
            <wp:positionV relativeFrom="margin">
              <wp:posOffset>0</wp:posOffset>
            </wp:positionV>
            <wp:extent cx="3114653" cy="1698021"/>
            <wp:effectExtent l="0" t="0" r="0" b="381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rotWithShape="1">
                    <a:blip r:embed="rId25"/>
                    <a:srcRect l="24177" t="19535" r="23019" b="31617"/>
                    <a:stretch/>
                  </pic:blipFill>
                  <pic:spPr bwMode="auto">
                    <a:xfrm>
                      <a:off x="0" y="0"/>
                      <a:ext cx="3114653" cy="1698021"/>
                    </a:xfrm>
                    <a:prstGeom prst="rect">
                      <a:avLst/>
                    </a:prstGeom>
                    <a:ln>
                      <a:noFill/>
                    </a:ln>
                    <a:extLst>
                      <a:ext uri="{53640926-AAD7-44D8-BBD7-CCE9431645EC}">
                        <a14:shadowObscured xmlns:a14="http://schemas.microsoft.com/office/drawing/2010/main"/>
                      </a:ext>
                    </a:extLst>
                  </pic:spPr>
                </pic:pic>
              </a:graphicData>
            </a:graphic>
          </wp:anchor>
        </w:drawing>
      </w:r>
      <w:r w:rsidR="00C9731A">
        <w:t xml:space="preserve">Krümmungen zwischen zwei Pfadpunkten lassen sich nun über </w:t>
      </w:r>
      <w:proofErr w:type="spellStart"/>
      <w:r w:rsidR="00C9731A">
        <w:t>sogennante</w:t>
      </w:r>
      <w:proofErr w:type="spellEnd"/>
      <w:r w:rsidR="00C9731A">
        <w:t xml:space="preserve"> </w:t>
      </w:r>
      <w:r w:rsidR="00C9731A" w:rsidRPr="00304241">
        <w:rPr>
          <w:b/>
          <w:bCs w:val="0"/>
        </w:rPr>
        <w:t>Bézierkurven</w:t>
      </w:r>
      <w:r w:rsidR="00C9731A">
        <w:t xml:space="preserve"> umsetzen. Dazu muss zunächst das Pfad-Editieren-Werkzeug ausgewählt werden (Icon siehe linke </w:t>
      </w:r>
      <w:r w:rsidR="00E0556C">
        <w:t>Abb.</w:t>
      </w:r>
      <w:r w:rsidR="00C9731A">
        <w:t xml:space="preserve">). Über eine Anpassung der dann angezeigten Kontrollpunkte lassen sich Krümmungen erzeugen. </w:t>
      </w:r>
    </w:p>
    <w:p w14:paraId="70C919F0" w14:textId="7BC2F96F" w:rsidR="00C9731A" w:rsidRDefault="009054CC" w:rsidP="000424D2">
      <w:pPr>
        <w:spacing w:line="259" w:lineRule="auto"/>
        <w:jc w:val="both"/>
      </w:pPr>
      <w:r>
        <w:rPr>
          <w:i/>
          <w:iCs/>
          <w:noProof/>
        </w:rPr>
        <w:drawing>
          <wp:anchor distT="0" distB="0" distL="114300" distR="114300" simplePos="0" relativeHeight="251708416" behindDoc="0" locked="0" layoutInCell="1" allowOverlap="1" wp14:anchorId="42D7A546" wp14:editId="37C7C243">
            <wp:simplePos x="0" y="0"/>
            <wp:positionH relativeFrom="margin">
              <wp:posOffset>5171498</wp:posOffset>
            </wp:positionH>
            <wp:positionV relativeFrom="margin">
              <wp:posOffset>2424199</wp:posOffset>
            </wp:positionV>
            <wp:extent cx="442595" cy="30480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26">
                      <a:extLst>
                        <a:ext uri="{96DAC541-7B7A-43D3-8B79-37D633B846F1}">
                          <asvg:svgBlip xmlns:asvg="http://schemas.microsoft.com/office/drawing/2016/SVG/main" r:embed="rId27"/>
                        </a:ext>
                      </a:extLst>
                    </a:blip>
                    <a:srcRect l="20550" t="58182" r="51280" b="28089"/>
                    <a:stretch/>
                  </pic:blipFill>
                  <pic:spPr bwMode="auto">
                    <a:xfrm>
                      <a:off x="0" y="0"/>
                      <a:ext cx="442595" cy="304800"/>
                    </a:xfrm>
                    <a:prstGeom prst="rect">
                      <a:avLst/>
                    </a:prstGeom>
                    <a:ln>
                      <a:noFill/>
                    </a:ln>
                    <a:extLst>
                      <a:ext uri="{53640926-AAD7-44D8-BBD7-CCE9431645EC}">
                        <a14:shadowObscured xmlns:a14="http://schemas.microsoft.com/office/drawing/2010/main"/>
                      </a:ext>
                    </a:extLst>
                  </pic:spPr>
                </pic:pic>
              </a:graphicData>
            </a:graphic>
          </wp:anchor>
        </w:drawing>
      </w:r>
      <w:r w:rsidR="00304241">
        <w:t xml:space="preserve">Ist ein zufriedenstellendes Ergebnis erreicht, so muss im nächsten Schritt die </w:t>
      </w:r>
      <w:r w:rsidR="00E0556C">
        <w:t>Konturdicke</w:t>
      </w:r>
      <w:r w:rsidR="00304241">
        <w:t xml:space="preserve"> angepasst werden. Sie stellt die </w:t>
      </w:r>
      <w:r w:rsidR="00E0556C">
        <w:t>Stärke</w:t>
      </w:r>
      <w:r w:rsidR="00304241">
        <w:t xml:space="preserve"> des späteren Ausstechers dar. Zur Anpassung der </w:t>
      </w:r>
      <w:r w:rsidR="00E0556C">
        <w:t>Konturlinie</w:t>
      </w:r>
      <w:r w:rsidR="00304241">
        <w:t xml:space="preserve"> muss der Pfad zunächst ausgewählt werden. Das Menü zur Einstellung öffnet sich nach einem Aufruf von </w:t>
      </w:r>
      <w:proofErr w:type="spellStart"/>
      <w:r w:rsidR="00304241">
        <w:rPr>
          <w:i/>
          <w:iCs/>
        </w:rPr>
        <w:t>Object</w:t>
      </w:r>
      <w:proofErr w:type="spellEnd"/>
      <w:r w:rsidR="00304241" w:rsidRPr="00082EF4">
        <w:rPr>
          <w:i/>
          <w:iCs/>
        </w:rPr>
        <w:t xml:space="preserve"> → </w:t>
      </w:r>
      <w:r w:rsidR="00304241">
        <w:rPr>
          <w:i/>
          <w:iCs/>
        </w:rPr>
        <w:t xml:space="preserve">Fill and </w:t>
      </w:r>
      <w:proofErr w:type="spellStart"/>
      <w:r w:rsidR="00304241">
        <w:rPr>
          <w:i/>
          <w:iCs/>
        </w:rPr>
        <w:t>Stroke</w:t>
      </w:r>
      <w:proofErr w:type="spellEnd"/>
      <w:r w:rsidR="00304241" w:rsidRPr="00082EF4">
        <w:rPr>
          <w:i/>
          <w:iCs/>
        </w:rPr>
        <w:t>…</w:t>
      </w:r>
      <w:r w:rsidR="00304241" w:rsidRPr="005546B4">
        <w:t>)</w:t>
      </w:r>
      <w:r w:rsidR="00304241">
        <w:t>. Im Anschluss können die für die jeweilige Keksausstecher-Form benötigten Anpassungen vorgenommen werden.</w:t>
      </w:r>
      <w:r w:rsidR="00E0556C">
        <w:t xml:space="preserve"> Wichtig ist, dass das Objekt unter </w:t>
      </w:r>
      <w:r w:rsidR="00E0556C">
        <w:rPr>
          <w:i/>
          <w:iCs/>
        </w:rPr>
        <w:t xml:space="preserve">Fill </w:t>
      </w:r>
      <w:r w:rsidR="00E0556C">
        <w:t>keine Füllfarbe zugewiesen bekommen hat</w:t>
      </w:r>
      <w:r>
        <w:t xml:space="preserve"> (siehe rechts abgebildetes Icon)</w:t>
      </w:r>
      <w:r w:rsidR="00E0556C">
        <w:t>.</w:t>
      </w:r>
    </w:p>
    <w:p w14:paraId="29D91C6B" w14:textId="6AEB676D" w:rsidR="00C9731A" w:rsidRDefault="00C9731A" w:rsidP="00DD38ED">
      <w:pPr>
        <w:spacing w:line="259" w:lineRule="auto"/>
        <w:rPr>
          <w:lang w:val="en-US"/>
        </w:rPr>
      </w:pPr>
      <w:r>
        <w:rPr>
          <w:noProof/>
        </w:rPr>
        <w:drawing>
          <wp:inline distT="0" distB="0" distL="0" distR="0" wp14:anchorId="7229B02F" wp14:editId="621D3A96">
            <wp:extent cx="5615940" cy="330327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28"/>
                    <a:stretch>
                      <a:fillRect/>
                    </a:stretch>
                  </pic:blipFill>
                  <pic:spPr>
                    <a:xfrm>
                      <a:off x="0" y="0"/>
                      <a:ext cx="5615940" cy="3303270"/>
                    </a:xfrm>
                    <a:prstGeom prst="rect">
                      <a:avLst/>
                    </a:prstGeom>
                  </pic:spPr>
                </pic:pic>
              </a:graphicData>
            </a:graphic>
          </wp:inline>
        </w:drawing>
      </w:r>
    </w:p>
    <w:p w14:paraId="51FFF479" w14:textId="63EBA4C6" w:rsidR="00304241" w:rsidRDefault="006B2B4B" w:rsidP="00DD38ED">
      <w:pPr>
        <w:spacing w:line="259" w:lineRule="auto"/>
        <w:rPr>
          <w:lang w:val="en-US"/>
        </w:rPr>
      </w:pPr>
      <w:r>
        <w:rPr>
          <w:noProof/>
        </w:rPr>
        <w:drawing>
          <wp:anchor distT="0" distB="0" distL="114300" distR="114300" simplePos="0" relativeHeight="251705344" behindDoc="0" locked="0" layoutInCell="1" allowOverlap="1" wp14:anchorId="7719228B" wp14:editId="38E61297">
            <wp:simplePos x="0" y="0"/>
            <wp:positionH relativeFrom="margin">
              <wp:posOffset>-440632</wp:posOffset>
            </wp:positionH>
            <wp:positionV relativeFrom="margin">
              <wp:posOffset>6539577</wp:posOffset>
            </wp:positionV>
            <wp:extent cx="4094480" cy="26041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rotWithShape="1">
                    <a:blip r:embed="rId29"/>
                    <a:srcRect t="-10864" b="-16762"/>
                    <a:stretch/>
                  </pic:blipFill>
                  <pic:spPr bwMode="auto">
                    <a:xfrm>
                      <a:off x="0" y="0"/>
                      <a:ext cx="4094480" cy="26041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F67D91" w14:textId="71FB3133" w:rsidR="00C9731A" w:rsidRDefault="00304241" w:rsidP="000424D2">
      <w:pPr>
        <w:spacing w:line="259" w:lineRule="auto"/>
        <w:jc w:val="both"/>
      </w:pPr>
      <w:r w:rsidRPr="00304241">
        <w:t xml:space="preserve">Anschließend muss der </w:t>
      </w:r>
      <w:r w:rsidRPr="00304241">
        <w:rPr>
          <w:b/>
          <w:bCs w:val="0"/>
        </w:rPr>
        <w:t xml:space="preserve">Pfad in ein Objekt umgewandelt </w:t>
      </w:r>
      <w:r>
        <w:t xml:space="preserve">werden, damit </w:t>
      </w:r>
      <w:proofErr w:type="spellStart"/>
      <w:r>
        <w:t>Tinkercad</w:t>
      </w:r>
      <w:proofErr w:type="spellEnd"/>
      <w:r>
        <w:t xml:space="preserve"> ihn spä</w:t>
      </w:r>
      <w:r w:rsidR="00734745">
        <w:t>t</w:t>
      </w:r>
      <w:r>
        <w:t xml:space="preserve">er </w:t>
      </w:r>
      <w:r w:rsidR="00420CCF">
        <w:t>beim Import erkennt und das Innere frei lässt</w:t>
      </w:r>
      <w:r>
        <w:t>.</w:t>
      </w:r>
    </w:p>
    <w:p w14:paraId="6188E707" w14:textId="496DDB32" w:rsidR="00304241" w:rsidRDefault="00304241" w:rsidP="000424D2">
      <w:pPr>
        <w:spacing w:line="259" w:lineRule="auto"/>
        <w:jc w:val="both"/>
      </w:pPr>
      <w:r w:rsidRPr="00304241">
        <w:t>Hierzu muss das Objekt au</w:t>
      </w:r>
      <w:r>
        <w:t xml:space="preserve">sgewählt und dann über </w:t>
      </w:r>
      <w:proofErr w:type="spellStart"/>
      <w:r w:rsidRPr="00304241">
        <w:rPr>
          <w:i/>
          <w:iCs/>
        </w:rPr>
        <w:t>Object</w:t>
      </w:r>
      <w:proofErr w:type="spellEnd"/>
      <w:r w:rsidRPr="00304241">
        <w:rPr>
          <w:i/>
          <w:iCs/>
        </w:rPr>
        <w:t xml:space="preserve"> → </w:t>
      </w:r>
      <w:proofErr w:type="spellStart"/>
      <w:r w:rsidRPr="00304241">
        <w:rPr>
          <w:i/>
          <w:iCs/>
        </w:rPr>
        <w:t>Stroke</w:t>
      </w:r>
      <w:proofErr w:type="spellEnd"/>
      <w:r w:rsidRPr="00304241">
        <w:rPr>
          <w:i/>
          <w:iCs/>
        </w:rPr>
        <w:t xml:space="preserve"> </w:t>
      </w:r>
      <w:proofErr w:type="spellStart"/>
      <w:r w:rsidRPr="00304241">
        <w:rPr>
          <w:i/>
          <w:iCs/>
        </w:rPr>
        <w:t>to</w:t>
      </w:r>
      <w:proofErr w:type="spellEnd"/>
      <w:r w:rsidRPr="00304241">
        <w:rPr>
          <w:i/>
          <w:iCs/>
        </w:rPr>
        <w:t xml:space="preserve"> </w:t>
      </w:r>
      <w:proofErr w:type="spellStart"/>
      <w:r w:rsidRPr="00304241">
        <w:rPr>
          <w:i/>
          <w:iCs/>
        </w:rPr>
        <w:t>pat</w:t>
      </w:r>
      <w:r>
        <w:rPr>
          <w:i/>
          <w:iCs/>
        </w:rPr>
        <w:t>h</w:t>
      </w:r>
      <w:proofErr w:type="spellEnd"/>
      <w:r>
        <w:rPr>
          <w:i/>
          <w:iCs/>
        </w:rPr>
        <w:t xml:space="preserve"> </w:t>
      </w:r>
      <w:r>
        <w:t xml:space="preserve">umgewandelt werden. Änderungen der Konturstärke sind nun nicht mehr ohne </w:t>
      </w:r>
      <w:proofErr w:type="spellStart"/>
      <w:r>
        <w:t>Weiteres</w:t>
      </w:r>
      <w:proofErr w:type="spellEnd"/>
      <w:r>
        <w:t xml:space="preserve"> möglich.</w:t>
      </w:r>
    </w:p>
    <w:p w14:paraId="167ED71F" w14:textId="77777777" w:rsidR="00304241" w:rsidRDefault="00304241">
      <w:pPr>
        <w:spacing w:line="259" w:lineRule="auto"/>
      </w:pPr>
      <w:r>
        <w:br w:type="page"/>
      </w:r>
    </w:p>
    <w:p w14:paraId="395510DB" w14:textId="29DB4B65" w:rsidR="00B47E54" w:rsidRDefault="00304241" w:rsidP="000424D2">
      <w:pPr>
        <w:spacing w:line="259" w:lineRule="auto"/>
        <w:jc w:val="both"/>
      </w:pPr>
      <w:r>
        <w:lastRenderedPageBreak/>
        <w:t xml:space="preserve">Das Keksausstecher-Modell kann nun als </w:t>
      </w:r>
      <w:r w:rsidRPr="00304241">
        <w:rPr>
          <w:b/>
          <w:bCs w:val="0"/>
        </w:rPr>
        <w:t>SVG-Datei</w:t>
      </w:r>
      <w:r>
        <w:t xml:space="preserve"> gespeichert werden (</w:t>
      </w:r>
      <w:r>
        <w:rPr>
          <w:i/>
          <w:iCs/>
        </w:rPr>
        <w:t>File</w:t>
      </w:r>
      <w:r w:rsidRPr="00304241">
        <w:rPr>
          <w:i/>
          <w:iCs/>
        </w:rPr>
        <w:t xml:space="preserve"> →</w:t>
      </w:r>
      <w:r>
        <w:rPr>
          <w:i/>
          <w:iCs/>
        </w:rPr>
        <w:t xml:space="preserve"> Save </w:t>
      </w:r>
      <w:proofErr w:type="spellStart"/>
      <w:r>
        <w:rPr>
          <w:i/>
          <w:iCs/>
        </w:rPr>
        <w:t>as</w:t>
      </w:r>
      <w:proofErr w:type="spellEnd"/>
      <w:r>
        <w:rPr>
          <w:i/>
          <w:iCs/>
        </w:rPr>
        <w:t>…</w:t>
      </w:r>
      <w:r>
        <w:t xml:space="preserve">). </w:t>
      </w:r>
    </w:p>
    <w:p w14:paraId="7CEE658E" w14:textId="2FFB6723" w:rsidR="003C0753" w:rsidRDefault="00B47E54" w:rsidP="000424D2">
      <w:pPr>
        <w:spacing w:line="259" w:lineRule="auto"/>
        <w:jc w:val="both"/>
      </w:pPr>
      <w:r w:rsidRPr="00B47E54">
        <w:rPr>
          <w:rFonts w:ascii="Times New Roman" w:eastAsia="Times New Roman" w:hAnsi="Times New Roman" w:cs="Times New Roman"/>
          <w:bCs w:val="0"/>
          <w:noProof/>
          <w:sz w:val="24"/>
          <w:szCs w:val="24"/>
        </w:rPr>
        <w:drawing>
          <wp:anchor distT="0" distB="0" distL="114300" distR="114300" simplePos="0" relativeHeight="251706368" behindDoc="0" locked="0" layoutInCell="1" allowOverlap="1" wp14:anchorId="66B8DFE2" wp14:editId="30171809">
            <wp:simplePos x="0" y="0"/>
            <wp:positionH relativeFrom="margin">
              <wp:posOffset>4846205</wp:posOffset>
            </wp:positionH>
            <wp:positionV relativeFrom="margin">
              <wp:posOffset>286385</wp:posOffset>
            </wp:positionV>
            <wp:extent cx="969010" cy="969010"/>
            <wp:effectExtent l="0" t="0" r="0" b="0"/>
            <wp:wrapSquare wrapText="bothSides"/>
            <wp:docPr id="38" name="Grafik 38" descr="Einstieg ins 3D-Zeichnen mit TinkerCAD – Web2 Unterr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nstieg ins 3D-Zeichnen mit TinkerCAD – Web2 Unterrich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9010" cy="96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241">
        <w:t>Im A</w:t>
      </w:r>
      <w:r w:rsidR="00FD66C8">
        <w:t xml:space="preserve">nschluss lässt es sich in </w:t>
      </w:r>
      <w:proofErr w:type="spellStart"/>
      <w:r w:rsidR="00FD66C8" w:rsidRPr="00FD66C8">
        <w:rPr>
          <w:b/>
          <w:bCs w:val="0"/>
        </w:rPr>
        <w:t>Tinkercad</w:t>
      </w:r>
      <w:proofErr w:type="spellEnd"/>
      <w:r w:rsidR="00FD66C8" w:rsidRPr="00420CCF">
        <w:rPr>
          <w:rStyle w:val="FootnoteReference"/>
        </w:rPr>
        <w:footnoteReference w:id="2"/>
      </w:r>
      <w:r w:rsidR="00FD66C8">
        <w:t xml:space="preserve"> importieren.</w:t>
      </w:r>
      <w:r w:rsidR="00D6424E">
        <w:t xml:space="preserve"> Dazu muss </w:t>
      </w:r>
      <w:r w:rsidR="006B2B4B">
        <w:t xml:space="preserve">nach der Anmeldung </w:t>
      </w:r>
      <w:r w:rsidR="00573F47">
        <w:t xml:space="preserve">in </w:t>
      </w:r>
      <w:proofErr w:type="spellStart"/>
      <w:r w:rsidR="00573F47">
        <w:t>Tinkercad</w:t>
      </w:r>
      <w:proofErr w:type="spellEnd"/>
      <w:r w:rsidR="00573F47">
        <w:t xml:space="preserve"> </w:t>
      </w:r>
      <w:r w:rsidR="006B2B4B">
        <w:t>(</w:t>
      </w:r>
      <w:hyperlink r:id="rId31" w:history="1">
        <w:r w:rsidR="006B2B4B" w:rsidRPr="00DC4708">
          <w:rPr>
            <w:rStyle w:val="Hyperlink"/>
          </w:rPr>
          <w:t>https://www.tinkercad.com</w:t>
        </w:r>
      </w:hyperlink>
      <w:r w:rsidR="006B2B4B">
        <w:t xml:space="preserve">) </w:t>
      </w:r>
      <w:r w:rsidR="00D6424E">
        <w:t xml:space="preserve">auf </w:t>
      </w:r>
      <w:r w:rsidR="00D6424E" w:rsidRPr="00573F47">
        <w:rPr>
          <w:i/>
          <w:iCs/>
        </w:rPr>
        <w:t xml:space="preserve">Import </w:t>
      </w:r>
      <w:r w:rsidR="00573F47" w:rsidRPr="00573F47">
        <w:rPr>
          <w:i/>
          <w:iCs/>
        </w:rPr>
        <w:t>→</w:t>
      </w:r>
      <w:r w:rsidR="003C0753" w:rsidRPr="00573F47">
        <w:rPr>
          <w:i/>
          <w:iCs/>
        </w:rPr>
        <w:t xml:space="preserve"> Chose</w:t>
      </w:r>
      <w:r w:rsidR="003C0753">
        <w:t xml:space="preserve"> </w:t>
      </w:r>
      <w:r w:rsidR="003C0753" w:rsidRPr="006B2B4B">
        <w:rPr>
          <w:i/>
          <w:iCs/>
        </w:rPr>
        <w:t xml:space="preserve">a </w:t>
      </w:r>
      <w:proofErr w:type="spellStart"/>
      <w:r w:rsidR="003C0753" w:rsidRPr="006B2B4B">
        <w:rPr>
          <w:i/>
          <w:iCs/>
        </w:rPr>
        <w:t>file</w:t>
      </w:r>
      <w:proofErr w:type="spellEnd"/>
      <w:r w:rsidR="003C0753">
        <w:t xml:space="preserve"> geklickt und im Anschluss die zuvor gespeicherte SVG-Datei </w:t>
      </w:r>
      <w:proofErr w:type="spellStart"/>
      <w:r w:rsidR="003C0753">
        <w:t>ausgewält</w:t>
      </w:r>
      <w:proofErr w:type="spellEnd"/>
      <w:r w:rsidR="003C0753">
        <w:t xml:space="preserve"> werden.</w:t>
      </w:r>
    </w:p>
    <w:p w14:paraId="098798C7" w14:textId="145F2150" w:rsidR="003C0753" w:rsidRDefault="003C0753" w:rsidP="000424D2">
      <w:pPr>
        <w:spacing w:line="259" w:lineRule="auto"/>
        <w:jc w:val="both"/>
      </w:pPr>
      <w:r>
        <w:t>Im sich daraufhin öffnenden Fenster sollten „</w:t>
      </w:r>
      <w:r w:rsidRPr="00573F47">
        <w:rPr>
          <w:i/>
          <w:iCs/>
        </w:rPr>
        <w:t xml:space="preserve">Center on: </w:t>
      </w:r>
      <w:proofErr w:type="spellStart"/>
      <w:r w:rsidRPr="00573F47">
        <w:rPr>
          <w:i/>
          <w:iCs/>
        </w:rPr>
        <w:t>Artboard</w:t>
      </w:r>
      <w:proofErr w:type="spellEnd"/>
      <w:r>
        <w:t>“ und „</w:t>
      </w:r>
      <w:proofErr w:type="spellStart"/>
      <w:r w:rsidRPr="00573F47">
        <w:rPr>
          <w:i/>
          <w:iCs/>
        </w:rPr>
        <w:t>Scale</w:t>
      </w:r>
      <w:proofErr w:type="spellEnd"/>
      <w:r w:rsidR="00573F47" w:rsidRPr="00573F47">
        <w:rPr>
          <w:i/>
          <w:iCs/>
        </w:rPr>
        <w:t> </w:t>
      </w:r>
      <w:r w:rsidRPr="00573F47">
        <w:rPr>
          <w:i/>
          <w:iCs/>
        </w:rPr>
        <w:t>(%): 100</w:t>
      </w:r>
      <w:r>
        <w:t>“ ausgewählt sein.</w:t>
      </w:r>
      <w:r w:rsidR="00B47E54" w:rsidRPr="00B47E54">
        <w:rPr>
          <w:rFonts w:ascii="Times New Roman" w:eastAsia="Times New Roman" w:hAnsi="Times New Roman" w:cs="Times New Roman"/>
          <w:bCs w:val="0"/>
          <w:sz w:val="24"/>
          <w:szCs w:val="24"/>
        </w:rPr>
        <w:t xml:space="preserve"> </w:t>
      </w:r>
      <w:r w:rsidR="00B47E54" w:rsidRPr="00B47E54">
        <w:rPr>
          <w:rFonts w:ascii="Times New Roman" w:eastAsia="Times New Roman" w:hAnsi="Times New Roman" w:cs="Times New Roman"/>
          <w:bCs w:val="0"/>
          <w:sz w:val="24"/>
          <w:szCs w:val="24"/>
        </w:rPr>
        <w:fldChar w:fldCharType="begin"/>
      </w:r>
      <w:r w:rsidR="00B47E54" w:rsidRPr="00B47E54">
        <w:rPr>
          <w:rFonts w:ascii="Times New Roman" w:eastAsia="Times New Roman" w:hAnsi="Times New Roman" w:cs="Times New Roman"/>
          <w:bCs w:val="0"/>
          <w:sz w:val="24"/>
          <w:szCs w:val="24"/>
        </w:rPr>
        <w:instrText xml:space="preserve"> INCLUDEPICTURE "/var/folders/sq/1j19yp613_bcpwk4hmln3npc0000gn/T/com.microsoft.Word/WebArchiveCopyPasteTempFiles/18117.png" \* MERGEFORMATINET </w:instrText>
      </w:r>
      <w:r w:rsidR="00000000">
        <w:rPr>
          <w:rFonts w:ascii="Times New Roman" w:eastAsia="Times New Roman" w:hAnsi="Times New Roman" w:cs="Times New Roman"/>
          <w:bCs w:val="0"/>
          <w:sz w:val="24"/>
          <w:szCs w:val="24"/>
        </w:rPr>
        <w:fldChar w:fldCharType="separate"/>
      </w:r>
      <w:r w:rsidR="00B47E54" w:rsidRPr="00B47E54">
        <w:rPr>
          <w:rFonts w:ascii="Times New Roman" w:eastAsia="Times New Roman" w:hAnsi="Times New Roman" w:cs="Times New Roman"/>
          <w:bCs w:val="0"/>
          <w:sz w:val="24"/>
          <w:szCs w:val="24"/>
        </w:rPr>
        <w:fldChar w:fldCharType="end"/>
      </w:r>
    </w:p>
    <w:p w14:paraId="3D9705C8" w14:textId="77777777" w:rsidR="006B2B4B" w:rsidRDefault="003C0753" w:rsidP="000424D2">
      <w:pPr>
        <w:spacing w:line="259" w:lineRule="auto"/>
        <w:jc w:val="both"/>
      </w:pPr>
      <w:r>
        <w:t xml:space="preserve">Die </w:t>
      </w:r>
      <w:r w:rsidRPr="00B47E54">
        <w:rPr>
          <w:b/>
          <w:bCs w:val="0"/>
        </w:rPr>
        <w:t>Höhe des Keksausstechers</w:t>
      </w:r>
      <w:r>
        <w:t xml:space="preserve"> lässt sich nun in </w:t>
      </w:r>
      <w:proofErr w:type="spellStart"/>
      <w:r>
        <w:t>Tinkercad</w:t>
      </w:r>
      <w:proofErr w:type="spellEnd"/>
      <w:r>
        <w:t xml:space="preserve"> anpassen, indem der entsprechende Kontrollpunkt ausgewählt (siehe folgende Abbildung) und verschoben wird. Dabei ist auch die Angabe der Höhe (in mm) möglich</w:t>
      </w:r>
      <w:r w:rsidR="006B2B4B">
        <w:t>, indem der gewünschte Wert in das dann angezeigte Feld eingegeben wird.</w:t>
      </w:r>
    </w:p>
    <w:p w14:paraId="489F191B" w14:textId="655D0BB5" w:rsidR="00C9731A" w:rsidRDefault="00C9731A" w:rsidP="00DD38ED">
      <w:pPr>
        <w:spacing w:line="259" w:lineRule="auto"/>
      </w:pPr>
      <w:r>
        <w:rPr>
          <w:noProof/>
        </w:rPr>
        <w:drawing>
          <wp:inline distT="0" distB="0" distL="0" distR="0" wp14:anchorId="0437A7DE" wp14:editId="3828F756">
            <wp:extent cx="5615940" cy="3077210"/>
            <wp:effectExtent l="0" t="0" r="0" b="0"/>
            <wp:docPr id="32" name="Grafik 32" descr="Ein Bild, das Text, Screenshot, Haushalts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Screenshot, Haushaltsgerät enthält.&#10;&#10;Automatisch generierte Beschreibung"/>
                    <pic:cNvPicPr/>
                  </pic:nvPicPr>
                  <pic:blipFill>
                    <a:blip r:embed="rId32"/>
                    <a:stretch>
                      <a:fillRect/>
                    </a:stretch>
                  </pic:blipFill>
                  <pic:spPr>
                    <a:xfrm>
                      <a:off x="0" y="0"/>
                      <a:ext cx="5615940" cy="3077210"/>
                    </a:xfrm>
                    <a:prstGeom prst="rect">
                      <a:avLst/>
                    </a:prstGeom>
                  </pic:spPr>
                </pic:pic>
              </a:graphicData>
            </a:graphic>
          </wp:inline>
        </w:drawing>
      </w:r>
    </w:p>
    <w:p w14:paraId="30C2A7C7" w14:textId="6F22B1F5" w:rsidR="00370287" w:rsidRDefault="00370287" w:rsidP="000424D2">
      <w:pPr>
        <w:spacing w:line="259" w:lineRule="auto"/>
        <w:jc w:val="both"/>
      </w:pPr>
      <w:proofErr w:type="spellStart"/>
      <w:r>
        <w:t>Tinkercad</w:t>
      </w:r>
      <w:proofErr w:type="spellEnd"/>
      <w:r>
        <w:t xml:space="preserve"> erweitert also die zweidimensionale Datei (SVG) um die dritte Dimension. Das so erzeugte Modell kann aus </w:t>
      </w:r>
      <w:proofErr w:type="spellStart"/>
      <w:r>
        <w:t>Tinkercad</w:t>
      </w:r>
      <w:proofErr w:type="spellEnd"/>
      <w:r>
        <w:t xml:space="preserve"> (bspw. als STL-Datei) exportiert und dann </w:t>
      </w:r>
      <w:r w:rsidR="00386F65">
        <w:t xml:space="preserve">für den </w:t>
      </w:r>
      <w:r>
        <w:t>3D-</w:t>
      </w:r>
      <w:r w:rsidR="00386F65">
        <w:t>Druck weiterverwendet werden.</w:t>
      </w:r>
    </w:p>
    <w:p w14:paraId="3F4E7EBE" w14:textId="2DCEE159" w:rsidR="00B47E54" w:rsidRPr="00B47E54" w:rsidRDefault="00B47E54" w:rsidP="00B47E54">
      <w:pPr>
        <w:spacing w:after="0" w:line="240" w:lineRule="auto"/>
        <w:rPr>
          <w:rFonts w:ascii="Times New Roman" w:eastAsia="Times New Roman" w:hAnsi="Times New Roman" w:cs="Times New Roman"/>
          <w:bCs w:val="0"/>
          <w:sz w:val="24"/>
          <w:szCs w:val="24"/>
        </w:rPr>
      </w:pPr>
    </w:p>
    <w:p w14:paraId="2657FB3C" w14:textId="7FDB12BE" w:rsidR="00370287" w:rsidRDefault="002C5BE7" w:rsidP="000424D2">
      <w:pPr>
        <w:spacing w:line="259" w:lineRule="auto"/>
        <w:jc w:val="both"/>
      </w:pPr>
      <w:r>
        <w:rPr>
          <w:noProof/>
        </w:rPr>
        <w:drawing>
          <wp:anchor distT="0" distB="0" distL="114300" distR="114300" simplePos="0" relativeHeight="251707392" behindDoc="0" locked="0" layoutInCell="1" allowOverlap="1" wp14:anchorId="5EF52132" wp14:editId="5FC3EEB6">
            <wp:simplePos x="0" y="0"/>
            <wp:positionH relativeFrom="margin">
              <wp:posOffset>9237</wp:posOffset>
            </wp:positionH>
            <wp:positionV relativeFrom="margin">
              <wp:posOffset>5816485</wp:posOffset>
            </wp:positionV>
            <wp:extent cx="2927927" cy="2628645"/>
            <wp:effectExtent l="0" t="0" r="6350" b="635"/>
            <wp:wrapSquare wrapText="bothSides"/>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33"/>
                    <a:stretch>
                      <a:fillRect/>
                    </a:stretch>
                  </pic:blipFill>
                  <pic:spPr>
                    <a:xfrm>
                      <a:off x="0" y="0"/>
                      <a:ext cx="2927927" cy="2628645"/>
                    </a:xfrm>
                    <a:prstGeom prst="rect">
                      <a:avLst/>
                    </a:prstGeom>
                  </pic:spPr>
                </pic:pic>
              </a:graphicData>
            </a:graphic>
          </wp:anchor>
        </w:drawing>
      </w:r>
      <w:r w:rsidR="00524899">
        <w:t>Mit etwas Übung</w:t>
      </w:r>
      <w:r>
        <w:t xml:space="preserve"> können so Keksausstecher produziert werden, die beispielsweise die zu Beginn </w:t>
      </w:r>
      <w:proofErr w:type="gramStart"/>
      <w:r>
        <w:t>motivierten</w:t>
      </w:r>
      <w:proofErr w:type="gramEnd"/>
      <w:r>
        <w:t xml:space="preserve"> dreidimensionalen Kekse ermöglichen.</w:t>
      </w:r>
    </w:p>
    <w:p w14:paraId="6EA3E44E" w14:textId="728B9383" w:rsidR="002C5BE7" w:rsidRPr="00304241" w:rsidRDefault="00524899" w:rsidP="000424D2">
      <w:pPr>
        <w:spacing w:line="259" w:lineRule="auto"/>
        <w:jc w:val="both"/>
      </w:pPr>
      <w:r>
        <w:t>Bei der Zubereitung des Keksteigs sollte besonders darauf geachtet werden, dem Teig genügend Zeit zum Auskühlen zu lassen, bevor die Formen ausgestochen werden. Auch nach dem Backen und vor dem Zusammenstecken einzelner Keks-Teile sollten die Backprodukte zunächst vollständig ausgekühlt sein.</w:t>
      </w:r>
    </w:p>
    <w:sectPr w:rsidR="002C5BE7" w:rsidRPr="00304241" w:rsidSect="00502BCA">
      <w:headerReference w:type="default" r:id="rId34"/>
      <w:footerReference w:type="default" r:id="rId35"/>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DF705" w14:textId="77777777" w:rsidR="002C0549" w:rsidRDefault="002C0549" w:rsidP="00DD6851">
      <w:r>
        <w:separator/>
      </w:r>
    </w:p>
  </w:endnote>
  <w:endnote w:type="continuationSeparator" w:id="0">
    <w:p w14:paraId="62C6F6CE" w14:textId="77777777" w:rsidR="002C0549" w:rsidRDefault="002C0549"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23DB" w14:textId="58E8B6F5" w:rsidR="000C02EB" w:rsidRPr="006874B5" w:rsidRDefault="00FA2071" w:rsidP="00515952">
    <w:pPr>
      <w:pStyle w:val="Header"/>
      <w:tabs>
        <w:tab w:val="clear" w:pos="9072"/>
        <w:tab w:val="right" w:pos="8789"/>
      </w:tabs>
      <w:ind w:right="-2637"/>
      <w:rPr>
        <w:i/>
        <w:sz w:val="18"/>
      </w:rPr>
    </w:pPr>
    <w:r>
      <w:rPr>
        <w:noProof/>
        <w:sz w:val="8"/>
      </w:rPr>
      <mc:AlternateContent>
        <mc:Choice Requires="wpg">
          <w:drawing>
            <wp:anchor distT="0" distB="0" distL="114300" distR="114300" simplePos="0" relativeHeight="251667456" behindDoc="0" locked="0" layoutInCell="1" allowOverlap="1" wp14:anchorId="3E611F5A" wp14:editId="702C99FF">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E611F5A" id="Gruppieren 27" o:spid="_x0000_s1038" style="position:absolute;margin-left:472.5pt;margin-top:-352.35pt;width:25.9pt;height:322.5pt;z-index:251667456;mso-position-horizontal-relative:text;mso-position-vertical-relative:text"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BoFgs4wAAAAwBAAAPAAAAZHJzL2Rvd25yZXYu&#10;eG1sTI/BToNAEIbvJr7DZky8tQtaSkGWpmnUU2Nia9J428IUSNlZwm6Bvr3jSY8z8+ef78vWk2nF&#10;gL1rLCkI5wEIpMKWDVUKvg5vsxUI5zWVurWECm7oYJ3f32U6Le1InzjsfSW4hFyqFdTed6mUrqjR&#10;aDe3HRLfzrY32vPYV7Ls9cjlppVPQbCURjfEH2rd4bbG4rK/GgXvox43z+HrsLuct7fvQ/Rx3IWo&#10;1OPDtHkB4XHyf2H4xWd0yJnpZK9UOtEqSBYRu3gFszhYxCA4kiRLtjnxKkpikHkm/0v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gaBYL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3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6874B5" w:rsidRPr="00C140D3">
      <w:rPr>
        <w:noProof/>
        <w:sz w:val="8"/>
      </w:rPr>
      <mc:AlternateContent>
        <mc:Choice Requires="wps">
          <w:drawing>
            <wp:anchor distT="0" distB="0" distL="114300" distR="114300" simplePos="0" relativeHeight="251653120" behindDoc="0" locked="0" layoutInCell="1" allowOverlap="1" wp14:anchorId="111EE1D1" wp14:editId="4CB7B29A">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492B25" id="Gerade Verbindung 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" strokecolor="#538135 [2409]" strokeweight="3pt">
              <v:stroke joinstyle="miter"/>
            </v:line>
          </w:pict>
        </mc:Fallback>
      </mc:AlternateContent>
    </w:r>
    <w:r w:rsidR="006874B5" w:rsidRPr="00C140D3">
      <w:rPr>
        <w:sz w:val="6"/>
      </w:rPr>
      <w:t xml:space="preserve"> </w:t>
    </w:r>
    <w:r w:rsidR="006874B5" w:rsidRPr="00C140D3">
      <w:rPr>
        <w:sz w:val="18"/>
      </w:rPr>
      <w:t>Modul B</w:t>
    </w:r>
    <w:r w:rsidR="00852207">
      <w:rPr>
        <w:sz w:val="18"/>
      </w:rPr>
      <w:t>4</w:t>
    </w:r>
    <w:r w:rsidR="006874B5">
      <w:rPr>
        <w:sz w:val="18"/>
      </w:rPr>
      <w:t xml:space="preserve"> </w:t>
    </w:r>
    <w:r w:rsidR="006874B5" w:rsidRPr="00C140D3">
      <w:rPr>
        <w:sz w:val="18"/>
      </w:rPr>
      <w:t xml:space="preserve">– </w:t>
    </w:r>
    <w:r w:rsidR="00852207">
      <w:rPr>
        <w:sz w:val="18"/>
      </w:rPr>
      <w:t>3D-Druck</w:t>
    </w:r>
    <w:r w:rsidR="006874B5" w:rsidRPr="00C140D3">
      <w:rPr>
        <w:i/>
        <w:sz w:val="18"/>
      </w:rPr>
      <w:tab/>
    </w:r>
    <w:r w:rsidR="00D62D04">
      <w:rPr>
        <w:sz w:val="18"/>
      </w:rPr>
      <w:t>zuletzt aktualisiert am</w:t>
    </w:r>
    <w:r w:rsidR="002F0380">
      <w:rPr>
        <w:sz w:val="18"/>
      </w:rPr>
      <w:t xml:space="preserve"> 12.10.2022</w:t>
    </w:r>
    <w:r w:rsidR="00D62D04">
      <w:rPr>
        <w:i/>
        <w:sz w:val="18"/>
      </w:rPr>
      <w:tab/>
    </w:r>
    <w:r w:rsidR="006874B5" w:rsidRPr="00C140D3">
      <w:rPr>
        <w:sz w:val="18"/>
      </w:rPr>
      <w:t xml:space="preserve">Seite </w:t>
    </w:r>
    <w:r w:rsidR="006874B5" w:rsidRPr="00C140D3">
      <w:rPr>
        <w:bCs w:val="0"/>
        <w:sz w:val="18"/>
      </w:rPr>
      <w:fldChar w:fldCharType="begin"/>
    </w:r>
    <w:r w:rsidR="006874B5" w:rsidRPr="00C140D3">
      <w:rPr>
        <w:sz w:val="18"/>
      </w:rPr>
      <w:instrText>PAGE  \* Arabic  \* MERGEFORMAT</w:instrText>
    </w:r>
    <w:r w:rsidR="006874B5" w:rsidRPr="00C140D3">
      <w:rPr>
        <w:bCs w:val="0"/>
        <w:sz w:val="18"/>
      </w:rPr>
      <w:fldChar w:fldCharType="separate"/>
    </w:r>
    <w:r w:rsidR="00322748">
      <w:rPr>
        <w:sz w:val="18"/>
      </w:rPr>
      <w:t>1</w:t>
    </w:r>
    <w:r w:rsidR="006874B5" w:rsidRPr="00C140D3">
      <w:rPr>
        <w:bCs w:val="0"/>
        <w:sz w:val="18"/>
      </w:rPr>
      <w:fldChar w:fldCharType="end"/>
    </w:r>
    <w:r w:rsidR="006874B5" w:rsidRPr="00C140D3">
      <w:rPr>
        <w:sz w:val="18"/>
      </w:rPr>
      <w:t xml:space="preserve"> von </w:t>
    </w:r>
    <w:r w:rsidR="006874B5" w:rsidRPr="00C140D3">
      <w:rPr>
        <w:sz w:val="18"/>
      </w:rPr>
      <w:fldChar w:fldCharType="begin"/>
    </w:r>
    <w:r w:rsidR="006874B5" w:rsidRPr="00C140D3">
      <w:rPr>
        <w:sz w:val="18"/>
      </w:rPr>
      <w:instrText>NUMPAGES  \* Arabic  \* MERGEFORMAT</w:instrText>
    </w:r>
    <w:r w:rsidR="006874B5" w:rsidRPr="00C140D3">
      <w:rPr>
        <w:sz w:val="18"/>
      </w:rPr>
      <w:fldChar w:fldCharType="separate"/>
    </w:r>
    <w:r w:rsidR="00322748">
      <w:rPr>
        <w:sz w:val="18"/>
      </w:rPr>
      <w:t>2</w:t>
    </w:r>
    <w:r w:rsidR="006874B5"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FF6B9" w14:textId="77777777" w:rsidR="002C0549" w:rsidRDefault="002C0549" w:rsidP="00DD6851">
      <w:r>
        <w:separator/>
      </w:r>
    </w:p>
  </w:footnote>
  <w:footnote w:type="continuationSeparator" w:id="0">
    <w:p w14:paraId="5E6CC491" w14:textId="77777777" w:rsidR="002C0549" w:rsidRDefault="002C0549" w:rsidP="00DD6851">
      <w:r>
        <w:continuationSeparator/>
      </w:r>
    </w:p>
  </w:footnote>
  <w:footnote w:id="1">
    <w:p w14:paraId="52B738FB" w14:textId="135FAC4E" w:rsidR="00731E4C" w:rsidRDefault="00731E4C" w:rsidP="000424D2">
      <w:pPr>
        <w:pStyle w:val="FootnoteText"/>
        <w:jc w:val="both"/>
      </w:pPr>
      <w:r>
        <w:rPr>
          <w:rStyle w:val="FootnoteReference"/>
        </w:rPr>
        <w:footnoteRef/>
      </w:r>
      <w:r>
        <w:t xml:space="preserve"> </w:t>
      </w:r>
      <w:r w:rsidRPr="00A71C51">
        <w:rPr>
          <w:sz w:val="16"/>
          <w:szCs w:val="16"/>
        </w:rPr>
        <w:t xml:space="preserve">Es empfiehlt sich, zum Zweck der Anlegung eines </w:t>
      </w:r>
      <w:r w:rsidR="00D31B22">
        <w:rPr>
          <w:sz w:val="16"/>
          <w:szCs w:val="16"/>
        </w:rPr>
        <w:t>Profils</w:t>
      </w:r>
      <w:r w:rsidRPr="00A71C51">
        <w:rPr>
          <w:sz w:val="16"/>
          <w:szCs w:val="16"/>
        </w:rPr>
        <w:t xml:space="preserve"> auf eine sogenannte Wegwerf-E-Mail zurückzugreifen. Der Service de</w:t>
      </w:r>
      <w:r w:rsidR="00D31B22">
        <w:rPr>
          <w:sz w:val="16"/>
          <w:szCs w:val="16"/>
        </w:rPr>
        <w:t xml:space="preserve">s Vereins Internet </w:t>
      </w:r>
      <w:r w:rsidRPr="00A71C51">
        <w:rPr>
          <w:sz w:val="16"/>
          <w:szCs w:val="16"/>
        </w:rPr>
        <w:t xml:space="preserve">Ulm hat sich in den letzten Jahren als zuverlässiger Dienst herausgestellt: </w:t>
      </w:r>
      <w:hyperlink r:id="rId1" w:history="1">
        <w:r w:rsidRPr="00A71C51">
          <w:rPr>
            <w:rStyle w:val="Hyperlink"/>
            <w:sz w:val="16"/>
            <w:szCs w:val="16"/>
          </w:rPr>
          <w:t>https://ulm-dsl.de/</w:t>
        </w:r>
      </w:hyperlink>
      <w:r w:rsidRPr="00A71C51">
        <w:rPr>
          <w:sz w:val="16"/>
          <w:szCs w:val="16"/>
        </w:rPr>
        <w:t xml:space="preserve">  </w:t>
      </w:r>
      <w:r w:rsidR="008706B0">
        <w:rPr>
          <w:sz w:val="16"/>
          <w:szCs w:val="16"/>
        </w:rPr>
        <w:br/>
        <w:t>Es bietet sich insbesondere für den Einsatz in unteren Klassenstufen an, Kontozugänge für die Schülerinnen und Schüler vorzubereiten. Auch hierfür kann der genannte Wegwerf-E-Mail-Dienst genutzt werden.</w:t>
      </w:r>
    </w:p>
  </w:footnote>
  <w:footnote w:id="2">
    <w:p w14:paraId="05EFEB03" w14:textId="2E45809F" w:rsidR="00FD66C8" w:rsidRDefault="00FD66C8" w:rsidP="000424D2">
      <w:pPr>
        <w:pStyle w:val="FootnoteText"/>
        <w:jc w:val="both"/>
      </w:pPr>
      <w:r>
        <w:rPr>
          <w:rStyle w:val="FootnoteReference"/>
        </w:rPr>
        <w:footnoteRef/>
      </w:r>
      <w:r>
        <w:t xml:space="preserve"> Weitere Informationen zu </w:t>
      </w:r>
      <w:proofErr w:type="spellStart"/>
      <w:r>
        <w:t>Tinkercad</w:t>
      </w:r>
      <w:proofErr w:type="spellEnd"/>
      <w:r>
        <w:t xml:space="preserve"> finden sich in der Modulbeschreibung und dem entsprechenden Arbeitsmaterial.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3378" w14:textId="276B3573" w:rsidR="00611CF4" w:rsidRPr="001623C4" w:rsidRDefault="001623C4" w:rsidP="001623C4">
    <w:pPr>
      <w:pStyle w:val="Header"/>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4144" behindDoc="1" locked="0" layoutInCell="1" allowOverlap="1" wp14:anchorId="443927B6" wp14:editId="53C81B40">
              <wp:simplePos x="0" y="0"/>
              <wp:positionH relativeFrom="column">
                <wp:posOffset>2557145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2230E" w14:textId="6BCBFB31" w:rsidR="001623C4" w:rsidRDefault="00F6120E" w:rsidP="001623C4">
                          <w:pPr>
                            <w:jc w:val="center"/>
                          </w:pPr>
                          <w:r>
                            <w:rPr>
                              <w:b/>
                              <w:color w:val="FFFFFF" w:themeColor="background1"/>
                              <w:sz w:val="32"/>
                            </w:rPr>
                            <w:t xml:space="preserve">Arbeitsmaterial </w:t>
                          </w:r>
                          <w:r w:rsidR="00582B2C">
                            <w:rPr>
                              <w:b/>
                              <w:color w:val="FFFFFF" w:themeColor="background1"/>
                              <w:sz w:val="32"/>
                            </w:rPr>
                            <w:t>B</w:t>
                          </w:r>
                          <w:r w:rsidR="00852207">
                            <w:rPr>
                              <w:b/>
                              <w:color w:val="FFFFFF" w:themeColor="background1"/>
                              <w:sz w:val="32"/>
                            </w:rPr>
                            <w:t>4</w:t>
                          </w:r>
                          <w:r w:rsidR="00582B2C">
                            <w:rPr>
                              <w:b/>
                              <w:color w:val="FFFFFF" w:themeColor="background1"/>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927B6" id="Rechteck 22" o:spid="_x0000_s1036" style="position:absolute;margin-left:201.35pt;margin-top:.5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" fillcolor="#538135 [2409]" stroked="f" strokeweight="1pt">
              <v:textbox>
                <w:txbxContent>
                  <w:p w14:paraId="35B2230E" w14:textId="6BCBFB31" w:rsidR="001623C4" w:rsidRDefault="00F6120E" w:rsidP="001623C4">
                    <w:pPr>
                      <w:jc w:val="center"/>
                    </w:pPr>
                    <w:r>
                      <w:rPr>
                        <w:b/>
                        <w:color w:val="FFFFFF" w:themeColor="background1"/>
                        <w:sz w:val="32"/>
                      </w:rPr>
                      <w:t xml:space="preserve">Arbeitsmaterial </w:t>
                    </w:r>
                    <w:r w:rsidR="00582B2C">
                      <w:rPr>
                        <w:b/>
                        <w:color w:val="FFFFFF" w:themeColor="background1"/>
                        <w:sz w:val="32"/>
                      </w:rPr>
                      <w:t>B</w:t>
                    </w:r>
                    <w:r w:rsidR="00852207">
                      <w:rPr>
                        <w:b/>
                        <w:color w:val="FFFFFF" w:themeColor="background1"/>
                        <w:sz w:val="32"/>
                      </w:rPr>
                      <w:t>4</w:t>
                    </w:r>
                    <w:r w:rsidR="00582B2C">
                      <w:rPr>
                        <w:b/>
                        <w:color w:val="FFFFFF" w:themeColor="background1"/>
                        <w:sz w:val="32"/>
                      </w:rPr>
                      <w:t>.1</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5168" behindDoc="0" locked="0" layoutInCell="1" allowOverlap="1" wp14:anchorId="49C72224" wp14:editId="77759505">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C72224" id="_x0000_t202" coordsize="21600,21600" o:spt="202" path="m,l,21600r21600,l21600,xe">
              <v:stroke joinstyle="miter"/>
              <v:path gradientshapeok="t" o:connecttype="rect"/>
            </v:shapetype>
            <v:shape id="Textfeld 2" o:spid="_x0000_s1037" type="#_x0000_t202" style="position:absolute;margin-left:-150.6pt;margin-top:-174.8pt;width:251.25pt;height:19.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055"/>
    <w:multiLevelType w:val="hybridMultilevel"/>
    <w:tmpl w:val="B85646F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6FF0535"/>
    <w:multiLevelType w:val="hybridMultilevel"/>
    <w:tmpl w:val="C136C1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E977351"/>
    <w:multiLevelType w:val="hybridMultilevel"/>
    <w:tmpl w:val="508A2C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B2249AB"/>
    <w:multiLevelType w:val="hybridMultilevel"/>
    <w:tmpl w:val="F77A984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A816C0"/>
    <w:multiLevelType w:val="hybridMultilevel"/>
    <w:tmpl w:val="F1AAA6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E125156"/>
    <w:multiLevelType w:val="hybridMultilevel"/>
    <w:tmpl w:val="3B9E68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415585749">
    <w:abstractNumId w:val="13"/>
  </w:num>
  <w:num w:numId="2" w16cid:durableId="1522359182">
    <w:abstractNumId w:val="5"/>
  </w:num>
  <w:num w:numId="3" w16cid:durableId="1432506949">
    <w:abstractNumId w:val="5"/>
  </w:num>
  <w:num w:numId="4" w16cid:durableId="1293637867">
    <w:abstractNumId w:val="5"/>
  </w:num>
  <w:num w:numId="5" w16cid:durableId="2082369084">
    <w:abstractNumId w:val="5"/>
  </w:num>
  <w:num w:numId="6" w16cid:durableId="1607418052">
    <w:abstractNumId w:val="5"/>
  </w:num>
  <w:num w:numId="7" w16cid:durableId="1871255647">
    <w:abstractNumId w:val="5"/>
  </w:num>
  <w:num w:numId="8" w16cid:durableId="2135177972">
    <w:abstractNumId w:val="5"/>
  </w:num>
  <w:num w:numId="9" w16cid:durableId="1002968916">
    <w:abstractNumId w:val="5"/>
  </w:num>
  <w:num w:numId="10" w16cid:durableId="1066143027">
    <w:abstractNumId w:val="5"/>
  </w:num>
  <w:num w:numId="11" w16cid:durableId="872349910">
    <w:abstractNumId w:val="5"/>
  </w:num>
  <w:num w:numId="12" w16cid:durableId="550120190">
    <w:abstractNumId w:val="6"/>
  </w:num>
  <w:num w:numId="13" w16cid:durableId="432214640">
    <w:abstractNumId w:val="3"/>
  </w:num>
  <w:num w:numId="14" w16cid:durableId="1946116388">
    <w:abstractNumId w:val="11"/>
  </w:num>
  <w:num w:numId="15" w16cid:durableId="196967037">
    <w:abstractNumId w:val="12"/>
  </w:num>
  <w:num w:numId="16" w16cid:durableId="355080357">
    <w:abstractNumId w:val="9"/>
  </w:num>
  <w:num w:numId="17" w16cid:durableId="805244256">
    <w:abstractNumId w:val="7"/>
  </w:num>
  <w:num w:numId="18" w16cid:durableId="599921008">
    <w:abstractNumId w:val="14"/>
  </w:num>
  <w:num w:numId="19" w16cid:durableId="1368750311">
    <w:abstractNumId w:val="0"/>
  </w:num>
  <w:num w:numId="20" w16cid:durableId="134684666">
    <w:abstractNumId w:val="5"/>
  </w:num>
  <w:num w:numId="21" w16cid:durableId="1805195536">
    <w:abstractNumId w:val="5"/>
  </w:num>
  <w:num w:numId="22" w16cid:durableId="28337883">
    <w:abstractNumId w:val="10"/>
  </w:num>
  <w:num w:numId="23" w16cid:durableId="1958295469">
    <w:abstractNumId w:val="8"/>
  </w:num>
  <w:num w:numId="24" w16cid:durableId="624194404">
    <w:abstractNumId w:val="1"/>
  </w:num>
  <w:num w:numId="25" w16cid:durableId="202860214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na Ferdinand">
    <w15:presenceInfo w15:providerId="AD" w15:userId="S::rina.martina.ferdinand@uni-oldenburg.de::eb71801d-56ab-4f37-aef2-aeaf58c6b7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36FF"/>
    <w:rsid w:val="00005814"/>
    <w:rsid w:val="00012484"/>
    <w:rsid w:val="000424D2"/>
    <w:rsid w:val="00043DA4"/>
    <w:rsid w:val="00047122"/>
    <w:rsid w:val="00055A66"/>
    <w:rsid w:val="000644BD"/>
    <w:rsid w:val="00082EF4"/>
    <w:rsid w:val="00085522"/>
    <w:rsid w:val="000B4172"/>
    <w:rsid w:val="000B6F96"/>
    <w:rsid w:val="000C02EB"/>
    <w:rsid w:val="000C295A"/>
    <w:rsid w:val="001137E4"/>
    <w:rsid w:val="00152FC3"/>
    <w:rsid w:val="001623C4"/>
    <w:rsid w:val="00184DF8"/>
    <w:rsid w:val="00195E34"/>
    <w:rsid w:val="00211261"/>
    <w:rsid w:val="00217FA4"/>
    <w:rsid w:val="0026538E"/>
    <w:rsid w:val="00283070"/>
    <w:rsid w:val="00295717"/>
    <w:rsid w:val="002B033B"/>
    <w:rsid w:val="002C0549"/>
    <w:rsid w:val="002C5BE7"/>
    <w:rsid w:val="002D56AB"/>
    <w:rsid w:val="002E0DB5"/>
    <w:rsid w:val="002E6996"/>
    <w:rsid w:val="002F0380"/>
    <w:rsid w:val="002F276E"/>
    <w:rsid w:val="002F5F1B"/>
    <w:rsid w:val="002F6E27"/>
    <w:rsid w:val="00304241"/>
    <w:rsid w:val="00307B2F"/>
    <w:rsid w:val="00311F98"/>
    <w:rsid w:val="00322748"/>
    <w:rsid w:val="00336ABD"/>
    <w:rsid w:val="00342B12"/>
    <w:rsid w:val="00361371"/>
    <w:rsid w:val="00370287"/>
    <w:rsid w:val="0038037C"/>
    <w:rsid w:val="00386F65"/>
    <w:rsid w:val="003A3B55"/>
    <w:rsid w:val="003B7EBD"/>
    <w:rsid w:val="003C0753"/>
    <w:rsid w:val="003D3EE4"/>
    <w:rsid w:val="00420CCF"/>
    <w:rsid w:val="00435E1C"/>
    <w:rsid w:val="004416BB"/>
    <w:rsid w:val="00454810"/>
    <w:rsid w:val="004670A5"/>
    <w:rsid w:val="00497C0B"/>
    <w:rsid w:val="004A7F5C"/>
    <w:rsid w:val="004E3561"/>
    <w:rsid w:val="004F0644"/>
    <w:rsid w:val="00502BCA"/>
    <w:rsid w:val="0051381D"/>
    <w:rsid w:val="00515952"/>
    <w:rsid w:val="0051659F"/>
    <w:rsid w:val="00524899"/>
    <w:rsid w:val="005438DF"/>
    <w:rsid w:val="00545940"/>
    <w:rsid w:val="005546B4"/>
    <w:rsid w:val="00573F47"/>
    <w:rsid w:val="00574B00"/>
    <w:rsid w:val="00582B2C"/>
    <w:rsid w:val="005A2F9A"/>
    <w:rsid w:val="005B2716"/>
    <w:rsid w:val="005C0A9C"/>
    <w:rsid w:val="005C357A"/>
    <w:rsid w:val="00611CF4"/>
    <w:rsid w:val="00616436"/>
    <w:rsid w:val="0063177B"/>
    <w:rsid w:val="006874B5"/>
    <w:rsid w:val="006B1729"/>
    <w:rsid w:val="006B2B4B"/>
    <w:rsid w:val="006F56F8"/>
    <w:rsid w:val="00700F81"/>
    <w:rsid w:val="0070274B"/>
    <w:rsid w:val="00713274"/>
    <w:rsid w:val="00731E4C"/>
    <w:rsid w:val="007342D2"/>
    <w:rsid w:val="00734745"/>
    <w:rsid w:val="007518B2"/>
    <w:rsid w:val="007C0631"/>
    <w:rsid w:val="0081350C"/>
    <w:rsid w:val="00816BCB"/>
    <w:rsid w:val="008207EF"/>
    <w:rsid w:val="00826EB8"/>
    <w:rsid w:val="008306C3"/>
    <w:rsid w:val="00851372"/>
    <w:rsid w:val="00852207"/>
    <w:rsid w:val="00854114"/>
    <w:rsid w:val="0086140F"/>
    <w:rsid w:val="008706B0"/>
    <w:rsid w:val="008717D7"/>
    <w:rsid w:val="00885228"/>
    <w:rsid w:val="008A754B"/>
    <w:rsid w:val="008C7068"/>
    <w:rsid w:val="008D4E72"/>
    <w:rsid w:val="008D5030"/>
    <w:rsid w:val="008D530A"/>
    <w:rsid w:val="008D551A"/>
    <w:rsid w:val="00902B67"/>
    <w:rsid w:val="009054CC"/>
    <w:rsid w:val="00913664"/>
    <w:rsid w:val="00960757"/>
    <w:rsid w:val="009929BE"/>
    <w:rsid w:val="009A0C4B"/>
    <w:rsid w:val="009A3FF5"/>
    <w:rsid w:val="009B3BAC"/>
    <w:rsid w:val="009B62E0"/>
    <w:rsid w:val="009B6A36"/>
    <w:rsid w:val="009E59F7"/>
    <w:rsid w:val="009E6885"/>
    <w:rsid w:val="00A24E85"/>
    <w:rsid w:val="00A45915"/>
    <w:rsid w:val="00A47C89"/>
    <w:rsid w:val="00A55669"/>
    <w:rsid w:val="00A562B0"/>
    <w:rsid w:val="00A65E00"/>
    <w:rsid w:val="00A71C51"/>
    <w:rsid w:val="00AA1BF6"/>
    <w:rsid w:val="00AA2DA3"/>
    <w:rsid w:val="00AA797F"/>
    <w:rsid w:val="00AB46AD"/>
    <w:rsid w:val="00AE33ED"/>
    <w:rsid w:val="00AE7F25"/>
    <w:rsid w:val="00AF1502"/>
    <w:rsid w:val="00AF6BE6"/>
    <w:rsid w:val="00B14D2D"/>
    <w:rsid w:val="00B16FE0"/>
    <w:rsid w:val="00B32281"/>
    <w:rsid w:val="00B47E54"/>
    <w:rsid w:val="00B9342B"/>
    <w:rsid w:val="00B938A3"/>
    <w:rsid w:val="00B950B7"/>
    <w:rsid w:val="00BB53E3"/>
    <w:rsid w:val="00BC257B"/>
    <w:rsid w:val="00BF00E1"/>
    <w:rsid w:val="00C108ED"/>
    <w:rsid w:val="00C164C9"/>
    <w:rsid w:val="00C30122"/>
    <w:rsid w:val="00C85F64"/>
    <w:rsid w:val="00C9731A"/>
    <w:rsid w:val="00CA0A3A"/>
    <w:rsid w:val="00CA60E2"/>
    <w:rsid w:val="00CB4E1A"/>
    <w:rsid w:val="00CC6A57"/>
    <w:rsid w:val="00CF461D"/>
    <w:rsid w:val="00D31B22"/>
    <w:rsid w:val="00D3603D"/>
    <w:rsid w:val="00D416AE"/>
    <w:rsid w:val="00D579D0"/>
    <w:rsid w:val="00D62D04"/>
    <w:rsid w:val="00D6424E"/>
    <w:rsid w:val="00D650AC"/>
    <w:rsid w:val="00D65A41"/>
    <w:rsid w:val="00D802F7"/>
    <w:rsid w:val="00D80813"/>
    <w:rsid w:val="00DD38ED"/>
    <w:rsid w:val="00DD6851"/>
    <w:rsid w:val="00DE2E45"/>
    <w:rsid w:val="00DF2E5E"/>
    <w:rsid w:val="00E01FBC"/>
    <w:rsid w:val="00E0556C"/>
    <w:rsid w:val="00E24D25"/>
    <w:rsid w:val="00E36D47"/>
    <w:rsid w:val="00E46849"/>
    <w:rsid w:val="00E5098F"/>
    <w:rsid w:val="00E722EA"/>
    <w:rsid w:val="00EA0050"/>
    <w:rsid w:val="00EA213C"/>
    <w:rsid w:val="00EC2D49"/>
    <w:rsid w:val="00EC783D"/>
    <w:rsid w:val="00EE4C7A"/>
    <w:rsid w:val="00EF5727"/>
    <w:rsid w:val="00F00D4B"/>
    <w:rsid w:val="00F142A3"/>
    <w:rsid w:val="00F24DEC"/>
    <w:rsid w:val="00F40F55"/>
    <w:rsid w:val="00F6120E"/>
    <w:rsid w:val="00F762B7"/>
    <w:rsid w:val="00F77497"/>
    <w:rsid w:val="00F8446B"/>
    <w:rsid w:val="00F90343"/>
    <w:rsid w:val="00F925CC"/>
    <w:rsid w:val="00FA0B65"/>
    <w:rsid w:val="00FA2071"/>
    <w:rsid w:val="00FA4400"/>
    <w:rsid w:val="00FC1857"/>
    <w:rsid w:val="00FD66C8"/>
    <w:rsid w:val="00FF7F5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23858A"/>
  <w15:docId w15:val="{042F429D-897A-4057-974D-EB331DECE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WF-Standard"/>
    <w:qFormat/>
    <w:rsid w:val="00502BCA"/>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
    <w:uiPriority w:val="9"/>
    <w:qFormat/>
    <w:rsid w:val="00502BCA"/>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Heading2">
    <w:name w:val="heading 2"/>
    <w:aliases w:val="WF-Überschrift 2"/>
    <w:basedOn w:val="Normal"/>
    <w:next w:val="Normal"/>
    <w:link w:val="Heading2Char"/>
    <w:uiPriority w:val="9"/>
    <w:unhideWhenUsed/>
    <w:qFormat/>
    <w:rsid w:val="00502BCA"/>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Heading3">
    <w:name w:val="heading 3"/>
    <w:aliases w:val="WF-Überschrift 3"/>
    <w:basedOn w:val="Normal"/>
    <w:next w:val="Normal"/>
    <w:link w:val="Heading3Char"/>
    <w:uiPriority w:val="9"/>
    <w:unhideWhenUsed/>
    <w:qFormat/>
    <w:rsid w:val="00502BCA"/>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Heading4">
    <w:name w:val="heading 4"/>
    <w:basedOn w:val="Normal"/>
    <w:next w:val="Normal"/>
    <w:link w:val="Heading4Char"/>
    <w:uiPriority w:val="9"/>
    <w:semiHidden/>
    <w:unhideWhenUsed/>
    <w:qFormat/>
    <w:rsid w:val="000C02EB"/>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Heading5">
    <w:name w:val="heading 5"/>
    <w:basedOn w:val="Normal"/>
    <w:next w:val="Normal"/>
    <w:link w:val="Heading5Char"/>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685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6851"/>
  </w:style>
  <w:style w:type="paragraph" w:styleId="Footer">
    <w:name w:val="footer"/>
    <w:basedOn w:val="Normal"/>
    <w:link w:val="FooterChar"/>
    <w:uiPriority w:val="99"/>
    <w:unhideWhenUsed/>
    <w:rsid w:val="00DD685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6851"/>
  </w:style>
  <w:style w:type="paragraph" w:styleId="Title">
    <w:name w:val="Title"/>
    <w:basedOn w:val="Normal"/>
    <w:next w:val="Normal"/>
    <w:link w:val="TitleChar"/>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leChar">
    <w:name w:val="Title Char"/>
    <w:basedOn w:val="DefaultParagraphFont"/>
    <w:link w:val="Title"/>
    <w:uiPriority w:val="10"/>
    <w:rsid w:val="00CA60E2"/>
    <w:rPr>
      <w:rFonts w:asciiTheme="majorHAnsi" w:eastAsiaTheme="majorEastAsia" w:hAnsiTheme="majorHAnsi" w:cstheme="majorBidi"/>
      <w:color w:val="000000" w:themeColor="text1"/>
      <w:sz w:val="48"/>
      <w:szCs w:val="56"/>
    </w:rPr>
  </w:style>
  <w:style w:type="paragraph" w:styleId="Subtitle">
    <w:name w:val="Subtitle"/>
    <w:basedOn w:val="Normal"/>
    <w:next w:val="Normal"/>
    <w:link w:val="SubtitleChar"/>
    <w:uiPriority w:val="11"/>
    <w:qFormat/>
    <w:rsid w:val="000C02EB"/>
    <w:pPr>
      <w:numPr>
        <w:ilvl w:val="1"/>
      </w:numPr>
    </w:pPr>
    <w:rPr>
      <w:i/>
      <w:spacing w:val="10"/>
      <w:sz w:val="40"/>
    </w:rPr>
  </w:style>
  <w:style w:type="character" w:customStyle="1" w:styleId="SubtitleChar">
    <w:name w:val="Subtitle Char"/>
    <w:basedOn w:val="DefaultParagraphFont"/>
    <w:link w:val="Subtitle"/>
    <w:uiPriority w:val="11"/>
    <w:rsid w:val="000C02EB"/>
    <w:rPr>
      <w:i/>
      <w:spacing w:val="10"/>
      <w:sz w:val="40"/>
    </w:rPr>
  </w:style>
  <w:style w:type="character" w:customStyle="1" w:styleId="Heading1Char">
    <w:name w:val="Heading 1 Char"/>
    <w:aliases w:val="WF-Überschrift 1 Char"/>
    <w:basedOn w:val="DefaultParagraphFont"/>
    <w:link w:val="Heading1"/>
    <w:uiPriority w:val="9"/>
    <w:rsid w:val="00502BCA"/>
    <w:rPr>
      <w:rFonts w:ascii="Helvetica 65" w:eastAsiaTheme="majorEastAsia" w:hAnsi="Helvetica 65" w:cstheme="majorBidi"/>
      <w:noProof/>
      <w:color w:val="000000" w:themeColor="text1"/>
      <w:sz w:val="28"/>
      <w:szCs w:val="36"/>
      <w:lang w:eastAsia="de-DE"/>
    </w:rPr>
  </w:style>
  <w:style w:type="paragraph" w:styleId="TOCHeading">
    <w:name w:val="TOC Heading"/>
    <w:basedOn w:val="Heading1"/>
    <w:next w:val="Normal"/>
    <w:uiPriority w:val="39"/>
    <w:unhideWhenUsed/>
    <w:qFormat/>
    <w:rsid w:val="00C108ED"/>
    <w:pPr>
      <w:outlineLvl w:val="9"/>
    </w:pPr>
    <w:rPr>
      <w:b/>
      <w:bCs/>
      <w:smallCaps/>
    </w:rPr>
  </w:style>
  <w:style w:type="character" w:customStyle="1" w:styleId="Heading2Char">
    <w:name w:val="Heading 2 Char"/>
    <w:aliases w:val="WF-Überschrift 2 Char"/>
    <w:basedOn w:val="DefaultParagraphFont"/>
    <w:link w:val="Heading2"/>
    <w:uiPriority w:val="9"/>
    <w:rsid w:val="00502BCA"/>
    <w:rPr>
      <w:rFonts w:ascii="Helvetica 65" w:eastAsiaTheme="majorEastAsia" w:hAnsi="Helvetica 65" w:cstheme="majorBidi"/>
      <w:noProof/>
      <w:color w:val="000000" w:themeColor="text1"/>
      <w:sz w:val="24"/>
      <w:szCs w:val="28"/>
      <w:lang w:eastAsia="de-DE"/>
    </w:rPr>
  </w:style>
  <w:style w:type="character" w:styleId="IntenseEmphasis">
    <w:name w:val="Intense Emphasis"/>
    <w:basedOn w:val="DefaultParagraphFont"/>
    <w:uiPriority w:val="21"/>
    <w:qFormat/>
    <w:rsid w:val="00043DA4"/>
    <w:rPr>
      <w:b/>
      <w:bCs/>
      <w:i/>
      <w:iCs/>
      <w:caps/>
    </w:rPr>
  </w:style>
  <w:style w:type="table" w:styleId="TableGrid">
    <w:name w:val="Table Grid"/>
    <w:basedOn w:val="TableNormal"/>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Paragraph">
    <w:name w:val="List Paragraph"/>
    <w:aliases w:val="WF-Listenabsatz"/>
    <w:basedOn w:val="Normal"/>
    <w:link w:val="ListParagraphChar"/>
    <w:uiPriority w:val="34"/>
    <w:qFormat/>
    <w:rsid w:val="00502BCA"/>
    <w:pPr>
      <w:spacing w:before="120" w:after="120"/>
      <w:ind w:left="720"/>
    </w:pPr>
    <w:rPr>
      <w:rFonts w:eastAsiaTheme="minorHAnsi"/>
    </w:rPr>
  </w:style>
  <w:style w:type="character" w:customStyle="1" w:styleId="Heading3Char">
    <w:name w:val="Heading 3 Char"/>
    <w:aliases w:val="WF-Überschrift 3 Char"/>
    <w:basedOn w:val="DefaultParagraphFont"/>
    <w:link w:val="Heading3"/>
    <w:uiPriority w:val="9"/>
    <w:rsid w:val="00502BCA"/>
    <w:rPr>
      <w:rFonts w:ascii="Helvetica 65" w:eastAsiaTheme="majorEastAsia" w:hAnsi="Helvetica 65" w:cstheme="majorBidi"/>
      <w:noProof/>
      <w:color w:val="000000" w:themeColor="text1"/>
      <w:lang w:eastAsia="de-DE"/>
    </w:rPr>
  </w:style>
  <w:style w:type="character" w:customStyle="1" w:styleId="Heading4Char">
    <w:name w:val="Heading 4 Char"/>
    <w:basedOn w:val="DefaultParagraphFont"/>
    <w:link w:val="Heading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Heading5Char">
    <w:name w:val="Heading 5 Char"/>
    <w:basedOn w:val="DefaultParagraphFont"/>
    <w:link w:val="Heading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Heading6Char">
    <w:name w:val="Heading 6 Char"/>
    <w:basedOn w:val="DefaultParagraphFont"/>
    <w:link w:val="Heading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Heading7Char">
    <w:name w:val="Heading 7 Char"/>
    <w:basedOn w:val="DefaultParagraphFont"/>
    <w:link w:val="Heading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Heading8Char">
    <w:name w:val="Heading 8 Char"/>
    <w:basedOn w:val="DefaultParagraphFont"/>
    <w:link w:val="Heading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Heading9Char">
    <w:name w:val="Heading 9 Char"/>
    <w:basedOn w:val="DefaultParagraphFont"/>
    <w:link w:val="Heading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Caption">
    <w:name w:val="caption"/>
    <w:basedOn w:val="Normal"/>
    <w:next w:val="Normal"/>
    <w:uiPriority w:val="35"/>
    <w:semiHidden/>
    <w:unhideWhenUsed/>
    <w:qFormat/>
    <w:rsid w:val="00043DA4"/>
    <w:pPr>
      <w:spacing w:after="200" w:line="240" w:lineRule="auto"/>
    </w:pPr>
    <w:rPr>
      <w:i/>
      <w:iCs/>
      <w:color w:val="44546A" w:themeColor="text2"/>
      <w:sz w:val="18"/>
      <w:szCs w:val="18"/>
    </w:rPr>
  </w:style>
  <w:style w:type="character" w:styleId="Strong">
    <w:name w:val="Strong"/>
    <w:basedOn w:val="DefaultParagraphFont"/>
    <w:uiPriority w:val="22"/>
    <w:qFormat/>
    <w:rsid w:val="00043DA4"/>
    <w:rPr>
      <w:b/>
      <w:bCs/>
      <w:color w:val="000000" w:themeColor="text1"/>
    </w:rPr>
  </w:style>
  <w:style w:type="character" w:styleId="Emphasis">
    <w:name w:val="Emphasis"/>
    <w:basedOn w:val="DefaultParagraphFont"/>
    <w:uiPriority w:val="20"/>
    <w:qFormat/>
    <w:rsid w:val="00043DA4"/>
    <w:rPr>
      <w:i/>
      <w:iCs/>
      <w:color w:val="auto"/>
    </w:rPr>
  </w:style>
  <w:style w:type="paragraph" w:styleId="NoSpacing">
    <w:name w:val="No Spacing"/>
    <w:uiPriority w:val="1"/>
    <w:qFormat/>
    <w:rsid w:val="00043DA4"/>
    <w:pPr>
      <w:spacing w:after="0" w:line="240" w:lineRule="auto"/>
    </w:pPr>
  </w:style>
  <w:style w:type="paragraph" w:styleId="Quote">
    <w:name w:val="Quote"/>
    <w:basedOn w:val="Normal"/>
    <w:next w:val="Normal"/>
    <w:link w:val="QuoteChar"/>
    <w:uiPriority w:val="29"/>
    <w:qFormat/>
    <w:rsid w:val="00043DA4"/>
    <w:pPr>
      <w:spacing w:before="160"/>
      <w:ind w:left="720" w:right="720"/>
    </w:pPr>
    <w:rPr>
      <w:i/>
      <w:iCs/>
      <w:color w:val="000000" w:themeColor="text1"/>
    </w:rPr>
  </w:style>
  <w:style w:type="character" w:customStyle="1" w:styleId="QuoteChar">
    <w:name w:val="Quote Char"/>
    <w:basedOn w:val="DefaultParagraphFont"/>
    <w:link w:val="Quote"/>
    <w:uiPriority w:val="29"/>
    <w:rsid w:val="00043DA4"/>
    <w:rPr>
      <w:i/>
      <w:iCs/>
      <w:color w:val="000000" w:themeColor="text1"/>
    </w:rPr>
  </w:style>
  <w:style w:type="paragraph" w:styleId="IntenseQuote">
    <w:name w:val="Intense Quote"/>
    <w:basedOn w:val="Normal"/>
    <w:next w:val="Normal"/>
    <w:link w:val="IntenseQuoteChar"/>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43DA4"/>
    <w:rPr>
      <w:color w:val="000000" w:themeColor="text1"/>
      <w:shd w:val="clear" w:color="auto" w:fill="F2F2F2" w:themeFill="background1" w:themeFillShade="F2"/>
    </w:rPr>
  </w:style>
  <w:style w:type="character" w:styleId="SubtleEmphasis">
    <w:name w:val="Subtle Emphasis"/>
    <w:basedOn w:val="DefaultParagraphFont"/>
    <w:uiPriority w:val="19"/>
    <w:qFormat/>
    <w:rsid w:val="00043DA4"/>
    <w:rPr>
      <w:i/>
      <w:iCs/>
      <w:color w:val="404040" w:themeColor="text1" w:themeTint="BF"/>
    </w:rPr>
  </w:style>
  <w:style w:type="character" w:styleId="SubtleReference">
    <w:name w:val="Subtle Reference"/>
    <w:basedOn w:val="DefaultParagraphFont"/>
    <w:uiPriority w:val="31"/>
    <w:qFormat/>
    <w:rsid w:val="00043D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43DA4"/>
    <w:rPr>
      <w:b/>
      <w:bCs/>
      <w:smallCaps/>
      <w:u w:val="single"/>
    </w:rPr>
  </w:style>
  <w:style w:type="character" w:styleId="BookTitle">
    <w:name w:val="Book Title"/>
    <w:basedOn w:val="DefaultParagraphFont"/>
    <w:uiPriority w:val="33"/>
    <w:qFormat/>
    <w:rsid w:val="00043DA4"/>
    <w:rPr>
      <w:b w:val="0"/>
      <w:bCs w:val="0"/>
      <w:smallCaps/>
      <w:spacing w:val="5"/>
    </w:rPr>
  </w:style>
  <w:style w:type="character" w:styleId="Hyperlink">
    <w:name w:val="Hyperlink"/>
    <w:basedOn w:val="DefaultParagraphFont"/>
    <w:uiPriority w:val="99"/>
    <w:unhideWhenUsed/>
    <w:rsid w:val="008717D7"/>
    <w:rPr>
      <w:color w:val="0070C0"/>
      <w:u w:val="none"/>
    </w:rPr>
  </w:style>
  <w:style w:type="table" w:customStyle="1" w:styleId="Stundenverlaufsskizzen">
    <w:name w:val="Stundenverlaufsskizzen"/>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autoRedefine/>
    <w:uiPriority w:val="39"/>
    <w:unhideWhenUsed/>
    <w:rsid w:val="00311F98"/>
    <w:pPr>
      <w:spacing w:after="100"/>
    </w:pPr>
  </w:style>
  <w:style w:type="paragraph" w:styleId="TOC2">
    <w:name w:val="toc 2"/>
    <w:basedOn w:val="Normal"/>
    <w:next w:val="Normal"/>
    <w:autoRedefine/>
    <w:uiPriority w:val="39"/>
    <w:unhideWhenUsed/>
    <w:rsid w:val="00311F98"/>
    <w:pPr>
      <w:spacing w:after="100"/>
      <w:ind w:left="220"/>
    </w:pPr>
  </w:style>
  <w:style w:type="paragraph" w:styleId="TOC3">
    <w:name w:val="toc 3"/>
    <w:basedOn w:val="Normal"/>
    <w:next w:val="Normal"/>
    <w:autoRedefine/>
    <w:uiPriority w:val="39"/>
    <w:unhideWhenUsed/>
    <w:rsid w:val="00311F98"/>
    <w:pPr>
      <w:spacing w:after="100"/>
      <w:ind w:left="440"/>
    </w:pPr>
  </w:style>
  <w:style w:type="paragraph" w:customStyle="1" w:styleId="Inhaltsverzeichnis">
    <w:name w:val="Inhaltsverzeichnis"/>
    <w:basedOn w:val="Normal"/>
    <w:link w:val="InhaltsverzeichnisZchn"/>
    <w:qFormat/>
    <w:rsid w:val="00311F98"/>
  </w:style>
  <w:style w:type="character" w:customStyle="1" w:styleId="InhaltsverzeichnisZchn">
    <w:name w:val="Inhaltsverzeichnis Zchn"/>
    <w:basedOn w:val="Heading1Char"/>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BalloonText">
    <w:name w:val="Balloon Text"/>
    <w:basedOn w:val="Normal"/>
    <w:link w:val="BalloonTextChar"/>
    <w:uiPriority w:val="99"/>
    <w:semiHidden/>
    <w:unhideWhenUsed/>
    <w:rsid w:val="000B6F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6F96"/>
    <w:rPr>
      <w:rFonts w:ascii="Segoe UI" w:hAnsi="Segoe UI" w:cs="Segoe UI"/>
      <w:sz w:val="18"/>
      <w:szCs w:val="18"/>
    </w:rPr>
  </w:style>
  <w:style w:type="paragraph" w:customStyle="1" w:styleId="Kopfzeileneu">
    <w:name w:val="Kopfzeile_neu"/>
    <w:basedOn w:val="Normal"/>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HeaderChar"/>
    <w:link w:val="Kopfzeileneu"/>
    <w:rsid w:val="000C02EB"/>
    <w:rPr>
      <w:b/>
      <w:shd w:val="clear" w:color="auto" w:fill="FFC000"/>
    </w:rPr>
  </w:style>
  <w:style w:type="character" w:styleId="CommentReference">
    <w:name w:val="annotation reference"/>
    <w:basedOn w:val="DefaultParagraphFont"/>
    <w:uiPriority w:val="99"/>
    <w:semiHidden/>
    <w:unhideWhenUsed/>
    <w:rsid w:val="00184DF8"/>
    <w:rPr>
      <w:sz w:val="16"/>
      <w:szCs w:val="16"/>
    </w:rPr>
  </w:style>
  <w:style w:type="paragraph" w:styleId="CommentText">
    <w:name w:val="annotation text"/>
    <w:basedOn w:val="Normal"/>
    <w:link w:val="CommentTextChar"/>
    <w:uiPriority w:val="99"/>
    <w:semiHidden/>
    <w:unhideWhenUsed/>
    <w:rsid w:val="00184DF8"/>
    <w:pPr>
      <w:spacing w:line="240" w:lineRule="auto"/>
    </w:pPr>
    <w:rPr>
      <w:sz w:val="20"/>
      <w:szCs w:val="20"/>
    </w:rPr>
  </w:style>
  <w:style w:type="character" w:customStyle="1" w:styleId="CommentTextChar">
    <w:name w:val="Comment Text Char"/>
    <w:basedOn w:val="DefaultParagraphFont"/>
    <w:link w:val="CommentText"/>
    <w:uiPriority w:val="99"/>
    <w:semiHidden/>
    <w:rsid w:val="00184DF8"/>
    <w:rPr>
      <w:sz w:val="20"/>
      <w:szCs w:val="20"/>
    </w:rPr>
  </w:style>
  <w:style w:type="paragraph" w:styleId="CommentSubject">
    <w:name w:val="annotation subject"/>
    <w:basedOn w:val="CommentText"/>
    <w:next w:val="CommentText"/>
    <w:link w:val="CommentSubjectChar"/>
    <w:uiPriority w:val="99"/>
    <w:semiHidden/>
    <w:unhideWhenUsed/>
    <w:rsid w:val="00184DF8"/>
    <w:rPr>
      <w:b/>
      <w:bCs w:val="0"/>
    </w:rPr>
  </w:style>
  <w:style w:type="character" w:customStyle="1" w:styleId="CommentSubjectChar">
    <w:name w:val="Comment Subject Char"/>
    <w:basedOn w:val="CommentTextChar"/>
    <w:link w:val="CommentSubject"/>
    <w:uiPriority w:val="99"/>
    <w:semiHidden/>
    <w:rsid w:val="00184DF8"/>
    <w:rPr>
      <w:b/>
      <w:bCs/>
      <w:sz w:val="20"/>
      <w:szCs w:val="20"/>
    </w:rPr>
  </w:style>
  <w:style w:type="character" w:customStyle="1" w:styleId="ListParagraphChar">
    <w:name w:val="List Paragraph Char"/>
    <w:aliases w:val="WF-Listenabsatz Char"/>
    <w:basedOn w:val="DefaultParagraphFont"/>
    <w:link w:val="ListParagraph"/>
    <w:uiPriority w:val="34"/>
    <w:rsid w:val="00502BCA"/>
    <w:rPr>
      <w:rFonts w:ascii="Helvetica 45" w:eastAsiaTheme="minorHAnsi" w:hAnsi="Helvetica 45"/>
      <w:bCs/>
      <w:noProof/>
      <w:sz w:val="21"/>
      <w:lang w:eastAsia="de-DE"/>
    </w:rPr>
  </w:style>
  <w:style w:type="paragraph" w:customStyle="1" w:styleId="WF-Inhaltsverzeichnis">
    <w:name w:val="WF-Inhaltsverzeichnis"/>
    <w:basedOn w:val="Normal"/>
    <w:link w:val="WF-InhaltsverzeichnisZchn"/>
    <w:qFormat/>
    <w:rsid w:val="00502BCA"/>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Heading1Char"/>
    <w:link w:val="WF-Inhaltsverzeichnis"/>
    <w:rsid w:val="00502BCA"/>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Paragraph"/>
    <w:link w:val="WF-Listenabsatz-1-facherZeilenabstandZchn"/>
    <w:qFormat/>
    <w:rsid w:val="00502BCA"/>
    <w:pPr>
      <w:numPr>
        <w:numId w:val="22"/>
      </w:numPr>
      <w:spacing w:line="276" w:lineRule="auto"/>
    </w:pPr>
  </w:style>
  <w:style w:type="character" w:customStyle="1" w:styleId="WF-Listenabsatz-1-facherZeilenabstandZchn">
    <w:name w:val="WF-Listenabsatz - 1-facher Zeilenabstand Zchn"/>
    <w:basedOn w:val="ListParagraphChar"/>
    <w:link w:val="WF-Listenabsatz-1-facherZeilenabstand"/>
    <w:rsid w:val="00502BCA"/>
    <w:rPr>
      <w:rFonts w:ascii="Helvetica 45" w:eastAsiaTheme="minorHAnsi" w:hAnsi="Helvetica 45"/>
      <w:bCs/>
      <w:noProof/>
      <w:sz w:val="21"/>
      <w:lang w:eastAsia="de-DE"/>
    </w:rPr>
  </w:style>
  <w:style w:type="paragraph" w:customStyle="1" w:styleId="WF-Arbeitsblatt">
    <w:name w:val="WF-Arbeitsblatt"/>
    <w:basedOn w:val="Normal"/>
    <w:qFormat/>
    <w:rsid w:val="005B2716"/>
    <w:rPr>
      <w:rFonts w:ascii="Helvetica 65" w:hAnsi="Helvetica 65"/>
      <w:sz w:val="44"/>
      <w:szCs w:val="44"/>
    </w:rPr>
  </w:style>
  <w:style w:type="paragraph" w:customStyle="1" w:styleId="WF-Beschriftung">
    <w:name w:val="WF-Beschriftung"/>
    <w:basedOn w:val="Caption"/>
    <w:qFormat/>
    <w:rsid w:val="005B2716"/>
    <w:rPr>
      <w:rFonts w:ascii="Helvetica 55" w:hAnsi="Helvetica 55"/>
      <w:lang w:val="en-US"/>
    </w:rPr>
  </w:style>
  <w:style w:type="character" w:styleId="FollowedHyperlink">
    <w:name w:val="FollowedHyperlink"/>
    <w:basedOn w:val="DefaultParagraphFont"/>
    <w:uiPriority w:val="99"/>
    <w:semiHidden/>
    <w:unhideWhenUsed/>
    <w:rsid w:val="00307B2F"/>
    <w:rPr>
      <w:color w:val="954F72" w:themeColor="followedHyperlink"/>
      <w:u w:val="single"/>
    </w:rPr>
  </w:style>
  <w:style w:type="character" w:styleId="UnresolvedMention">
    <w:name w:val="Unresolved Mention"/>
    <w:basedOn w:val="DefaultParagraphFont"/>
    <w:uiPriority w:val="99"/>
    <w:semiHidden/>
    <w:unhideWhenUsed/>
    <w:rsid w:val="00307B2F"/>
    <w:rPr>
      <w:color w:val="605E5C"/>
      <w:shd w:val="clear" w:color="auto" w:fill="E1DFDD"/>
    </w:rPr>
  </w:style>
  <w:style w:type="paragraph" w:styleId="FootnoteText">
    <w:name w:val="footnote text"/>
    <w:basedOn w:val="Normal"/>
    <w:link w:val="FootnoteTextChar"/>
    <w:uiPriority w:val="99"/>
    <w:semiHidden/>
    <w:unhideWhenUsed/>
    <w:rsid w:val="00731E4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1E4C"/>
    <w:rPr>
      <w:rFonts w:ascii="Helvetica 45" w:hAnsi="Helvetica 45"/>
      <w:bCs/>
      <w:noProof/>
      <w:sz w:val="20"/>
      <w:szCs w:val="20"/>
      <w:lang w:eastAsia="de-DE"/>
    </w:rPr>
  </w:style>
  <w:style w:type="character" w:styleId="FootnoteReference">
    <w:name w:val="footnote reference"/>
    <w:basedOn w:val="DefaultParagraphFont"/>
    <w:uiPriority w:val="99"/>
    <w:semiHidden/>
    <w:unhideWhenUsed/>
    <w:rsid w:val="00731E4C"/>
    <w:rPr>
      <w:vertAlign w:val="superscript"/>
    </w:rPr>
  </w:style>
  <w:style w:type="paragraph" w:styleId="Revision">
    <w:name w:val="Revision"/>
    <w:hidden/>
    <w:uiPriority w:val="99"/>
    <w:semiHidden/>
    <w:rsid w:val="002F0380"/>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2035">
      <w:bodyDiv w:val="1"/>
      <w:marLeft w:val="0"/>
      <w:marRight w:val="0"/>
      <w:marTop w:val="0"/>
      <w:marBottom w:val="0"/>
      <w:divBdr>
        <w:top w:val="none" w:sz="0" w:space="0" w:color="auto"/>
        <w:left w:val="none" w:sz="0" w:space="0" w:color="auto"/>
        <w:bottom w:val="none" w:sz="0" w:space="0" w:color="auto"/>
        <w:right w:val="none" w:sz="0" w:space="0" w:color="auto"/>
      </w:divBdr>
    </w:div>
    <w:div w:id="512652872">
      <w:bodyDiv w:val="1"/>
      <w:marLeft w:val="0"/>
      <w:marRight w:val="0"/>
      <w:marTop w:val="0"/>
      <w:marBottom w:val="0"/>
      <w:divBdr>
        <w:top w:val="none" w:sz="0" w:space="0" w:color="auto"/>
        <w:left w:val="none" w:sz="0" w:space="0" w:color="auto"/>
        <w:bottom w:val="none" w:sz="0" w:space="0" w:color="auto"/>
        <w:right w:val="none" w:sz="0" w:space="0" w:color="auto"/>
      </w:divBdr>
    </w:div>
    <w:div w:id="530649519">
      <w:bodyDiv w:val="1"/>
      <w:marLeft w:val="0"/>
      <w:marRight w:val="0"/>
      <w:marTop w:val="0"/>
      <w:marBottom w:val="0"/>
      <w:divBdr>
        <w:top w:val="none" w:sz="0" w:space="0" w:color="auto"/>
        <w:left w:val="none" w:sz="0" w:space="0" w:color="auto"/>
        <w:bottom w:val="none" w:sz="0" w:space="0" w:color="auto"/>
        <w:right w:val="none" w:sz="0" w:space="0" w:color="auto"/>
      </w:divBdr>
    </w:div>
    <w:div w:id="920407442">
      <w:bodyDiv w:val="1"/>
      <w:marLeft w:val="0"/>
      <w:marRight w:val="0"/>
      <w:marTop w:val="0"/>
      <w:marBottom w:val="0"/>
      <w:divBdr>
        <w:top w:val="none" w:sz="0" w:space="0" w:color="auto"/>
        <w:left w:val="none" w:sz="0" w:space="0" w:color="auto"/>
        <w:bottom w:val="none" w:sz="0" w:space="0" w:color="auto"/>
        <w:right w:val="none" w:sz="0" w:space="0" w:color="auto"/>
      </w:divBdr>
    </w:div>
    <w:div w:id="1032069377">
      <w:bodyDiv w:val="1"/>
      <w:marLeft w:val="0"/>
      <w:marRight w:val="0"/>
      <w:marTop w:val="0"/>
      <w:marBottom w:val="0"/>
      <w:divBdr>
        <w:top w:val="none" w:sz="0" w:space="0" w:color="auto"/>
        <w:left w:val="none" w:sz="0" w:space="0" w:color="auto"/>
        <w:bottom w:val="none" w:sz="0" w:space="0" w:color="auto"/>
        <w:right w:val="none" w:sz="0" w:space="0" w:color="auto"/>
      </w:divBdr>
    </w:div>
    <w:div w:id="2119640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sv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4.sv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inkscape.org/de/" TargetMode="External"/><Relationship Id="rId31" Type="http://schemas.openxmlformats.org/officeDocument/2006/relationships/hyperlink" Target="https://www.tinkercad.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pp.cookiecad.com" TargetMode="External"/><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3.jpg"/></Relationships>
</file>

<file path=word/_rels/footnotes.xml.rels><?xml version="1.0" encoding="UTF-8" standalone="yes"?>
<Relationships xmlns="http://schemas.openxmlformats.org/package/2006/relationships"><Relationship Id="rId1" Type="http://schemas.openxmlformats.org/officeDocument/2006/relationships/hyperlink" Target="https://ulm-dsl.d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E591D-B08B-4DEB-8FC9-9C5CB04B6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1047</Words>
  <Characters>5696</Characters>
  <Application>Microsoft Office Word</Application>
  <DocSecurity>0</DocSecurity>
  <Lines>158</Lines>
  <Paragraphs>100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Rina Ferdinand</cp:lastModifiedBy>
  <cp:revision>4</cp:revision>
  <cp:lastPrinted>2023-01-04T09:20:00Z</cp:lastPrinted>
  <dcterms:created xsi:type="dcterms:W3CDTF">2023-01-04T09:20:00Z</dcterms:created>
  <dcterms:modified xsi:type="dcterms:W3CDTF">2023-01-04T09:32:00Z</dcterms:modified>
</cp:coreProperties>
</file>