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0F0780" w14:textId="2E98886C" w:rsidR="004416BB" w:rsidRDefault="00DA1A19" w:rsidP="005B2716">
      <w:pPr>
        <w:pStyle w:val="WF-Arbeitsblatt"/>
      </w:pPr>
      <w:r>
        <w:t xml:space="preserve">Keksausstecher mit </w:t>
      </w:r>
      <w:proofErr w:type="spellStart"/>
      <w:r w:rsidR="00B87BEA">
        <w:t>CookieCAD</w:t>
      </w:r>
      <w:proofErr w:type="spellEnd"/>
    </w:p>
    <w:p w14:paraId="7D8C48F3" w14:textId="089F52D5" w:rsidR="00DA1A19" w:rsidRDefault="00996812" w:rsidP="0094138B">
      <w:pPr>
        <w:jc w:val="both"/>
        <w:pPrChange w:id="0" w:author="Schmidberger, Alessa | Wissensfabrik" w:date="2022-10-12T08:54:00Z">
          <w:pPr/>
        </w:pPrChange>
      </w:pPr>
      <w:r>
        <w:t xml:space="preserve">Mit Hilfe </w:t>
      </w:r>
      <w:r w:rsidR="00B87BEA">
        <w:t xml:space="preserve">von </w:t>
      </w:r>
      <w:proofErr w:type="spellStart"/>
      <w:r w:rsidR="00B87BEA">
        <w:t>CookieCAD</w:t>
      </w:r>
      <w:proofErr w:type="spellEnd"/>
      <w:r w:rsidR="00DA1A19">
        <w:t xml:space="preserve"> können ganz einfach Keksau</w:t>
      </w:r>
      <w:ins w:id="1" w:author="Schmidberger, Alessa | Wissensfabrik" w:date="2022-10-12T08:52:00Z">
        <w:r w:rsidR="0094138B">
          <w:t>s</w:t>
        </w:r>
      </w:ins>
      <w:r w:rsidR="00DA1A19">
        <w:t>stecher selbst erstellt werden.</w:t>
      </w:r>
    </w:p>
    <w:p w14:paraId="7747161C" w14:textId="20AE5FC1" w:rsidR="00DA1A19" w:rsidRDefault="00996812" w:rsidP="0094138B">
      <w:pPr>
        <w:jc w:val="both"/>
        <w:pPrChange w:id="2" w:author="Schmidberger, Alessa | Wissensfabrik" w:date="2022-10-12T08:54:00Z">
          <w:pPr/>
        </w:pPrChange>
      </w:pPr>
      <w:r>
        <w:t>Gehe</w:t>
      </w:r>
      <w:r w:rsidR="00DA1A19">
        <w:t xml:space="preserve"> dabei wie folgt vor:</w:t>
      </w:r>
    </w:p>
    <w:p w14:paraId="07FA5A0A" w14:textId="1A43ACB6" w:rsidR="00DA1A19" w:rsidRDefault="00001F93" w:rsidP="0094138B">
      <w:pPr>
        <w:pStyle w:val="Listenabsatz"/>
        <w:numPr>
          <w:ilvl w:val="0"/>
          <w:numId w:val="23"/>
        </w:numPr>
        <w:jc w:val="both"/>
        <w:pPrChange w:id="3" w:author="Schmidberger, Alessa | Wissensfabrik" w:date="2022-10-12T08:54:00Z">
          <w:pPr>
            <w:pStyle w:val="Listenabsatz"/>
            <w:numPr>
              <w:numId w:val="23"/>
            </w:numPr>
            <w:ind w:hanging="360"/>
          </w:pPr>
        </w:pPrChange>
      </w:pPr>
      <w:r>
        <w:t>Nimm d</w:t>
      </w:r>
      <w:r w:rsidR="00DA1A19">
        <w:t>ir einen Zettel und einen Stift und designe deine eigene Form z.</w:t>
      </w:r>
      <w:r w:rsidR="00757130">
        <w:t xml:space="preserve"> </w:t>
      </w:r>
      <w:r w:rsidR="00DA1A19">
        <w:t xml:space="preserve">B. ein Tier, ein Haus, </w:t>
      </w:r>
      <w:r w:rsidR="00996812">
        <w:t>ein Wahrzeichen deiner S</w:t>
      </w:r>
      <w:r w:rsidR="00DA1A19">
        <w:t>tadt, …</w:t>
      </w:r>
    </w:p>
    <w:p w14:paraId="14519476" w14:textId="6292DEC2" w:rsidR="00DA1A19" w:rsidRDefault="00001F93" w:rsidP="0094138B">
      <w:pPr>
        <w:pStyle w:val="Listenabsatz"/>
        <w:numPr>
          <w:ilvl w:val="0"/>
          <w:numId w:val="23"/>
        </w:numPr>
        <w:jc w:val="both"/>
        <w:pPrChange w:id="4" w:author="Schmidberger, Alessa | Wissensfabrik" w:date="2022-10-12T08:54:00Z">
          <w:pPr>
            <w:pStyle w:val="Listenabsatz"/>
            <w:numPr>
              <w:numId w:val="23"/>
            </w:numPr>
            <w:ind w:hanging="360"/>
          </w:pPr>
        </w:pPrChange>
      </w:pPr>
      <w:r>
        <w:t>Wenn d</w:t>
      </w:r>
      <w:r w:rsidR="00DA1A19">
        <w:t>u mit deiner Form zufrieden bist, schneide sie aus und übertrage sie auf schwar</w:t>
      </w:r>
      <w:r w:rsidR="00B87BEA">
        <w:t>z</w:t>
      </w:r>
      <w:r w:rsidR="00DA1A19">
        <w:t>en Pappkarton.</w:t>
      </w:r>
    </w:p>
    <w:p w14:paraId="02642938" w14:textId="3F3101D2" w:rsidR="00150043" w:rsidRDefault="00DA1A19" w:rsidP="0094138B">
      <w:pPr>
        <w:pStyle w:val="Listenabsatz"/>
        <w:numPr>
          <w:ilvl w:val="0"/>
          <w:numId w:val="23"/>
        </w:numPr>
        <w:jc w:val="both"/>
        <w:pPrChange w:id="5" w:author="Schmidberger, Alessa | Wissensfabrik" w:date="2022-10-12T08:54:00Z">
          <w:pPr>
            <w:pStyle w:val="Listenabsatz"/>
            <w:numPr>
              <w:numId w:val="23"/>
            </w:numPr>
            <w:ind w:hanging="360"/>
          </w:pPr>
        </w:pPrChange>
      </w:pPr>
      <w:r>
        <w:t>Schneide den schwarzen Pappkarton aus und fotografiere ihn auf weißem Untergrund ab. Speichere das Foto auf dem Computer.</w:t>
      </w:r>
    </w:p>
    <w:p w14:paraId="361FEE62" w14:textId="22B01A9B" w:rsidR="00150043" w:rsidRDefault="00001F93" w:rsidP="0094138B">
      <w:pPr>
        <w:pStyle w:val="Listenabsatz"/>
        <w:numPr>
          <w:ilvl w:val="0"/>
          <w:numId w:val="23"/>
        </w:numPr>
        <w:jc w:val="both"/>
        <w:pPrChange w:id="6" w:author="Schmidberger, Alessa | Wissensfabrik" w:date="2022-10-12T08:54:00Z">
          <w:pPr>
            <w:pStyle w:val="Listenabsatz"/>
            <w:numPr>
              <w:numId w:val="23"/>
            </w:numPr>
            <w:ind w:hanging="360"/>
          </w:pPr>
        </w:pPrChange>
      </w:pPr>
      <w:r>
        <w:t>Nun öffnest d</w:t>
      </w:r>
      <w:r w:rsidR="00DA1A19">
        <w:t xml:space="preserve">u den Internetbrowser am Computer und gibst folgende Adresse ein: </w:t>
      </w:r>
      <w:r w:rsidR="0094138B">
        <w:fldChar w:fldCharType="begin"/>
      </w:r>
      <w:r w:rsidR="0094138B">
        <w:instrText xml:space="preserve"> HYPERLINK "https://app.cookiecad.com" </w:instrText>
      </w:r>
      <w:r w:rsidR="0094138B">
        <w:fldChar w:fldCharType="separate"/>
      </w:r>
      <w:r w:rsidR="00150043" w:rsidRPr="00E83BFD">
        <w:rPr>
          <w:rStyle w:val="Hyperlink"/>
        </w:rPr>
        <w:t>https://app.cookiecad.com</w:t>
      </w:r>
      <w:r w:rsidR="0094138B">
        <w:rPr>
          <w:rStyle w:val="Hyperlink"/>
        </w:rPr>
        <w:fldChar w:fldCharType="end"/>
      </w:r>
    </w:p>
    <w:p w14:paraId="102707AF" w14:textId="2EB0CE2F" w:rsidR="00150043" w:rsidRDefault="003C5AB8" w:rsidP="0094138B">
      <w:pPr>
        <w:pStyle w:val="Listenabsatz"/>
        <w:numPr>
          <w:ilvl w:val="0"/>
          <w:numId w:val="23"/>
        </w:numPr>
        <w:jc w:val="both"/>
        <w:pPrChange w:id="7" w:author="Schmidberger, Alessa | Wissensfabrik" w:date="2022-10-12T08:54:00Z">
          <w:pPr>
            <w:pStyle w:val="Listenabsatz"/>
            <w:numPr>
              <w:numId w:val="23"/>
            </w:numPr>
            <w:ind w:hanging="360"/>
          </w:pPr>
        </w:pPrChange>
      </w:pPr>
      <w: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52114919" wp14:editId="54A69920">
                <wp:simplePos x="0" y="0"/>
                <wp:positionH relativeFrom="margin">
                  <wp:posOffset>3860165</wp:posOffset>
                </wp:positionH>
                <wp:positionV relativeFrom="margin">
                  <wp:posOffset>2914015</wp:posOffset>
                </wp:positionV>
                <wp:extent cx="1983740" cy="2644775"/>
                <wp:effectExtent l="0" t="0" r="10160" b="0"/>
                <wp:wrapSquare wrapText="bothSides"/>
                <wp:docPr id="40" name="Gruppieren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3740" cy="2644775"/>
                          <a:chOff x="0" y="0"/>
                          <a:chExt cx="1941026" cy="2586990"/>
                        </a:xfrm>
                      </wpg:grpSpPr>
                      <pic:pic xmlns:pic="http://schemas.openxmlformats.org/drawingml/2006/picture">
                        <pic:nvPicPr>
                          <pic:cNvPr id="33" name="Grafik 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l="10972" t="11363" r="10962" b="10033"/>
                          <a:stretch/>
                        </pic:blipFill>
                        <pic:spPr bwMode="auto">
                          <a:xfrm>
                            <a:off x="0" y="0"/>
                            <a:ext cx="1767840" cy="2586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5" name="Pfeil nach links 35"/>
                        <wps:cNvSpPr/>
                        <wps:spPr>
                          <a:xfrm>
                            <a:off x="1523196" y="689819"/>
                            <a:ext cx="417830" cy="170180"/>
                          </a:xfrm>
                          <a:prstGeom prst="leftArrow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Pfeil nach links 36"/>
                        <wps:cNvSpPr/>
                        <wps:spPr>
                          <a:xfrm>
                            <a:off x="1523196" y="1552133"/>
                            <a:ext cx="417830" cy="170180"/>
                          </a:xfrm>
                          <a:prstGeom prst="leftArrow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4E7865" id="Gruppieren 40" o:spid="_x0000_s1026" style="position:absolute;margin-left:303.95pt;margin-top:229.45pt;width:156.2pt;height:208.25pt;z-index:251682816;mso-position-horizontal-relative:margin;mso-position-vertical-relative:margin;mso-width-relative:margin;mso-height-relative:margin" coordsize="19410,25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33" o:spid="_x0000_s1027" type="#_x0000_t75" style="position:absolute;width:17678;height:25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">
                  <v:imagedata r:id="rId10" o:title="" croptop="7447f" cropbottom="6575f" cropleft="7191f" cropright="7184f"/>
                </v:shape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Pfeil nach links 35" o:spid="_x0000_s1028" type="#_x0000_t66" style="position:absolute;left:15231;top:6898;width:4179;height:17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" adj="4399" fillcolor="#ffc000 [3207]" strokecolor="#ed7d31 [3205]" strokeweight="1pt"/>
                <v:shape id="Pfeil nach links 36" o:spid="_x0000_s1029" type="#_x0000_t66" style="position:absolute;left:15231;top:15521;width:4179;height:1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" adj="4399" fillcolor="#ffc000 [3207]" strokecolor="#ed7d31 [3205]" strokeweight="1pt"/>
                <w10:wrap type="square" anchorx="margin" anchory="margin"/>
              </v:group>
            </w:pict>
          </mc:Fallback>
        </mc:AlternateContent>
      </w:r>
      <w:r w:rsidR="00150043">
        <w:t xml:space="preserve">Wenn du </w:t>
      </w:r>
      <w:proofErr w:type="spellStart"/>
      <w:r w:rsidR="00150043" w:rsidRPr="00150043">
        <w:t>CookieCAD</w:t>
      </w:r>
      <w:proofErr w:type="spellEnd"/>
      <w:r w:rsidR="00150043" w:rsidRPr="00150043">
        <w:t xml:space="preserve"> zum ersten Mal benutzt, musst du ein Benutzerkonto erstellen. Dazu verwendest du am besten zuerst eine Wegwerf-E-Mail an. Das geht beispielsweise über den </w:t>
      </w:r>
      <w:r w:rsidR="002B2435">
        <w:t>Dienst</w:t>
      </w:r>
      <w:r w:rsidR="00150043" w:rsidRPr="00150043">
        <w:t xml:space="preserve"> de</w:t>
      </w:r>
      <w:r w:rsidR="002B2435">
        <w:t xml:space="preserve">s Vereins Internet </w:t>
      </w:r>
      <w:r w:rsidR="00150043" w:rsidRPr="00150043">
        <w:t>Ulm</w:t>
      </w:r>
      <w:r w:rsidR="002B2435">
        <w:t>:</w:t>
      </w:r>
      <w:r w:rsidR="00150043" w:rsidRPr="00150043">
        <w:t xml:space="preserve"> </w:t>
      </w:r>
      <w:r w:rsidR="0094138B">
        <w:fldChar w:fldCharType="begin"/>
      </w:r>
      <w:r w:rsidR="0094138B">
        <w:instrText xml:space="preserve"> HYPERLINK "https://ulm-dsl.de/" </w:instrText>
      </w:r>
      <w:r w:rsidR="0094138B">
        <w:fldChar w:fldCharType="separate"/>
      </w:r>
      <w:r w:rsidR="00150043" w:rsidRPr="00E83BFD">
        <w:rPr>
          <w:rStyle w:val="Hyperlink"/>
        </w:rPr>
        <w:t>https://ulm-dsl.de/</w:t>
      </w:r>
      <w:r w:rsidR="0094138B">
        <w:rPr>
          <w:rStyle w:val="Hyperlink"/>
        </w:rPr>
        <w:fldChar w:fldCharType="end"/>
      </w:r>
      <w:r w:rsidR="00150043">
        <w:t xml:space="preserve">. Wenn du </w:t>
      </w:r>
      <w:r>
        <w:t xml:space="preserve">schon ein Benutzerkonto hast oder deine Lehrerin bzw. dein Lehrer dir Zugangsdaten gegeben hat, kannst du mit Punkt </w:t>
      </w:r>
      <w:r w:rsidR="00B607F7">
        <w:t>6</w:t>
      </w:r>
      <w:r>
        <w:t xml:space="preserve"> weitermachen, nachdem du dich mit deinen Daten angemeldet hast.</w:t>
      </w:r>
    </w:p>
    <w:p w14:paraId="60EA91FF" w14:textId="2CA84352" w:rsidR="00150043" w:rsidRDefault="00150043" w:rsidP="0094138B">
      <w:pPr>
        <w:pStyle w:val="Listenabsatz"/>
        <w:numPr>
          <w:ilvl w:val="1"/>
          <w:numId w:val="23"/>
        </w:numPr>
        <w:jc w:val="both"/>
        <w:pPrChange w:id="8" w:author="Schmidberger, Alessa | Wissensfabrik" w:date="2022-10-12T08:54:00Z">
          <w:pPr>
            <w:pStyle w:val="Listenabsatz"/>
            <w:numPr>
              <w:ilvl w:val="1"/>
              <w:numId w:val="23"/>
            </w:numPr>
            <w:ind w:left="1440" w:hanging="360"/>
          </w:pPr>
        </w:pPrChange>
      </w:pPr>
      <w:r>
        <w:t xml:space="preserve">Unten links findest du den Button </w:t>
      </w:r>
      <w:r>
        <w:rPr>
          <w:i/>
          <w:iCs/>
        </w:rPr>
        <w:t xml:space="preserve">Log In </w:t>
      </w:r>
      <w:r>
        <w:t xml:space="preserve">(das heißt „anmelden“). Nachdem du </w:t>
      </w:r>
      <w:proofErr w:type="gramStart"/>
      <w:r>
        <w:t>darauf geklickt</w:t>
      </w:r>
      <w:proofErr w:type="gramEnd"/>
      <w:r>
        <w:t xml:space="preserve"> hast, öffnet sich ein Fenster, das so aussieht wie das rechts abgebildete.</w:t>
      </w:r>
    </w:p>
    <w:p w14:paraId="6610FD97" w14:textId="66300F30" w:rsidR="00DA1A19" w:rsidRDefault="00150043" w:rsidP="0094138B">
      <w:pPr>
        <w:pStyle w:val="Listenabsatz"/>
        <w:numPr>
          <w:ilvl w:val="1"/>
          <w:numId w:val="23"/>
        </w:numPr>
        <w:jc w:val="both"/>
        <w:pPrChange w:id="9" w:author="Schmidberger, Alessa | Wissensfabrik" w:date="2022-10-12T08:54:00Z">
          <w:pPr>
            <w:pStyle w:val="Listenabsatz"/>
            <w:numPr>
              <w:ilvl w:val="1"/>
              <w:numId w:val="23"/>
            </w:numPr>
            <w:ind w:left="1440" w:hanging="360"/>
          </w:pPr>
        </w:pPrChange>
      </w:pPr>
      <w:r>
        <w:t xml:space="preserve">In dem Fenster klickst du zunächst auf </w:t>
      </w:r>
      <w:proofErr w:type="spellStart"/>
      <w:r>
        <w:t>Sign</w:t>
      </w:r>
      <w:proofErr w:type="spellEnd"/>
      <w:r>
        <w:t xml:space="preserve"> Up (das lässt sich mit „registrieren“ übersetzen). Unten gibst du dann deine Wegwerf-E-Mail-Adresse ein (bspw. </w:t>
      </w:r>
      <w:r w:rsidRPr="003C5AB8">
        <w:t>adalovelace@ulm-dsl.de</w:t>
      </w:r>
      <w:r w:rsidR="003C5AB8">
        <w:t>)</w:t>
      </w:r>
      <w:r>
        <w:t xml:space="preserve"> und wählst ein Passwort.</w:t>
      </w:r>
      <w:r w:rsidR="0094138B">
        <w:fldChar w:fldCharType="begin"/>
      </w:r>
      <w:r w:rsidR="0094138B">
        <w:instrText xml:space="preserve"> HYPERLINK "http://www.cookie</w:instrText>
      </w:r>
      <w:r w:rsidR="0094138B">
        <w:instrText xml:space="preserve">caster.com" </w:instrText>
      </w:r>
      <w:r w:rsidR="0094138B">
        <w:fldChar w:fldCharType="separate"/>
      </w:r>
      <w:r w:rsidR="0094138B">
        <w:fldChar w:fldCharType="end"/>
      </w:r>
    </w:p>
    <w:p w14:paraId="382AF1BE" w14:textId="27D47128" w:rsidR="00996812" w:rsidRPr="003C5AB8" w:rsidRDefault="00757130" w:rsidP="0094138B">
      <w:pPr>
        <w:pStyle w:val="Listenabsatz"/>
        <w:numPr>
          <w:ilvl w:val="0"/>
          <w:numId w:val="23"/>
        </w:numPr>
        <w:jc w:val="both"/>
        <w:rPr>
          <w:i/>
        </w:rPr>
        <w:pPrChange w:id="10" w:author="Schmidberger, Alessa | Wissensfabrik" w:date="2022-10-12T08:54:00Z">
          <w:pPr>
            <w:pStyle w:val="Listenabsatz"/>
            <w:numPr>
              <w:numId w:val="23"/>
            </w:numPr>
            <w:ind w:hanging="360"/>
          </w:pPr>
        </w:pPrChange>
      </w:pPr>
      <w:r w:rsidRPr="0016334D">
        <w:t xml:space="preserve">Klicke auf </w:t>
      </w:r>
      <w:r w:rsidR="00150043">
        <w:rPr>
          <w:i/>
        </w:rPr>
        <w:t xml:space="preserve">Click </w:t>
      </w:r>
      <w:proofErr w:type="spellStart"/>
      <w:r w:rsidR="00150043">
        <w:rPr>
          <w:i/>
        </w:rPr>
        <w:t>here</w:t>
      </w:r>
      <w:proofErr w:type="spellEnd"/>
      <w:r w:rsidR="00150043">
        <w:rPr>
          <w:i/>
        </w:rPr>
        <w:t xml:space="preserve"> </w:t>
      </w:r>
      <w:proofErr w:type="spellStart"/>
      <w:r w:rsidR="00150043">
        <w:rPr>
          <w:i/>
        </w:rPr>
        <w:t>or</w:t>
      </w:r>
      <w:proofErr w:type="spellEnd"/>
      <w:r w:rsidR="00150043">
        <w:rPr>
          <w:i/>
        </w:rPr>
        <w:t xml:space="preserve"> </w:t>
      </w:r>
      <w:proofErr w:type="spellStart"/>
      <w:r w:rsidR="00150043">
        <w:rPr>
          <w:i/>
        </w:rPr>
        <w:t>drag</w:t>
      </w:r>
      <w:proofErr w:type="spellEnd"/>
      <w:r w:rsidR="00150043">
        <w:rPr>
          <w:i/>
        </w:rPr>
        <w:t xml:space="preserve"> </w:t>
      </w:r>
      <w:proofErr w:type="spellStart"/>
      <w:r w:rsidR="00150043">
        <w:rPr>
          <w:i/>
        </w:rPr>
        <w:t>files</w:t>
      </w:r>
      <w:proofErr w:type="spellEnd"/>
      <w:r w:rsidR="00150043">
        <w:rPr>
          <w:i/>
        </w:rPr>
        <w:t xml:space="preserve"> </w:t>
      </w:r>
      <w:proofErr w:type="spellStart"/>
      <w:r w:rsidR="00150043">
        <w:rPr>
          <w:i/>
        </w:rPr>
        <w:t>to</w:t>
      </w:r>
      <w:proofErr w:type="spellEnd"/>
      <w:r w:rsidR="00150043">
        <w:rPr>
          <w:i/>
        </w:rPr>
        <w:t xml:space="preserve"> </w:t>
      </w:r>
      <w:proofErr w:type="spellStart"/>
      <w:r w:rsidR="00150043">
        <w:rPr>
          <w:i/>
        </w:rPr>
        <w:t>upload</w:t>
      </w:r>
      <w:proofErr w:type="spellEnd"/>
      <w:r w:rsidRPr="0016334D">
        <w:t xml:space="preserve"> </w:t>
      </w:r>
      <w:r w:rsidR="0016334D" w:rsidRPr="00827A85">
        <w:t>(das heißt:</w:t>
      </w:r>
      <w:r w:rsidR="0016334D" w:rsidRPr="00827A85">
        <w:rPr>
          <w:i/>
        </w:rPr>
        <w:t xml:space="preserve"> </w:t>
      </w:r>
      <w:r w:rsidR="0016334D">
        <w:rPr>
          <w:i/>
        </w:rPr>
        <w:t>Zeichne</w:t>
      </w:r>
      <w:r w:rsidR="0016334D" w:rsidRPr="00827A85">
        <w:rPr>
          <w:i/>
        </w:rPr>
        <w:t xml:space="preserve"> Deinen eigenen </w:t>
      </w:r>
      <w:proofErr w:type="spellStart"/>
      <w:r w:rsidR="0016334D" w:rsidRPr="00827A85">
        <w:rPr>
          <w:i/>
        </w:rPr>
        <w:t>Keksaustecher</w:t>
      </w:r>
      <w:proofErr w:type="spellEnd"/>
      <w:r w:rsidR="0016334D">
        <w:t>)</w:t>
      </w:r>
      <w:r w:rsidR="003C5AB8">
        <w:t>. Danach öffnet sich ein Fenster, in</w:t>
      </w:r>
      <w:del w:id="11" w:author="Schmidberger, Alessa | Wissensfabrik" w:date="2022-10-12T08:53:00Z">
        <w:r w:rsidR="003C5AB8" w:rsidDel="0094138B">
          <w:delText xml:space="preserve"> </w:delText>
        </w:r>
      </w:del>
      <w:r w:rsidR="003C5AB8">
        <w:t>dem du dein Bild auswählen kannst.</w:t>
      </w:r>
      <w:r w:rsidR="003C5AB8">
        <w:br/>
        <w:t xml:space="preserve">                           </w:t>
      </w:r>
      <w:r w:rsidR="003C5AB8">
        <w:drawing>
          <wp:inline distT="0" distB="0" distL="0" distR="0" wp14:anchorId="776CDD33" wp14:editId="164D445C">
            <wp:extent cx="2689225" cy="650875"/>
            <wp:effectExtent l="0" t="0" r="3175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9"/>
                    <pic:cNvPicPr/>
                  </pic:nvPicPr>
                  <pic:blipFill rotWithShape="1">
                    <a:blip r:embed="rId11"/>
                    <a:srcRect l="26463" t="33397" b="42713"/>
                    <a:stretch/>
                  </pic:blipFill>
                  <pic:spPr bwMode="auto">
                    <a:xfrm>
                      <a:off x="0" y="0"/>
                      <a:ext cx="2689225" cy="65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002DF" w14:textId="7A7A7C51" w:rsidR="00E73401" w:rsidRDefault="003C5AB8" w:rsidP="0094138B">
      <w:pPr>
        <w:pStyle w:val="Listenabsatz"/>
        <w:numPr>
          <w:ilvl w:val="0"/>
          <w:numId w:val="23"/>
        </w:numPr>
        <w:jc w:val="both"/>
        <w:pPrChange w:id="12" w:author="Schmidberger, Alessa | Wissensfabrik" w:date="2022-10-12T08:54:00Z">
          <w:pPr>
            <w:pStyle w:val="Listenabsatz"/>
            <w:numPr>
              <w:numId w:val="23"/>
            </w:numPr>
            <w:ind w:hanging="360"/>
          </w:pPr>
        </w:pPrChange>
      </w:pPr>
      <w:r>
        <w:t xml:space="preserve">Nachdem du dein Bild hochgeladen hast, benötigt das Programm ein paar Sekunden, um ein Keksausstecher-Modell daraus zu </w:t>
      </w:r>
      <w:r w:rsidR="00E73401">
        <w:t>entwickeln.</w:t>
      </w:r>
    </w:p>
    <w:p w14:paraId="48003553" w14:textId="77777777" w:rsidR="00E73401" w:rsidRDefault="00E73401">
      <w:pPr>
        <w:spacing w:line="259" w:lineRule="auto"/>
        <w:rPr>
          <w:rFonts w:eastAsiaTheme="minorHAnsi"/>
        </w:rPr>
      </w:pPr>
      <w:r>
        <w:br w:type="page"/>
      </w:r>
    </w:p>
    <w:p w14:paraId="5E426CB9" w14:textId="77777777" w:rsidR="0094138B" w:rsidRDefault="001254BA" w:rsidP="0094138B">
      <w:pPr>
        <w:pStyle w:val="Listenabsatz"/>
        <w:numPr>
          <w:ilvl w:val="0"/>
          <w:numId w:val="23"/>
        </w:numPr>
        <w:jc w:val="both"/>
        <w:rPr>
          <w:ins w:id="13" w:author="Schmidberger, Alessa | Wissensfabrik" w:date="2022-10-12T08:54:00Z"/>
        </w:rPr>
      </w:pPr>
      <w:r>
        <w:lastRenderedPageBreak/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24F16D48" wp14:editId="684AFCE0">
                <wp:simplePos x="0" y="0"/>
                <wp:positionH relativeFrom="column">
                  <wp:posOffset>-399238</wp:posOffset>
                </wp:positionH>
                <wp:positionV relativeFrom="paragraph">
                  <wp:posOffset>1651434</wp:posOffset>
                </wp:positionV>
                <wp:extent cx="3674961" cy="2837083"/>
                <wp:effectExtent l="0" t="50800" r="0" b="0"/>
                <wp:wrapNone/>
                <wp:docPr id="55" name="Gruppieren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4961" cy="2837083"/>
                          <a:chOff x="0" y="0"/>
                          <a:chExt cx="3674961" cy="2837083"/>
                        </a:xfrm>
                      </wpg:grpSpPr>
                      <wpg:grpSp>
                        <wpg:cNvPr id="45" name="Gruppieren 45"/>
                        <wpg:cNvGrpSpPr/>
                        <wpg:grpSpPr>
                          <a:xfrm>
                            <a:off x="98385" y="0"/>
                            <a:ext cx="3576576" cy="2837083"/>
                            <a:chOff x="0" y="0"/>
                            <a:chExt cx="3576576" cy="2837083"/>
                          </a:xfrm>
                        </wpg:grpSpPr>
                        <wps:wsp>
                          <wps:cNvPr id="41" name="Pfeil nach links 41"/>
                          <wps:cNvSpPr/>
                          <wps:spPr>
                            <a:xfrm rot="9596065">
                              <a:off x="875014" y="0"/>
                              <a:ext cx="426720" cy="173355"/>
                            </a:xfrm>
                            <a:prstGeom prst="leftArrow">
                              <a:avLst/>
                            </a:prstGeom>
                            <a:solidFill>
                              <a:schemeClr val="accent4"/>
                            </a:solidFill>
                            <a:ln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Pfeil nach links 42"/>
                          <wps:cNvSpPr/>
                          <wps:spPr>
                            <a:xfrm rot="5400000">
                              <a:off x="2818435" y="2004832"/>
                              <a:ext cx="427025" cy="173981"/>
                            </a:xfrm>
                            <a:prstGeom prst="leftArrow">
                              <a:avLst/>
                            </a:prstGeom>
                            <a:solidFill>
                              <a:schemeClr val="accent4"/>
                            </a:solidFill>
                            <a:ln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" name="Textfeld 43"/>
                          <wps:cNvSpPr txBox="1"/>
                          <wps:spPr>
                            <a:xfrm>
                              <a:off x="0" y="1286"/>
                              <a:ext cx="908612" cy="4629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3D56861" w14:textId="2631CB74" w:rsidR="00E73401" w:rsidRPr="00E73401" w:rsidRDefault="00E73401" w:rsidP="00E73401">
                                <w:pPr>
                                  <w:jc w:val="center"/>
                                  <w:rPr>
                                    <w:sz w:val="17"/>
                                    <w:szCs w:val="20"/>
                                  </w:rPr>
                                </w:pPr>
                                <w:r w:rsidRPr="00E73401">
                                  <w:rPr>
                                    <w:sz w:val="17"/>
                                    <w:szCs w:val="20"/>
                                  </w:rPr>
                                  <w:t>Größe einstellen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" name="Textfeld 44"/>
                          <wps:cNvSpPr txBox="1"/>
                          <wps:spPr>
                            <a:xfrm>
                              <a:off x="2401746" y="2374096"/>
                              <a:ext cx="1174830" cy="4629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0A8038F" w14:textId="60D310B4" w:rsidR="00E73401" w:rsidRPr="00E73401" w:rsidRDefault="00E73401" w:rsidP="00E73401">
                                <w:pPr>
                                  <w:jc w:val="center"/>
                                  <w:rPr>
                                    <w:sz w:val="17"/>
                                    <w:szCs w:val="20"/>
                                  </w:rPr>
                                </w:pPr>
                                <w:r>
                                  <w:rPr>
                                    <w:sz w:val="17"/>
                                    <w:szCs w:val="20"/>
                                  </w:rPr>
                                  <w:t>Modell herunterladen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6" name="Pfeil nach links 46"/>
                        <wps:cNvSpPr/>
                        <wps:spPr>
                          <a:xfrm rot="5400000">
                            <a:off x="2158679" y="1512907"/>
                            <a:ext cx="426689" cy="173322"/>
                          </a:xfrm>
                          <a:prstGeom prst="leftArrow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Textfeld 47"/>
                        <wps:cNvSpPr txBox="1"/>
                        <wps:spPr>
                          <a:xfrm>
                            <a:off x="1909823" y="1841661"/>
                            <a:ext cx="908547" cy="46289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93679D" w14:textId="59C171FC" w:rsidR="0071381C" w:rsidRPr="00E73401" w:rsidRDefault="0071381C" w:rsidP="0071381C">
                              <w:pPr>
                                <w:jc w:val="center"/>
                                <w:rPr>
                                  <w:sz w:val="17"/>
                                  <w:szCs w:val="20"/>
                                </w:rPr>
                              </w:pPr>
                              <w:r>
                                <w:rPr>
                                  <w:sz w:val="17"/>
                                  <w:szCs w:val="20"/>
                                </w:rPr>
                                <w:t>Dicke</w:t>
                              </w:r>
                              <w:r w:rsidRPr="00E73401">
                                <w:rPr>
                                  <w:sz w:val="17"/>
                                  <w:szCs w:val="20"/>
                                </w:rPr>
                                <w:t xml:space="preserve"> einstellen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Textfeld 48"/>
                        <wps:cNvSpPr txBox="1"/>
                        <wps:spPr>
                          <a:xfrm>
                            <a:off x="0" y="1546506"/>
                            <a:ext cx="746567" cy="462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3EA3F1" w14:textId="6DA17909" w:rsidR="0071381C" w:rsidRPr="00E73401" w:rsidRDefault="0071381C" w:rsidP="0071381C">
                              <w:pPr>
                                <w:jc w:val="center"/>
                                <w:rPr>
                                  <w:sz w:val="17"/>
                                  <w:szCs w:val="20"/>
                                </w:rPr>
                              </w:pPr>
                              <w:r>
                                <w:rPr>
                                  <w:sz w:val="17"/>
                                  <w:szCs w:val="20"/>
                                </w:rPr>
                                <w:t>Griff</w:t>
                              </w:r>
                              <w:r w:rsidRPr="00E73401">
                                <w:rPr>
                                  <w:sz w:val="17"/>
                                  <w:szCs w:val="20"/>
                                </w:rPr>
                                <w:t xml:space="preserve"> einstellen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Pfeil nach links 54"/>
                        <wps:cNvSpPr/>
                        <wps:spPr>
                          <a:xfrm rot="13174398">
                            <a:off x="462987" y="2018496"/>
                            <a:ext cx="426689" cy="173322"/>
                          </a:xfrm>
                          <a:prstGeom prst="leftArrow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F16D48" id="Gruppieren 55" o:spid="_x0000_s1026" style="position:absolute;left:0;text-align:left;margin-left:-31.45pt;margin-top:130.05pt;width:289.35pt;height:223.4pt;z-index:251700224" coordsize="36749,28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">
                <v:group id="Gruppieren 45" o:spid="_x0000_s1027" style="position:absolute;left:983;width:35766;height:28370" coordsize="35765,28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shapetype id="_x0000_t66" coordsize="21600,21600" o:spt="66" adj="5400,5400" path="m@0,l@0@1,21600@1,21600@2@0@2@0,21600,,10800xe">
                    <v:stroke joinstyle="miter"/>
                    <v:formulas>
                      <v:f eqn="val #0"/>
                      <v:f eqn="val #1"/>
                      <v:f eqn="sum 21600 0 #1"/>
                      <v:f eqn="prod #0 #1 10800"/>
                      <v:f eqn="sum #0 0 @3"/>
                    </v:formulas>
                    <v:path o:connecttype="custom" o:connectlocs="@0,0;0,10800;@0,21600;21600,10800" o:connectangles="270,180,90,0" textboxrect="@4,@1,21600,@2"/>
                    <v:handles>
                      <v:h position="#0,#1" xrange="0,21600" yrange="0,10800"/>
                    </v:handles>
                  </v:shapetype>
                  <v:shape id="Pfeil nach links 41" o:spid="_x0000_s1028" type="#_x0000_t66" style="position:absolute;left:8750;width:4267;height:1733;rotation:1048146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" adj="4388" fillcolor="#ffc000 [3207]" strokecolor="#ed7d31 [3205]" strokeweight="1pt"/>
                  <v:shape id="Pfeil nach links 42" o:spid="_x0000_s1029" type="#_x0000_t66" style="position:absolute;left:28184;top:20048;width:4270;height:1740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" adj="4400" fillcolor="#ffc000 [3207]" strokecolor="#ed7d31 [3205]" strokeweight="1p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43" o:spid="_x0000_s1030" type="#_x0000_t202" style="position:absolute;top:12;width:9086;height:4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qvl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" filled="f" stroked="f" strokeweight=".5pt">
                    <v:textbox>
                      <w:txbxContent>
                        <w:p w14:paraId="03D56861" w14:textId="2631CB74" w:rsidR="00E73401" w:rsidRPr="00E73401" w:rsidRDefault="00E73401" w:rsidP="00E73401">
                          <w:pPr>
                            <w:jc w:val="center"/>
                            <w:rPr>
                              <w:sz w:val="17"/>
                              <w:szCs w:val="20"/>
                            </w:rPr>
                          </w:pPr>
                          <w:r w:rsidRPr="00E73401">
                            <w:rPr>
                              <w:sz w:val="17"/>
                              <w:szCs w:val="20"/>
                            </w:rPr>
                            <w:t>Größe einstellen</w:t>
                          </w:r>
                        </w:p>
                      </w:txbxContent>
                    </v:textbox>
                  </v:shape>
                  <v:shape id="Textfeld 44" o:spid="_x0000_s1031" type="#_x0000_t202" style="position:absolute;left:24017;top:23740;width:11748;height:4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zORxQAAANsAAAAPAAAAZHJzL2Rvd25yZXYueG1sRI9Pi8Iw&#10;FMTvgt8hPGFvmioq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C4nzORxQAAANsAAAAP&#10;AAAAAAAAAAAAAAAAAAcCAABkcnMvZG93bnJldi54bWxQSwUGAAAAAAMAAwC3AAAA+QIAAAAA&#10;" filled="f" stroked="f" strokeweight=".5pt">
                    <v:textbox>
                      <w:txbxContent>
                        <w:p w14:paraId="60A8038F" w14:textId="60D310B4" w:rsidR="00E73401" w:rsidRPr="00E73401" w:rsidRDefault="00E73401" w:rsidP="00E73401">
                          <w:pPr>
                            <w:jc w:val="center"/>
                            <w:rPr>
                              <w:sz w:val="17"/>
                              <w:szCs w:val="20"/>
                            </w:rPr>
                          </w:pPr>
                          <w:r>
                            <w:rPr>
                              <w:sz w:val="17"/>
                              <w:szCs w:val="20"/>
                            </w:rPr>
                            <w:t>Modell herunterladen</w:t>
                          </w:r>
                        </w:p>
                      </w:txbxContent>
                    </v:textbox>
                  </v:shape>
                </v:group>
                <v:shape id="Pfeil nach links 46" o:spid="_x0000_s1032" type="#_x0000_t66" style="position:absolute;left:21586;top:15129;width:4267;height:1733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" adj="4387" fillcolor="#ffc000 [3207]" strokecolor="#ed7d31 [3205]" strokeweight="1pt"/>
                <v:shape id="Textfeld 47" o:spid="_x0000_s1033" type="#_x0000_t202" style="position:absolute;left:19098;top:18416;width:9085;height:4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a3mxQAAANs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BITa3mxQAAANsAAAAP&#10;AAAAAAAAAAAAAAAAAAcCAABkcnMvZG93bnJldi54bWxQSwUGAAAAAAMAAwC3AAAA+QIAAAAA&#10;" filled="f" stroked="f" strokeweight=".5pt">
                  <v:textbox>
                    <w:txbxContent>
                      <w:p w14:paraId="0093679D" w14:textId="59C171FC" w:rsidR="0071381C" w:rsidRPr="00E73401" w:rsidRDefault="0071381C" w:rsidP="0071381C">
                        <w:pPr>
                          <w:jc w:val="center"/>
                          <w:rPr>
                            <w:sz w:val="17"/>
                            <w:szCs w:val="20"/>
                          </w:rPr>
                        </w:pPr>
                        <w:r>
                          <w:rPr>
                            <w:sz w:val="17"/>
                            <w:szCs w:val="20"/>
                          </w:rPr>
                          <w:t>Dicke</w:t>
                        </w:r>
                        <w:r w:rsidRPr="00E73401">
                          <w:rPr>
                            <w:sz w:val="17"/>
                            <w:szCs w:val="20"/>
                          </w:rPr>
                          <w:t xml:space="preserve"> einstellen</w:t>
                        </w:r>
                      </w:p>
                    </w:txbxContent>
                  </v:textbox>
                </v:shape>
                <v:shape id="Textfeld 48" o:spid="_x0000_s1034" type="#_x0000_t202" style="position:absolute;top:15465;width:7465;height:4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jmU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OdI5lMMAAADbAAAADwAA&#10;AAAAAAAAAAAAAAAHAgAAZHJzL2Rvd25yZXYueG1sUEsFBgAAAAADAAMAtwAAAPcCAAAAAA==&#10;" filled="f" stroked="f" strokeweight=".5pt">
                  <v:textbox>
                    <w:txbxContent>
                      <w:p w14:paraId="6D3EA3F1" w14:textId="6DA17909" w:rsidR="0071381C" w:rsidRPr="00E73401" w:rsidRDefault="0071381C" w:rsidP="0071381C">
                        <w:pPr>
                          <w:jc w:val="center"/>
                          <w:rPr>
                            <w:sz w:val="17"/>
                            <w:szCs w:val="20"/>
                          </w:rPr>
                        </w:pPr>
                        <w:r>
                          <w:rPr>
                            <w:sz w:val="17"/>
                            <w:szCs w:val="20"/>
                          </w:rPr>
                          <w:t>Griff</w:t>
                        </w:r>
                        <w:r w:rsidRPr="00E73401">
                          <w:rPr>
                            <w:sz w:val="17"/>
                            <w:szCs w:val="20"/>
                          </w:rPr>
                          <w:t xml:space="preserve"> einstellen</w:t>
                        </w:r>
                      </w:p>
                    </w:txbxContent>
                  </v:textbox>
                </v:shape>
                <v:shape id="Pfeil nach links 54" o:spid="_x0000_s1035" type="#_x0000_t66" style="position:absolute;left:4629;top:20184;width:4267;height:1734;rotation:-920300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" adj="4387" fillcolor="#ffc000 [3207]" strokecolor="#ed7d31 [3205]" strokeweight="1pt"/>
              </v:group>
            </w:pict>
          </mc:Fallback>
        </mc:AlternateContent>
      </w:r>
      <w:r w:rsidR="00E73401" w:rsidRPr="00E73401">
        <w:t>Ansc</w:t>
      </w:r>
      <w:r w:rsidR="00E73401">
        <w:t>hließend öffnet sich eine Ansicht, in der du das Keksausstecher-Modell betrachten kannst. Ziehe dazu bei gedrückter Maustaste an dem Modell. Mit dem Mausrad kannst du rein- und rauszoomen.</w:t>
      </w:r>
    </w:p>
    <w:p w14:paraId="06BFAE1F" w14:textId="7FFB1430" w:rsidR="00E73401" w:rsidRDefault="00E73401" w:rsidP="0094138B">
      <w:pPr>
        <w:pStyle w:val="Listenabsatz"/>
        <w:jc w:val="both"/>
        <w:pPrChange w:id="14" w:author="Schmidberger, Alessa | Wissensfabrik" w:date="2022-10-12T08:54:00Z">
          <w:pPr>
            <w:pStyle w:val="Listenabsatz"/>
            <w:numPr>
              <w:numId w:val="23"/>
            </w:numPr>
            <w:ind w:hanging="360"/>
          </w:pPr>
        </w:pPrChange>
      </w:pPr>
      <w:r>
        <w:br/>
      </w:r>
      <w:r w:rsidR="003C5AB8" w:rsidRPr="003C5AB8">
        <w:drawing>
          <wp:inline distT="0" distB="0" distL="0" distR="0" wp14:anchorId="73A54000" wp14:editId="2AB8E8E0">
            <wp:extent cx="5034988" cy="3736603"/>
            <wp:effectExtent l="0" t="0" r="0" b="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431" t="10837" r="5292" b="7245"/>
                    <a:stretch/>
                  </pic:blipFill>
                  <pic:spPr bwMode="auto">
                    <a:xfrm>
                      <a:off x="0" y="0"/>
                      <a:ext cx="5051552" cy="3748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381C">
        <w:br/>
      </w:r>
    </w:p>
    <w:p w14:paraId="347A5B91" w14:textId="3EC4AD92" w:rsidR="00996812" w:rsidRDefault="0071381C" w:rsidP="0094138B">
      <w:pPr>
        <w:pStyle w:val="Listenabsatz"/>
        <w:numPr>
          <w:ilvl w:val="0"/>
          <w:numId w:val="23"/>
        </w:numPr>
        <w:jc w:val="both"/>
        <w:pPrChange w:id="15" w:author="Schmidberger, Alessa | Wissensfabrik" w:date="2022-10-12T08:54:00Z">
          <w:pPr>
            <w:pStyle w:val="Listenabsatz"/>
            <w:numPr>
              <w:numId w:val="23"/>
            </w:numPr>
            <w:ind w:hanging="360"/>
          </w:pPr>
        </w:pPrChange>
      </w:pPr>
      <w:r>
        <w:t>In der Ansicht kannst du unter anderem die Größe des Keksausstechers einstellen. Hier einigt ihr euch am besten mit eurer Lehrerin bzw. eurem Lehrer auf eine Größe.</w:t>
      </w:r>
    </w:p>
    <w:p w14:paraId="71031E11" w14:textId="3746FAD8" w:rsidR="0071381C" w:rsidRPr="00996812" w:rsidRDefault="0071381C" w:rsidP="0094138B">
      <w:pPr>
        <w:pStyle w:val="Listenabsatz"/>
        <w:numPr>
          <w:ilvl w:val="0"/>
          <w:numId w:val="23"/>
        </w:numPr>
        <w:jc w:val="both"/>
        <w:pPrChange w:id="16" w:author="Schmidberger, Alessa | Wissensfabrik" w:date="2022-10-12T08:54:00Z">
          <w:pPr>
            <w:pStyle w:val="Listenabsatz"/>
            <w:numPr>
              <w:numId w:val="23"/>
            </w:numPr>
            <w:ind w:hanging="360"/>
          </w:pPr>
        </w:pPrChange>
      </w:pPr>
      <w:r>
        <w:t xml:space="preserve">Abschließend kann das Modell über den Button </w:t>
      </w:r>
      <w:r>
        <w:rPr>
          <w:i/>
          <w:iCs/>
        </w:rPr>
        <w:t>Download STL</w:t>
      </w:r>
      <w:r>
        <w:t xml:space="preserve"> heruntergeladen werden. Dann kann es beispielsweise weiterverarbeitet werden, um es 3D zu drucken.</w:t>
      </w:r>
    </w:p>
    <w:sectPr w:rsidR="0071381C" w:rsidRPr="00996812" w:rsidSect="00502BCA">
      <w:headerReference w:type="default" r:id="rId13"/>
      <w:footerReference w:type="default" r:id="rId14"/>
      <w:pgSz w:w="11906" w:h="16838"/>
      <w:pgMar w:top="1134" w:right="1531" w:bottom="1276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393404" w14:textId="77777777" w:rsidR="00CC6B87" w:rsidRDefault="00CC6B87" w:rsidP="00DD6851">
      <w:r>
        <w:separator/>
      </w:r>
    </w:p>
  </w:endnote>
  <w:endnote w:type="continuationSeparator" w:id="0">
    <w:p w14:paraId="72584C93" w14:textId="77777777" w:rsidR="00CC6B87" w:rsidRDefault="00CC6B87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0823DB" w14:textId="258FE274" w:rsidR="000C02EB" w:rsidRPr="006874B5" w:rsidRDefault="00FA2071" w:rsidP="00B87BEA">
    <w:pPr>
      <w:pStyle w:val="Kopfzeile"/>
      <w:tabs>
        <w:tab w:val="clear" w:pos="9072"/>
        <w:tab w:val="right" w:pos="8789"/>
      </w:tabs>
      <w:ind w:right="-2637"/>
      <w:rPr>
        <w:i/>
        <w:sz w:val="18"/>
      </w:rPr>
    </w:pPr>
    <w:r>
      <w:rPr>
        <w:sz w:val="8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3E611F5A" wp14:editId="702C99FF">
              <wp:simplePos x="0" y="0"/>
              <wp:positionH relativeFrom="column">
                <wp:posOffset>6000750</wp:posOffset>
              </wp:positionH>
              <wp:positionV relativeFrom="paragraph">
                <wp:posOffset>-4474845</wp:posOffset>
              </wp:positionV>
              <wp:extent cx="328930" cy="4095750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5750"/>
                        <a:chOff x="0" y="0"/>
                        <a:chExt cx="328930" cy="4096068"/>
                      </a:xfrm>
                    </wpg:grpSpPr>
                    <wps:wsp>
                      <wps:cNvPr id="29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7F8056" w14:textId="77777777" w:rsidR="00FA2071" w:rsidRPr="00195786" w:rsidRDefault="00FA2071" w:rsidP="00FA2071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" name="Grafik 30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611F5A" id="Gruppieren 27" o:spid="_x0000_s1038" style="position:absolute;margin-left:472.5pt;margin-top:-352.35pt;width:25.9pt;height:322.5pt;z-index:251667456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8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P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////////////////////////////////////8AAAD/////////////////&#10;////////////////////AAAAAP////////////////////////////////////8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D/////////////////////////////&#10;/////////wAAAP////////////////////////////////////8AAAAAAP//////////////////&#10;////////////////AAAAAAAA/////////////////////////////////wAAAAAAAAD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wAAAAAA//////////////////////////////////8AAAAAAAD/////////////////////&#10;////////////AAAAAAAAAP///////////////////////////////wAAAAAAAAAA////////////&#10;////////////////////AAA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///////////////////////////////////wAAAAD/////////////////////////////////&#10;//8AAAAAAP//////////////////////////////////AAAAAAAAAP//////////////////////&#10;/////////wAAAAAAAAAA//////////////////////////////8AAAAAAAAAAAD/////////////&#10;/////////////////wAAAAAAAAAAAP///////////////////////////////w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D/////////////////&#10;/////////////////////wAAAAD//////////////////////////////////wAAAAAAAP//////&#10;/////////////////////////wAAAAAAAAAA//////////////////////////////8AAAAAAAAA&#10;AAAA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AAAAAAAAAAD/&#10;//////////////////////////////////8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vwQSUNDX1BST0ZJTEUADB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P//////&#10;//////////////////8AAAAAAAAAAAAAAAAA//////////////////////////8AAAAAAAAAAAAA&#10;AAD//////////////////////////wAAAAAAAAAAAAAAAAD//////////////////////////wAA&#10;AAAAAAAAAAAAAP//////////////////////////AAAAAAAAAAAAAAAA////////////////////&#10;////////AAAAAAAAAAAAAP////////////////////////////8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D/////////&#10;/////////////////wAAAAAAAAAAAAAAAP//////////////////////////AAAAAAAAAAAAAAAA&#10;AP//////////////////////////AAAAAAAAAAAAAAAA//////////////////////////8AAAAA&#10;AAAAAAAAAAD///////////////////////////8AAAAAAAAAAAAAAP//////////////////////&#10;/////wAAA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AAAAAA//////////////////////////8AAAAAAAAAAAAAAAD/&#10;/////////////////////////wAAAAAAAAAAAAAAAP//////////////////////////AAAAAAAA&#10;AAAAAAAAAP//////////////////////////AAAAAAAAAAAA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D/////////////////////////////AAAAAAAAAAAAAAAAAP//&#10;//////////////////////8AAAAAAAAAAAAAAAAA//////////////////////////8AAAAAAAAA&#10;AAAAAP///////////////////////////w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AAD/////&#10;/////////////////////wAAAAAAAAAAAAAAAP//////////////////////////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//////////////////&#10;//////////////////8AAAAAAAAAAAD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" stroked="f">
                <v:textbox>
                  <w:txbxContent>
                    <w:p w14:paraId="297F8056" w14:textId="77777777" w:rsidR="00FA2071" w:rsidRPr="00195786" w:rsidRDefault="00FA2071" w:rsidP="00FA2071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0" o:spid="_x0000_s104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  <w:r w:rsidR="006874B5" w:rsidRPr="00C140D3">
      <w:rPr>
        <w:sz w:val="8"/>
      </w:rPr>
      <mc:AlternateContent>
        <mc:Choice Requires="wps">
          <w:drawing>
            <wp:anchor distT="0" distB="0" distL="114300" distR="114300" simplePos="0" relativeHeight="251653120" behindDoc="0" locked="0" layoutInCell="1" allowOverlap="1" wp14:anchorId="111EE1D1" wp14:editId="70236EDF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26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22F4204" id="Gerade Verbindung 26" o:spid="_x0000_s1026" style="position:absolute;z-index:251653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" strokecolor="#ffc000 [3207]" strokeweight="3pt">
              <v:stroke joinstyle="miter"/>
            </v:line>
          </w:pict>
        </mc:Fallback>
      </mc:AlternateContent>
    </w:r>
    <w:r w:rsidR="006874B5" w:rsidRPr="00C140D3">
      <w:rPr>
        <w:sz w:val="6"/>
      </w:rPr>
      <w:t xml:space="preserve"> </w:t>
    </w:r>
    <w:r w:rsidR="006874B5" w:rsidRPr="00C140D3">
      <w:rPr>
        <w:sz w:val="18"/>
      </w:rPr>
      <w:t xml:space="preserve">Modul </w:t>
    </w:r>
    <w:r w:rsidR="00E445A0">
      <w:rPr>
        <w:sz w:val="18"/>
      </w:rPr>
      <w:t>B4</w:t>
    </w:r>
    <w:r w:rsidR="006874B5">
      <w:rPr>
        <w:sz w:val="18"/>
      </w:rPr>
      <w:t xml:space="preserve"> </w:t>
    </w:r>
    <w:r w:rsidR="006874B5" w:rsidRPr="00C140D3">
      <w:rPr>
        <w:sz w:val="18"/>
      </w:rPr>
      <w:t xml:space="preserve">– </w:t>
    </w:r>
    <w:r w:rsidR="00996812">
      <w:rPr>
        <w:sz w:val="18"/>
      </w:rPr>
      <w:t>3D-Druck</w:t>
    </w:r>
    <w:r w:rsidR="00B87BEA">
      <w:rPr>
        <w:sz w:val="18"/>
      </w:rPr>
      <w:tab/>
      <w:t xml:space="preserve">zuletzt aktualisiert am </w:t>
    </w:r>
    <w:ins w:id="17" w:author="Schmidberger, Alessa | Wissensfabrik" w:date="2022-10-12T08:54:00Z">
      <w:r w:rsidR="0094138B">
        <w:rPr>
          <w:sz w:val="18"/>
        </w:rPr>
        <w:t>12</w:t>
      </w:r>
    </w:ins>
    <w:del w:id="18" w:author="Schmidberger, Alessa | Wissensfabrik" w:date="2022-10-12T08:54:00Z">
      <w:r w:rsidR="00B87BEA" w:rsidDel="0094138B">
        <w:rPr>
          <w:sz w:val="18"/>
        </w:rPr>
        <w:delText>29</w:delText>
      </w:r>
    </w:del>
    <w:r w:rsidR="00B87BEA">
      <w:rPr>
        <w:sz w:val="18"/>
      </w:rPr>
      <w:t>.</w:t>
    </w:r>
    <w:ins w:id="19" w:author="Schmidberger, Alessa | Wissensfabrik" w:date="2022-10-12T08:54:00Z">
      <w:r w:rsidR="0094138B">
        <w:rPr>
          <w:sz w:val="18"/>
        </w:rPr>
        <w:t>10</w:t>
      </w:r>
    </w:ins>
    <w:del w:id="20" w:author="Schmidberger, Alessa | Wissensfabrik" w:date="2022-10-12T08:54:00Z">
      <w:r w:rsidR="00B87BEA" w:rsidDel="0094138B">
        <w:rPr>
          <w:sz w:val="18"/>
        </w:rPr>
        <w:delText>04</w:delText>
      </w:r>
    </w:del>
    <w:r w:rsidR="00B87BEA">
      <w:rPr>
        <w:sz w:val="18"/>
      </w:rPr>
      <w:t>.202</w:t>
    </w:r>
    <w:ins w:id="21" w:author="Schmidberger, Alessa | Wissensfabrik" w:date="2022-10-12T08:54:00Z">
      <w:r w:rsidR="0094138B">
        <w:rPr>
          <w:sz w:val="18"/>
        </w:rPr>
        <w:t>2</w:t>
      </w:r>
    </w:ins>
    <w:del w:id="22" w:author="Schmidberger, Alessa | Wissensfabrik" w:date="2022-10-12T08:54:00Z">
      <w:r w:rsidR="00B87BEA" w:rsidDel="0094138B">
        <w:rPr>
          <w:sz w:val="18"/>
        </w:rPr>
        <w:delText>1</w:delText>
      </w:r>
    </w:del>
    <w:r w:rsidR="006874B5" w:rsidRPr="00C140D3">
      <w:rPr>
        <w:i/>
        <w:sz w:val="18"/>
      </w:rPr>
      <w:tab/>
    </w:r>
    <w:r w:rsidR="006874B5" w:rsidRPr="00C140D3">
      <w:rPr>
        <w:sz w:val="18"/>
      </w:rPr>
      <w:t xml:space="preserve">Seite </w:t>
    </w:r>
    <w:r w:rsidR="006874B5" w:rsidRPr="00C140D3">
      <w:rPr>
        <w:bCs w:val="0"/>
        <w:sz w:val="18"/>
      </w:rPr>
      <w:fldChar w:fldCharType="begin"/>
    </w:r>
    <w:r w:rsidR="006874B5" w:rsidRPr="00C140D3">
      <w:rPr>
        <w:sz w:val="18"/>
      </w:rPr>
      <w:instrText>PAGE  \* Arabic  \* MERGEFORMAT</w:instrText>
    </w:r>
    <w:r w:rsidR="006874B5" w:rsidRPr="00C140D3">
      <w:rPr>
        <w:bCs w:val="0"/>
        <w:sz w:val="18"/>
      </w:rPr>
      <w:fldChar w:fldCharType="separate"/>
    </w:r>
    <w:r w:rsidR="00EE19B6">
      <w:rPr>
        <w:sz w:val="18"/>
      </w:rPr>
      <w:t>2</w:t>
    </w:r>
    <w:r w:rsidR="006874B5" w:rsidRPr="00C140D3">
      <w:rPr>
        <w:bCs w:val="0"/>
        <w:sz w:val="18"/>
      </w:rPr>
      <w:fldChar w:fldCharType="end"/>
    </w:r>
    <w:r w:rsidR="006874B5" w:rsidRPr="00C140D3">
      <w:rPr>
        <w:sz w:val="18"/>
      </w:rPr>
      <w:t xml:space="preserve"> von </w:t>
    </w:r>
    <w:r w:rsidR="006874B5" w:rsidRPr="00C140D3">
      <w:rPr>
        <w:sz w:val="18"/>
      </w:rPr>
      <w:fldChar w:fldCharType="begin"/>
    </w:r>
    <w:r w:rsidR="006874B5" w:rsidRPr="00C140D3">
      <w:rPr>
        <w:sz w:val="18"/>
      </w:rPr>
      <w:instrText>NUMPAGES  \* Arabic  \* MERGEFORMAT</w:instrText>
    </w:r>
    <w:r w:rsidR="006874B5" w:rsidRPr="00C140D3">
      <w:rPr>
        <w:sz w:val="18"/>
      </w:rPr>
      <w:fldChar w:fldCharType="separate"/>
    </w:r>
    <w:r w:rsidR="00EE19B6">
      <w:rPr>
        <w:sz w:val="18"/>
      </w:rPr>
      <w:t>2</w:t>
    </w:r>
    <w:r w:rsidR="006874B5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A77BD7" w14:textId="77777777" w:rsidR="00CC6B87" w:rsidRDefault="00CC6B87" w:rsidP="00DD6851">
      <w:r>
        <w:separator/>
      </w:r>
    </w:p>
  </w:footnote>
  <w:footnote w:type="continuationSeparator" w:id="0">
    <w:p w14:paraId="685EBED3" w14:textId="77777777" w:rsidR="00CC6B87" w:rsidRDefault="00CC6B87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3378" w14:textId="276B3573" w:rsidR="00611CF4" w:rsidRPr="001623C4" w:rsidRDefault="001623C4" w:rsidP="001623C4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4144" behindDoc="1" locked="0" layoutInCell="1" allowOverlap="1" wp14:anchorId="443927B6" wp14:editId="675AA812">
              <wp:simplePos x="0" y="0"/>
              <wp:positionH relativeFrom="column">
                <wp:posOffset>2557145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5B2230E" w14:textId="31B516AD" w:rsidR="001623C4" w:rsidRDefault="00F6120E" w:rsidP="001623C4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A62C4B">
                            <w:rPr>
                              <w:b/>
                              <w:color w:val="FFFFFF" w:themeColor="background1"/>
                              <w:sz w:val="32"/>
                            </w:rPr>
                            <w:t>B4.2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43927B6" id="Rechteck 22" o:spid="_x0000_s1036" style="position:absolute;margin-left:201.35pt;margin-top:.5pt;width:240.95pt;height:26.8pt;z-index:-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" fillcolor="#ffc000 [3207]" stroked="f" strokeweight="1pt">
              <v:textbox>
                <w:txbxContent>
                  <w:p w14:paraId="35B2230E" w14:textId="31B516AD" w:rsidR="001623C4" w:rsidRDefault="00F6120E" w:rsidP="001623C4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A62C4B">
                      <w:rPr>
                        <w:b/>
                        <w:color w:val="FFFFFF" w:themeColor="background1"/>
                        <w:sz w:val="32"/>
                      </w:rPr>
                      <w:t>B4.2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49C72224" wp14:editId="77759505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DF79639" w14:textId="77777777" w:rsidR="001623C4" w:rsidRPr="008D5655" w:rsidRDefault="001623C4" w:rsidP="001623C4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9C72224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37" type="#_x0000_t202" style="position:absolute;margin-left:-150.6pt;margin-top:-174.8pt;width:251.25pt;height:19.5pt;rotation:-90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0DF79639" w14:textId="77777777" w:rsidR="001623C4" w:rsidRPr="008D5655" w:rsidRDefault="001623C4" w:rsidP="001623C4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C7055"/>
    <w:multiLevelType w:val="hybridMultilevel"/>
    <w:tmpl w:val="B85646F2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2C2579"/>
    <w:multiLevelType w:val="hybridMultilevel"/>
    <w:tmpl w:val="958473D4"/>
    <w:lvl w:ilvl="0" w:tplc="118EB062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2249AB"/>
    <w:multiLevelType w:val="hybridMultilevel"/>
    <w:tmpl w:val="F77A9842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94064CD"/>
    <w:multiLevelType w:val="hybridMultilevel"/>
    <w:tmpl w:val="51FA7E5C"/>
    <w:lvl w:ilvl="0" w:tplc="1352B110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125156"/>
    <w:multiLevelType w:val="hybridMultilevel"/>
    <w:tmpl w:val="3B9E682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6739130">
    <w:abstractNumId w:val="11"/>
  </w:num>
  <w:num w:numId="2" w16cid:durableId="1080178262">
    <w:abstractNumId w:val="3"/>
  </w:num>
  <w:num w:numId="3" w16cid:durableId="1995992309">
    <w:abstractNumId w:val="3"/>
  </w:num>
  <w:num w:numId="4" w16cid:durableId="1715424233">
    <w:abstractNumId w:val="3"/>
  </w:num>
  <w:num w:numId="5" w16cid:durableId="1703284582">
    <w:abstractNumId w:val="3"/>
  </w:num>
  <w:num w:numId="6" w16cid:durableId="1533227388">
    <w:abstractNumId w:val="3"/>
  </w:num>
  <w:num w:numId="7" w16cid:durableId="1784611126">
    <w:abstractNumId w:val="3"/>
  </w:num>
  <w:num w:numId="8" w16cid:durableId="1018847972">
    <w:abstractNumId w:val="3"/>
  </w:num>
  <w:num w:numId="9" w16cid:durableId="50857693">
    <w:abstractNumId w:val="3"/>
  </w:num>
  <w:num w:numId="10" w16cid:durableId="433211865">
    <w:abstractNumId w:val="3"/>
  </w:num>
  <w:num w:numId="11" w16cid:durableId="1499463945">
    <w:abstractNumId w:val="3"/>
  </w:num>
  <w:num w:numId="12" w16cid:durableId="991445307">
    <w:abstractNumId w:val="4"/>
  </w:num>
  <w:num w:numId="13" w16cid:durableId="1332492393">
    <w:abstractNumId w:val="1"/>
  </w:num>
  <w:num w:numId="14" w16cid:durableId="1975402335">
    <w:abstractNumId w:val="9"/>
  </w:num>
  <w:num w:numId="15" w16cid:durableId="647636583">
    <w:abstractNumId w:val="10"/>
  </w:num>
  <w:num w:numId="16" w16cid:durableId="1149782793">
    <w:abstractNumId w:val="7"/>
  </w:num>
  <w:num w:numId="17" w16cid:durableId="699820612">
    <w:abstractNumId w:val="5"/>
  </w:num>
  <w:num w:numId="18" w16cid:durableId="1180269400">
    <w:abstractNumId w:val="12"/>
  </w:num>
  <w:num w:numId="19" w16cid:durableId="1417871384">
    <w:abstractNumId w:val="0"/>
  </w:num>
  <w:num w:numId="20" w16cid:durableId="740445225">
    <w:abstractNumId w:val="3"/>
  </w:num>
  <w:num w:numId="21" w16cid:durableId="1138911485">
    <w:abstractNumId w:val="3"/>
  </w:num>
  <w:num w:numId="22" w16cid:durableId="2039112697">
    <w:abstractNumId w:val="8"/>
  </w:num>
  <w:num w:numId="23" w16cid:durableId="116072456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chmidberger, Alessa | Wissensfabrik">
    <w15:presenceInfo w15:providerId="AD" w15:userId="S::Alessa.Schmidberger@wissensfabrik.de::c749b6e7-fa44-4d64-be0c-8b1e0f6bd1c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trackRevisions/>
  <w:defaultTabStop w:val="709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01F93"/>
    <w:rsid w:val="00005814"/>
    <w:rsid w:val="00012484"/>
    <w:rsid w:val="00043DA4"/>
    <w:rsid w:val="00047122"/>
    <w:rsid w:val="000644BD"/>
    <w:rsid w:val="00085522"/>
    <w:rsid w:val="000B6F96"/>
    <w:rsid w:val="000C02EB"/>
    <w:rsid w:val="000C295A"/>
    <w:rsid w:val="001254BA"/>
    <w:rsid w:val="00150043"/>
    <w:rsid w:val="00151D24"/>
    <w:rsid w:val="00152FC3"/>
    <w:rsid w:val="001623C4"/>
    <w:rsid w:val="0016334D"/>
    <w:rsid w:val="00184DF8"/>
    <w:rsid w:val="00195E34"/>
    <w:rsid w:val="00211261"/>
    <w:rsid w:val="00217FA4"/>
    <w:rsid w:val="00283070"/>
    <w:rsid w:val="00295717"/>
    <w:rsid w:val="002B2435"/>
    <w:rsid w:val="00311F98"/>
    <w:rsid w:val="0032678B"/>
    <w:rsid w:val="00342B12"/>
    <w:rsid w:val="00361371"/>
    <w:rsid w:val="003B7EBD"/>
    <w:rsid w:val="003C5AB8"/>
    <w:rsid w:val="003F23A0"/>
    <w:rsid w:val="004416BB"/>
    <w:rsid w:val="00454810"/>
    <w:rsid w:val="004670A5"/>
    <w:rsid w:val="004E3561"/>
    <w:rsid w:val="004F0644"/>
    <w:rsid w:val="00502BCA"/>
    <w:rsid w:val="00511D56"/>
    <w:rsid w:val="0051659F"/>
    <w:rsid w:val="00545940"/>
    <w:rsid w:val="0056014A"/>
    <w:rsid w:val="00593455"/>
    <w:rsid w:val="005B2716"/>
    <w:rsid w:val="005C0A9C"/>
    <w:rsid w:val="00611CF4"/>
    <w:rsid w:val="006874B5"/>
    <w:rsid w:val="006B1729"/>
    <w:rsid w:val="006E0FE5"/>
    <w:rsid w:val="006F56F8"/>
    <w:rsid w:val="0071381C"/>
    <w:rsid w:val="007342D2"/>
    <w:rsid w:val="007518B2"/>
    <w:rsid w:val="00757130"/>
    <w:rsid w:val="007C0631"/>
    <w:rsid w:val="007F7ECF"/>
    <w:rsid w:val="008306C3"/>
    <w:rsid w:val="008717D7"/>
    <w:rsid w:val="00885228"/>
    <w:rsid w:val="008C7068"/>
    <w:rsid w:val="008D4E72"/>
    <w:rsid w:val="00902B67"/>
    <w:rsid w:val="0094138B"/>
    <w:rsid w:val="009929BE"/>
    <w:rsid w:val="00996812"/>
    <w:rsid w:val="009A0C4B"/>
    <w:rsid w:val="009A3FF5"/>
    <w:rsid w:val="009B3BAC"/>
    <w:rsid w:val="009B62E0"/>
    <w:rsid w:val="009B6A36"/>
    <w:rsid w:val="009E59F7"/>
    <w:rsid w:val="009E6885"/>
    <w:rsid w:val="00A24E85"/>
    <w:rsid w:val="00A45915"/>
    <w:rsid w:val="00A55669"/>
    <w:rsid w:val="00A562B0"/>
    <w:rsid w:val="00A62C4B"/>
    <w:rsid w:val="00AA2DA3"/>
    <w:rsid w:val="00AE33ED"/>
    <w:rsid w:val="00AF1502"/>
    <w:rsid w:val="00AF6BE6"/>
    <w:rsid w:val="00B14D2D"/>
    <w:rsid w:val="00B16FE0"/>
    <w:rsid w:val="00B30EF4"/>
    <w:rsid w:val="00B32281"/>
    <w:rsid w:val="00B607F7"/>
    <w:rsid w:val="00B87BEA"/>
    <w:rsid w:val="00B9342B"/>
    <w:rsid w:val="00B950B7"/>
    <w:rsid w:val="00BB53E3"/>
    <w:rsid w:val="00BC257B"/>
    <w:rsid w:val="00BF00E1"/>
    <w:rsid w:val="00BF79AD"/>
    <w:rsid w:val="00C0268F"/>
    <w:rsid w:val="00C108ED"/>
    <w:rsid w:val="00C164C9"/>
    <w:rsid w:val="00C306CF"/>
    <w:rsid w:val="00CA0A3A"/>
    <w:rsid w:val="00CA60E2"/>
    <w:rsid w:val="00CC6B87"/>
    <w:rsid w:val="00D3603D"/>
    <w:rsid w:val="00D4558B"/>
    <w:rsid w:val="00D650AC"/>
    <w:rsid w:val="00D802F7"/>
    <w:rsid w:val="00D80813"/>
    <w:rsid w:val="00DA1A19"/>
    <w:rsid w:val="00DD6851"/>
    <w:rsid w:val="00E24D25"/>
    <w:rsid w:val="00E41363"/>
    <w:rsid w:val="00E445A0"/>
    <w:rsid w:val="00E46849"/>
    <w:rsid w:val="00E5098F"/>
    <w:rsid w:val="00E722EA"/>
    <w:rsid w:val="00E73401"/>
    <w:rsid w:val="00E90BD8"/>
    <w:rsid w:val="00EC2D49"/>
    <w:rsid w:val="00EE19B6"/>
    <w:rsid w:val="00F00D4B"/>
    <w:rsid w:val="00F24DEC"/>
    <w:rsid w:val="00F6120E"/>
    <w:rsid w:val="00F762B7"/>
    <w:rsid w:val="00F90343"/>
    <w:rsid w:val="00FA0B65"/>
    <w:rsid w:val="00FA2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6023858A"/>
  <w15:docId w15:val="{042F429D-897A-4057-974D-EB331DECE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502BCA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502BCA"/>
    <w:pPr>
      <w:keepNext/>
      <w:keepLines/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502BCA"/>
    <w:pPr>
      <w:keepNext/>
      <w:keepLines/>
      <w:numPr>
        <w:ilvl w:val="1"/>
        <w:numId w:val="21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502BCA"/>
    <w:pPr>
      <w:keepNext/>
      <w:keepLines/>
      <w:numPr>
        <w:ilvl w:val="2"/>
        <w:numId w:val="21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21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2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2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2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2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2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502BCA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502BCA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502BCA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502BCA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184DF8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184DF8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184DF8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184DF8"/>
    <w:rPr>
      <w:b/>
      <w:bCs w:val="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184DF8"/>
    <w:rPr>
      <w:b/>
      <w:bCs/>
      <w:sz w:val="20"/>
      <w:szCs w:val="20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502BCA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502BCA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502BCA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502BCA"/>
    <w:pPr>
      <w:numPr>
        <w:numId w:val="22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502BCA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5B2716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5B2716"/>
    <w:rPr>
      <w:rFonts w:ascii="helvetica 55" w:hAnsi="helvetica 55"/>
      <w:lang w:val="en-US"/>
    </w:rPr>
  </w:style>
  <w:style w:type="character" w:styleId="BesuchterLink">
    <w:name w:val="FollowedHyperlink"/>
    <w:basedOn w:val="Absatz-Standardschriftart"/>
    <w:uiPriority w:val="99"/>
    <w:semiHidden/>
    <w:unhideWhenUsed/>
    <w:rsid w:val="00150043"/>
    <w:rPr>
      <w:color w:val="954F72" w:themeColor="followed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150043"/>
    <w:rPr>
      <w:color w:val="605E5C"/>
      <w:shd w:val="clear" w:color="auto" w:fill="E1DFDD"/>
    </w:rPr>
  </w:style>
  <w:style w:type="paragraph" w:styleId="berarbeitung">
    <w:name w:val="Revision"/>
    <w:hidden/>
    <w:uiPriority w:val="99"/>
    <w:semiHidden/>
    <w:rsid w:val="0094138B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43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14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jpeg"/><Relationship Id="rId1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698AD5-407D-4036-B345-2D0FB168A0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322</Words>
  <Characters>2030</Characters>
  <Application>Microsoft Office Word</Application>
  <DocSecurity>0</DocSecurity>
  <Lines>16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Schmidberger, Alessa | Wissensfabrik</cp:lastModifiedBy>
  <cp:revision>6</cp:revision>
  <cp:lastPrinted>2016-11-24T10:57:00Z</cp:lastPrinted>
  <dcterms:created xsi:type="dcterms:W3CDTF">2021-04-29T16:18:00Z</dcterms:created>
  <dcterms:modified xsi:type="dcterms:W3CDTF">2022-10-12T06:54:00Z</dcterms:modified>
</cp:coreProperties>
</file>