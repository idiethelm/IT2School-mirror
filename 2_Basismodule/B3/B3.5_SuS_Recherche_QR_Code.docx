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7CD93" w14:textId="77777777" w:rsidR="00C269D1" w:rsidRPr="000E6704" w:rsidRDefault="00C269D1" w:rsidP="00AA472A">
      <w:pPr>
        <w:pStyle w:val="WF-Arbeitsblatt"/>
      </w:pPr>
      <w:r w:rsidRPr="000E6704">
        <w:t>Recherche zu QR-Codes</w:t>
      </w:r>
    </w:p>
    <w:p w14:paraId="2E662857" w14:textId="77777777" w:rsidR="00C269D1" w:rsidRPr="000E6704" w:rsidRDefault="000F0FCD" w:rsidP="000E6704">
      <w:pPr>
        <w:pStyle w:val="berschrift1"/>
      </w:pPr>
      <w:r w:rsidRPr="000E6704">
        <w:drawing>
          <wp:anchor distT="0" distB="0" distL="114300" distR="114300" simplePos="0" relativeHeight="251659264" behindDoc="1" locked="0" layoutInCell="1" allowOverlap="1" wp14:anchorId="13F8A250" wp14:editId="447792EE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435860" cy="2435860"/>
            <wp:effectExtent l="0" t="0" r="2540" b="2540"/>
            <wp:wrapTight wrapText="bothSides">
              <wp:wrapPolygon edited="0">
                <wp:start x="0" y="0"/>
                <wp:lineTo x="0" y="21454"/>
                <wp:lineTo x="21454" y="21454"/>
                <wp:lineTo x="2145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rcode(3)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9D1" w:rsidRPr="000E6704">
        <w:t>Aufgabe</w:t>
      </w:r>
      <w:r w:rsidRPr="000E6704">
        <w:t xml:space="preserve"> </w:t>
      </w:r>
    </w:p>
    <w:p w14:paraId="20266454" w14:textId="2DFC7DB9" w:rsidR="000F0FCD" w:rsidRPr="000E6704" w:rsidRDefault="000F0FCD" w:rsidP="000E6704">
      <w:r w:rsidRPr="000E6704">
        <w:t xml:space="preserve">Scannt den QR-Code. In ihm </w:t>
      </w:r>
      <w:r w:rsidR="00C05237">
        <w:t>steckt</w:t>
      </w:r>
      <w:r w:rsidR="00C05237" w:rsidRPr="000E6704">
        <w:t xml:space="preserve"> </w:t>
      </w:r>
      <w:r w:rsidRPr="000E6704">
        <w:t>die Aufgabe!</w:t>
      </w:r>
    </w:p>
    <w:p w14:paraId="7BE3B25E" w14:textId="77777777" w:rsidR="00C269D1" w:rsidRPr="000E6704" w:rsidRDefault="00C269D1" w:rsidP="000E6704">
      <w:pPr>
        <w:pStyle w:val="berschrift1"/>
      </w:pPr>
      <w:r w:rsidRPr="000E6704">
        <w:t>Wichtig</w:t>
      </w:r>
    </w:p>
    <w:p w14:paraId="693EC7C4" w14:textId="77777777" w:rsidR="00C269D1" w:rsidRPr="000E6704" w:rsidRDefault="00C269D1" w:rsidP="003208EB">
      <w:pPr>
        <w:pStyle w:val="Listenabsatz"/>
        <w:numPr>
          <w:ilvl w:val="0"/>
          <w:numId w:val="35"/>
        </w:numPr>
        <w:jc w:val="both"/>
        <w:pPrChange w:id="0" w:author="Schmidberger, Alessa | Wissensfabrik" w:date="2022-10-11T16:56:00Z">
          <w:pPr>
            <w:pStyle w:val="Listenabsatz"/>
            <w:numPr>
              <w:numId w:val="35"/>
            </w:numPr>
            <w:ind w:hanging="360"/>
          </w:pPr>
        </w:pPrChange>
      </w:pPr>
      <w:r w:rsidRPr="000E6704">
        <w:t>Recherchiert wofür das QR in QR-Code steht und was es bedeutet.</w:t>
      </w:r>
    </w:p>
    <w:p w14:paraId="2882A1B7" w14:textId="77777777" w:rsidR="00C269D1" w:rsidRPr="000E6704" w:rsidRDefault="00C269D1" w:rsidP="003208EB">
      <w:pPr>
        <w:pStyle w:val="Listenabsatz"/>
        <w:numPr>
          <w:ilvl w:val="0"/>
          <w:numId w:val="35"/>
        </w:numPr>
        <w:jc w:val="both"/>
        <w:pPrChange w:id="1" w:author="Schmidberger, Alessa | Wissensfabrik" w:date="2022-10-11T16:56:00Z">
          <w:pPr>
            <w:pStyle w:val="Listenabsatz"/>
            <w:numPr>
              <w:numId w:val="35"/>
            </w:numPr>
            <w:ind w:hanging="360"/>
          </w:pPr>
        </w:pPrChange>
      </w:pPr>
      <w:r w:rsidRPr="000E6704">
        <w:t>Wie und wo entstand der erste QR-Code?</w:t>
      </w:r>
    </w:p>
    <w:p w14:paraId="3682B875" w14:textId="77777777" w:rsidR="00C269D1" w:rsidRPr="000E6704" w:rsidRDefault="00C269D1" w:rsidP="003208EB">
      <w:pPr>
        <w:pStyle w:val="Listenabsatz"/>
        <w:numPr>
          <w:ilvl w:val="0"/>
          <w:numId w:val="35"/>
        </w:numPr>
        <w:jc w:val="both"/>
        <w:pPrChange w:id="2" w:author="Schmidberger, Alessa | Wissensfabrik" w:date="2022-10-11T16:56:00Z">
          <w:pPr>
            <w:pStyle w:val="Listenabsatz"/>
            <w:numPr>
              <w:numId w:val="35"/>
            </w:numPr>
            <w:ind w:hanging="360"/>
          </w:pPr>
        </w:pPrChange>
      </w:pPr>
      <w:r w:rsidRPr="000E6704">
        <w:t>Beschreibt in eigenen Worten wie ein QR-Code aufgebaut ist.</w:t>
      </w:r>
    </w:p>
    <w:p w14:paraId="4FEB2536" w14:textId="77777777" w:rsidR="00C269D1" w:rsidRPr="000E6704" w:rsidRDefault="00C269D1" w:rsidP="003208EB">
      <w:pPr>
        <w:pStyle w:val="Listenabsatz"/>
        <w:numPr>
          <w:ilvl w:val="0"/>
          <w:numId w:val="35"/>
        </w:numPr>
        <w:jc w:val="both"/>
        <w:pPrChange w:id="3" w:author="Schmidberger, Alessa | Wissensfabrik" w:date="2022-10-11T16:56:00Z">
          <w:pPr>
            <w:pStyle w:val="Listenabsatz"/>
            <w:numPr>
              <w:numId w:val="35"/>
            </w:numPr>
            <w:ind w:hanging="360"/>
          </w:pPr>
        </w:pPrChange>
      </w:pPr>
      <w:r w:rsidRPr="000E6704">
        <w:t>Wie viele Fehlerkorrekturlevel gibt es und wie heißen diese?</w:t>
      </w:r>
    </w:p>
    <w:p w14:paraId="0AFF781D" w14:textId="77777777" w:rsidR="00C269D1" w:rsidRPr="000E6704" w:rsidRDefault="00C269D1" w:rsidP="003208EB">
      <w:pPr>
        <w:pStyle w:val="Listenabsatz"/>
        <w:numPr>
          <w:ilvl w:val="0"/>
          <w:numId w:val="35"/>
        </w:numPr>
        <w:jc w:val="both"/>
        <w:pPrChange w:id="4" w:author="Schmidberger, Alessa | Wissensfabrik" w:date="2022-10-11T16:56:00Z">
          <w:pPr>
            <w:pStyle w:val="Listenabsatz"/>
            <w:numPr>
              <w:numId w:val="35"/>
            </w:numPr>
            <w:ind w:hanging="360"/>
          </w:pPr>
        </w:pPrChange>
      </w:pPr>
      <w:r w:rsidRPr="000E6704">
        <w:t>Was kann man alles in einen QR-Code umwandeln und wie funktioniert das?</w:t>
      </w:r>
    </w:p>
    <w:p w14:paraId="05AFAECE" w14:textId="77777777" w:rsidR="00C269D1" w:rsidRPr="000E6704" w:rsidRDefault="00C269D1" w:rsidP="003208EB">
      <w:pPr>
        <w:pStyle w:val="Listenabsatz"/>
        <w:numPr>
          <w:ilvl w:val="0"/>
          <w:numId w:val="35"/>
        </w:numPr>
        <w:jc w:val="both"/>
        <w:pPrChange w:id="5" w:author="Schmidberger, Alessa | Wissensfabrik" w:date="2022-10-11T16:56:00Z">
          <w:pPr>
            <w:pStyle w:val="Listenabsatz"/>
            <w:numPr>
              <w:numId w:val="35"/>
            </w:numPr>
            <w:ind w:hanging="360"/>
          </w:pPr>
        </w:pPrChange>
      </w:pPr>
      <w:r w:rsidRPr="000E6704">
        <w:t>Nennt verschiedene Anwendungsbereiche für QR-Codes und findet heraus, welche Datentypen in einen QR-Code umgewandelt werden können.</w:t>
      </w:r>
    </w:p>
    <w:p w14:paraId="3FD1C624" w14:textId="77777777" w:rsidR="00C269D1" w:rsidRPr="000E6704" w:rsidRDefault="00C269D1" w:rsidP="003208EB">
      <w:pPr>
        <w:pStyle w:val="Listenabsatz"/>
        <w:numPr>
          <w:ilvl w:val="0"/>
          <w:numId w:val="35"/>
        </w:numPr>
        <w:jc w:val="both"/>
        <w:pPrChange w:id="6" w:author="Schmidberger, Alessa | Wissensfabrik" w:date="2022-10-11T16:56:00Z">
          <w:pPr>
            <w:pStyle w:val="Listenabsatz"/>
            <w:numPr>
              <w:numId w:val="35"/>
            </w:numPr>
            <w:ind w:hanging="360"/>
          </w:pPr>
        </w:pPrChange>
      </w:pPr>
      <w:r w:rsidRPr="000E6704">
        <w:t>Arbeitet heraus, welche Gefahren sich hinter QR-Codes verbergen können, insbesondere was die Nutzung mit dem Handy betrifft.</w:t>
      </w:r>
    </w:p>
    <w:p w14:paraId="6DAB1A7B" w14:textId="77777777" w:rsidR="00C269D1" w:rsidRDefault="00C269D1" w:rsidP="000E6704">
      <w:pPr>
        <w:pStyle w:val="berschrift1"/>
      </w:pPr>
      <w:r w:rsidRPr="000E6704">
        <w:t>Nützliche Internetseiten</w:t>
      </w:r>
    </w:p>
    <w:p w14:paraId="5823E4DB" w14:textId="77777777" w:rsidR="000E6704" w:rsidRDefault="000E6704" w:rsidP="000E6704">
      <w:pPr>
        <w:pStyle w:val="Listenabsatz"/>
        <w:numPr>
          <w:ilvl w:val="0"/>
          <w:numId w:val="34"/>
        </w:numPr>
      </w:pPr>
      <w:r>
        <w:t>Hartz, Wilko (2013)</w:t>
      </w:r>
      <w:del w:id="7" w:author="Schmidberger, Alessa | Wissensfabrik" w:date="2022-10-11T16:56:00Z">
        <w:r w:rsidDel="003208EB">
          <w:delText xml:space="preserve"> </w:delText>
        </w:r>
      </w:del>
      <w:r>
        <w:t xml:space="preserve">: </w:t>
      </w:r>
      <w:r w:rsidRPr="000E6704">
        <w:rPr>
          <w:b/>
        </w:rPr>
        <w:t>Basiswissen QR-Code</w:t>
      </w:r>
      <w:r>
        <w:t xml:space="preserve">. Online: </w:t>
      </w:r>
      <w:hyperlink r:id="rId9" w:history="1">
        <w:r w:rsidRPr="0054449F">
          <w:rPr>
            <w:rStyle w:val="Hyperlink"/>
          </w:rPr>
          <w:t>http://qrcode.wilkohartz.de</w:t>
        </w:r>
      </w:hyperlink>
    </w:p>
    <w:p w14:paraId="740F8F48" w14:textId="49E2555D" w:rsidR="000E6704" w:rsidRPr="000E6704" w:rsidRDefault="000E6704" w:rsidP="000E6704">
      <w:pPr>
        <w:pStyle w:val="Listenabsatz"/>
        <w:numPr>
          <w:ilvl w:val="0"/>
          <w:numId w:val="34"/>
        </w:numPr>
      </w:pPr>
      <w:proofErr w:type="gramStart"/>
      <w:r>
        <w:t>IT Wissen</w:t>
      </w:r>
      <w:proofErr w:type="gramEnd"/>
      <w:r>
        <w:t xml:space="preserve"> – </w:t>
      </w:r>
      <w:r w:rsidRPr="000E6704">
        <w:rPr>
          <w:b/>
        </w:rPr>
        <w:t>Das große Onlinelexikon für Informationstechnologie</w:t>
      </w:r>
      <w:r>
        <w:t xml:space="preserve">: Online: </w:t>
      </w:r>
      <w:hyperlink r:id="rId10" w:history="1">
        <w:r w:rsidRPr="0054449F">
          <w:rPr>
            <w:rStyle w:val="Hyperlink"/>
          </w:rPr>
          <w:t>http://www.itwissen.info/definition/lexikon/quick-response-QR-QR-Code.html</w:t>
        </w:r>
      </w:hyperlink>
    </w:p>
    <w:sectPr w:rsidR="000E6704" w:rsidRPr="000E6704" w:rsidSect="002A7DB5">
      <w:headerReference w:type="default" r:id="rId11"/>
      <w:footerReference w:type="default" r:id="rId12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D8C4C" w14:textId="77777777" w:rsidR="00565FB1" w:rsidRDefault="00565FB1" w:rsidP="00DD6851">
      <w:r>
        <w:separator/>
      </w:r>
    </w:p>
  </w:endnote>
  <w:endnote w:type="continuationSeparator" w:id="0">
    <w:p w14:paraId="595BA2CC" w14:textId="77777777" w:rsidR="00565FB1" w:rsidRDefault="00565FB1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25F7A" w14:textId="7FB16445" w:rsidR="000C02EB" w:rsidRPr="00AA472A" w:rsidRDefault="00D02A80" w:rsidP="003208EB">
    <w:pPr>
      <w:pStyle w:val="Kopfzeile"/>
      <w:tabs>
        <w:tab w:val="clear" w:pos="4536"/>
        <w:tab w:val="clear" w:pos="9072"/>
        <w:tab w:val="left" w:pos="3261"/>
        <w:tab w:val="right" w:pos="8789"/>
      </w:tabs>
      <w:ind w:right="-2637"/>
      <w:rPr>
        <w:i/>
        <w:sz w:val="18"/>
      </w:rPr>
      <w:pPrChange w:id="8" w:author="Schmidberger, Alessa | Wissensfabrik" w:date="2022-10-11T16:57:00Z">
        <w:pPr>
          <w:pStyle w:val="Kopfzeile"/>
          <w:tabs>
            <w:tab w:val="clear" w:pos="4536"/>
            <w:tab w:val="clear" w:pos="9072"/>
            <w:tab w:val="left" w:pos="6870"/>
            <w:tab w:val="right" w:pos="8789"/>
          </w:tabs>
          <w:ind w:right="-2637"/>
        </w:pPr>
      </w:pPrChange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21B8A174" wp14:editId="71FB1F07">
              <wp:simplePos x="0" y="0"/>
              <wp:positionH relativeFrom="column">
                <wp:posOffset>6062980</wp:posOffset>
              </wp:positionH>
              <wp:positionV relativeFrom="paragraph">
                <wp:posOffset>-4473575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BBDED" w14:textId="77777777" w:rsidR="00D02A80" w:rsidRDefault="00D02A80" w:rsidP="00D02A80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B8A174" id="Gruppieren 27" o:spid="_x0000_s1028" style="position:absolute;margin-left:477.4pt;margin-top:-352.25pt;width:25.9pt;height:322.55pt;z-index:25169920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MMTOH7jAAAA&#10;DQ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28FBBDED" w14:textId="77777777" w:rsidR="00D02A80" w:rsidRDefault="00D02A80" w:rsidP="00D02A80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A472A" w:rsidRPr="00C140D3">
      <w:rPr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BBE0F8E" wp14:editId="3C3EAA0A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5" name="Gerade Verbindung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8D72AF6" id="Gerade Verbindung 5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AA472A" w:rsidRPr="00C140D3">
      <w:rPr>
        <w:sz w:val="6"/>
      </w:rPr>
      <w:t xml:space="preserve"> </w:t>
    </w:r>
    <w:r w:rsidR="00AA472A" w:rsidRPr="009F7C25">
      <w:rPr>
        <w:sz w:val="18"/>
      </w:rPr>
      <w:t>B3 –</w:t>
    </w:r>
    <w:del w:id="9" w:author="Schmidberger, Alessa | Wissensfabrik" w:date="2022-10-11T16:57:00Z">
      <w:r w:rsidR="00AA472A" w:rsidDel="003208EB">
        <w:rPr>
          <w:sz w:val="18"/>
        </w:rPr>
        <w:delText xml:space="preserve"> </w:delText>
      </w:r>
    </w:del>
    <w:r w:rsidR="00AA472A" w:rsidRPr="009F7C25">
      <w:rPr>
        <w:sz w:val="18"/>
      </w:rPr>
      <w:t xml:space="preserve"> Codes</w:t>
    </w:r>
    <w:ins w:id="10" w:author="Schmidberger, Alessa | Wissensfabrik" w:date="2022-10-11T16:57:00Z">
      <w:r w:rsidR="003208EB">
        <w:rPr>
          <w:sz w:val="18"/>
        </w:rPr>
        <w:t xml:space="preserve"> </w:t>
      </w:r>
      <w:r w:rsidR="003208EB">
        <w:rPr>
          <w:sz w:val="18"/>
        </w:rPr>
        <w:tab/>
        <w:t>zuletzt aktualisiert am 11.10.2022</w:t>
      </w:r>
    </w:ins>
    <w:r w:rsidR="00AA472A" w:rsidRPr="00C140D3">
      <w:rPr>
        <w:i/>
        <w:sz w:val="18"/>
      </w:rPr>
      <w:tab/>
    </w:r>
    <w:del w:id="11" w:author="Schmidberger, Alessa | Wissensfabrik" w:date="2022-10-11T16:57:00Z">
      <w:r w:rsidR="00AA472A" w:rsidDel="003208EB">
        <w:rPr>
          <w:i/>
          <w:sz w:val="18"/>
        </w:rPr>
        <w:tab/>
      </w:r>
    </w:del>
    <w:r w:rsidR="00AA472A" w:rsidRPr="00C140D3">
      <w:rPr>
        <w:sz w:val="18"/>
      </w:rPr>
      <w:t xml:space="preserve">Seite </w:t>
    </w:r>
    <w:r w:rsidR="00AA472A" w:rsidRPr="00C140D3">
      <w:rPr>
        <w:bCs w:val="0"/>
        <w:sz w:val="18"/>
      </w:rPr>
      <w:fldChar w:fldCharType="begin"/>
    </w:r>
    <w:r w:rsidR="00AA472A" w:rsidRPr="00C140D3">
      <w:rPr>
        <w:sz w:val="18"/>
      </w:rPr>
      <w:instrText>PAGE  \* Arabic  \* MERGEFORMAT</w:instrText>
    </w:r>
    <w:r w:rsidR="00AA472A" w:rsidRPr="00C140D3">
      <w:rPr>
        <w:bCs w:val="0"/>
        <w:sz w:val="18"/>
      </w:rPr>
      <w:fldChar w:fldCharType="separate"/>
    </w:r>
    <w:r w:rsidR="00DF5554">
      <w:rPr>
        <w:sz w:val="18"/>
      </w:rPr>
      <w:t>1</w:t>
    </w:r>
    <w:r w:rsidR="00AA472A" w:rsidRPr="00C140D3">
      <w:rPr>
        <w:bCs w:val="0"/>
        <w:sz w:val="18"/>
      </w:rPr>
      <w:fldChar w:fldCharType="end"/>
    </w:r>
    <w:r w:rsidR="00AA472A" w:rsidRPr="00C140D3">
      <w:rPr>
        <w:sz w:val="18"/>
      </w:rPr>
      <w:t xml:space="preserve"> von </w:t>
    </w:r>
    <w:r w:rsidR="00AA472A" w:rsidRPr="00C140D3">
      <w:rPr>
        <w:sz w:val="18"/>
      </w:rPr>
      <w:fldChar w:fldCharType="begin"/>
    </w:r>
    <w:r w:rsidR="00AA472A" w:rsidRPr="00C140D3">
      <w:rPr>
        <w:sz w:val="18"/>
      </w:rPr>
      <w:instrText>NUMPAGES  \* Arabic  \* MERGEFORMAT</w:instrText>
    </w:r>
    <w:r w:rsidR="00AA472A" w:rsidRPr="00C140D3">
      <w:rPr>
        <w:sz w:val="18"/>
      </w:rPr>
      <w:fldChar w:fldCharType="separate"/>
    </w:r>
    <w:r w:rsidR="00DF5554">
      <w:rPr>
        <w:sz w:val="18"/>
      </w:rPr>
      <w:t>1</w:t>
    </w:r>
    <w:r w:rsidR="00AA472A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1927B" w14:textId="77777777" w:rsidR="00565FB1" w:rsidRDefault="00565FB1" w:rsidP="00DD6851">
      <w:r>
        <w:separator/>
      </w:r>
    </w:p>
  </w:footnote>
  <w:footnote w:type="continuationSeparator" w:id="0">
    <w:p w14:paraId="0AB0438D" w14:textId="77777777" w:rsidR="00565FB1" w:rsidRDefault="00565FB1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D53BD" w14:textId="186539ED" w:rsidR="00611CF4" w:rsidRPr="00F42FF7" w:rsidRDefault="00F42FF7" w:rsidP="00F42FF7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B171DED" wp14:editId="268E3F21">
              <wp:simplePos x="0" y="0"/>
              <wp:positionH relativeFrom="column">
                <wp:posOffset>2553335</wp:posOffset>
              </wp:positionH>
              <wp:positionV relativeFrom="paragraph">
                <wp:posOffset>10160</wp:posOffset>
              </wp:positionV>
              <wp:extent cx="3060000" cy="340242"/>
              <wp:effectExtent l="0" t="0" r="7620" b="3175"/>
              <wp:wrapNone/>
              <wp:docPr id="12" name="Rechteck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D5BE410" w14:textId="6C9EB98E" w:rsidR="00F42FF7" w:rsidRDefault="00056E72" w:rsidP="00F42FF7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F42FF7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F42FF7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F42FF7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F42FF7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5 </w:t>
                          </w:r>
                          <w:proofErr w:type="spellStart"/>
                          <w:r w:rsidR="00F42FF7">
                            <w:rPr>
                              <w:b/>
                              <w:color w:val="FFFFFF" w:themeColor="background1"/>
                              <w:sz w:val="32"/>
                            </w:rPr>
                            <w:t>SuS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171DED" id="Rechteck 12" o:spid="_x0000_s1026" style="position:absolute;margin-left:201.05pt;margin-top:.8pt;width:240.95pt;height:26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iJGEt+AA&#10;AAAIAQAADwAAAAAAAAAAAAAAAADVBAAAZHJzL2Rvd25yZXYueG1sUEsFBgAAAAAEAAQA8wAAAOIF&#10;AAAAAA==&#10;" fillcolor="#ffc000 [3207]" stroked="f" strokeweight="1pt">
              <v:textbox>
                <w:txbxContent>
                  <w:p w14:paraId="4D5BE410" w14:textId="6C9EB98E" w:rsidR="00F42FF7" w:rsidRDefault="00056E72" w:rsidP="00F42FF7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F42FF7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F42FF7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F42FF7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F42FF7">
                      <w:rPr>
                        <w:b/>
                        <w:color w:val="FFFFFF" w:themeColor="background1"/>
                        <w:sz w:val="32"/>
                      </w:rPr>
                      <w:t xml:space="preserve">5 </w:t>
                    </w:r>
                    <w:proofErr w:type="spellStart"/>
                    <w:r w:rsidR="00F42FF7">
                      <w:rPr>
                        <w:b/>
                        <w:color w:val="FFFFFF" w:themeColor="background1"/>
                        <w:sz w:val="32"/>
                      </w:rPr>
                      <w:t>SuS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3EB422A" wp14:editId="53563DD1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9491DC4" w14:textId="77777777" w:rsidR="00F42FF7" w:rsidRPr="008D5655" w:rsidRDefault="00F42FF7" w:rsidP="00F42FF7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3EB422A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59491DC4" w14:textId="77777777" w:rsidR="00F42FF7" w:rsidRPr="008D5655" w:rsidRDefault="00F42FF7" w:rsidP="00F42FF7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B829CD"/>
    <w:multiLevelType w:val="hybridMultilevel"/>
    <w:tmpl w:val="9ADC76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4808AA"/>
    <w:multiLevelType w:val="hybridMultilevel"/>
    <w:tmpl w:val="12046F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0797659">
    <w:abstractNumId w:val="26"/>
  </w:num>
  <w:num w:numId="2" w16cid:durableId="892423019">
    <w:abstractNumId w:val="5"/>
  </w:num>
  <w:num w:numId="3" w16cid:durableId="627972380">
    <w:abstractNumId w:val="5"/>
  </w:num>
  <w:num w:numId="4" w16cid:durableId="1149977768">
    <w:abstractNumId w:val="5"/>
  </w:num>
  <w:num w:numId="5" w16cid:durableId="1691300036">
    <w:abstractNumId w:val="5"/>
  </w:num>
  <w:num w:numId="6" w16cid:durableId="633872178">
    <w:abstractNumId w:val="5"/>
  </w:num>
  <w:num w:numId="7" w16cid:durableId="1642421328">
    <w:abstractNumId w:val="5"/>
  </w:num>
  <w:num w:numId="8" w16cid:durableId="921334257">
    <w:abstractNumId w:val="5"/>
  </w:num>
  <w:num w:numId="9" w16cid:durableId="1403720401">
    <w:abstractNumId w:val="5"/>
  </w:num>
  <w:num w:numId="10" w16cid:durableId="1709183943">
    <w:abstractNumId w:val="5"/>
  </w:num>
  <w:num w:numId="11" w16cid:durableId="1012881231">
    <w:abstractNumId w:val="5"/>
  </w:num>
  <w:num w:numId="12" w16cid:durableId="390154968">
    <w:abstractNumId w:val="6"/>
  </w:num>
  <w:num w:numId="13" w16cid:durableId="1952668955">
    <w:abstractNumId w:val="4"/>
  </w:num>
  <w:num w:numId="14" w16cid:durableId="1391614979">
    <w:abstractNumId w:val="16"/>
  </w:num>
  <w:num w:numId="15" w16cid:durableId="1833331882">
    <w:abstractNumId w:val="20"/>
  </w:num>
  <w:num w:numId="16" w16cid:durableId="525945600">
    <w:abstractNumId w:val="14"/>
  </w:num>
  <w:num w:numId="17" w16cid:durableId="1982272691">
    <w:abstractNumId w:val="23"/>
  </w:num>
  <w:num w:numId="18" w16cid:durableId="431703166">
    <w:abstractNumId w:val="10"/>
  </w:num>
  <w:num w:numId="19" w16cid:durableId="636374669">
    <w:abstractNumId w:val="3"/>
  </w:num>
  <w:num w:numId="20" w16cid:durableId="1836148288">
    <w:abstractNumId w:val="12"/>
  </w:num>
  <w:num w:numId="21" w16cid:durableId="1920019335">
    <w:abstractNumId w:val="25"/>
  </w:num>
  <w:num w:numId="22" w16cid:durableId="361829612">
    <w:abstractNumId w:val="19"/>
  </w:num>
  <w:num w:numId="23" w16cid:durableId="918709994">
    <w:abstractNumId w:val="18"/>
  </w:num>
  <w:num w:numId="24" w16cid:durableId="1436247204">
    <w:abstractNumId w:val="0"/>
  </w:num>
  <w:num w:numId="25" w16cid:durableId="308436489">
    <w:abstractNumId w:val="21"/>
  </w:num>
  <w:num w:numId="26" w16cid:durableId="284971818">
    <w:abstractNumId w:val="24"/>
  </w:num>
  <w:num w:numId="27" w16cid:durableId="1240796007">
    <w:abstractNumId w:val="2"/>
  </w:num>
  <w:num w:numId="28" w16cid:durableId="1301571817">
    <w:abstractNumId w:val="13"/>
  </w:num>
  <w:num w:numId="29" w16cid:durableId="1017925462">
    <w:abstractNumId w:val="8"/>
  </w:num>
  <w:num w:numId="30" w16cid:durableId="352926779">
    <w:abstractNumId w:val="17"/>
  </w:num>
  <w:num w:numId="31" w16cid:durableId="281621868">
    <w:abstractNumId w:val="22"/>
  </w:num>
  <w:num w:numId="32" w16cid:durableId="222982166">
    <w:abstractNumId w:val="11"/>
  </w:num>
  <w:num w:numId="33" w16cid:durableId="833565485">
    <w:abstractNumId w:val="7"/>
  </w:num>
  <w:num w:numId="34" w16cid:durableId="2131511994">
    <w:abstractNumId w:val="1"/>
  </w:num>
  <w:num w:numId="35" w16cid:durableId="1135222794">
    <w:abstractNumId w:val="9"/>
  </w:num>
  <w:num w:numId="36" w16cid:durableId="201015271">
    <w:abstractNumId w:val="5"/>
  </w:num>
  <w:num w:numId="37" w16cid:durableId="1261377871">
    <w:abstractNumId w:val="5"/>
  </w:num>
  <w:num w:numId="38" w16cid:durableId="695930889">
    <w:abstractNumId w:val="15"/>
  </w:num>
  <w:num w:numId="39" w16cid:durableId="2088384547">
    <w:abstractNumId w:val="5"/>
  </w:num>
  <w:num w:numId="40" w16cid:durableId="905140994">
    <w:abstractNumId w:val="5"/>
  </w:num>
  <w:num w:numId="41" w16cid:durableId="1432512084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56E72"/>
    <w:rsid w:val="000644BD"/>
    <w:rsid w:val="00085522"/>
    <w:rsid w:val="000B6F96"/>
    <w:rsid w:val="000C02EB"/>
    <w:rsid w:val="000C295A"/>
    <w:rsid w:val="000E6704"/>
    <w:rsid w:val="000F0FCD"/>
    <w:rsid w:val="00152FC3"/>
    <w:rsid w:val="0026667E"/>
    <w:rsid w:val="00283070"/>
    <w:rsid w:val="002A7DB5"/>
    <w:rsid w:val="002E4685"/>
    <w:rsid w:val="00304354"/>
    <w:rsid w:val="00311F98"/>
    <w:rsid w:val="003208EB"/>
    <w:rsid w:val="00342B12"/>
    <w:rsid w:val="00350AE3"/>
    <w:rsid w:val="00394DFA"/>
    <w:rsid w:val="00451A0F"/>
    <w:rsid w:val="00454810"/>
    <w:rsid w:val="004670A5"/>
    <w:rsid w:val="004F0644"/>
    <w:rsid w:val="0051659F"/>
    <w:rsid w:val="00565FB1"/>
    <w:rsid w:val="00583261"/>
    <w:rsid w:val="005C0A9C"/>
    <w:rsid w:val="00611CF4"/>
    <w:rsid w:val="00691369"/>
    <w:rsid w:val="00697B7B"/>
    <w:rsid w:val="006B1729"/>
    <w:rsid w:val="007342D2"/>
    <w:rsid w:val="007B7419"/>
    <w:rsid w:val="007C0631"/>
    <w:rsid w:val="007C4312"/>
    <w:rsid w:val="008306C3"/>
    <w:rsid w:val="00864BD5"/>
    <w:rsid w:val="008717D7"/>
    <w:rsid w:val="008D4E72"/>
    <w:rsid w:val="00902B67"/>
    <w:rsid w:val="00985D47"/>
    <w:rsid w:val="009929BE"/>
    <w:rsid w:val="009A0C4B"/>
    <w:rsid w:val="009B3BAC"/>
    <w:rsid w:val="009E6885"/>
    <w:rsid w:val="00A049ED"/>
    <w:rsid w:val="00A24E85"/>
    <w:rsid w:val="00A55669"/>
    <w:rsid w:val="00A562B0"/>
    <w:rsid w:val="00A72BE2"/>
    <w:rsid w:val="00AA2DA3"/>
    <w:rsid w:val="00AA472A"/>
    <w:rsid w:val="00AF1502"/>
    <w:rsid w:val="00AF6BE6"/>
    <w:rsid w:val="00B16FE0"/>
    <w:rsid w:val="00B32281"/>
    <w:rsid w:val="00B72B24"/>
    <w:rsid w:val="00B73CC3"/>
    <w:rsid w:val="00B80834"/>
    <w:rsid w:val="00B9342B"/>
    <w:rsid w:val="00BB40BB"/>
    <w:rsid w:val="00BB53E3"/>
    <w:rsid w:val="00BF00E1"/>
    <w:rsid w:val="00C05237"/>
    <w:rsid w:val="00C108ED"/>
    <w:rsid w:val="00C164C9"/>
    <w:rsid w:val="00C269D1"/>
    <w:rsid w:val="00CA0A3A"/>
    <w:rsid w:val="00CA60E2"/>
    <w:rsid w:val="00CE4376"/>
    <w:rsid w:val="00CE6B45"/>
    <w:rsid w:val="00D02A80"/>
    <w:rsid w:val="00D650AC"/>
    <w:rsid w:val="00D802F7"/>
    <w:rsid w:val="00DD6851"/>
    <w:rsid w:val="00DF5554"/>
    <w:rsid w:val="00E24D25"/>
    <w:rsid w:val="00E46849"/>
    <w:rsid w:val="00E722EA"/>
    <w:rsid w:val="00EC2D49"/>
    <w:rsid w:val="00F24DEC"/>
    <w:rsid w:val="00F42FF7"/>
    <w:rsid w:val="00F762B7"/>
    <w:rsid w:val="00F90343"/>
    <w:rsid w:val="00FC4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0C0DF8DD"/>
  <w15:docId w15:val="{DA1EB806-E2E7-4351-94F4-F4F5E27D8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AA472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AA472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AA472A"/>
    <w:pPr>
      <w:keepNext/>
      <w:keepLines/>
      <w:numPr>
        <w:ilvl w:val="1"/>
        <w:numId w:val="40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AA472A"/>
    <w:pPr>
      <w:keepNext/>
      <w:keepLines/>
      <w:numPr>
        <w:ilvl w:val="2"/>
        <w:numId w:val="40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40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4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4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4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4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4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AA472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AA472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AA472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AA472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NormaleTabelle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AA472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AA472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AA472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AA472A"/>
    <w:pPr>
      <w:numPr>
        <w:numId w:val="41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AA472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AA472A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AA472A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3208EB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www.itwissen.info/definition/lexikon/quick-response-QR-QR-Code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qrcode.wilkohartz.de" TargetMode="External"/><Relationship Id="rId14" Type="http://schemas.microsoft.com/office/2011/relationships/people" Target="peop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FE429-21C8-4D10-9096-D4925F8D7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140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10</cp:revision>
  <cp:lastPrinted>2016-11-24T10:41:00Z</cp:lastPrinted>
  <dcterms:created xsi:type="dcterms:W3CDTF">2016-01-12T10:18:00Z</dcterms:created>
  <dcterms:modified xsi:type="dcterms:W3CDTF">2022-10-11T14:57:00Z</dcterms:modified>
</cp:coreProperties>
</file>