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7C628" w14:textId="145AA49B" w:rsidR="004A304B" w:rsidRPr="004A304B" w:rsidRDefault="004A304B" w:rsidP="004A304B">
      <w:pPr>
        <w:jc w:val="center"/>
      </w:pPr>
    </w:p>
    <w:p w14:paraId="0769E6AB" w14:textId="6EA16C45" w:rsidR="00860AC1" w:rsidRDefault="006C62E2" w:rsidP="006C62E2">
      <w:pPr>
        <w:pStyle w:val="Titel"/>
      </w:pPr>
      <w:r>
        <w:t>Modellaufbau</w:t>
      </w:r>
    </w:p>
    <w:p w14:paraId="41C389D4" w14:textId="60F92F62" w:rsidR="0095434C" w:rsidRPr="0095434C" w:rsidRDefault="0095434C" w:rsidP="0095434C">
      <w:ins w:id="0" w:author="Malambré, Julia | Wissensfabrik" w:date="2022-12-12T09:51:00Z">
        <w:r w:rsidRPr="004833AA">
          <w:drawing>
            <wp:inline distT="0" distB="0" distL="0" distR="0" wp14:anchorId="529B9BFD" wp14:editId="204A079F">
              <wp:extent cx="9197935" cy="4392000"/>
              <wp:effectExtent l="0" t="0" r="3810" b="8890"/>
              <wp:docPr id="49" name="Grafik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197935" cy="4392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4C2E473" w14:textId="6C08874D" w:rsidR="00611CF4" w:rsidRDefault="00611CF4" w:rsidP="00860AC1"/>
    <w:sectPr w:rsidR="00611CF4" w:rsidSect="001051DA">
      <w:headerReference w:type="default" r:id="rId9"/>
      <w:footerReference w:type="default" r:id="rId10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C4E304" w14:textId="77777777" w:rsidR="00C43410" w:rsidRDefault="00C43410" w:rsidP="00DD6851">
      <w:r>
        <w:separator/>
      </w:r>
    </w:p>
  </w:endnote>
  <w:endnote w:type="continuationSeparator" w:id="0">
    <w:p w14:paraId="36DADE2B" w14:textId="77777777" w:rsidR="00C43410" w:rsidRDefault="00C43410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7F56A" w14:textId="68C2104B" w:rsidR="003202D6" w:rsidRPr="003202D6" w:rsidRDefault="003202D6" w:rsidP="00996812">
    <w:pPr>
      <w:pStyle w:val="Kopfzeile"/>
      <w:tabs>
        <w:tab w:val="clear" w:pos="4536"/>
        <w:tab w:val="clear" w:pos="9072"/>
        <w:tab w:val="left" w:pos="8215"/>
        <w:tab w:val="right" w:pos="13467"/>
      </w:tabs>
      <w:ind w:right="-2637" w:firstLine="993"/>
      <w:rPr>
        <w:i/>
        <w:sz w:val="18"/>
      </w:rPr>
    </w:pPr>
    <w:r w:rsidRPr="00C140D3">
      <w:rPr>
        <w:sz w:val="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30E1593" wp14:editId="72DF89F8">
              <wp:simplePos x="0" y="0"/>
              <wp:positionH relativeFrom="column">
                <wp:posOffset>2540</wp:posOffset>
              </wp:positionH>
              <wp:positionV relativeFrom="paragraph">
                <wp:posOffset>-147955</wp:posOffset>
              </wp:positionV>
              <wp:extent cx="9242425" cy="0"/>
              <wp:effectExtent l="0" t="19050" r="3492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0CD072E" id="Gerade Verbindung 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1.65pt" to="727.95pt,-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" strokecolor="#538135 [2409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>
      <w:rPr>
        <w:sz w:val="18"/>
      </w:rPr>
      <w:t xml:space="preserve">2 </w:t>
    </w:r>
    <w:r w:rsidRPr="00C140D3">
      <w:rPr>
        <w:sz w:val="18"/>
      </w:rPr>
      <w:t xml:space="preserve">– </w:t>
    </w:r>
    <w:r>
      <w:rPr>
        <w:sz w:val="18"/>
      </w:rPr>
      <w:t>Internet</w:t>
    </w:r>
    <w:r w:rsidRPr="00C140D3">
      <w:rPr>
        <w:i/>
        <w:sz w:val="18"/>
      </w:rPr>
      <w:tab/>
    </w:r>
    <w:r w:rsidR="00996812"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E01004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E01004">
      <w:rPr>
        <w:sz w:val="18"/>
      </w:rPr>
      <w:t>1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49C2C" w14:textId="77777777" w:rsidR="00C43410" w:rsidRDefault="00C43410" w:rsidP="00DD6851">
      <w:r>
        <w:separator/>
      </w:r>
    </w:p>
  </w:footnote>
  <w:footnote w:type="continuationSeparator" w:id="0">
    <w:p w14:paraId="5F53AD92" w14:textId="77777777" w:rsidR="00C43410" w:rsidRDefault="00C43410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62E33" w14:textId="05D7FF8C" w:rsidR="003202D6" w:rsidRPr="00193820" w:rsidRDefault="003202D6" w:rsidP="00950181">
    <w:pPr>
      <w:pStyle w:val="Kopfzeile"/>
      <w:tabs>
        <w:tab w:val="clear" w:pos="4536"/>
        <w:tab w:val="clear" w:pos="9072"/>
        <w:tab w:val="left" w:pos="8520"/>
      </w:tabs>
      <w:ind w:right="-87"/>
      <w:rPr>
        <w:color w:val="AEAAAA" w:themeColor="background2" w:themeShade="BF"/>
      </w:rPr>
    </w:pP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93B57B5" wp14:editId="42EA9A19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1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3B18086" w14:textId="77777777" w:rsidR="003202D6" w:rsidRPr="008D5655" w:rsidRDefault="003202D6" w:rsidP="003202D6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3B57B5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" stroked="f">
              <v:textbox>
                <w:txbxContent>
                  <w:p w14:paraId="73B18086" w14:textId="77777777" w:rsidR="003202D6" w:rsidRPr="008D5655" w:rsidRDefault="003202D6" w:rsidP="003202D6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 w:rsidR="00950181">
      <w:rPr>
        <w:color w:val="AEAAAA" w:themeColor="background2" w:themeShade="BF"/>
      </w:rPr>
      <w:tab/>
    </w:r>
  </w:p>
  <w:p w14:paraId="09D71E31" w14:textId="39ED3B4B" w:rsidR="003202D6" w:rsidRPr="00024FC2" w:rsidRDefault="003202D6" w:rsidP="003202D6">
    <w:pPr>
      <w:pStyle w:val="Kopfzeile"/>
    </w:pPr>
  </w:p>
  <w:p w14:paraId="1CADF21A" w14:textId="3DCB9523" w:rsidR="00611CF4" w:rsidRPr="003202D6" w:rsidRDefault="00624F00" w:rsidP="00950181">
    <w:pPr>
      <w:pStyle w:val="Kopfzeile"/>
      <w:tabs>
        <w:tab w:val="clear" w:pos="4536"/>
        <w:tab w:val="clear" w:pos="9072"/>
        <w:tab w:val="left" w:pos="8340"/>
      </w:tabs>
    </w:pPr>
    <w:r>
      <w:rPr>
        <w:rFonts w:ascii="Times New Roman" w:hAnsi="Times New Roman" w:cs="Times New Roman"/>
        <w:bCs w:val="0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D2A1EFA" wp14:editId="6EB8ACD7">
              <wp:simplePos x="0" y="0"/>
              <wp:positionH relativeFrom="column">
                <wp:posOffset>9448165</wp:posOffset>
              </wp:positionH>
              <wp:positionV relativeFrom="paragraph">
                <wp:posOffset>2237105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326B4" w14:textId="77777777" w:rsidR="00624F00" w:rsidRDefault="00624F00" w:rsidP="00624F00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Grafik 1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D2A1EFA" id="Gruppieren 27" o:spid="_x0000_s1027" style="position:absolute;margin-left:743.95pt;margin-top:176.15pt;width:25.9pt;height:322.55pt;z-index:251668480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bWZ0MQAA&#10;AAADASAAAAEAAAAAAAAAAAAAAAAAAAABAAAAAAAAAAAAAAAAAAAAAQA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/8AAAD/////////////////////&#10;////////////////AAAAAP////////////////////////////////////8A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/wAAAP////////////////////////////////////8AAAAAAP//////////////////////&#10;////////////AAAAAAAA/////////////////////////////////wAAAAAAAAD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wAAAAAA//////////////////////////////////8AAAAAAAD/////////////////////////&#10;////////AAAAAAAAAP///////////////////////////////wAAAAAAAAAA////////////////&#10;////////////////AAA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/wAAAAD///////////////////////////////////8A&#10;AAAAAP//////////////////////////////////AAAAAAAAAP//////////////////////////&#10;/////wAAAAAAAAAA//////////////////////////////8AAAAAAAAAAAD/////////////////&#10;/////////////wAAAAAAAAAAAP///////////////////////////////wAAAA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///////////////////////////////////wAAAAAA////////&#10;/////////////////////////wAAAAAAAAD///////////////////////////////8AAAAAAAAA&#10;AP/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D/////////////////////&#10;/////////////////wAAAAD//////////////////////////////////wAAAAAAAP//////////&#10;/////////////////////wAAAAAAAAAA//////////////////////////////8AAAAAAAAAAAAA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D/////////////////////////////////////&#10;AAAAAP//////////////////////////////////AAAAAAAAAP//////////////////////////&#10;////AAAAAAAAAAAA/////////////////////////////wAAAAAAAAAAAAD/////////////////&#10;////////////AAAAAAAAAAAAAAD///////////////////////////8AAAAAAAAAAAAAAP//////&#10;//////////////////////8AAAAAAAAAAAAAAP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P//////////////////////////////////AAAA&#10;AAAA////////////////////////////////AAAAAAAAAAD/////////////////////////////&#10;AAAAAAAAAAAAAAD//////////////////////////wAAAAAAAAAAAAAAAP//////////////////&#10;/////////wAAAAAAAAAAAAAA////////////////////////////AAAAAAAAAAAAAAAA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/8AAAAAAAAA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wAAAAAAAAAA&#10;////////////////////////////AAAAAAAAAAAAAAD///////////////////////////8AAAAA&#10;AAAAAAAAAAD//////////////////////////wAAAAAAAAAAAAAAAP//////////////////////&#10;/////wAAAAAAAAAAAAAA////////////////////////////AAAAAAAAAAAAAAAA////////////&#10;////////////////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vwQSUNDX1BST0ZJTEUAD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8AAAAAAAAAAAAAAAD/////////&#10;/////////////////wAAAAAAAAAAAAAAAAD//////////////////////////wAAAAAAAAAAAAAA&#10;AP//////////////////////////AAAAAAAAAAAAAAAA////////////////////////////AAAA&#10;AAAAAAAAAAD///////////////////////////8AAAAAAAAAAAAAAP//////////////////////&#10;/////wAAAAAAAAAAAAAA/////////////////////////////wAAAAAAAAAA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P//////////&#10;//////////////8AAAAAAAAAAAAAAAAA//////////////////////////8AAAAAAAAAAAAAAAD/&#10;/////////////////////////wAAAAAAAAAAAAAAAAD//////////////////////////wAAAAAA&#10;AAAAAAAAAP//////////////////////////AAAAAAAAAAAAAAAA////////////////////////&#10;////AAAAAAAAAAAAAP////////////////////////////8AAA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//////////////////////////8AAAAAAAAAAAAAAAD/////&#10;/////////////////////wAAAAAAAAAAAAAAAP//////////////////////////AAAAAAAAAAAA&#10;AAAAAP//////////////////////////AAAAAAAAAAAA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D/////////////////////////////AAAAAAAAAAAAAAAAAP//////&#10;//////////////////8AAAAAAAAAAAAAAAAA//////////////////////////8AAAAAAAAAAAAA&#10;AP///////////////////////////w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AAAAAAAAD/////////&#10;/////////////////wAAAAAAAAAAAAAAAP//////////////////////////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//////////////////////&#10;//////////////8AAAAAAAAAAAD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D/////////////////////////////////&#10;////////////////////////////////////////////////////////////////////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wrr6yMKWyY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">
              <v:shape id="_x0000_s1028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" stroked="f">
                <v:textbox>
                  <w:txbxContent>
                    <w:p w14:paraId="13F326B4" w14:textId="77777777" w:rsidR="00624F00" w:rsidRDefault="00624F00" w:rsidP="00624F00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0" o:spid="_x0000_s1029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aLm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3r5RQbQ6z8AAAD//wMAUEsBAi0AFAAGAAgAAAAhANvh9svuAAAAhQEAABMAAAAAAAAAAAAA&#10;AAAAAAAAAFtDb250ZW50X1R5cGVzXS54bWxQSwECLQAUAAYACAAAACEAWvQsW78AAAAVAQAACwAA&#10;AAAAAAAAAAAAAAAfAQAAX3JlbHMvLnJlbHNQSwECLQAUAAYACAAAACEADAWi5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513F7"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1A514CAE" wp14:editId="2882046F">
              <wp:simplePos x="0" y="0"/>
              <wp:positionH relativeFrom="margin">
                <wp:align>right</wp:align>
              </wp:positionH>
              <wp:positionV relativeFrom="paragraph">
                <wp:posOffset>142240</wp:posOffset>
              </wp:positionV>
              <wp:extent cx="3059430" cy="339725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D60F5F7" w14:textId="7DC8B539" w:rsidR="00950181" w:rsidRDefault="006E4F83" w:rsidP="0095018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</w:t>
                          </w:r>
                          <w:r w:rsidR="00950181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 </w:t>
                          </w:r>
                          <w:r w:rsidR="00950181">
                            <w:rPr>
                              <w:b/>
                              <w:color w:val="FFFFFF" w:themeColor="background1"/>
                              <w:sz w:val="32"/>
                            </w:rPr>
                            <w:t>B2.</w:t>
                          </w:r>
                          <w:r w:rsidR="006C62E2">
                            <w:rPr>
                              <w:b/>
                              <w:color w:val="FFFFFF" w:themeColor="background1"/>
                              <w:sz w:val="32"/>
                            </w:rPr>
                            <w:t>1</w:t>
                          </w:r>
                        </w:p>
                        <w:p w14:paraId="54112B41" w14:textId="153B4208" w:rsidR="00950181" w:rsidRDefault="00950181" w:rsidP="00950181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A514CAE" id="Rechteck 22" o:spid="_x0000_s1030" style="position:absolute;margin-left:189.7pt;margin-top:11.2pt;width:240.9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" fillcolor="#538135 [2409]" stroked="f" strokeweight="1pt">
              <v:textbox>
                <w:txbxContent>
                  <w:p w14:paraId="1D60F5F7" w14:textId="7DC8B539" w:rsidR="00950181" w:rsidRDefault="006E4F83" w:rsidP="0095018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</w:t>
                    </w:r>
                    <w:r w:rsidR="00950181" w:rsidRPr="001D2B9B">
                      <w:rPr>
                        <w:b/>
                        <w:color w:val="FFFFFF" w:themeColor="background1"/>
                        <w:sz w:val="32"/>
                      </w:rPr>
                      <w:t xml:space="preserve"> </w:t>
                    </w:r>
                    <w:r w:rsidR="00950181">
                      <w:rPr>
                        <w:b/>
                        <w:color w:val="FFFFFF" w:themeColor="background1"/>
                        <w:sz w:val="32"/>
                      </w:rPr>
                      <w:t>B2.</w:t>
                    </w:r>
                    <w:r w:rsidR="006C62E2">
                      <w:rPr>
                        <w:b/>
                        <w:color w:val="FFFFFF" w:themeColor="background1"/>
                        <w:sz w:val="32"/>
                      </w:rPr>
                      <w:t>1</w:t>
                    </w:r>
                  </w:p>
                  <w:p w14:paraId="54112B41" w14:textId="153B4208" w:rsidR="00950181" w:rsidRDefault="00950181" w:rsidP="00950181">
                    <w:pPr>
                      <w:jc w:val="cente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950181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579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2775B"/>
    <w:multiLevelType w:val="multilevel"/>
    <w:tmpl w:val="446C3F5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2575012">
    <w:abstractNumId w:val="8"/>
  </w:num>
  <w:num w:numId="2" w16cid:durableId="1040087726">
    <w:abstractNumId w:val="2"/>
  </w:num>
  <w:num w:numId="3" w16cid:durableId="747921079">
    <w:abstractNumId w:val="2"/>
  </w:num>
  <w:num w:numId="4" w16cid:durableId="1818767214">
    <w:abstractNumId w:val="2"/>
  </w:num>
  <w:num w:numId="5" w16cid:durableId="1664776079">
    <w:abstractNumId w:val="2"/>
  </w:num>
  <w:num w:numId="6" w16cid:durableId="951522078">
    <w:abstractNumId w:val="2"/>
  </w:num>
  <w:num w:numId="7" w16cid:durableId="967929202">
    <w:abstractNumId w:val="2"/>
  </w:num>
  <w:num w:numId="8" w16cid:durableId="1320883529">
    <w:abstractNumId w:val="2"/>
  </w:num>
  <w:num w:numId="9" w16cid:durableId="1727222731">
    <w:abstractNumId w:val="2"/>
  </w:num>
  <w:num w:numId="10" w16cid:durableId="772095728">
    <w:abstractNumId w:val="2"/>
  </w:num>
  <w:num w:numId="11" w16cid:durableId="1144471963">
    <w:abstractNumId w:val="2"/>
  </w:num>
  <w:num w:numId="12" w16cid:durableId="1109811947">
    <w:abstractNumId w:val="3"/>
  </w:num>
  <w:num w:numId="13" w16cid:durableId="1277256476">
    <w:abstractNumId w:val="0"/>
  </w:num>
  <w:num w:numId="14" w16cid:durableId="2083915177">
    <w:abstractNumId w:val="6"/>
  </w:num>
  <w:num w:numId="15" w16cid:durableId="2044941162">
    <w:abstractNumId w:val="7"/>
  </w:num>
  <w:num w:numId="16" w16cid:durableId="1607930733">
    <w:abstractNumId w:val="4"/>
  </w:num>
  <w:num w:numId="17" w16cid:durableId="1727337818">
    <w:abstractNumId w:val="1"/>
  </w:num>
  <w:num w:numId="18" w16cid:durableId="286475405">
    <w:abstractNumId w:val="1"/>
  </w:num>
  <w:num w:numId="19" w16cid:durableId="1951860050">
    <w:abstractNumId w:val="1"/>
  </w:num>
  <w:num w:numId="20" w16cid:durableId="661543647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lambré, Julia | Wissensfabrik">
    <w15:presenceInfo w15:providerId="AD" w15:userId="S::Julia.Malambre@wissensfabrik.de::d294621f-9b82-49bc-8b6c-776d6cf9ddf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365B7"/>
    <w:rsid w:val="00043DA4"/>
    <w:rsid w:val="00047122"/>
    <w:rsid w:val="000644BD"/>
    <w:rsid w:val="00085522"/>
    <w:rsid w:val="000960BD"/>
    <w:rsid w:val="000B6F96"/>
    <w:rsid w:val="000C02EB"/>
    <w:rsid w:val="000C295A"/>
    <w:rsid w:val="000E48BA"/>
    <w:rsid w:val="001051DA"/>
    <w:rsid w:val="00152FC3"/>
    <w:rsid w:val="00214F24"/>
    <w:rsid w:val="00283070"/>
    <w:rsid w:val="002A2F26"/>
    <w:rsid w:val="002D2F90"/>
    <w:rsid w:val="002D7245"/>
    <w:rsid w:val="002E7BDA"/>
    <w:rsid w:val="003041D8"/>
    <w:rsid w:val="00311F98"/>
    <w:rsid w:val="003202D6"/>
    <w:rsid w:val="00342B12"/>
    <w:rsid w:val="00407239"/>
    <w:rsid w:val="00454810"/>
    <w:rsid w:val="004670A5"/>
    <w:rsid w:val="004A304B"/>
    <w:rsid w:val="004E367A"/>
    <w:rsid w:val="004F0644"/>
    <w:rsid w:val="00501393"/>
    <w:rsid w:val="0051659F"/>
    <w:rsid w:val="005C0A9C"/>
    <w:rsid w:val="00611CF4"/>
    <w:rsid w:val="00624F00"/>
    <w:rsid w:val="00654DBA"/>
    <w:rsid w:val="00697B7B"/>
    <w:rsid w:val="006B1729"/>
    <w:rsid w:val="006C62E2"/>
    <w:rsid w:val="006E4F83"/>
    <w:rsid w:val="007241F1"/>
    <w:rsid w:val="007342D2"/>
    <w:rsid w:val="00746B3D"/>
    <w:rsid w:val="0076374C"/>
    <w:rsid w:val="00777639"/>
    <w:rsid w:val="007A0DC3"/>
    <w:rsid w:val="007B64DE"/>
    <w:rsid w:val="007C0631"/>
    <w:rsid w:val="008306C3"/>
    <w:rsid w:val="00852770"/>
    <w:rsid w:val="00860AC1"/>
    <w:rsid w:val="008717D7"/>
    <w:rsid w:val="008947E3"/>
    <w:rsid w:val="008D4E72"/>
    <w:rsid w:val="00902B67"/>
    <w:rsid w:val="00950181"/>
    <w:rsid w:val="0095434C"/>
    <w:rsid w:val="00961AB2"/>
    <w:rsid w:val="00987357"/>
    <w:rsid w:val="009929BE"/>
    <w:rsid w:val="00996812"/>
    <w:rsid w:val="009A0C4B"/>
    <w:rsid w:val="009B3BAC"/>
    <w:rsid w:val="009E3DA4"/>
    <w:rsid w:val="009E6368"/>
    <w:rsid w:val="009E6885"/>
    <w:rsid w:val="00A04BF7"/>
    <w:rsid w:val="00A203C5"/>
    <w:rsid w:val="00A24DD1"/>
    <w:rsid w:val="00A24E85"/>
    <w:rsid w:val="00A513F7"/>
    <w:rsid w:val="00A55669"/>
    <w:rsid w:val="00A562B0"/>
    <w:rsid w:val="00A833FC"/>
    <w:rsid w:val="00AA2DA3"/>
    <w:rsid w:val="00AA5FE5"/>
    <w:rsid w:val="00AA691D"/>
    <w:rsid w:val="00AF1502"/>
    <w:rsid w:val="00AF6BE6"/>
    <w:rsid w:val="00B16FE0"/>
    <w:rsid w:val="00B32281"/>
    <w:rsid w:val="00B531AA"/>
    <w:rsid w:val="00B9342B"/>
    <w:rsid w:val="00BB53E3"/>
    <w:rsid w:val="00BF00E1"/>
    <w:rsid w:val="00C108ED"/>
    <w:rsid w:val="00C11334"/>
    <w:rsid w:val="00C1328C"/>
    <w:rsid w:val="00C164C9"/>
    <w:rsid w:val="00C43410"/>
    <w:rsid w:val="00CA0A3A"/>
    <w:rsid w:val="00CA60E2"/>
    <w:rsid w:val="00CE6B45"/>
    <w:rsid w:val="00D650AC"/>
    <w:rsid w:val="00D802F7"/>
    <w:rsid w:val="00DA48E9"/>
    <w:rsid w:val="00DD6851"/>
    <w:rsid w:val="00E01004"/>
    <w:rsid w:val="00E179DA"/>
    <w:rsid w:val="00E24D25"/>
    <w:rsid w:val="00E46849"/>
    <w:rsid w:val="00E722EA"/>
    <w:rsid w:val="00EC2D49"/>
    <w:rsid w:val="00F24DEC"/>
    <w:rsid w:val="00F350BD"/>
    <w:rsid w:val="00F762B7"/>
    <w:rsid w:val="00F90343"/>
    <w:rsid w:val="00FA0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183F5501"/>
  <w15:docId w15:val="{279B4861-6D73-498A-9FD2-3203784D6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76374C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76374C"/>
    <w:pPr>
      <w:keepNext/>
      <w:keepLines/>
      <w:numPr>
        <w:numId w:val="19"/>
      </w:numPr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76374C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76374C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aliases w:val="WF-Titel"/>
    <w:basedOn w:val="Standard"/>
    <w:next w:val="Standard"/>
    <w:link w:val="TitelZchn"/>
    <w:uiPriority w:val="10"/>
    <w:qFormat/>
    <w:rsid w:val="0076374C"/>
    <w:pPr>
      <w:spacing w:after="240" w:line="240" w:lineRule="auto"/>
      <w:contextualSpacing/>
    </w:pPr>
    <w:rPr>
      <w:rFonts w:ascii="Helvetica 65" w:eastAsiaTheme="majorEastAsia" w:hAnsi="Helvetica 65" w:cstheme="majorBidi"/>
      <w:color w:val="000000" w:themeColor="text1"/>
      <w:sz w:val="56"/>
      <w:szCs w:val="56"/>
    </w:rPr>
  </w:style>
  <w:style w:type="character" w:customStyle="1" w:styleId="TitelZchn">
    <w:name w:val="Titel Zchn"/>
    <w:aliases w:val="WF-Titel Zchn"/>
    <w:basedOn w:val="Absatz-Standardschriftart"/>
    <w:link w:val="Titel"/>
    <w:uiPriority w:val="10"/>
    <w:rsid w:val="0076374C"/>
    <w:rPr>
      <w:rFonts w:ascii="Helvetica 65" w:eastAsiaTheme="majorEastAsia" w:hAnsi="Helvetica 65" w:cstheme="majorBidi"/>
      <w:bCs/>
      <w:noProof/>
      <w:color w:val="000000" w:themeColor="text1"/>
      <w:sz w:val="56"/>
      <w:szCs w:val="56"/>
      <w:lang w:eastAsia="de-DE"/>
    </w:rPr>
  </w:style>
  <w:style w:type="paragraph" w:styleId="Untertitel">
    <w:name w:val="Subtitle"/>
    <w:aliases w:val="WF-Untertitel"/>
    <w:basedOn w:val="Standard"/>
    <w:next w:val="Standard"/>
    <w:link w:val="UntertitelZchn"/>
    <w:uiPriority w:val="11"/>
    <w:qFormat/>
    <w:rsid w:val="0076374C"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aliases w:val="WF-Untertitel Zchn"/>
    <w:basedOn w:val="Absatz-Standardschriftart"/>
    <w:link w:val="Untertitel"/>
    <w:uiPriority w:val="11"/>
    <w:rsid w:val="0076374C"/>
    <w:rPr>
      <w:rFonts w:ascii="Helvetica 45" w:hAnsi="Helvetica 45"/>
      <w:bCs/>
      <w:noProof/>
      <w:spacing w:val="10"/>
      <w:sz w:val="44"/>
      <w:lang w:eastAsia="de-DE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76374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76374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76374C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76374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Standard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76374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76374C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76374C"/>
  </w:style>
  <w:style w:type="paragraph" w:customStyle="1" w:styleId="WF-Inhaltsverzeichnis">
    <w:name w:val="WF-Inhaltsverzeichnis"/>
    <w:basedOn w:val="Standard"/>
    <w:link w:val="WF-InhaltsverzeichnisZchn"/>
    <w:qFormat/>
    <w:rsid w:val="0076374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76374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76374C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76374C"/>
    <w:rPr>
      <w:rFonts w:ascii="Helvetica 45" w:eastAsiaTheme="minorHAnsi" w:hAnsi="Helvetica 45"/>
      <w:bCs/>
      <w:noProof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1/relationships/people" Target="peop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D3E964-2ABC-453D-8C8B-52228EF84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Malambré, Julia | Wissensfabrik</cp:lastModifiedBy>
  <cp:revision>16</cp:revision>
  <cp:lastPrinted>2016-11-24T10:32:00Z</cp:lastPrinted>
  <dcterms:created xsi:type="dcterms:W3CDTF">2016-02-11T09:06:00Z</dcterms:created>
  <dcterms:modified xsi:type="dcterms:W3CDTF">2022-12-12T08:58:00Z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{A53CE1E7-E32E-447C-85AF-6CE809542A85}</vt:lpwstr>
  </property>
</Properties>
</file>