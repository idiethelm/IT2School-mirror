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78518" w14:textId="77777777" w:rsidR="00882B7F" w:rsidRPr="005A44FE" w:rsidRDefault="00882B7F" w:rsidP="005A44FE">
      <w:pPr>
        <w:rPr>
          <w:rFonts w:ascii="Helvetica 65" w:hAnsi="Helvetica 65"/>
          <w:sz w:val="44"/>
          <w:szCs w:val="44"/>
        </w:rPr>
      </w:pPr>
      <w:r w:rsidRPr="005A44FE">
        <w:rPr>
          <w:rFonts w:ascii="Helvetica 65" w:hAnsi="Helvetica 65"/>
          <w:sz w:val="44"/>
          <w:szCs w:val="44"/>
        </w:rPr>
        <mc:AlternateContent>
          <mc:Choice Requires="wps">
            <w:drawing>
              <wp:anchor distT="0" distB="0" distL="114300" distR="114300" simplePos="0" relativeHeight="251660288" behindDoc="0" locked="0" layoutInCell="1" allowOverlap="1" wp14:anchorId="6961AF33" wp14:editId="7B8BEBAD">
                <wp:simplePos x="0" y="0"/>
                <wp:positionH relativeFrom="margin">
                  <wp:posOffset>4533265</wp:posOffset>
                </wp:positionH>
                <wp:positionV relativeFrom="paragraph">
                  <wp:posOffset>13335</wp:posOffset>
                </wp:positionV>
                <wp:extent cx="1066800" cy="476250"/>
                <wp:effectExtent l="0" t="0" r="0" b="0"/>
                <wp:wrapTight wrapText="bothSides">
                  <wp:wrapPolygon edited="0">
                    <wp:start x="0" y="0"/>
                    <wp:lineTo x="0" y="20736"/>
                    <wp:lineTo x="21214" y="20736"/>
                    <wp:lineTo x="21214"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106680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41B44" w14:textId="77777777" w:rsidR="001C46EE" w:rsidRPr="00EC0B1F" w:rsidRDefault="001C46EE" w:rsidP="00882B7F">
                            <w:pPr>
                              <w:ind w:right="-38"/>
                              <w:jc w:val="center"/>
                              <w:rPr>
                                <w:b/>
                              </w:rPr>
                            </w:pPr>
                            <w:r w:rsidRPr="00EC0B1F">
                              <w:rPr>
                                <w:b/>
                              </w:rPr>
                              <w:t>Das</w:t>
                            </w:r>
                            <w:r>
                              <w:rPr>
                                <w:b/>
                              </w:rPr>
                              <w:t xml:space="preserve"> </w:t>
                            </w:r>
                            <w:r w:rsidRPr="00EC0B1F">
                              <w:rPr>
                                <w:b/>
                              </w:rPr>
                              <w:t>Morse-Alphabet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1AF33" id="_x0000_t202" coordsize="21600,21600" o:spt="202" path="m,l,21600r21600,l21600,xe">
                <v:stroke joinstyle="miter"/>
                <v:path gradientshapeok="t" o:connecttype="rect"/>
              </v:shapetype>
              <v:shape id="Textfeld 3" o:spid="_x0000_s1026" type="#_x0000_t202" style="position:absolute;margin-left:356.95pt;margin-top:1.05pt;width:84pt;height:3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" fillcolor="white [3201]" stroked="f" strokeweight=".5pt">
                <v:textbox>
                  <w:txbxContent>
                    <w:p w14:paraId="7D441B44" w14:textId="77777777" w:rsidR="001C46EE" w:rsidRPr="00EC0B1F" w:rsidRDefault="001C46EE" w:rsidP="00882B7F">
                      <w:pPr>
                        <w:ind w:right="-38"/>
                        <w:jc w:val="center"/>
                        <w:rPr>
                          <w:b/>
                        </w:rPr>
                      </w:pPr>
                      <w:r w:rsidRPr="00EC0B1F">
                        <w:rPr>
                          <w:b/>
                        </w:rPr>
                        <w:t>Das</w:t>
                      </w:r>
                      <w:r>
                        <w:rPr>
                          <w:b/>
                        </w:rPr>
                        <w:t xml:space="preserve"> </w:t>
                      </w:r>
                      <w:r w:rsidRPr="00EC0B1F">
                        <w:rPr>
                          <w:b/>
                        </w:rPr>
                        <w:t>Morse-Alphabet</w:t>
                      </w:r>
                    </w:p>
                  </w:txbxContent>
                </v:textbox>
                <w10:wrap type="tight" anchorx="margin"/>
              </v:shape>
            </w:pict>
          </mc:Fallback>
        </mc:AlternateContent>
      </w:r>
      <w:r w:rsidRPr="005A44FE">
        <w:rPr>
          <w:rFonts w:ascii="Helvetica 65" w:hAnsi="Helvetica 65"/>
          <w:sz w:val="44"/>
          <w:szCs w:val="44"/>
        </w:rPr>
        <w:t>Der Morseapparat</w:t>
      </w:r>
    </w:p>
    <w:p w14:paraId="7469CD72" w14:textId="2536AF75" w:rsidR="00882B7F" w:rsidRPr="00882B7F" w:rsidRDefault="00882B7F" w:rsidP="00FB0002">
      <w:pPr>
        <w:jc w:val="both"/>
        <w:pPrChange w:id="0" w:author="Schmidberger, Alessa | Wissensfabrik" w:date="2022-10-11T12:09:00Z">
          <w:pPr/>
        </w:pPrChange>
      </w:pPr>
      <w:r w:rsidRPr="00882B7F">
        <mc:AlternateContent>
          <mc:Choice Requires="wps">
            <w:drawing>
              <wp:anchor distT="45720" distB="45720" distL="114300" distR="114300" simplePos="0" relativeHeight="251661312" behindDoc="1" locked="0" layoutInCell="1" allowOverlap="1" wp14:anchorId="6AA7437D" wp14:editId="4FA1F63D">
                <wp:simplePos x="0" y="0"/>
                <wp:positionH relativeFrom="margin">
                  <wp:posOffset>4533265</wp:posOffset>
                </wp:positionH>
                <wp:positionV relativeFrom="paragraph">
                  <wp:posOffset>21590</wp:posOffset>
                </wp:positionV>
                <wp:extent cx="1057275" cy="6877050"/>
                <wp:effectExtent l="0" t="0" r="28575" b="19050"/>
                <wp:wrapTight wrapText="bothSides">
                  <wp:wrapPolygon edited="0">
                    <wp:start x="0" y="0"/>
                    <wp:lineTo x="0" y="21600"/>
                    <wp:lineTo x="21795" y="21600"/>
                    <wp:lineTo x="21795"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877050"/>
                        </a:xfrm>
                        <a:prstGeom prst="rect">
                          <a:avLst/>
                        </a:prstGeom>
                        <a:noFill/>
                        <a:ln>
                          <a:solidFill>
                            <a:schemeClr val="tx1"/>
                          </a:solidFill>
                          <a:headEnd/>
                          <a:tailEnd/>
                        </a:ln>
                        <a:effectLst/>
                      </wps:spPr>
                      <wps:style>
                        <a:lnRef idx="2">
                          <a:schemeClr val="accent3"/>
                        </a:lnRef>
                        <a:fillRef idx="1">
                          <a:schemeClr val="lt1"/>
                        </a:fillRef>
                        <a:effectRef idx="0">
                          <a:schemeClr val="accent3"/>
                        </a:effectRef>
                        <a:fontRef idx="minor">
                          <a:schemeClr val="dk1"/>
                        </a:fontRef>
                      </wps:style>
                      <wps:txbx>
                        <w:txbxContent>
                          <w:p w14:paraId="27E2AA13" w14:textId="77777777" w:rsidR="001C46EE" w:rsidRPr="009509D5" w:rsidRDefault="001C46EE" w:rsidP="00882B7F">
                            <w:pPr>
                              <w:tabs>
                                <w:tab w:val="right" w:pos="567"/>
                                <w:tab w:val="left" w:pos="709"/>
                              </w:tabs>
                              <w:spacing w:after="0"/>
                              <w:rPr>
                                <w:lang w:val="pt-BR"/>
                              </w:rPr>
                            </w:pPr>
                            <w:r>
                              <w:rPr>
                                <w:lang w:val="en-US"/>
                              </w:rPr>
                              <w:tab/>
                            </w:r>
                            <w:r w:rsidRPr="009509D5">
                              <w:rPr>
                                <w:lang w:val="pt-BR"/>
                              </w:rPr>
                              <w:t>a</w:t>
                            </w:r>
                            <w:r w:rsidRPr="009509D5">
                              <w:rPr>
                                <w:lang w:val="pt-BR"/>
                              </w:rPr>
                              <w:tab/>
                              <w:t>.-</w:t>
                            </w:r>
                          </w:p>
                          <w:p w14:paraId="3DA359B1" w14:textId="77777777" w:rsidR="001C46EE" w:rsidRPr="009509D5" w:rsidRDefault="001C46EE" w:rsidP="00882B7F">
                            <w:pPr>
                              <w:tabs>
                                <w:tab w:val="right" w:pos="567"/>
                                <w:tab w:val="left" w:pos="709"/>
                              </w:tabs>
                              <w:spacing w:after="0"/>
                              <w:rPr>
                                <w:lang w:val="pt-BR"/>
                              </w:rPr>
                            </w:pPr>
                            <w:r w:rsidRPr="009509D5">
                              <w:rPr>
                                <w:lang w:val="pt-BR"/>
                              </w:rPr>
                              <w:tab/>
                              <w:t>b</w:t>
                            </w:r>
                            <w:r w:rsidRPr="009509D5">
                              <w:rPr>
                                <w:lang w:val="pt-BR"/>
                              </w:rPr>
                              <w:tab/>
                              <w:t>-...</w:t>
                            </w:r>
                          </w:p>
                          <w:p w14:paraId="3EB4BD62" w14:textId="77777777" w:rsidR="001C46EE" w:rsidRPr="009509D5" w:rsidRDefault="001C46EE" w:rsidP="00882B7F">
                            <w:pPr>
                              <w:tabs>
                                <w:tab w:val="right" w:pos="567"/>
                                <w:tab w:val="left" w:pos="709"/>
                              </w:tabs>
                              <w:spacing w:after="0"/>
                              <w:rPr>
                                <w:lang w:val="pt-BR"/>
                              </w:rPr>
                            </w:pPr>
                            <w:r w:rsidRPr="009509D5">
                              <w:rPr>
                                <w:lang w:val="pt-BR"/>
                              </w:rPr>
                              <w:tab/>
                              <w:t>c</w:t>
                            </w:r>
                            <w:r w:rsidRPr="009509D5">
                              <w:rPr>
                                <w:lang w:val="pt-BR"/>
                              </w:rPr>
                              <w:tab/>
                              <w:t>-.-.</w:t>
                            </w:r>
                          </w:p>
                          <w:p w14:paraId="36D22986" w14:textId="77777777" w:rsidR="001C46EE" w:rsidRPr="009509D5" w:rsidRDefault="001C46EE" w:rsidP="00882B7F">
                            <w:pPr>
                              <w:tabs>
                                <w:tab w:val="right" w:pos="567"/>
                                <w:tab w:val="left" w:pos="709"/>
                              </w:tabs>
                              <w:spacing w:after="0"/>
                              <w:rPr>
                                <w:lang w:val="pt-BR"/>
                              </w:rPr>
                            </w:pPr>
                            <w:r w:rsidRPr="009509D5">
                              <w:rPr>
                                <w:lang w:val="pt-BR"/>
                              </w:rPr>
                              <w:tab/>
                              <w:t>d</w:t>
                            </w:r>
                            <w:r w:rsidRPr="009509D5">
                              <w:rPr>
                                <w:lang w:val="pt-BR"/>
                              </w:rPr>
                              <w:tab/>
                              <w:t>-..</w:t>
                            </w:r>
                          </w:p>
                          <w:p w14:paraId="378FDA1D" w14:textId="77777777" w:rsidR="001C46EE" w:rsidRPr="009509D5" w:rsidRDefault="001C46EE" w:rsidP="00882B7F">
                            <w:pPr>
                              <w:tabs>
                                <w:tab w:val="right" w:pos="567"/>
                                <w:tab w:val="left" w:pos="709"/>
                              </w:tabs>
                              <w:spacing w:after="0"/>
                              <w:rPr>
                                <w:lang w:val="pt-BR"/>
                              </w:rPr>
                            </w:pPr>
                            <w:r w:rsidRPr="009509D5">
                              <w:rPr>
                                <w:lang w:val="pt-BR"/>
                              </w:rPr>
                              <w:tab/>
                              <w:t>e</w:t>
                            </w:r>
                            <w:r w:rsidRPr="009509D5">
                              <w:rPr>
                                <w:lang w:val="pt-BR"/>
                              </w:rPr>
                              <w:tab/>
                              <w:t>.</w:t>
                            </w:r>
                          </w:p>
                          <w:p w14:paraId="24AF5B9C" w14:textId="77777777" w:rsidR="001C46EE" w:rsidRPr="009509D5" w:rsidRDefault="001C46EE" w:rsidP="00882B7F">
                            <w:pPr>
                              <w:tabs>
                                <w:tab w:val="right" w:pos="567"/>
                                <w:tab w:val="left" w:pos="709"/>
                              </w:tabs>
                              <w:spacing w:after="0"/>
                              <w:rPr>
                                <w:lang w:val="pt-BR"/>
                              </w:rPr>
                            </w:pPr>
                            <w:r w:rsidRPr="009509D5">
                              <w:rPr>
                                <w:lang w:val="pt-BR"/>
                              </w:rPr>
                              <w:tab/>
                              <w:t>f</w:t>
                            </w:r>
                            <w:r w:rsidRPr="009509D5">
                              <w:rPr>
                                <w:lang w:val="pt-BR"/>
                              </w:rPr>
                              <w:tab/>
                              <w:t>..-.</w:t>
                            </w:r>
                          </w:p>
                          <w:p w14:paraId="765A37AD" w14:textId="77777777" w:rsidR="001C46EE" w:rsidRPr="009509D5" w:rsidRDefault="001C46EE" w:rsidP="00882B7F">
                            <w:pPr>
                              <w:tabs>
                                <w:tab w:val="right" w:pos="567"/>
                                <w:tab w:val="left" w:pos="709"/>
                              </w:tabs>
                              <w:spacing w:after="0"/>
                              <w:rPr>
                                <w:lang w:val="pt-BR"/>
                              </w:rPr>
                            </w:pPr>
                            <w:r w:rsidRPr="009509D5">
                              <w:rPr>
                                <w:lang w:val="pt-BR"/>
                              </w:rPr>
                              <w:tab/>
                              <w:t>g</w:t>
                            </w:r>
                            <w:r w:rsidRPr="009509D5">
                              <w:rPr>
                                <w:lang w:val="pt-BR"/>
                              </w:rPr>
                              <w:tab/>
                              <w:t>--.</w:t>
                            </w:r>
                          </w:p>
                          <w:p w14:paraId="7E16D70A" w14:textId="77777777" w:rsidR="001C46EE" w:rsidRPr="009509D5" w:rsidRDefault="001C46EE" w:rsidP="00882B7F">
                            <w:pPr>
                              <w:tabs>
                                <w:tab w:val="right" w:pos="567"/>
                                <w:tab w:val="left" w:pos="709"/>
                              </w:tabs>
                              <w:spacing w:after="0"/>
                              <w:rPr>
                                <w:lang w:val="pt-BR"/>
                              </w:rPr>
                            </w:pPr>
                            <w:r w:rsidRPr="009509D5">
                              <w:rPr>
                                <w:lang w:val="pt-BR"/>
                              </w:rPr>
                              <w:tab/>
                              <w:t>h</w:t>
                            </w:r>
                            <w:r w:rsidRPr="009509D5">
                              <w:rPr>
                                <w:lang w:val="pt-BR"/>
                              </w:rPr>
                              <w:tab/>
                              <w:t>....</w:t>
                            </w:r>
                          </w:p>
                          <w:p w14:paraId="4D4489C0" w14:textId="77777777" w:rsidR="001C46EE" w:rsidRPr="009509D5" w:rsidRDefault="001C46EE" w:rsidP="00882B7F">
                            <w:pPr>
                              <w:tabs>
                                <w:tab w:val="right" w:pos="567"/>
                                <w:tab w:val="left" w:pos="709"/>
                              </w:tabs>
                              <w:spacing w:after="0"/>
                              <w:rPr>
                                <w:lang w:val="pt-BR"/>
                              </w:rPr>
                            </w:pPr>
                            <w:r w:rsidRPr="009509D5">
                              <w:rPr>
                                <w:lang w:val="pt-BR"/>
                              </w:rPr>
                              <w:tab/>
                              <w:t>i</w:t>
                            </w:r>
                            <w:r w:rsidRPr="009509D5">
                              <w:rPr>
                                <w:lang w:val="pt-BR"/>
                              </w:rPr>
                              <w:tab/>
                              <w:t>..</w:t>
                            </w:r>
                          </w:p>
                          <w:p w14:paraId="596572F9" w14:textId="77777777" w:rsidR="001C46EE" w:rsidRPr="009509D5" w:rsidRDefault="001C46EE" w:rsidP="00882B7F">
                            <w:pPr>
                              <w:tabs>
                                <w:tab w:val="right" w:pos="567"/>
                                <w:tab w:val="left" w:pos="709"/>
                              </w:tabs>
                              <w:spacing w:after="0"/>
                              <w:rPr>
                                <w:lang w:val="pt-BR"/>
                              </w:rPr>
                            </w:pPr>
                            <w:r w:rsidRPr="009509D5">
                              <w:rPr>
                                <w:lang w:val="pt-BR"/>
                              </w:rPr>
                              <w:tab/>
                              <w:t>j</w:t>
                            </w:r>
                            <w:r w:rsidRPr="009509D5">
                              <w:rPr>
                                <w:lang w:val="pt-BR"/>
                              </w:rPr>
                              <w:tab/>
                              <w:t>.---</w:t>
                            </w:r>
                          </w:p>
                          <w:p w14:paraId="23F8ADB3" w14:textId="77777777" w:rsidR="001C46EE" w:rsidRPr="009509D5" w:rsidRDefault="001C46EE" w:rsidP="00882B7F">
                            <w:pPr>
                              <w:tabs>
                                <w:tab w:val="right" w:pos="567"/>
                                <w:tab w:val="left" w:pos="709"/>
                              </w:tabs>
                              <w:spacing w:after="0"/>
                              <w:rPr>
                                <w:lang w:val="pt-BR"/>
                              </w:rPr>
                            </w:pPr>
                            <w:r w:rsidRPr="009509D5">
                              <w:rPr>
                                <w:lang w:val="pt-BR"/>
                              </w:rPr>
                              <w:tab/>
                              <w:t>k</w:t>
                            </w:r>
                            <w:r w:rsidRPr="009509D5">
                              <w:rPr>
                                <w:lang w:val="pt-BR"/>
                              </w:rPr>
                              <w:tab/>
                              <w:t>-.-</w:t>
                            </w:r>
                          </w:p>
                          <w:p w14:paraId="162C6D71" w14:textId="77777777" w:rsidR="001C46EE" w:rsidRPr="009509D5" w:rsidRDefault="001C46EE" w:rsidP="00882B7F">
                            <w:pPr>
                              <w:tabs>
                                <w:tab w:val="right" w:pos="567"/>
                                <w:tab w:val="left" w:pos="709"/>
                              </w:tabs>
                              <w:spacing w:after="0"/>
                              <w:rPr>
                                <w:lang w:val="pt-BR"/>
                              </w:rPr>
                            </w:pPr>
                            <w:r w:rsidRPr="009509D5">
                              <w:rPr>
                                <w:lang w:val="pt-BR"/>
                              </w:rPr>
                              <w:tab/>
                              <w:t>l</w:t>
                            </w:r>
                            <w:r w:rsidRPr="009509D5">
                              <w:rPr>
                                <w:lang w:val="pt-BR"/>
                              </w:rPr>
                              <w:tab/>
                              <w:t>.-..</w:t>
                            </w:r>
                          </w:p>
                          <w:p w14:paraId="416F517B" w14:textId="77777777" w:rsidR="001C46EE" w:rsidRPr="009509D5" w:rsidRDefault="001C46EE" w:rsidP="00882B7F">
                            <w:pPr>
                              <w:tabs>
                                <w:tab w:val="right" w:pos="567"/>
                                <w:tab w:val="left" w:pos="709"/>
                              </w:tabs>
                              <w:spacing w:after="0"/>
                              <w:rPr>
                                <w:lang w:val="pt-BR"/>
                              </w:rPr>
                            </w:pPr>
                            <w:r w:rsidRPr="009509D5">
                              <w:rPr>
                                <w:lang w:val="pt-BR"/>
                              </w:rPr>
                              <w:tab/>
                              <w:t>m</w:t>
                            </w:r>
                            <w:r w:rsidRPr="009509D5">
                              <w:rPr>
                                <w:lang w:val="pt-BR"/>
                              </w:rPr>
                              <w:tab/>
                              <w:t>--</w:t>
                            </w:r>
                          </w:p>
                          <w:p w14:paraId="6695B5D2" w14:textId="77777777" w:rsidR="001C46EE" w:rsidRPr="009509D5" w:rsidRDefault="001C46EE" w:rsidP="00882B7F">
                            <w:pPr>
                              <w:tabs>
                                <w:tab w:val="right" w:pos="567"/>
                                <w:tab w:val="left" w:pos="709"/>
                              </w:tabs>
                              <w:spacing w:after="0"/>
                              <w:rPr>
                                <w:lang w:val="pt-BR"/>
                              </w:rPr>
                            </w:pPr>
                            <w:r w:rsidRPr="009509D5">
                              <w:rPr>
                                <w:lang w:val="pt-BR"/>
                              </w:rPr>
                              <w:tab/>
                              <w:t>n</w:t>
                            </w:r>
                            <w:r w:rsidRPr="009509D5">
                              <w:rPr>
                                <w:lang w:val="pt-BR"/>
                              </w:rPr>
                              <w:tab/>
                              <w:t>-.</w:t>
                            </w:r>
                          </w:p>
                          <w:p w14:paraId="186D26D6" w14:textId="77777777" w:rsidR="001C46EE" w:rsidRPr="009509D5" w:rsidRDefault="001C46EE" w:rsidP="00882B7F">
                            <w:pPr>
                              <w:tabs>
                                <w:tab w:val="right" w:pos="567"/>
                                <w:tab w:val="left" w:pos="709"/>
                              </w:tabs>
                              <w:spacing w:after="0"/>
                              <w:rPr>
                                <w:lang w:val="pt-BR"/>
                              </w:rPr>
                            </w:pPr>
                            <w:r w:rsidRPr="009509D5">
                              <w:rPr>
                                <w:lang w:val="pt-BR"/>
                              </w:rPr>
                              <w:tab/>
                              <w:t>o</w:t>
                            </w:r>
                            <w:r w:rsidRPr="009509D5">
                              <w:rPr>
                                <w:lang w:val="pt-BR"/>
                              </w:rPr>
                              <w:tab/>
                              <w:t>---</w:t>
                            </w:r>
                          </w:p>
                          <w:p w14:paraId="2E77A8A6" w14:textId="77777777" w:rsidR="001C46EE" w:rsidRPr="009509D5" w:rsidRDefault="001C46EE" w:rsidP="00882B7F">
                            <w:pPr>
                              <w:tabs>
                                <w:tab w:val="right" w:pos="567"/>
                                <w:tab w:val="left" w:pos="709"/>
                              </w:tabs>
                              <w:spacing w:after="0"/>
                              <w:rPr>
                                <w:lang w:val="pt-BR"/>
                              </w:rPr>
                            </w:pPr>
                            <w:r w:rsidRPr="009509D5">
                              <w:rPr>
                                <w:lang w:val="pt-BR"/>
                              </w:rPr>
                              <w:tab/>
                              <w:t>p</w:t>
                            </w:r>
                            <w:r w:rsidRPr="009509D5">
                              <w:rPr>
                                <w:lang w:val="pt-BR"/>
                              </w:rPr>
                              <w:tab/>
                              <w:t>.--.</w:t>
                            </w:r>
                          </w:p>
                          <w:p w14:paraId="3F8DB807" w14:textId="77777777" w:rsidR="001C46EE" w:rsidRPr="009509D5" w:rsidRDefault="001C46EE" w:rsidP="00882B7F">
                            <w:pPr>
                              <w:tabs>
                                <w:tab w:val="right" w:pos="567"/>
                                <w:tab w:val="left" w:pos="709"/>
                              </w:tabs>
                              <w:spacing w:after="0"/>
                              <w:rPr>
                                <w:lang w:val="pt-BR"/>
                              </w:rPr>
                            </w:pPr>
                            <w:r w:rsidRPr="009509D5">
                              <w:rPr>
                                <w:lang w:val="pt-BR"/>
                              </w:rPr>
                              <w:tab/>
                              <w:t>q</w:t>
                            </w:r>
                            <w:r w:rsidRPr="009509D5">
                              <w:rPr>
                                <w:lang w:val="pt-BR"/>
                              </w:rPr>
                              <w:tab/>
                              <w:t>--.-</w:t>
                            </w:r>
                          </w:p>
                          <w:p w14:paraId="3AD9C893" w14:textId="77777777" w:rsidR="001C46EE" w:rsidRPr="009509D5" w:rsidRDefault="001C46EE" w:rsidP="00882B7F">
                            <w:pPr>
                              <w:tabs>
                                <w:tab w:val="right" w:pos="567"/>
                                <w:tab w:val="left" w:pos="709"/>
                              </w:tabs>
                              <w:spacing w:after="0"/>
                              <w:rPr>
                                <w:lang w:val="pt-BR"/>
                              </w:rPr>
                            </w:pPr>
                            <w:r w:rsidRPr="009509D5">
                              <w:rPr>
                                <w:lang w:val="pt-BR"/>
                              </w:rPr>
                              <w:tab/>
                              <w:t>r</w:t>
                            </w:r>
                            <w:r w:rsidRPr="009509D5">
                              <w:rPr>
                                <w:lang w:val="pt-BR"/>
                              </w:rPr>
                              <w:tab/>
                              <w:t>.-.</w:t>
                            </w:r>
                          </w:p>
                          <w:p w14:paraId="4FF075AF" w14:textId="77777777" w:rsidR="001C46EE" w:rsidRPr="009509D5" w:rsidRDefault="001C46EE" w:rsidP="00882B7F">
                            <w:pPr>
                              <w:tabs>
                                <w:tab w:val="right" w:pos="567"/>
                                <w:tab w:val="left" w:pos="709"/>
                              </w:tabs>
                              <w:spacing w:after="0"/>
                              <w:rPr>
                                <w:lang w:val="pt-BR"/>
                              </w:rPr>
                            </w:pPr>
                            <w:r w:rsidRPr="009509D5">
                              <w:rPr>
                                <w:lang w:val="pt-BR"/>
                              </w:rPr>
                              <w:tab/>
                              <w:t>s</w:t>
                            </w:r>
                            <w:r w:rsidRPr="009509D5">
                              <w:rPr>
                                <w:lang w:val="pt-BR"/>
                              </w:rPr>
                              <w:tab/>
                              <w:t>…</w:t>
                            </w:r>
                          </w:p>
                          <w:p w14:paraId="56DFA2F3" w14:textId="77777777" w:rsidR="001C46EE" w:rsidRPr="009509D5" w:rsidRDefault="001C46EE" w:rsidP="00882B7F">
                            <w:pPr>
                              <w:tabs>
                                <w:tab w:val="right" w:pos="567"/>
                                <w:tab w:val="left" w:pos="709"/>
                              </w:tabs>
                              <w:spacing w:after="0"/>
                              <w:rPr>
                                <w:lang w:val="pt-BR"/>
                              </w:rPr>
                            </w:pPr>
                            <w:r w:rsidRPr="009509D5">
                              <w:rPr>
                                <w:lang w:val="pt-BR"/>
                              </w:rPr>
                              <w:tab/>
                              <w:t>t</w:t>
                            </w:r>
                            <w:r w:rsidRPr="009509D5">
                              <w:rPr>
                                <w:lang w:val="pt-BR"/>
                              </w:rPr>
                              <w:tab/>
                              <w:t>-</w:t>
                            </w:r>
                          </w:p>
                          <w:p w14:paraId="5C7B1F17" w14:textId="77777777" w:rsidR="001C46EE" w:rsidRPr="009509D5" w:rsidRDefault="001C46EE" w:rsidP="00882B7F">
                            <w:pPr>
                              <w:tabs>
                                <w:tab w:val="right" w:pos="567"/>
                                <w:tab w:val="left" w:pos="709"/>
                              </w:tabs>
                              <w:spacing w:after="0"/>
                              <w:rPr>
                                <w:lang w:val="pt-BR"/>
                              </w:rPr>
                            </w:pPr>
                            <w:r w:rsidRPr="009509D5">
                              <w:rPr>
                                <w:lang w:val="pt-BR"/>
                              </w:rPr>
                              <w:tab/>
                              <w:t>u</w:t>
                            </w:r>
                            <w:r w:rsidRPr="009509D5">
                              <w:rPr>
                                <w:lang w:val="pt-BR"/>
                              </w:rPr>
                              <w:tab/>
                              <w:t>..-</w:t>
                            </w:r>
                          </w:p>
                          <w:p w14:paraId="7A6494E3" w14:textId="77777777" w:rsidR="001C46EE" w:rsidRPr="009509D5" w:rsidRDefault="001C46EE" w:rsidP="00882B7F">
                            <w:pPr>
                              <w:tabs>
                                <w:tab w:val="right" w:pos="567"/>
                                <w:tab w:val="left" w:pos="709"/>
                              </w:tabs>
                              <w:spacing w:after="0"/>
                              <w:rPr>
                                <w:lang w:val="pt-BR"/>
                              </w:rPr>
                            </w:pPr>
                            <w:r w:rsidRPr="009509D5">
                              <w:rPr>
                                <w:lang w:val="pt-BR"/>
                              </w:rPr>
                              <w:tab/>
                              <w:t>v</w:t>
                            </w:r>
                            <w:r w:rsidRPr="009509D5">
                              <w:rPr>
                                <w:lang w:val="pt-BR"/>
                              </w:rPr>
                              <w:tab/>
                              <w:t>...-</w:t>
                            </w:r>
                          </w:p>
                          <w:p w14:paraId="7FB0B901" w14:textId="77777777" w:rsidR="001C46EE" w:rsidRPr="009509D5" w:rsidRDefault="001C46EE" w:rsidP="00882B7F">
                            <w:pPr>
                              <w:tabs>
                                <w:tab w:val="right" w:pos="567"/>
                                <w:tab w:val="left" w:pos="709"/>
                              </w:tabs>
                              <w:spacing w:after="0"/>
                              <w:rPr>
                                <w:lang w:val="pt-BR"/>
                              </w:rPr>
                            </w:pPr>
                            <w:r w:rsidRPr="009509D5">
                              <w:rPr>
                                <w:lang w:val="pt-BR"/>
                              </w:rPr>
                              <w:tab/>
                              <w:t>w</w:t>
                            </w:r>
                            <w:r w:rsidRPr="009509D5">
                              <w:rPr>
                                <w:lang w:val="pt-BR"/>
                              </w:rPr>
                              <w:tab/>
                              <w:t>.--</w:t>
                            </w:r>
                          </w:p>
                          <w:p w14:paraId="39B654F9" w14:textId="77777777" w:rsidR="001C46EE" w:rsidRPr="009509D5" w:rsidRDefault="001C46EE" w:rsidP="00882B7F">
                            <w:pPr>
                              <w:tabs>
                                <w:tab w:val="right" w:pos="567"/>
                                <w:tab w:val="left" w:pos="709"/>
                              </w:tabs>
                              <w:spacing w:after="0"/>
                              <w:rPr>
                                <w:lang w:val="pt-BR"/>
                              </w:rPr>
                            </w:pPr>
                            <w:r w:rsidRPr="009509D5">
                              <w:rPr>
                                <w:lang w:val="pt-BR"/>
                              </w:rPr>
                              <w:tab/>
                              <w:t>x</w:t>
                            </w:r>
                            <w:r w:rsidRPr="009509D5">
                              <w:rPr>
                                <w:lang w:val="pt-BR"/>
                              </w:rPr>
                              <w:tab/>
                              <w:t>-..-</w:t>
                            </w:r>
                          </w:p>
                          <w:p w14:paraId="22E6A6CE" w14:textId="77777777" w:rsidR="001C46EE" w:rsidRPr="009509D5" w:rsidRDefault="001C46EE" w:rsidP="00882B7F">
                            <w:pPr>
                              <w:tabs>
                                <w:tab w:val="right" w:pos="567"/>
                                <w:tab w:val="left" w:pos="709"/>
                              </w:tabs>
                              <w:spacing w:after="0"/>
                              <w:rPr>
                                <w:lang w:val="pt-BR"/>
                              </w:rPr>
                            </w:pPr>
                            <w:r w:rsidRPr="009509D5">
                              <w:rPr>
                                <w:lang w:val="pt-BR"/>
                              </w:rPr>
                              <w:tab/>
                              <w:t>y</w:t>
                            </w:r>
                            <w:r w:rsidRPr="009509D5">
                              <w:rPr>
                                <w:lang w:val="pt-BR"/>
                              </w:rPr>
                              <w:tab/>
                              <w:t>-.--</w:t>
                            </w:r>
                          </w:p>
                          <w:p w14:paraId="0599F838" w14:textId="77777777" w:rsidR="001C46EE" w:rsidRPr="00692B6A" w:rsidRDefault="001C46EE" w:rsidP="00882B7F">
                            <w:pPr>
                              <w:tabs>
                                <w:tab w:val="right" w:pos="567"/>
                                <w:tab w:val="left" w:pos="709"/>
                              </w:tabs>
                              <w:spacing w:after="0"/>
                            </w:pPr>
                            <w:r w:rsidRPr="009509D5">
                              <w:rPr>
                                <w:lang w:val="pt-BR"/>
                              </w:rPr>
                              <w:tab/>
                            </w:r>
                            <w:r w:rsidRPr="00692B6A">
                              <w:t>z</w:t>
                            </w:r>
                            <w:r w:rsidRPr="00692B6A">
                              <w:tab/>
                            </w:r>
                            <w:proofErr w:type="gramStart"/>
                            <w:r w:rsidRPr="00692B6A">
                              <w:t>--..</w:t>
                            </w:r>
                            <w:proofErr w:type="gramEnd"/>
                          </w:p>
                          <w:p w14:paraId="7ED4257A" w14:textId="77777777" w:rsidR="001C46EE" w:rsidRPr="00692B6A" w:rsidRDefault="001C46EE" w:rsidP="00882B7F">
                            <w:pPr>
                              <w:tabs>
                                <w:tab w:val="right" w:pos="567"/>
                                <w:tab w:val="left" w:pos="709"/>
                              </w:tabs>
                              <w:spacing w:after="0"/>
                            </w:pPr>
                            <w:r>
                              <w:tab/>
                            </w:r>
                            <w:r w:rsidRPr="00692B6A">
                              <w:t>1</w:t>
                            </w:r>
                            <w:proofErr w:type="gramStart"/>
                            <w:r w:rsidRPr="00692B6A">
                              <w:tab/>
                              <w:t>.----</w:t>
                            </w:r>
                            <w:proofErr w:type="gramEnd"/>
                          </w:p>
                          <w:p w14:paraId="2BAEAECF" w14:textId="77777777" w:rsidR="001C46EE" w:rsidRPr="00692B6A" w:rsidRDefault="001C46EE" w:rsidP="00882B7F">
                            <w:pPr>
                              <w:tabs>
                                <w:tab w:val="right" w:pos="567"/>
                                <w:tab w:val="left" w:pos="709"/>
                              </w:tabs>
                              <w:spacing w:after="0"/>
                            </w:pPr>
                            <w:r>
                              <w:tab/>
                            </w:r>
                            <w:r w:rsidRPr="00692B6A">
                              <w:t>2</w:t>
                            </w:r>
                            <w:proofErr w:type="gramStart"/>
                            <w:r w:rsidRPr="00692B6A">
                              <w:tab/>
                              <w:t>..</w:t>
                            </w:r>
                            <w:proofErr w:type="gramEnd"/>
                            <w:r w:rsidRPr="00692B6A">
                              <w:t>---</w:t>
                            </w:r>
                          </w:p>
                          <w:p w14:paraId="67750DD8" w14:textId="77777777" w:rsidR="001C46EE" w:rsidRPr="00692B6A" w:rsidRDefault="001C46EE" w:rsidP="00882B7F">
                            <w:pPr>
                              <w:tabs>
                                <w:tab w:val="right" w:pos="567"/>
                                <w:tab w:val="left" w:pos="709"/>
                              </w:tabs>
                              <w:spacing w:after="0"/>
                            </w:pPr>
                            <w:r>
                              <w:tab/>
                            </w:r>
                            <w:r w:rsidRPr="00692B6A">
                              <w:t>3</w:t>
                            </w:r>
                            <w:r w:rsidRPr="00692B6A">
                              <w:tab/>
                              <w:t>...--</w:t>
                            </w:r>
                          </w:p>
                          <w:p w14:paraId="10A0FEB9" w14:textId="77777777" w:rsidR="001C46EE" w:rsidRPr="00692B6A" w:rsidRDefault="001C46EE" w:rsidP="00882B7F">
                            <w:pPr>
                              <w:tabs>
                                <w:tab w:val="right" w:pos="567"/>
                                <w:tab w:val="left" w:pos="709"/>
                              </w:tabs>
                              <w:spacing w:after="0"/>
                            </w:pPr>
                            <w:r>
                              <w:tab/>
                            </w:r>
                            <w:r w:rsidRPr="00692B6A">
                              <w:t>4</w:t>
                            </w:r>
                            <w:proofErr w:type="gramStart"/>
                            <w:r w:rsidRPr="00692B6A">
                              <w:tab/>
                              <w:t>....</w:t>
                            </w:r>
                            <w:proofErr w:type="gramEnd"/>
                            <w:r w:rsidRPr="00692B6A">
                              <w:t>-</w:t>
                            </w:r>
                          </w:p>
                          <w:p w14:paraId="0B58BE3A" w14:textId="77777777" w:rsidR="001C46EE" w:rsidRPr="00692B6A" w:rsidRDefault="001C46EE" w:rsidP="00882B7F">
                            <w:pPr>
                              <w:tabs>
                                <w:tab w:val="right" w:pos="567"/>
                                <w:tab w:val="left" w:pos="709"/>
                              </w:tabs>
                              <w:spacing w:after="0"/>
                            </w:pPr>
                            <w:r>
                              <w:tab/>
                            </w:r>
                            <w:r w:rsidRPr="00692B6A">
                              <w:t>5</w:t>
                            </w:r>
                            <w:proofErr w:type="gramStart"/>
                            <w:r w:rsidRPr="00692B6A">
                              <w:tab/>
                              <w:t>....</w:t>
                            </w:r>
                            <w:proofErr w:type="gramEnd"/>
                            <w:r w:rsidRPr="00692B6A">
                              <w:t>.</w:t>
                            </w:r>
                          </w:p>
                          <w:p w14:paraId="66866154" w14:textId="77777777" w:rsidR="001C46EE" w:rsidRPr="00692B6A" w:rsidRDefault="001C46EE" w:rsidP="00882B7F">
                            <w:pPr>
                              <w:tabs>
                                <w:tab w:val="right" w:pos="567"/>
                                <w:tab w:val="left" w:pos="709"/>
                              </w:tabs>
                              <w:spacing w:after="0"/>
                            </w:pPr>
                            <w:r>
                              <w:tab/>
                            </w:r>
                            <w:r w:rsidRPr="00692B6A">
                              <w:t>6</w:t>
                            </w:r>
                            <w:r w:rsidRPr="00692B6A">
                              <w:tab/>
                              <w:t>-....</w:t>
                            </w:r>
                          </w:p>
                          <w:p w14:paraId="4C50BE70" w14:textId="77777777" w:rsidR="001C46EE" w:rsidRPr="00692B6A" w:rsidRDefault="001C46EE" w:rsidP="00882B7F">
                            <w:pPr>
                              <w:tabs>
                                <w:tab w:val="right" w:pos="567"/>
                                <w:tab w:val="left" w:pos="709"/>
                              </w:tabs>
                              <w:spacing w:after="0"/>
                            </w:pPr>
                            <w:r>
                              <w:tab/>
                            </w:r>
                            <w:r w:rsidRPr="00692B6A">
                              <w:t>7</w:t>
                            </w:r>
                            <w:r w:rsidRPr="00692B6A">
                              <w:tab/>
                              <w:t>--...</w:t>
                            </w:r>
                          </w:p>
                          <w:p w14:paraId="50A6B03E" w14:textId="77777777" w:rsidR="001C46EE" w:rsidRPr="00692B6A" w:rsidRDefault="001C46EE" w:rsidP="00882B7F">
                            <w:pPr>
                              <w:tabs>
                                <w:tab w:val="right" w:pos="567"/>
                                <w:tab w:val="left" w:pos="709"/>
                              </w:tabs>
                              <w:spacing w:after="0"/>
                            </w:pPr>
                            <w:r>
                              <w:tab/>
                            </w:r>
                            <w:r w:rsidRPr="00692B6A">
                              <w:t>8</w:t>
                            </w:r>
                            <w:r w:rsidRPr="00692B6A">
                              <w:tab/>
                            </w:r>
                            <w:proofErr w:type="gramStart"/>
                            <w:r w:rsidRPr="00692B6A">
                              <w:t>---..</w:t>
                            </w:r>
                            <w:proofErr w:type="gramEnd"/>
                          </w:p>
                          <w:p w14:paraId="25C42765" w14:textId="77777777" w:rsidR="001C46EE" w:rsidRPr="00692B6A" w:rsidRDefault="001C46EE" w:rsidP="00882B7F">
                            <w:pPr>
                              <w:tabs>
                                <w:tab w:val="right" w:pos="567"/>
                                <w:tab w:val="left" w:pos="709"/>
                              </w:tabs>
                              <w:spacing w:after="0"/>
                            </w:pPr>
                            <w:r>
                              <w:tab/>
                            </w:r>
                            <w:r w:rsidRPr="00692B6A">
                              <w:t>9</w:t>
                            </w:r>
                            <w:r w:rsidRPr="00692B6A">
                              <w:tab/>
                              <w:t>----.</w:t>
                            </w:r>
                          </w:p>
                          <w:p w14:paraId="7128249B" w14:textId="77777777" w:rsidR="001C46EE" w:rsidRPr="00692B6A" w:rsidRDefault="001C46EE" w:rsidP="00882B7F">
                            <w:pPr>
                              <w:tabs>
                                <w:tab w:val="right" w:pos="567"/>
                                <w:tab w:val="left" w:pos="709"/>
                              </w:tabs>
                              <w:spacing w:after="0"/>
                            </w:pPr>
                            <w:r>
                              <w:tab/>
                            </w:r>
                            <w:r w:rsidRPr="00692B6A">
                              <w:t>0</w:t>
                            </w:r>
                            <w:r w:rsidRPr="00692B6A">
                              <w:tab/>
                              <w:t>-----</w:t>
                            </w:r>
                          </w:p>
                          <w:p w14:paraId="2C114320" w14:textId="77777777" w:rsidR="001C46EE" w:rsidRPr="003B2874" w:rsidRDefault="001C46EE" w:rsidP="00882B7F">
                            <w:pPr>
                              <w:tabs>
                                <w:tab w:val="right" w:pos="567"/>
                                <w:tab w:val="left" w:pos="709"/>
                              </w:tabs>
                              <w:spacing w:after="0"/>
                            </w:pPr>
                            <w:r>
                              <w:tab/>
                              <w:t>SOS</w:t>
                            </w:r>
                            <w:r w:rsidRPr="00692B6A">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7437D" id="Textfeld 2" o:spid="_x0000_s1027" type="#_x0000_t202" style="position:absolute;left:0;text-align:left;margin-left:356.95pt;margin-top:1.7pt;width:83.25pt;height:541.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" filled="f" strokecolor="black [3213]" strokeweight="1pt">
                <v:textbox>
                  <w:txbxContent>
                    <w:p w14:paraId="27E2AA13" w14:textId="77777777" w:rsidR="001C46EE" w:rsidRPr="009509D5" w:rsidRDefault="001C46EE" w:rsidP="00882B7F">
                      <w:pPr>
                        <w:tabs>
                          <w:tab w:val="right" w:pos="567"/>
                          <w:tab w:val="left" w:pos="709"/>
                        </w:tabs>
                        <w:spacing w:after="0"/>
                        <w:rPr>
                          <w:lang w:val="pt-BR"/>
                        </w:rPr>
                      </w:pPr>
                      <w:r>
                        <w:rPr>
                          <w:lang w:val="en-US"/>
                        </w:rPr>
                        <w:tab/>
                      </w:r>
                      <w:r w:rsidRPr="009509D5">
                        <w:rPr>
                          <w:lang w:val="pt-BR"/>
                        </w:rPr>
                        <w:t>a</w:t>
                      </w:r>
                      <w:r w:rsidRPr="009509D5">
                        <w:rPr>
                          <w:lang w:val="pt-BR"/>
                        </w:rPr>
                        <w:tab/>
                        <w:t>.-</w:t>
                      </w:r>
                    </w:p>
                    <w:p w14:paraId="3DA359B1" w14:textId="77777777" w:rsidR="001C46EE" w:rsidRPr="009509D5" w:rsidRDefault="001C46EE" w:rsidP="00882B7F">
                      <w:pPr>
                        <w:tabs>
                          <w:tab w:val="right" w:pos="567"/>
                          <w:tab w:val="left" w:pos="709"/>
                        </w:tabs>
                        <w:spacing w:after="0"/>
                        <w:rPr>
                          <w:lang w:val="pt-BR"/>
                        </w:rPr>
                      </w:pPr>
                      <w:r w:rsidRPr="009509D5">
                        <w:rPr>
                          <w:lang w:val="pt-BR"/>
                        </w:rPr>
                        <w:tab/>
                        <w:t>b</w:t>
                      </w:r>
                      <w:r w:rsidRPr="009509D5">
                        <w:rPr>
                          <w:lang w:val="pt-BR"/>
                        </w:rPr>
                        <w:tab/>
                        <w:t>-...</w:t>
                      </w:r>
                    </w:p>
                    <w:p w14:paraId="3EB4BD62" w14:textId="77777777" w:rsidR="001C46EE" w:rsidRPr="009509D5" w:rsidRDefault="001C46EE" w:rsidP="00882B7F">
                      <w:pPr>
                        <w:tabs>
                          <w:tab w:val="right" w:pos="567"/>
                          <w:tab w:val="left" w:pos="709"/>
                        </w:tabs>
                        <w:spacing w:after="0"/>
                        <w:rPr>
                          <w:lang w:val="pt-BR"/>
                        </w:rPr>
                      </w:pPr>
                      <w:r w:rsidRPr="009509D5">
                        <w:rPr>
                          <w:lang w:val="pt-BR"/>
                        </w:rPr>
                        <w:tab/>
                        <w:t>c</w:t>
                      </w:r>
                      <w:r w:rsidRPr="009509D5">
                        <w:rPr>
                          <w:lang w:val="pt-BR"/>
                        </w:rPr>
                        <w:tab/>
                        <w:t>-.-.</w:t>
                      </w:r>
                    </w:p>
                    <w:p w14:paraId="36D22986" w14:textId="77777777" w:rsidR="001C46EE" w:rsidRPr="009509D5" w:rsidRDefault="001C46EE" w:rsidP="00882B7F">
                      <w:pPr>
                        <w:tabs>
                          <w:tab w:val="right" w:pos="567"/>
                          <w:tab w:val="left" w:pos="709"/>
                        </w:tabs>
                        <w:spacing w:after="0"/>
                        <w:rPr>
                          <w:lang w:val="pt-BR"/>
                        </w:rPr>
                      </w:pPr>
                      <w:r w:rsidRPr="009509D5">
                        <w:rPr>
                          <w:lang w:val="pt-BR"/>
                        </w:rPr>
                        <w:tab/>
                        <w:t>d</w:t>
                      </w:r>
                      <w:r w:rsidRPr="009509D5">
                        <w:rPr>
                          <w:lang w:val="pt-BR"/>
                        </w:rPr>
                        <w:tab/>
                        <w:t>-..</w:t>
                      </w:r>
                    </w:p>
                    <w:p w14:paraId="378FDA1D" w14:textId="77777777" w:rsidR="001C46EE" w:rsidRPr="009509D5" w:rsidRDefault="001C46EE" w:rsidP="00882B7F">
                      <w:pPr>
                        <w:tabs>
                          <w:tab w:val="right" w:pos="567"/>
                          <w:tab w:val="left" w:pos="709"/>
                        </w:tabs>
                        <w:spacing w:after="0"/>
                        <w:rPr>
                          <w:lang w:val="pt-BR"/>
                        </w:rPr>
                      </w:pPr>
                      <w:r w:rsidRPr="009509D5">
                        <w:rPr>
                          <w:lang w:val="pt-BR"/>
                        </w:rPr>
                        <w:tab/>
                        <w:t>e</w:t>
                      </w:r>
                      <w:r w:rsidRPr="009509D5">
                        <w:rPr>
                          <w:lang w:val="pt-BR"/>
                        </w:rPr>
                        <w:tab/>
                        <w:t>.</w:t>
                      </w:r>
                    </w:p>
                    <w:p w14:paraId="24AF5B9C" w14:textId="77777777" w:rsidR="001C46EE" w:rsidRPr="009509D5" w:rsidRDefault="001C46EE" w:rsidP="00882B7F">
                      <w:pPr>
                        <w:tabs>
                          <w:tab w:val="right" w:pos="567"/>
                          <w:tab w:val="left" w:pos="709"/>
                        </w:tabs>
                        <w:spacing w:after="0"/>
                        <w:rPr>
                          <w:lang w:val="pt-BR"/>
                        </w:rPr>
                      </w:pPr>
                      <w:r w:rsidRPr="009509D5">
                        <w:rPr>
                          <w:lang w:val="pt-BR"/>
                        </w:rPr>
                        <w:tab/>
                        <w:t>f</w:t>
                      </w:r>
                      <w:r w:rsidRPr="009509D5">
                        <w:rPr>
                          <w:lang w:val="pt-BR"/>
                        </w:rPr>
                        <w:tab/>
                        <w:t>..-.</w:t>
                      </w:r>
                    </w:p>
                    <w:p w14:paraId="765A37AD" w14:textId="77777777" w:rsidR="001C46EE" w:rsidRPr="009509D5" w:rsidRDefault="001C46EE" w:rsidP="00882B7F">
                      <w:pPr>
                        <w:tabs>
                          <w:tab w:val="right" w:pos="567"/>
                          <w:tab w:val="left" w:pos="709"/>
                        </w:tabs>
                        <w:spacing w:after="0"/>
                        <w:rPr>
                          <w:lang w:val="pt-BR"/>
                        </w:rPr>
                      </w:pPr>
                      <w:r w:rsidRPr="009509D5">
                        <w:rPr>
                          <w:lang w:val="pt-BR"/>
                        </w:rPr>
                        <w:tab/>
                        <w:t>g</w:t>
                      </w:r>
                      <w:r w:rsidRPr="009509D5">
                        <w:rPr>
                          <w:lang w:val="pt-BR"/>
                        </w:rPr>
                        <w:tab/>
                        <w:t>--.</w:t>
                      </w:r>
                    </w:p>
                    <w:p w14:paraId="7E16D70A" w14:textId="77777777" w:rsidR="001C46EE" w:rsidRPr="009509D5" w:rsidRDefault="001C46EE" w:rsidP="00882B7F">
                      <w:pPr>
                        <w:tabs>
                          <w:tab w:val="right" w:pos="567"/>
                          <w:tab w:val="left" w:pos="709"/>
                        </w:tabs>
                        <w:spacing w:after="0"/>
                        <w:rPr>
                          <w:lang w:val="pt-BR"/>
                        </w:rPr>
                      </w:pPr>
                      <w:r w:rsidRPr="009509D5">
                        <w:rPr>
                          <w:lang w:val="pt-BR"/>
                        </w:rPr>
                        <w:tab/>
                        <w:t>h</w:t>
                      </w:r>
                      <w:r w:rsidRPr="009509D5">
                        <w:rPr>
                          <w:lang w:val="pt-BR"/>
                        </w:rPr>
                        <w:tab/>
                        <w:t>....</w:t>
                      </w:r>
                    </w:p>
                    <w:p w14:paraId="4D4489C0" w14:textId="77777777" w:rsidR="001C46EE" w:rsidRPr="009509D5" w:rsidRDefault="001C46EE" w:rsidP="00882B7F">
                      <w:pPr>
                        <w:tabs>
                          <w:tab w:val="right" w:pos="567"/>
                          <w:tab w:val="left" w:pos="709"/>
                        </w:tabs>
                        <w:spacing w:after="0"/>
                        <w:rPr>
                          <w:lang w:val="pt-BR"/>
                        </w:rPr>
                      </w:pPr>
                      <w:r w:rsidRPr="009509D5">
                        <w:rPr>
                          <w:lang w:val="pt-BR"/>
                        </w:rPr>
                        <w:tab/>
                        <w:t>i</w:t>
                      </w:r>
                      <w:r w:rsidRPr="009509D5">
                        <w:rPr>
                          <w:lang w:val="pt-BR"/>
                        </w:rPr>
                        <w:tab/>
                        <w:t>..</w:t>
                      </w:r>
                    </w:p>
                    <w:p w14:paraId="596572F9" w14:textId="77777777" w:rsidR="001C46EE" w:rsidRPr="009509D5" w:rsidRDefault="001C46EE" w:rsidP="00882B7F">
                      <w:pPr>
                        <w:tabs>
                          <w:tab w:val="right" w:pos="567"/>
                          <w:tab w:val="left" w:pos="709"/>
                        </w:tabs>
                        <w:spacing w:after="0"/>
                        <w:rPr>
                          <w:lang w:val="pt-BR"/>
                        </w:rPr>
                      </w:pPr>
                      <w:r w:rsidRPr="009509D5">
                        <w:rPr>
                          <w:lang w:val="pt-BR"/>
                        </w:rPr>
                        <w:tab/>
                        <w:t>j</w:t>
                      </w:r>
                      <w:r w:rsidRPr="009509D5">
                        <w:rPr>
                          <w:lang w:val="pt-BR"/>
                        </w:rPr>
                        <w:tab/>
                        <w:t>.---</w:t>
                      </w:r>
                    </w:p>
                    <w:p w14:paraId="23F8ADB3" w14:textId="77777777" w:rsidR="001C46EE" w:rsidRPr="009509D5" w:rsidRDefault="001C46EE" w:rsidP="00882B7F">
                      <w:pPr>
                        <w:tabs>
                          <w:tab w:val="right" w:pos="567"/>
                          <w:tab w:val="left" w:pos="709"/>
                        </w:tabs>
                        <w:spacing w:after="0"/>
                        <w:rPr>
                          <w:lang w:val="pt-BR"/>
                        </w:rPr>
                      </w:pPr>
                      <w:r w:rsidRPr="009509D5">
                        <w:rPr>
                          <w:lang w:val="pt-BR"/>
                        </w:rPr>
                        <w:tab/>
                        <w:t>k</w:t>
                      </w:r>
                      <w:r w:rsidRPr="009509D5">
                        <w:rPr>
                          <w:lang w:val="pt-BR"/>
                        </w:rPr>
                        <w:tab/>
                        <w:t>-.-</w:t>
                      </w:r>
                    </w:p>
                    <w:p w14:paraId="162C6D71" w14:textId="77777777" w:rsidR="001C46EE" w:rsidRPr="009509D5" w:rsidRDefault="001C46EE" w:rsidP="00882B7F">
                      <w:pPr>
                        <w:tabs>
                          <w:tab w:val="right" w:pos="567"/>
                          <w:tab w:val="left" w:pos="709"/>
                        </w:tabs>
                        <w:spacing w:after="0"/>
                        <w:rPr>
                          <w:lang w:val="pt-BR"/>
                        </w:rPr>
                      </w:pPr>
                      <w:r w:rsidRPr="009509D5">
                        <w:rPr>
                          <w:lang w:val="pt-BR"/>
                        </w:rPr>
                        <w:tab/>
                        <w:t>l</w:t>
                      </w:r>
                      <w:r w:rsidRPr="009509D5">
                        <w:rPr>
                          <w:lang w:val="pt-BR"/>
                        </w:rPr>
                        <w:tab/>
                        <w:t>.-..</w:t>
                      </w:r>
                    </w:p>
                    <w:p w14:paraId="416F517B" w14:textId="77777777" w:rsidR="001C46EE" w:rsidRPr="009509D5" w:rsidRDefault="001C46EE" w:rsidP="00882B7F">
                      <w:pPr>
                        <w:tabs>
                          <w:tab w:val="right" w:pos="567"/>
                          <w:tab w:val="left" w:pos="709"/>
                        </w:tabs>
                        <w:spacing w:after="0"/>
                        <w:rPr>
                          <w:lang w:val="pt-BR"/>
                        </w:rPr>
                      </w:pPr>
                      <w:r w:rsidRPr="009509D5">
                        <w:rPr>
                          <w:lang w:val="pt-BR"/>
                        </w:rPr>
                        <w:tab/>
                        <w:t>m</w:t>
                      </w:r>
                      <w:r w:rsidRPr="009509D5">
                        <w:rPr>
                          <w:lang w:val="pt-BR"/>
                        </w:rPr>
                        <w:tab/>
                        <w:t>--</w:t>
                      </w:r>
                    </w:p>
                    <w:p w14:paraId="6695B5D2" w14:textId="77777777" w:rsidR="001C46EE" w:rsidRPr="009509D5" w:rsidRDefault="001C46EE" w:rsidP="00882B7F">
                      <w:pPr>
                        <w:tabs>
                          <w:tab w:val="right" w:pos="567"/>
                          <w:tab w:val="left" w:pos="709"/>
                        </w:tabs>
                        <w:spacing w:after="0"/>
                        <w:rPr>
                          <w:lang w:val="pt-BR"/>
                        </w:rPr>
                      </w:pPr>
                      <w:r w:rsidRPr="009509D5">
                        <w:rPr>
                          <w:lang w:val="pt-BR"/>
                        </w:rPr>
                        <w:tab/>
                        <w:t>n</w:t>
                      </w:r>
                      <w:r w:rsidRPr="009509D5">
                        <w:rPr>
                          <w:lang w:val="pt-BR"/>
                        </w:rPr>
                        <w:tab/>
                        <w:t>-.</w:t>
                      </w:r>
                    </w:p>
                    <w:p w14:paraId="186D26D6" w14:textId="77777777" w:rsidR="001C46EE" w:rsidRPr="009509D5" w:rsidRDefault="001C46EE" w:rsidP="00882B7F">
                      <w:pPr>
                        <w:tabs>
                          <w:tab w:val="right" w:pos="567"/>
                          <w:tab w:val="left" w:pos="709"/>
                        </w:tabs>
                        <w:spacing w:after="0"/>
                        <w:rPr>
                          <w:lang w:val="pt-BR"/>
                        </w:rPr>
                      </w:pPr>
                      <w:r w:rsidRPr="009509D5">
                        <w:rPr>
                          <w:lang w:val="pt-BR"/>
                        </w:rPr>
                        <w:tab/>
                        <w:t>o</w:t>
                      </w:r>
                      <w:r w:rsidRPr="009509D5">
                        <w:rPr>
                          <w:lang w:val="pt-BR"/>
                        </w:rPr>
                        <w:tab/>
                        <w:t>---</w:t>
                      </w:r>
                    </w:p>
                    <w:p w14:paraId="2E77A8A6" w14:textId="77777777" w:rsidR="001C46EE" w:rsidRPr="009509D5" w:rsidRDefault="001C46EE" w:rsidP="00882B7F">
                      <w:pPr>
                        <w:tabs>
                          <w:tab w:val="right" w:pos="567"/>
                          <w:tab w:val="left" w:pos="709"/>
                        </w:tabs>
                        <w:spacing w:after="0"/>
                        <w:rPr>
                          <w:lang w:val="pt-BR"/>
                        </w:rPr>
                      </w:pPr>
                      <w:r w:rsidRPr="009509D5">
                        <w:rPr>
                          <w:lang w:val="pt-BR"/>
                        </w:rPr>
                        <w:tab/>
                        <w:t>p</w:t>
                      </w:r>
                      <w:r w:rsidRPr="009509D5">
                        <w:rPr>
                          <w:lang w:val="pt-BR"/>
                        </w:rPr>
                        <w:tab/>
                        <w:t>.--.</w:t>
                      </w:r>
                    </w:p>
                    <w:p w14:paraId="3F8DB807" w14:textId="77777777" w:rsidR="001C46EE" w:rsidRPr="009509D5" w:rsidRDefault="001C46EE" w:rsidP="00882B7F">
                      <w:pPr>
                        <w:tabs>
                          <w:tab w:val="right" w:pos="567"/>
                          <w:tab w:val="left" w:pos="709"/>
                        </w:tabs>
                        <w:spacing w:after="0"/>
                        <w:rPr>
                          <w:lang w:val="pt-BR"/>
                        </w:rPr>
                      </w:pPr>
                      <w:r w:rsidRPr="009509D5">
                        <w:rPr>
                          <w:lang w:val="pt-BR"/>
                        </w:rPr>
                        <w:tab/>
                        <w:t>q</w:t>
                      </w:r>
                      <w:r w:rsidRPr="009509D5">
                        <w:rPr>
                          <w:lang w:val="pt-BR"/>
                        </w:rPr>
                        <w:tab/>
                        <w:t>--.-</w:t>
                      </w:r>
                    </w:p>
                    <w:p w14:paraId="3AD9C893" w14:textId="77777777" w:rsidR="001C46EE" w:rsidRPr="009509D5" w:rsidRDefault="001C46EE" w:rsidP="00882B7F">
                      <w:pPr>
                        <w:tabs>
                          <w:tab w:val="right" w:pos="567"/>
                          <w:tab w:val="left" w:pos="709"/>
                        </w:tabs>
                        <w:spacing w:after="0"/>
                        <w:rPr>
                          <w:lang w:val="pt-BR"/>
                        </w:rPr>
                      </w:pPr>
                      <w:r w:rsidRPr="009509D5">
                        <w:rPr>
                          <w:lang w:val="pt-BR"/>
                        </w:rPr>
                        <w:tab/>
                        <w:t>r</w:t>
                      </w:r>
                      <w:r w:rsidRPr="009509D5">
                        <w:rPr>
                          <w:lang w:val="pt-BR"/>
                        </w:rPr>
                        <w:tab/>
                        <w:t>.-.</w:t>
                      </w:r>
                    </w:p>
                    <w:p w14:paraId="4FF075AF" w14:textId="77777777" w:rsidR="001C46EE" w:rsidRPr="009509D5" w:rsidRDefault="001C46EE" w:rsidP="00882B7F">
                      <w:pPr>
                        <w:tabs>
                          <w:tab w:val="right" w:pos="567"/>
                          <w:tab w:val="left" w:pos="709"/>
                        </w:tabs>
                        <w:spacing w:after="0"/>
                        <w:rPr>
                          <w:lang w:val="pt-BR"/>
                        </w:rPr>
                      </w:pPr>
                      <w:r w:rsidRPr="009509D5">
                        <w:rPr>
                          <w:lang w:val="pt-BR"/>
                        </w:rPr>
                        <w:tab/>
                        <w:t>s</w:t>
                      </w:r>
                      <w:r w:rsidRPr="009509D5">
                        <w:rPr>
                          <w:lang w:val="pt-BR"/>
                        </w:rPr>
                        <w:tab/>
                        <w:t>…</w:t>
                      </w:r>
                    </w:p>
                    <w:p w14:paraId="56DFA2F3" w14:textId="77777777" w:rsidR="001C46EE" w:rsidRPr="009509D5" w:rsidRDefault="001C46EE" w:rsidP="00882B7F">
                      <w:pPr>
                        <w:tabs>
                          <w:tab w:val="right" w:pos="567"/>
                          <w:tab w:val="left" w:pos="709"/>
                        </w:tabs>
                        <w:spacing w:after="0"/>
                        <w:rPr>
                          <w:lang w:val="pt-BR"/>
                        </w:rPr>
                      </w:pPr>
                      <w:r w:rsidRPr="009509D5">
                        <w:rPr>
                          <w:lang w:val="pt-BR"/>
                        </w:rPr>
                        <w:tab/>
                        <w:t>t</w:t>
                      </w:r>
                      <w:r w:rsidRPr="009509D5">
                        <w:rPr>
                          <w:lang w:val="pt-BR"/>
                        </w:rPr>
                        <w:tab/>
                        <w:t>-</w:t>
                      </w:r>
                    </w:p>
                    <w:p w14:paraId="5C7B1F17" w14:textId="77777777" w:rsidR="001C46EE" w:rsidRPr="009509D5" w:rsidRDefault="001C46EE" w:rsidP="00882B7F">
                      <w:pPr>
                        <w:tabs>
                          <w:tab w:val="right" w:pos="567"/>
                          <w:tab w:val="left" w:pos="709"/>
                        </w:tabs>
                        <w:spacing w:after="0"/>
                        <w:rPr>
                          <w:lang w:val="pt-BR"/>
                        </w:rPr>
                      </w:pPr>
                      <w:r w:rsidRPr="009509D5">
                        <w:rPr>
                          <w:lang w:val="pt-BR"/>
                        </w:rPr>
                        <w:tab/>
                        <w:t>u</w:t>
                      </w:r>
                      <w:r w:rsidRPr="009509D5">
                        <w:rPr>
                          <w:lang w:val="pt-BR"/>
                        </w:rPr>
                        <w:tab/>
                        <w:t>..-</w:t>
                      </w:r>
                    </w:p>
                    <w:p w14:paraId="7A6494E3" w14:textId="77777777" w:rsidR="001C46EE" w:rsidRPr="009509D5" w:rsidRDefault="001C46EE" w:rsidP="00882B7F">
                      <w:pPr>
                        <w:tabs>
                          <w:tab w:val="right" w:pos="567"/>
                          <w:tab w:val="left" w:pos="709"/>
                        </w:tabs>
                        <w:spacing w:after="0"/>
                        <w:rPr>
                          <w:lang w:val="pt-BR"/>
                        </w:rPr>
                      </w:pPr>
                      <w:r w:rsidRPr="009509D5">
                        <w:rPr>
                          <w:lang w:val="pt-BR"/>
                        </w:rPr>
                        <w:tab/>
                        <w:t>v</w:t>
                      </w:r>
                      <w:r w:rsidRPr="009509D5">
                        <w:rPr>
                          <w:lang w:val="pt-BR"/>
                        </w:rPr>
                        <w:tab/>
                        <w:t>...-</w:t>
                      </w:r>
                    </w:p>
                    <w:p w14:paraId="7FB0B901" w14:textId="77777777" w:rsidR="001C46EE" w:rsidRPr="009509D5" w:rsidRDefault="001C46EE" w:rsidP="00882B7F">
                      <w:pPr>
                        <w:tabs>
                          <w:tab w:val="right" w:pos="567"/>
                          <w:tab w:val="left" w:pos="709"/>
                        </w:tabs>
                        <w:spacing w:after="0"/>
                        <w:rPr>
                          <w:lang w:val="pt-BR"/>
                        </w:rPr>
                      </w:pPr>
                      <w:r w:rsidRPr="009509D5">
                        <w:rPr>
                          <w:lang w:val="pt-BR"/>
                        </w:rPr>
                        <w:tab/>
                        <w:t>w</w:t>
                      </w:r>
                      <w:r w:rsidRPr="009509D5">
                        <w:rPr>
                          <w:lang w:val="pt-BR"/>
                        </w:rPr>
                        <w:tab/>
                        <w:t>.--</w:t>
                      </w:r>
                    </w:p>
                    <w:p w14:paraId="39B654F9" w14:textId="77777777" w:rsidR="001C46EE" w:rsidRPr="009509D5" w:rsidRDefault="001C46EE" w:rsidP="00882B7F">
                      <w:pPr>
                        <w:tabs>
                          <w:tab w:val="right" w:pos="567"/>
                          <w:tab w:val="left" w:pos="709"/>
                        </w:tabs>
                        <w:spacing w:after="0"/>
                        <w:rPr>
                          <w:lang w:val="pt-BR"/>
                        </w:rPr>
                      </w:pPr>
                      <w:r w:rsidRPr="009509D5">
                        <w:rPr>
                          <w:lang w:val="pt-BR"/>
                        </w:rPr>
                        <w:tab/>
                        <w:t>x</w:t>
                      </w:r>
                      <w:r w:rsidRPr="009509D5">
                        <w:rPr>
                          <w:lang w:val="pt-BR"/>
                        </w:rPr>
                        <w:tab/>
                        <w:t>-..-</w:t>
                      </w:r>
                    </w:p>
                    <w:p w14:paraId="22E6A6CE" w14:textId="77777777" w:rsidR="001C46EE" w:rsidRPr="009509D5" w:rsidRDefault="001C46EE" w:rsidP="00882B7F">
                      <w:pPr>
                        <w:tabs>
                          <w:tab w:val="right" w:pos="567"/>
                          <w:tab w:val="left" w:pos="709"/>
                        </w:tabs>
                        <w:spacing w:after="0"/>
                        <w:rPr>
                          <w:lang w:val="pt-BR"/>
                        </w:rPr>
                      </w:pPr>
                      <w:r w:rsidRPr="009509D5">
                        <w:rPr>
                          <w:lang w:val="pt-BR"/>
                        </w:rPr>
                        <w:tab/>
                        <w:t>y</w:t>
                      </w:r>
                      <w:r w:rsidRPr="009509D5">
                        <w:rPr>
                          <w:lang w:val="pt-BR"/>
                        </w:rPr>
                        <w:tab/>
                        <w:t>-.--</w:t>
                      </w:r>
                    </w:p>
                    <w:p w14:paraId="0599F838" w14:textId="77777777" w:rsidR="001C46EE" w:rsidRPr="00692B6A" w:rsidRDefault="001C46EE" w:rsidP="00882B7F">
                      <w:pPr>
                        <w:tabs>
                          <w:tab w:val="right" w:pos="567"/>
                          <w:tab w:val="left" w:pos="709"/>
                        </w:tabs>
                        <w:spacing w:after="0"/>
                      </w:pPr>
                      <w:r w:rsidRPr="009509D5">
                        <w:rPr>
                          <w:lang w:val="pt-BR"/>
                        </w:rPr>
                        <w:tab/>
                      </w:r>
                      <w:r w:rsidRPr="00692B6A">
                        <w:t>z</w:t>
                      </w:r>
                      <w:r w:rsidRPr="00692B6A">
                        <w:tab/>
                      </w:r>
                      <w:proofErr w:type="gramStart"/>
                      <w:r w:rsidRPr="00692B6A">
                        <w:t>--..</w:t>
                      </w:r>
                      <w:proofErr w:type="gramEnd"/>
                    </w:p>
                    <w:p w14:paraId="7ED4257A" w14:textId="77777777" w:rsidR="001C46EE" w:rsidRPr="00692B6A" w:rsidRDefault="001C46EE" w:rsidP="00882B7F">
                      <w:pPr>
                        <w:tabs>
                          <w:tab w:val="right" w:pos="567"/>
                          <w:tab w:val="left" w:pos="709"/>
                        </w:tabs>
                        <w:spacing w:after="0"/>
                      </w:pPr>
                      <w:r>
                        <w:tab/>
                      </w:r>
                      <w:r w:rsidRPr="00692B6A">
                        <w:t>1</w:t>
                      </w:r>
                      <w:proofErr w:type="gramStart"/>
                      <w:r w:rsidRPr="00692B6A">
                        <w:tab/>
                        <w:t>.----</w:t>
                      </w:r>
                      <w:proofErr w:type="gramEnd"/>
                    </w:p>
                    <w:p w14:paraId="2BAEAECF" w14:textId="77777777" w:rsidR="001C46EE" w:rsidRPr="00692B6A" w:rsidRDefault="001C46EE" w:rsidP="00882B7F">
                      <w:pPr>
                        <w:tabs>
                          <w:tab w:val="right" w:pos="567"/>
                          <w:tab w:val="left" w:pos="709"/>
                        </w:tabs>
                        <w:spacing w:after="0"/>
                      </w:pPr>
                      <w:r>
                        <w:tab/>
                      </w:r>
                      <w:r w:rsidRPr="00692B6A">
                        <w:t>2</w:t>
                      </w:r>
                      <w:proofErr w:type="gramStart"/>
                      <w:r w:rsidRPr="00692B6A">
                        <w:tab/>
                        <w:t>..</w:t>
                      </w:r>
                      <w:proofErr w:type="gramEnd"/>
                      <w:r w:rsidRPr="00692B6A">
                        <w:t>---</w:t>
                      </w:r>
                    </w:p>
                    <w:p w14:paraId="67750DD8" w14:textId="77777777" w:rsidR="001C46EE" w:rsidRPr="00692B6A" w:rsidRDefault="001C46EE" w:rsidP="00882B7F">
                      <w:pPr>
                        <w:tabs>
                          <w:tab w:val="right" w:pos="567"/>
                          <w:tab w:val="left" w:pos="709"/>
                        </w:tabs>
                        <w:spacing w:after="0"/>
                      </w:pPr>
                      <w:r>
                        <w:tab/>
                      </w:r>
                      <w:r w:rsidRPr="00692B6A">
                        <w:t>3</w:t>
                      </w:r>
                      <w:r w:rsidRPr="00692B6A">
                        <w:tab/>
                        <w:t>...--</w:t>
                      </w:r>
                    </w:p>
                    <w:p w14:paraId="10A0FEB9" w14:textId="77777777" w:rsidR="001C46EE" w:rsidRPr="00692B6A" w:rsidRDefault="001C46EE" w:rsidP="00882B7F">
                      <w:pPr>
                        <w:tabs>
                          <w:tab w:val="right" w:pos="567"/>
                          <w:tab w:val="left" w:pos="709"/>
                        </w:tabs>
                        <w:spacing w:after="0"/>
                      </w:pPr>
                      <w:r>
                        <w:tab/>
                      </w:r>
                      <w:r w:rsidRPr="00692B6A">
                        <w:t>4</w:t>
                      </w:r>
                      <w:proofErr w:type="gramStart"/>
                      <w:r w:rsidRPr="00692B6A">
                        <w:tab/>
                        <w:t>....</w:t>
                      </w:r>
                      <w:proofErr w:type="gramEnd"/>
                      <w:r w:rsidRPr="00692B6A">
                        <w:t>-</w:t>
                      </w:r>
                    </w:p>
                    <w:p w14:paraId="0B58BE3A" w14:textId="77777777" w:rsidR="001C46EE" w:rsidRPr="00692B6A" w:rsidRDefault="001C46EE" w:rsidP="00882B7F">
                      <w:pPr>
                        <w:tabs>
                          <w:tab w:val="right" w:pos="567"/>
                          <w:tab w:val="left" w:pos="709"/>
                        </w:tabs>
                        <w:spacing w:after="0"/>
                      </w:pPr>
                      <w:r>
                        <w:tab/>
                      </w:r>
                      <w:r w:rsidRPr="00692B6A">
                        <w:t>5</w:t>
                      </w:r>
                      <w:proofErr w:type="gramStart"/>
                      <w:r w:rsidRPr="00692B6A">
                        <w:tab/>
                        <w:t>....</w:t>
                      </w:r>
                      <w:proofErr w:type="gramEnd"/>
                      <w:r w:rsidRPr="00692B6A">
                        <w:t>.</w:t>
                      </w:r>
                    </w:p>
                    <w:p w14:paraId="66866154" w14:textId="77777777" w:rsidR="001C46EE" w:rsidRPr="00692B6A" w:rsidRDefault="001C46EE" w:rsidP="00882B7F">
                      <w:pPr>
                        <w:tabs>
                          <w:tab w:val="right" w:pos="567"/>
                          <w:tab w:val="left" w:pos="709"/>
                        </w:tabs>
                        <w:spacing w:after="0"/>
                      </w:pPr>
                      <w:r>
                        <w:tab/>
                      </w:r>
                      <w:r w:rsidRPr="00692B6A">
                        <w:t>6</w:t>
                      </w:r>
                      <w:r w:rsidRPr="00692B6A">
                        <w:tab/>
                        <w:t>-....</w:t>
                      </w:r>
                    </w:p>
                    <w:p w14:paraId="4C50BE70" w14:textId="77777777" w:rsidR="001C46EE" w:rsidRPr="00692B6A" w:rsidRDefault="001C46EE" w:rsidP="00882B7F">
                      <w:pPr>
                        <w:tabs>
                          <w:tab w:val="right" w:pos="567"/>
                          <w:tab w:val="left" w:pos="709"/>
                        </w:tabs>
                        <w:spacing w:after="0"/>
                      </w:pPr>
                      <w:r>
                        <w:tab/>
                      </w:r>
                      <w:r w:rsidRPr="00692B6A">
                        <w:t>7</w:t>
                      </w:r>
                      <w:r w:rsidRPr="00692B6A">
                        <w:tab/>
                        <w:t>--...</w:t>
                      </w:r>
                    </w:p>
                    <w:p w14:paraId="50A6B03E" w14:textId="77777777" w:rsidR="001C46EE" w:rsidRPr="00692B6A" w:rsidRDefault="001C46EE" w:rsidP="00882B7F">
                      <w:pPr>
                        <w:tabs>
                          <w:tab w:val="right" w:pos="567"/>
                          <w:tab w:val="left" w:pos="709"/>
                        </w:tabs>
                        <w:spacing w:after="0"/>
                      </w:pPr>
                      <w:r>
                        <w:tab/>
                      </w:r>
                      <w:r w:rsidRPr="00692B6A">
                        <w:t>8</w:t>
                      </w:r>
                      <w:r w:rsidRPr="00692B6A">
                        <w:tab/>
                      </w:r>
                      <w:proofErr w:type="gramStart"/>
                      <w:r w:rsidRPr="00692B6A">
                        <w:t>---..</w:t>
                      </w:r>
                      <w:proofErr w:type="gramEnd"/>
                    </w:p>
                    <w:p w14:paraId="25C42765" w14:textId="77777777" w:rsidR="001C46EE" w:rsidRPr="00692B6A" w:rsidRDefault="001C46EE" w:rsidP="00882B7F">
                      <w:pPr>
                        <w:tabs>
                          <w:tab w:val="right" w:pos="567"/>
                          <w:tab w:val="left" w:pos="709"/>
                        </w:tabs>
                        <w:spacing w:after="0"/>
                      </w:pPr>
                      <w:r>
                        <w:tab/>
                      </w:r>
                      <w:r w:rsidRPr="00692B6A">
                        <w:t>9</w:t>
                      </w:r>
                      <w:r w:rsidRPr="00692B6A">
                        <w:tab/>
                        <w:t>----.</w:t>
                      </w:r>
                    </w:p>
                    <w:p w14:paraId="7128249B" w14:textId="77777777" w:rsidR="001C46EE" w:rsidRPr="00692B6A" w:rsidRDefault="001C46EE" w:rsidP="00882B7F">
                      <w:pPr>
                        <w:tabs>
                          <w:tab w:val="right" w:pos="567"/>
                          <w:tab w:val="left" w:pos="709"/>
                        </w:tabs>
                        <w:spacing w:after="0"/>
                      </w:pPr>
                      <w:r>
                        <w:tab/>
                      </w:r>
                      <w:r w:rsidRPr="00692B6A">
                        <w:t>0</w:t>
                      </w:r>
                      <w:r w:rsidRPr="00692B6A">
                        <w:tab/>
                        <w:t>-----</w:t>
                      </w:r>
                    </w:p>
                    <w:p w14:paraId="2C114320" w14:textId="77777777" w:rsidR="001C46EE" w:rsidRPr="003B2874" w:rsidRDefault="001C46EE" w:rsidP="00882B7F">
                      <w:pPr>
                        <w:tabs>
                          <w:tab w:val="right" w:pos="567"/>
                          <w:tab w:val="left" w:pos="709"/>
                        </w:tabs>
                        <w:spacing w:after="0"/>
                      </w:pPr>
                      <w:r>
                        <w:tab/>
                        <w:t>SOS</w:t>
                      </w:r>
                      <w:r w:rsidRPr="00692B6A">
                        <w:tab/>
                        <w:t>...---...</w:t>
                      </w:r>
                    </w:p>
                  </w:txbxContent>
                </v:textbox>
                <w10:wrap type="tight" anchorx="margin"/>
              </v:shape>
            </w:pict>
          </mc:Fallback>
        </mc:AlternateContent>
      </w:r>
      <w:r w:rsidRPr="00882B7F">
        <w:t xml:space="preserve">Mit dem Aufkommen des Elektromagnetismus konnten zum ersten Mal auch elektrische Schreiber eingesetzt werden. Der Amerikaner Samuel Morse entwickelte dazu </w:t>
      </w:r>
      <w:r w:rsidR="00530472">
        <w:t>nach mehrjähriger Tüftelarbeit</w:t>
      </w:r>
      <w:r w:rsidR="00530472" w:rsidRPr="00882B7F" w:rsidDel="00530472">
        <w:t xml:space="preserve"> </w:t>
      </w:r>
      <w:r w:rsidRPr="00882B7F">
        <w:t xml:space="preserve">1838 das nach ihm benannte Morsealphabet, </w:t>
      </w:r>
      <w:r w:rsidR="001C46EE">
        <w:t>das</w:t>
      </w:r>
      <w:r w:rsidR="001C46EE" w:rsidRPr="00882B7F">
        <w:t xml:space="preserve"> </w:t>
      </w:r>
      <w:r w:rsidRPr="00882B7F">
        <w:t>in veränderter Form 1865 in Paris standardisiert wurde und noch heute seine Gültigkeit besitzt.</w:t>
      </w:r>
    </w:p>
    <w:p w14:paraId="19FB858D" w14:textId="77777777" w:rsidR="00882B7F" w:rsidRPr="00882B7F" w:rsidRDefault="00882B7F" w:rsidP="00FB0002">
      <w:pPr>
        <w:jc w:val="both"/>
        <w:pPrChange w:id="1" w:author="Schmidberger, Alessa | Wissensfabrik" w:date="2022-10-11T12:09:00Z">
          <w:pPr/>
        </w:pPrChange>
      </w:pPr>
      <w:r w:rsidRPr="00882B7F">
        <w:t>Samuel Morse hat jedem Buchstaben einen Code in Form von Punkten und Strichen zugeordnet. Punkte bedeuten kurze Signale und Striche lange Signale.</w:t>
      </w:r>
    </w:p>
    <w:p w14:paraId="613F44DE" w14:textId="77777777" w:rsidR="00882B7F" w:rsidRPr="00882B7F" w:rsidRDefault="00882B7F" w:rsidP="00FB0002">
      <w:pPr>
        <w:jc w:val="both"/>
        <w:pPrChange w:id="2" w:author="Schmidberger, Alessa | Wissensfabrik" w:date="2022-10-11T12:09:00Z">
          <w:pPr/>
        </w:pPrChange>
      </w:pPr>
      <w:r w:rsidRPr="00882B7F">
        <w:t>Buchstaben, die besonders häufig benutzt werden</w:t>
      </w:r>
      <w:r w:rsidR="001C46EE">
        <w:t>,</w:t>
      </w:r>
      <w:r w:rsidRPr="00882B7F">
        <w:t xml:space="preserve"> bekamen einen kurzen Code zugewiesen, z.</w:t>
      </w:r>
      <w:r w:rsidR="001C46EE" w:rsidRPr="00530472">
        <w:rPr>
          <w:bCs w:val="0"/>
          <w:spacing w:val="-20"/>
          <w:szCs w:val="21"/>
        </w:rPr>
        <w:t xml:space="preserve"> </w:t>
      </w:r>
      <w:r w:rsidRPr="00882B7F">
        <w:t>B. das E. Buchstaben, die selten benutzt werden, wie beispielsweise das Q oder das Y</w:t>
      </w:r>
      <w:r w:rsidR="001C46EE">
        <w:t>,</w:t>
      </w:r>
      <w:r w:rsidRPr="00882B7F">
        <w:t xml:space="preserve"> bekamen einen langen Code.</w:t>
      </w:r>
    </w:p>
    <w:p w14:paraId="5341DFE6" w14:textId="77777777" w:rsidR="00882B7F" w:rsidRPr="00882B7F" w:rsidRDefault="00882B7F" w:rsidP="00FB0002">
      <w:pPr>
        <w:jc w:val="both"/>
        <w:pPrChange w:id="3" w:author="Schmidberger, Alessa | Wissensfabrik" w:date="2022-10-11T12:09:00Z">
          <w:pPr/>
        </w:pPrChange>
      </w:pPr>
      <w:r w:rsidRPr="00882B7F">
        <w:t>Nachrichten kann man mit Hilfe eines Morseapparates oder aber auch einfach mit Licht oder akustisch mit Klopfzeichen übertragen.</w:t>
      </w:r>
    </w:p>
    <w:p w14:paraId="21375FEF" w14:textId="77777777" w:rsidR="00882B7F" w:rsidRPr="00D458AD" w:rsidRDefault="00882B7F" w:rsidP="00FB0002">
      <w:pPr>
        <w:pStyle w:val="berschrift1"/>
        <w:jc w:val="both"/>
        <w:pPrChange w:id="4" w:author="Schmidberger, Alessa | Wissensfabrik" w:date="2022-10-11T12:09:00Z">
          <w:pPr>
            <w:pStyle w:val="berschrift1"/>
          </w:pPr>
        </w:pPrChange>
      </w:pPr>
      <w:r w:rsidRPr="00D458AD">
        <w:t>Aufgaben</w:t>
      </w:r>
    </w:p>
    <w:p w14:paraId="64682472" w14:textId="77777777" w:rsidR="00882B7F" w:rsidRPr="00882B7F" w:rsidRDefault="00882B7F" w:rsidP="00FB0002">
      <w:pPr>
        <w:pStyle w:val="Listenabsatz"/>
        <w:numPr>
          <w:ilvl w:val="0"/>
          <w:numId w:val="20"/>
        </w:numPr>
        <w:jc w:val="both"/>
        <w:pPrChange w:id="5" w:author="Schmidberger, Alessa | Wissensfabrik" w:date="2022-10-11T12:09:00Z">
          <w:pPr>
            <w:pStyle w:val="Listenabsatz"/>
            <w:numPr>
              <w:numId w:val="20"/>
            </w:numPr>
            <w:ind w:left="360" w:hanging="360"/>
          </w:pPr>
        </w:pPrChange>
      </w:pPr>
      <w:r w:rsidRPr="00882B7F">
        <w:t>Schreibe jemandem eine Nachricht mit Hilfe des Morsealphabets. Trenne dazu die einzelnen Morse-Buchstaben durch senkrechte Striche. Zwei senkrechte Striche signalisieren Satzanfang bzw. Satzende.</w:t>
      </w:r>
    </w:p>
    <w:p w14:paraId="0A4B1457" w14:textId="77777777" w:rsidR="00882B7F" w:rsidRPr="00882B7F" w:rsidRDefault="00882B7F" w:rsidP="00FB0002">
      <w:pPr>
        <w:pStyle w:val="Listenabsatz"/>
        <w:numPr>
          <w:ilvl w:val="0"/>
          <w:numId w:val="20"/>
        </w:numPr>
        <w:jc w:val="both"/>
        <w:pPrChange w:id="6" w:author="Schmidberger, Alessa | Wissensfabrik" w:date="2022-10-11T12:09:00Z">
          <w:pPr>
            <w:pStyle w:val="Listenabsatz"/>
            <w:numPr>
              <w:numId w:val="20"/>
            </w:numPr>
            <w:ind w:left="360" w:hanging="360"/>
          </w:pPr>
        </w:pPrChange>
      </w:pPr>
      <w:r w:rsidRPr="00882B7F">
        <w:t xml:space="preserve">Tausche den Morse-Text aus und versuche den neuen Text zu entschlüsseln. </w:t>
      </w:r>
    </w:p>
    <w:p w14:paraId="7D5808CC" w14:textId="1E6D92AE" w:rsidR="00882B7F" w:rsidRPr="00882B7F" w:rsidRDefault="00882B7F" w:rsidP="00FB0002">
      <w:pPr>
        <w:pStyle w:val="Listenabsatz"/>
        <w:numPr>
          <w:ilvl w:val="0"/>
          <w:numId w:val="20"/>
        </w:numPr>
        <w:jc w:val="both"/>
        <w:pPrChange w:id="7" w:author="Schmidberger, Alessa | Wissensfabrik" w:date="2022-10-11T12:09:00Z">
          <w:pPr>
            <w:pStyle w:val="Listenabsatz"/>
            <w:numPr>
              <w:numId w:val="20"/>
            </w:numPr>
            <w:ind w:left="360" w:hanging="360"/>
          </w:pPr>
        </w:pPrChange>
      </w:pPr>
      <w:r w:rsidRPr="00882B7F">
        <w:t>Versuche nun ein Wort akustisch zu übermitteln. Für Punkt (auch „kurz“ genannt) sagst du „</w:t>
      </w:r>
      <w:proofErr w:type="spellStart"/>
      <w:r w:rsidRPr="00882B7F">
        <w:t>Dit</w:t>
      </w:r>
      <w:proofErr w:type="spellEnd"/>
      <w:r w:rsidRPr="00882B7F">
        <w:t>“, für Strich „</w:t>
      </w:r>
      <w:proofErr w:type="spellStart"/>
      <w:r w:rsidRPr="00882B7F">
        <w:t>Daa</w:t>
      </w:r>
      <w:proofErr w:type="spellEnd"/>
      <w:r w:rsidRPr="00882B7F">
        <w:t xml:space="preserve">“ (auch </w:t>
      </w:r>
      <w:r w:rsidR="001C46EE">
        <w:t>„</w:t>
      </w:r>
      <w:r w:rsidRPr="00882B7F">
        <w:t>lang</w:t>
      </w:r>
      <w:r w:rsidR="001C46EE">
        <w:t>“</w:t>
      </w:r>
      <w:r w:rsidRPr="00882B7F">
        <w:t xml:space="preserve"> genannt). Nach jedem Buchstaben musst du eine kurze Pause von etwa einer Sekunde machen, damit Zeit zum Aufschreiben bleibt!</w:t>
      </w:r>
    </w:p>
    <w:p w14:paraId="355666FB" w14:textId="77777777" w:rsidR="00882B7F" w:rsidRPr="00882B7F" w:rsidRDefault="00882B7F" w:rsidP="00FB0002">
      <w:pPr>
        <w:pStyle w:val="Listenabsatz"/>
        <w:numPr>
          <w:ilvl w:val="0"/>
          <w:numId w:val="20"/>
        </w:numPr>
        <w:jc w:val="both"/>
        <w:pPrChange w:id="8" w:author="Schmidberger, Alessa | Wissensfabrik" w:date="2022-10-11T12:09:00Z">
          <w:pPr>
            <w:pStyle w:val="Listenabsatz"/>
            <w:numPr>
              <w:numId w:val="20"/>
            </w:numPr>
            <w:ind w:left="360" w:hanging="360"/>
          </w:pPr>
        </w:pPrChange>
      </w:pPr>
      <w:r w:rsidRPr="00882B7F">
        <w:t>Baut nun einen Morseapparat und sendet euch anschließend gegenseitig eine Nachricht.</w:t>
      </w:r>
    </w:p>
    <w:p w14:paraId="4EB9822D" w14:textId="781B8CD0" w:rsidR="00882B7F" w:rsidRPr="00882B7F" w:rsidRDefault="00882B7F" w:rsidP="00FB0002">
      <w:pPr>
        <w:jc w:val="both"/>
        <w:pPrChange w:id="9" w:author="Schmidberger, Alessa | Wissensfabrik" w:date="2022-10-11T12:09:00Z">
          <w:pPr/>
        </w:pPrChange>
      </w:pPr>
      <w:r w:rsidRPr="00882B7F">
        <w:br w:type="page"/>
      </w:r>
    </w:p>
    <w:p w14:paraId="3DC3CDC4" w14:textId="77777777" w:rsidR="00882B7F" w:rsidRPr="005A44FE" w:rsidRDefault="00882B7F" w:rsidP="005A44FE">
      <w:pPr>
        <w:rPr>
          <w:rFonts w:ascii="Helvetica 65" w:hAnsi="Helvetica 65"/>
          <w:sz w:val="44"/>
          <w:szCs w:val="44"/>
        </w:rPr>
      </w:pPr>
      <w:r w:rsidRPr="005A44FE">
        <w:rPr>
          <w:rFonts w:ascii="Helvetica 65" w:hAnsi="Helvetica 65"/>
          <w:sz w:val="44"/>
          <w:szCs w:val="44"/>
        </w:rPr>
        <w:lastRenderedPageBreak/>
        <w:t>Bauanleitung für einen Morseapparat</w:t>
      </w:r>
    </w:p>
    <w:p w14:paraId="1BB9B4BE" w14:textId="77777777" w:rsidR="00882B7F" w:rsidRPr="00882B7F" w:rsidRDefault="00882B7F" w:rsidP="00FB0002">
      <w:pPr>
        <w:jc w:val="both"/>
        <w:pPrChange w:id="10" w:author="Schmidberger, Alessa | Wissensfabrik" w:date="2022-10-11T12:09:00Z">
          <w:pPr/>
        </w:pPrChange>
      </w:pPr>
      <w:r w:rsidRPr="00882B7F">
        <w:t xml:space="preserve">Du kannst dir leicht einen Morseapparat bauen, mit dem du deinem Partner eine Nachricht schicken kannst. Du brauchst dazu: </w:t>
      </w:r>
    </w:p>
    <w:p w14:paraId="3E579D03" w14:textId="77777777" w:rsidR="00882B7F" w:rsidRPr="00882B7F" w:rsidRDefault="00882B7F" w:rsidP="00FB0002">
      <w:pPr>
        <w:pStyle w:val="Listenabsatz"/>
        <w:numPr>
          <w:ilvl w:val="0"/>
          <w:numId w:val="21"/>
        </w:numPr>
        <w:spacing w:line="276" w:lineRule="auto"/>
      </w:pPr>
      <w:r w:rsidRPr="00882B7F">
        <w:drawing>
          <wp:anchor distT="0" distB="0" distL="114300" distR="114300" simplePos="0" relativeHeight="251663360" behindDoc="1" locked="0" layoutInCell="1" allowOverlap="1" wp14:anchorId="5FE1FD9B" wp14:editId="63950489">
            <wp:simplePos x="0" y="0"/>
            <wp:positionH relativeFrom="margin">
              <wp:posOffset>2073275</wp:posOffset>
            </wp:positionH>
            <wp:positionV relativeFrom="paragraph">
              <wp:posOffset>219710</wp:posOffset>
            </wp:positionV>
            <wp:extent cx="3540760" cy="1426210"/>
            <wp:effectExtent l="0" t="0" r="2540" b="0"/>
            <wp:wrapTight wrapText="bothSides">
              <wp:wrapPolygon edited="0">
                <wp:start x="0" y="0"/>
                <wp:lineTo x="0" y="21350"/>
                <wp:lineTo x="21538" y="21350"/>
                <wp:lineTo x="2153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seapparat_ohneCrosslink_Bild.jpg"/>
                    <pic:cNvPicPr/>
                  </pic:nvPicPr>
                  <pic:blipFill>
                    <a:blip r:embed="rId8"/>
                    <a:stretch>
                      <a:fillRect/>
                    </a:stretch>
                  </pic:blipFill>
                  <pic:spPr bwMode="auto">
                    <a:xfrm>
                      <a:off x="0" y="0"/>
                      <a:ext cx="3540760" cy="142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B7F">
        <w:t>1 großes Holzbrettchen oder</w:t>
      </w:r>
      <w:r w:rsidRPr="00882B7F">
        <w:br/>
        <w:t>2 kleinere Holzbrettchen</w:t>
      </w:r>
      <w:r w:rsidRPr="00882B7F">
        <w:br/>
        <w:t>(am besten Balsa-Holz)</w:t>
      </w:r>
    </w:p>
    <w:p w14:paraId="422F5A93" w14:textId="77777777" w:rsidR="00882B7F" w:rsidRPr="00882B7F" w:rsidRDefault="00882B7F" w:rsidP="00FB0002">
      <w:pPr>
        <w:pStyle w:val="Listenabsatz"/>
        <w:numPr>
          <w:ilvl w:val="0"/>
          <w:numId w:val="21"/>
        </w:numPr>
        <w:spacing w:line="276" w:lineRule="auto"/>
      </w:pPr>
      <w:r w:rsidRPr="00882B7F">
        <w:t>1 Lämpchen 4,5</w:t>
      </w:r>
      <w:r w:rsidR="001C46EE">
        <w:t xml:space="preserve"> </w:t>
      </w:r>
      <w:r w:rsidRPr="00882B7F">
        <w:t>V</w:t>
      </w:r>
    </w:p>
    <w:p w14:paraId="2DB2951E" w14:textId="77777777" w:rsidR="00882B7F" w:rsidRPr="00882B7F" w:rsidRDefault="00882B7F" w:rsidP="00FB0002">
      <w:pPr>
        <w:pStyle w:val="Listenabsatz"/>
        <w:numPr>
          <w:ilvl w:val="0"/>
          <w:numId w:val="21"/>
        </w:numPr>
        <w:spacing w:line="276" w:lineRule="auto"/>
      </w:pPr>
      <w:r w:rsidRPr="00882B7F">
        <w:t>1 Flachbatterie 4,5</w:t>
      </w:r>
      <w:r w:rsidR="001C46EE">
        <w:t xml:space="preserve"> </w:t>
      </w:r>
      <w:r w:rsidRPr="00882B7F">
        <w:t>V</w:t>
      </w:r>
    </w:p>
    <w:p w14:paraId="370F5FF7" w14:textId="77777777" w:rsidR="00882B7F" w:rsidRPr="00882B7F" w:rsidRDefault="00882B7F" w:rsidP="00FB0002">
      <w:pPr>
        <w:pStyle w:val="Listenabsatz"/>
        <w:numPr>
          <w:ilvl w:val="0"/>
          <w:numId w:val="21"/>
        </w:numPr>
        <w:spacing w:line="276" w:lineRule="auto"/>
      </w:pPr>
      <w:r w:rsidRPr="00882B7F">
        <w:t>Klingeldraht</w:t>
      </w:r>
    </w:p>
    <w:p w14:paraId="63E145D1" w14:textId="77777777" w:rsidR="00882B7F" w:rsidRPr="00882B7F" w:rsidRDefault="00882B7F" w:rsidP="00FB0002">
      <w:pPr>
        <w:pStyle w:val="Listenabsatz"/>
        <w:numPr>
          <w:ilvl w:val="0"/>
          <w:numId w:val="21"/>
        </w:numPr>
        <w:spacing w:line="276" w:lineRule="auto"/>
      </w:pPr>
      <w:r w:rsidRPr="00882B7F">
        <w:t>diverse Nägel</w:t>
      </w:r>
    </w:p>
    <w:p w14:paraId="544060E1" w14:textId="77777777" w:rsidR="00882B7F" w:rsidRPr="00882B7F" w:rsidRDefault="00882B7F" w:rsidP="00FB0002">
      <w:pPr>
        <w:pStyle w:val="Listenabsatz"/>
        <w:numPr>
          <w:ilvl w:val="0"/>
          <w:numId w:val="21"/>
        </w:numPr>
        <w:spacing w:line="276" w:lineRule="auto"/>
      </w:pPr>
      <w:r w:rsidRPr="00882B7F">
        <w:t>2 Büroklammern</w:t>
      </w:r>
    </w:p>
    <w:p w14:paraId="44D17E8A" w14:textId="77777777" w:rsidR="00882B7F" w:rsidRPr="00882B7F" w:rsidRDefault="00882B7F" w:rsidP="00FB0002">
      <w:pPr>
        <w:pStyle w:val="Listenabsatz"/>
        <w:numPr>
          <w:ilvl w:val="0"/>
          <w:numId w:val="21"/>
        </w:numPr>
        <w:spacing w:line="276" w:lineRule="auto"/>
      </w:pPr>
      <w:r w:rsidRPr="00882B7F">
        <w:t>Klebestreifen (Tesafilm)</w:t>
      </w:r>
    </w:p>
    <w:p w14:paraId="33F05611" w14:textId="77777777" w:rsidR="00882B7F" w:rsidRPr="00882B7F" w:rsidRDefault="00882B7F" w:rsidP="00FB0002">
      <w:pPr>
        <w:jc w:val="both"/>
        <w:pPrChange w:id="11" w:author="Schmidberger, Alessa | Wissensfabrik" w:date="2022-10-11T12:09:00Z">
          <w:pPr/>
        </w:pPrChange>
      </w:pPr>
      <w:r w:rsidRPr="00882B7F">
        <w:t>Die Büroklammern sowie die Nägel werden mit dem Klingeldraht verbunden. Für die Verdrahtung kannst du dich an dem oberen Schaubild und dem folgenden Schaltbild orientieren.</w:t>
      </w:r>
    </w:p>
    <w:p w14:paraId="26228D2A" w14:textId="77D698FE" w:rsidR="00882B7F" w:rsidRDefault="00882B7F" w:rsidP="00FB0002">
      <w:pPr>
        <w:jc w:val="both"/>
        <w:pPrChange w:id="12" w:author="Schmidberger, Alessa | Wissensfabrik" w:date="2022-10-11T12:09:00Z">
          <w:pPr/>
        </w:pPrChange>
      </w:pPr>
      <w:r w:rsidRPr="00882B7F">
        <w:t xml:space="preserve">Der rote Nagel ist </w:t>
      </w:r>
      <w:r w:rsidR="001C46EE">
        <w:t>über eine</w:t>
      </w:r>
      <w:r w:rsidRPr="00882B7F">
        <w:t xml:space="preserve"> verkabelte Büroklammer </w:t>
      </w:r>
      <w:r w:rsidR="001C46EE">
        <w:t>mit dem</w:t>
      </w:r>
      <w:r w:rsidR="001C46EE" w:rsidRPr="00882B7F">
        <w:t xml:space="preserve"> </w:t>
      </w:r>
      <w:r w:rsidR="00BA078B">
        <w:t>Pluspol</w:t>
      </w:r>
      <w:r w:rsidRPr="00882B7F">
        <w:t xml:space="preserve"> der Batterie verbunden. Der </w:t>
      </w:r>
      <w:r w:rsidR="00D831F1">
        <w:t>Minuspol</w:t>
      </w:r>
      <w:r w:rsidRPr="00882B7F">
        <w:t xml:space="preserve"> der Batterie ist </w:t>
      </w:r>
      <w:r w:rsidR="001C46EE">
        <w:t>über eine</w:t>
      </w:r>
      <w:r w:rsidRPr="00882B7F">
        <w:t xml:space="preserve"> verkabelte Büroklammer </w:t>
      </w:r>
      <w:r w:rsidR="001C46EE">
        <w:t>mit</w:t>
      </w:r>
      <w:r w:rsidRPr="00882B7F">
        <w:t xml:space="preserve"> </w:t>
      </w:r>
      <w:r w:rsidR="001C46EE">
        <w:t>dem „Schalter“</w:t>
      </w:r>
      <w:r w:rsidRPr="00882B7F">
        <w:t xml:space="preserve"> verbunden. D</w:t>
      </w:r>
      <w:r w:rsidR="001C46EE">
        <w:t xml:space="preserve">ieser </w:t>
      </w:r>
      <w:r w:rsidRPr="00882B7F">
        <w:t xml:space="preserve">besteht aus zwei festgeklebten Büroklammern, wobei eine etwas auseinandergebogen ist, sodass man </w:t>
      </w:r>
      <w:r w:rsidR="001C46EE">
        <w:t>sie</w:t>
      </w:r>
      <w:r w:rsidR="001C46EE" w:rsidRPr="00882B7F">
        <w:t xml:space="preserve"> </w:t>
      </w:r>
      <w:r w:rsidRPr="00882B7F">
        <w:t>runterdrücken kann. Die zweite Büroklammer des Schalters ist mit dem grünen Nagel und der Fassung des Lämpchens verbunden. Von der Fassung des Lämpchens geht dann auch nochmal eine Verbindung zum blauen Nagel.</w:t>
      </w:r>
    </w:p>
    <w:p w14:paraId="168E4692" w14:textId="77777777" w:rsidR="005A44FE" w:rsidRDefault="005A44FE" w:rsidP="00FB0002">
      <w:pPr>
        <w:jc w:val="both"/>
        <w:pPrChange w:id="13" w:author="Schmidberger, Alessa | Wissensfabrik" w:date="2022-10-11T12:09:00Z">
          <w:pPr/>
        </w:pPrChange>
      </w:pPr>
    </w:p>
    <w:p w14:paraId="6B361F5C" w14:textId="77777777" w:rsidR="00882B7F" w:rsidRDefault="00D63426" w:rsidP="00FB0002">
      <w:pPr>
        <w:jc w:val="both"/>
        <w:pPrChange w:id="14" w:author="Schmidberger, Alessa | Wissensfabrik" w:date="2022-10-11T12:09:00Z">
          <w:pPr/>
        </w:pPrChange>
      </w:pPr>
      <w:r w:rsidRPr="00882B7F">
        <w:drawing>
          <wp:anchor distT="0" distB="0" distL="114300" distR="114300" simplePos="0" relativeHeight="251662336" behindDoc="1" locked="0" layoutInCell="1" allowOverlap="1" wp14:anchorId="3747167E" wp14:editId="3D36AF1F">
            <wp:simplePos x="0" y="0"/>
            <wp:positionH relativeFrom="margin">
              <wp:align>left</wp:align>
            </wp:positionH>
            <wp:positionV relativeFrom="paragraph">
              <wp:posOffset>12065</wp:posOffset>
            </wp:positionV>
            <wp:extent cx="3442970" cy="1533525"/>
            <wp:effectExtent l="0" t="0" r="508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rseapparat_ohneCrosslin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2970" cy="1533525"/>
                    </a:xfrm>
                    <a:prstGeom prst="rect">
                      <a:avLst/>
                    </a:prstGeom>
                  </pic:spPr>
                </pic:pic>
              </a:graphicData>
            </a:graphic>
            <wp14:sizeRelH relativeFrom="margin">
              <wp14:pctWidth>0</wp14:pctWidth>
            </wp14:sizeRelH>
            <wp14:sizeRelV relativeFrom="margin">
              <wp14:pctHeight>0</wp14:pctHeight>
            </wp14:sizeRelV>
          </wp:anchor>
        </w:drawing>
      </w:r>
      <w:r w:rsidR="00882B7F" w:rsidRPr="00882B7F">
        <w:t>Für einen Selbsttest deines Morseapparates verbindest du den roten und den blauen Nagel (</w:t>
      </w:r>
      <w:proofErr w:type="spellStart"/>
      <w:r w:rsidR="00882B7F" w:rsidRPr="00530472">
        <w:rPr>
          <w:i/>
        </w:rPr>
        <w:t>loopback</w:t>
      </w:r>
      <w:proofErr w:type="spellEnd"/>
      <w:r w:rsidR="00882B7F" w:rsidRPr="00882B7F">
        <w:t xml:space="preserve">). Die Lampe muss angehen, wenn du die Taste drückst. </w:t>
      </w:r>
    </w:p>
    <w:p w14:paraId="165E01D6" w14:textId="77777777" w:rsidR="00D63426" w:rsidRDefault="00D63426" w:rsidP="00FB0002">
      <w:pPr>
        <w:jc w:val="both"/>
        <w:pPrChange w:id="15" w:author="Schmidberger, Alessa | Wissensfabrik" w:date="2022-10-11T12:09:00Z">
          <w:pPr/>
        </w:pPrChange>
      </w:pPr>
    </w:p>
    <w:p w14:paraId="2F793A7F" w14:textId="77777777" w:rsidR="005A44FE" w:rsidRDefault="005A44FE" w:rsidP="00FB0002">
      <w:pPr>
        <w:jc w:val="both"/>
        <w:pPrChange w:id="16" w:author="Schmidberger, Alessa | Wissensfabrik" w:date="2022-10-11T12:09:00Z">
          <w:pPr/>
        </w:pPrChange>
      </w:pPr>
    </w:p>
    <w:p w14:paraId="58C5E61D" w14:textId="77777777" w:rsidR="005A44FE" w:rsidRDefault="005A44FE" w:rsidP="00FB0002">
      <w:pPr>
        <w:jc w:val="both"/>
        <w:pPrChange w:id="17" w:author="Schmidberger, Alessa | Wissensfabrik" w:date="2022-10-11T12:09:00Z">
          <w:pPr/>
        </w:pPrChange>
      </w:pPr>
    </w:p>
    <w:p w14:paraId="3B19C76B" w14:textId="0EB2E2D6" w:rsidR="00882B7F" w:rsidRDefault="00882B7F" w:rsidP="00FB0002">
      <w:pPr>
        <w:jc w:val="both"/>
        <w:pPrChange w:id="18" w:author="Schmidberger, Alessa | Wissensfabrik" w:date="2022-10-11T12:09:00Z">
          <w:pPr/>
        </w:pPrChange>
      </w:pPr>
      <w:r w:rsidRPr="00882B7F">
        <w:t xml:space="preserve">Für die Kommunikation brauchst du </w:t>
      </w:r>
      <w:proofErr w:type="gramStart"/>
      <w:r w:rsidRPr="00882B7F">
        <w:t>natürlich zwei</w:t>
      </w:r>
      <w:proofErr w:type="gramEnd"/>
      <w:r w:rsidRPr="00882B7F">
        <w:t xml:space="preserve"> Morseapparate. Sie werden über Kreuz (</w:t>
      </w:r>
      <w:proofErr w:type="spellStart"/>
      <w:r w:rsidRPr="00530472">
        <w:rPr>
          <w:i/>
        </w:rPr>
        <w:t>crosslink</w:t>
      </w:r>
      <w:proofErr w:type="spellEnd"/>
      <w:r w:rsidRPr="00882B7F">
        <w:t>) miteinander verbunden, d.</w:t>
      </w:r>
      <w:r w:rsidR="003151B5" w:rsidRPr="00530472">
        <w:rPr>
          <w:bCs w:val="0"/>
          <w:spacing w:val="-20"/>
          <w:szCs w:val="21"/>
        </w:rPr>
        <w:t xml:space="preserve"> </w:t>
      </w:r>
      <w:r w:rsidRPr="00882B7F">
        <w:t>h. d</w:t>
      </w:r>
      <w:r w:rsidR="003151B5">
        <w:t>ie</w:t>
      </w:r>
      <w:r w:rsidRPr="00882B7F">
        <w:t xml:space="preserve"> grüne</w:t>
      </w:r>
      <w:r w:rsidR="003151B5">
        <w:t>n</w:t>
      </w:r>
      <w:r w:rsidRPr="00882B7F">
        <w:t xml:space="preserve"> </w:t>
      </w:r>
      <w:r w:rsidR="003151B5">
        <w:t>Nägel</w:t>
      </w:r>
      <w:r w:rsidR="003151B5" w:rsidRPr="00882B7F">
        <w:t xml:space="preserve"> </w:t>
      </w:r>
      <w:r w:rsidRPr="00882B7F">
        <w:t xml:space="preserve">beider Stationen (auch </w:t>
      </w:r>
      <w:proofErr w:type="spellStart"/>
      <w:r w:rsidRPr="00530472">
        <w:rPr>
          <w:i/>
        </w:rPr>
        <w:t>ground</w:t>
      </w:r>
      <w:proofErr w:type="spellEnd"/>
      <w:r w:rsidRPr="00882B7F">
        <w:t xml:space="preserve"> genannt, Kurzbezeichnung GND) </w:t>
      </w:r>
      <w:r w:rsidR="003151B5">
        <w:t>werden</w:t>
      </w:r>
      <w:r w:rsidR="003151B5" w:rsidRPr="00882B7F">
        <w:t xml:space="preserve"> </w:t>
      </w:r>
      <w:r w:rsidRPr="00882B7F">
        <w:t xml:space="preserve">direkt miteinander verbunden, während der rote Nagel (Kurzbezeichnung </w:t>
      </w:r>
      <w:proofErr w:type="spellStart"/>
      <w:r w:rsidRPr="00882B7F">
        <w:t>TxD</w:t>
      </w:r>
      <w:proofErr w:type="spellEnd"/>
      <w:r w:rsidRPr="00882B7F">
        <w:t xml:space="preserve">, </w:t>
      </w:r>
      <w:proofErr w:type="spellStart"/>
      <w:r w:rsidRPr="00530472">
        <w:rPr>
          <w:i/>
        </w:rPr>
        <w:t>transmitted</w:t>
      </w:r>
      <w:proofErr w:type="spellEnd"/>
      <w:r w:rsidRPr="00530472">
        <w:rPr>
          <w:i/>
        </w:rPr>
        <w:t xml:space="preserve"> </w:t>
      </w:r>
      <w:proofErr w:type="spellStart"/>
      <w:r w:rsidRPr="00530472">
        <w:rPr>
          <w:i/>
        </w:rPr>
        <w:t>data</w:t>
      </w:r>
      <w:proofErr w:type="spellEnd"/>
      <w:r w:rsidRPr="00882B7F">
        <w:t xml:space="preserve">) mit </w:t>
      </w:r>
      <w:r w:rsidR="003151B5">
        <w:t>dem blauen</w:t>
      </w:r>
      <w:r w:rsidR="003151B5" w:rsidRPr="00882B7F">
        <w:t xml:space="preserve"> </w:t>
      </w:r>
      <w:r w:rsidRPr="00882B7F">
        <w:t xml:space="preserve">von der Gegenstation verbunden ist. Umgekehrt wird der rote Nagel der Gegenstation mit deinem blauen Nagel (Kurzbezeichnung </w:t>
      </w:r>
      <w:proofErr w:type="spellStart"/>
      <w:r w:rsidRPr="00882B7F">
        <w:t>RxD</w:t>
      </w:r>
      <w:proofErr w:type="spellEnd"/>
      <w:r w:rsidRPr="00882B7F">
        <w:t xml:space="preserve">, </w:t>
      </w:r>
      <w:proofErr w:type="spellStart"/>
      <w:r w:rsidRPr="00530472">
        <w:rPr>
          <w:i/>
        </w:rPr>
        <w:t>received</w:t>
      </w:r>
      <w:proofErr w:type="spellEnd"/>
      <w:r w:rsidRPr="00530472">
        <w:rPr>
          <w:i/>
        </w:rPr>
        <w:t xml:space="preserve"> </w:t>
      </w:r>
      <w:proofErr w:type="spellStart"/>
      <w:r w:rsidRPr="00530472">
        <w:rPr>
          <w:i/>
        </w:rPr>
        <w:t>data</w:t>
      </w:r>
      <w:proofErr w:type="spellEnd"/>
      <w:r w:rsidRPr="00882B7F">
        <w:t xml:space="preserve">) verbunden. Und nun viel Spaß! </w:t>
      </w:r>
    </w:p>
    <w:p w14:paraId="67042863" w14:textId="77777777" w:rsidR="005A44FE" w:rsidRDefault="005A44FE" w:rsidP="00882B7F"/>
    <w:p w14:paraId="258E59F9" w14:textId="77777777" w:rsidR="005A44FE" w:rsidRDefault="005A44FE" w:rsidP="00882B7F"/>
    <w:p w14:paraId="611E7089" w14:textId="77777777" w:rsidR="005A44FE" w:rsidRDefault="005A44FE" w:rsidP="00882B7F">
      <w:r w:rsidRPr="00882B7F">
        <w:lastRenderedPageBreak/>
        <w:drawing>
          <wp:anchor distT="0" distB="0" distL="114300" distR="114300" simplePos="0" relativeHeight="251664384" behindDoc="1" locked="0" layoutInCell="1" allowOverlap="1" wp14:anchorId="75E91FCF" wp14:editId="0B764974">
            <wp:simplePos x="0" y="0"/>
            <wp:positionH relativeFrom="margin">
              <wp:posOffset>996315</wp:posOffset>
            </wp:positionH>
            <wp:positionV relativeFrom="paragraph">
              <wp:posOffset>231775</wp:posOffset>
            </wp:positionV>
            <wp:extent cx="3286760" cy="2841625"/>
            <wp:effectExtent l="0" t="0" r="8890" b="0"/>
            <wp:wrapTight wrapText="bothSides">
              <wp:wrapPolygon edited="0">
                <wp:start x="0" y="0"/>
                <wp:lineTo x="0" y="21431"/>
                <wp:lineTo x="21533" y="21431"/>
                <wp:lineTo x="21533"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rseapparat_Crosslin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6760" cy="2841625"/>
                    </a:xfrm>
                    <a:prstGeom prst="rect">
                      <a:avLst/>
                    </a:prstGeom>
                  </pic:spPr>
                </pic:pic>
              </a:graphicData>
            </a:graphic>
            <wp14:sizeRelH relativeFrom="page">
              <wp14:pctWidth>0</wp14:pctWidth>
            </wp14:sizeRelH>
            <wp14:sizeRelV relativeFrom="page">
              <wp14:pctHeight>0</wp14:pctHeight>
            </wp14:sizeRelV>
          </wp:anchor>
        </w:drawing>
      </w:r>
    </w:p>
    <w:p w14:paraId="67D011C2" w14:textId="77777777" w:rsidR="005A44FE" w:rsidRDefault="005A44FE" w:rsidP="00882B7F"/>
    <w:p w14:paraId="34461F16" w14:textId="77777777" w:rsidR="005A44FE" w:rsidRDefault="005A44FE" w:rsidP="00882B7F"/>
    <w:p w14:paraId="01236025" w14:textId="77777777" w:rsidR="005A44FE" w:rsidRDefault="005A44FE" w:rsidP="00882B7F"/>
    <w:p w14:paraId="452C140D" w14:textId="77777777" w:rsidR="005A44FE" w:rsidRDefault="005A44FE" w:rsidP="00882B7F"/>
    <w:p w14:paraId="470A21CC" w14:textId="77777777" w:rsidR="005A44FE" w:rsidRDefault="005A44FE" w:rsidP="00882B7F"/>
    <w:p w14:paraId="6ABF63B3" w14:textId="77777777" w:rsidR="005A44FE" w:rsidRDefault="005A44FE" w:rsidP="00882B7F"/>
    <w:p w14:paraId="4B60CD00" w14:textId="77777777" w:rsidR="005A44FE" w:rsidRDefault="005A44FE" w:rsidP="00882B7F"/>
    <w:p w14:paraId="5BA56652" w14:textId="77777777" w:rsidR="005A44FE" w:rsidRDefault="005A44FE" w:rsidP="00882B7F"/>
    <w:p w14:paraId="73533226" w14:textId="77777777" w:rsidR="005A44FE" w:rsidRDefault="005A44FE" w:rsidP="00882B7F"/>
    <w:p w14:paraId="59B7DE41" w14:textId="77777777" w:rsidR="005A44FE" w:rsidRDefault="005A44FE" w:rsidP="00882B7F"/>
    <w:p w14:paraId="7DD64697" w14:textId="77777777" w:rsidR="005A44FE" w:rsidRPr="00882B7F" w:rsidRDefault="005A44FE" w:rsidP="00882B7F"/>
    <w:p w14:paraId="205F0D09" w14:textId="77777777" w:rsidR="00882B7F" w:rsidRPr="00882B7F" w:rsidRDefault="00882B7F" w:rsidP="00882B7F">
      <w:pPr>
        <w:jc w:val="center"/>
      </w:pPr>
      <w:r w:rsidRPr="00882B7F">
        <w:drawing>
          <wp:inline distT="0" distB="0" distL="0" distR="0" wp14:anchorId="53ECA75A" wp14:editId="44EC2DBD">
            <wp:extent cx="4069479" cy="318924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rseapparat_Crosslink_Bild.jpg"/>
                    <pic:cNvPicPr/>
                  </pic:nvPicPr>
                  <pic:blipFill>
                    <a:blip r:embed="rId11"/>
                    <a:stretch>
                      <a:fillRect/>
                    </a:stretch>
                  </pic:blipFill>
                  <pic:spPr>
                    <a:xfrm>
                      <a:off x="0" y="0"/>
                      <a:ext cx="4069479" cy="3189246"/>
                    </a:xfrm>
                    <a:prstGeom prst="rect">
                      <a:avLst/>
                    </a:prstGeom>
                  </pic:spPr>
                </pic:pic>
              </a:graphicData>
            </a:graphic>
          </wp:inline>
        </w:drawing>
      </w:r>
    </w:p>
    <w:p w14:paraId="7983E79C" w14:textId="77777777" w:rsidR="00882B7F" w:rsidRPr="00D458AD" w:rsidRDefault="00882B7F" w:rsidP="00D458AD">
      <w:pPr>
        <w:pStyle w:val="berschrift1"/>
      </w:pPr>
      <w:r w:rsidRPr="00D458AD">
        <w:t>Aufgaben</w:t>
      </w:r>
    </w:p>
    <w:p w14:paraId="5459479A" w14:textId="03085163" w:rsidR="00882B7F" w:rsidRPr="00882B7F" w:rsidRDefault="00882B7F" w:rsidP="00FB0002">
      <w:pPr>
        <w:pStyle w:val="Listenabsatz"/>
        <w:numPr>
          <w:ilvl w:val="0"/>
          <w:numId w:val="20"/>
        </w:numPr>
        <w:jc w:val="both"/>
        <w:pPrChange w:id="19" w:author="Schmidberger, Alessa | Wissensfabrik" w:date="2022-10-11T12:09:00Z">
          <w:pPr>
            <w:pStyle w:val="Listenabsatz"/>
            <w:numPr>
              <w:numId w:val="20"/>
            </w:numPr>
            <w:ind w:left="360" w:hanging="360"/>
          </w:pPr>
        </w:pPrChange>
      </w:pPr>
      <w:r w:rsidRPr="00882B7F">
        <w:t>Können beide Stationen gleichzeiti</w:t>
      </w:r>
      <w:r w:rsidR="009509D5">
        <w:t>g senden, wenn auf jeder Seite 2</w:t>
      </w:r>
      <w:r w:rsidRPr="00882B7F">
        <w:t xml:space="preserve"> Personen an der Station sind (Ein Hörer/ein Geber)? </w:t>
      </w:r>
    </w:p>
    <w:p w14:paraId="2EFE56E0" w14:textId="5419BBAF" w:rsidR="00F87E5A" w:rsidRPr="00882B7F" w:rsidRDefault="00882B7F" w:rsidP="00FB0002">
      <w:pPr>
        <w:pStyle w:val="Listenabsatz"/>
        <w:numPr>
          <w:ilvl w:val="0"/>
          <w:numId w:val="20"/>
        </w:numPr>
        <w:jc w:val="both"/>
        <w:pPrChange w:id="20" w:author="Schmidberger, Alessa | Wissensfabrik" w:date="2022-10-11T12:09:00Z">
          <w:pPr>
            <w:pStyle w:val="Listenabsatz"/>
            <w:numPr>
              <w:numId w:val="20"/>
            </w:numPr>
            <w:ind w:left="360" w:hanging="360"/>
          </w:pPr>
        </w:pPrChange>
      </w:pPr>
      <w:r w:rsidRPr="00882B7F">
        <w:t>Du hast zwischen deinem Partner, den du aber nicht sehen und hören kannst, eine Morse-Verbindung installiert. Was musst du außer dem Morsealphabet verabreden, damit d</w:t>
      </w:r>
      <w:r>
        <w:t>u jederzeit Inf</w:t>
      </w:r>
      <w:r w:rsidRPr="00882B7F">
        <w:t>ormationen austauschen kannst? Was wäre besonders hilfreich?</w:t>
      </w:r>
    </w:p>
    <w:p w14:paraId="6B6DABB8" w14:textId="2034D4C3" w:rsidR="00882B7F" w:rsidRPr="00882B7F" w:rsidRDefault="00882B7F" w:rsidP="00FB0002">
      <w:pPr>
        <w:pStyle w:val="Listenabsatz"/>
        <w:numPr>
          <w:ilvl w:val="0"/>
          <w:numId w:val="20"/>
        </w:numPr>
        <w:jc w:val="both"/>
        <w:pPrChange w:id="21" w:author="Schmidberger, Alessa | Wissensfabrik" w:date="2022-10-11T12:09:00Z">
          <w:pPr>
            <w:pStyle w:val="Listenabsatz"/>
            <w:numPr>
              <w:numId w:val="20"/>
            </w:numPr>
            <w:ind w:left="360" w:hanging="360"/>
          </w:pPr>
        </w:pPrChange>
      </w:pPr>
      <w:r w:rsidRPr="00882B7F">
        <w:t xml:space="preserve">Die Digitaltechnik verwendet Nullen und Einsen. Eine Übertragung auf das Morsealphabet könnte so aussehen: Null entspricht </w:t>
      </w:r>
      <w:r w:rsidR="00F87E5A">
        <w:t>„</w:t>
      </w:r>
      <w:r w:rsidRPr="00882B7F">
        <w:t>kurz</w:t>
      </w:r>
      <w:r w:rsidR="00F87E5A">
        <w:t>“</w:t>
      </w:r>
      <w:r w:rsidRPr="00882B7F">
        <w:t xml:space="preserve">, Eins entspricht </w:t>
      </w:r>
      <w:r w:rsidR="00F87E5A">
        <w:t>„</w:t>
      </w:r>
      <w:r w:rsidRPr="00882B7F">
        <w:t>lang</w:t>
      </w:r>
      <w:r w:rsidR="00F87E5A">
        <w:t>“</w:t>
      </w:r>
      <w:r w:rsidRPr="00882B7F">
        <w:t>. Was meinst d</w:t>
      </w:r>
      <w:r>
        <w:t>u dazu?</w:t>
      </w:r>
    </w:p>
    <w:sectPr w:rsidR="00882B7F" w:rsidRPr="00882B7F" w:rsidSect="002C4D2F">
      <w:headerReference w:type="default" r:id="rId12"/>
      <w:footerReference w:type="default" r:id="rId13"/>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ED5D5" w14:textId="77777777" w:rsidR="00D42B31" w:rsidRDefault="00D42B31" w:rsidP="00DD6851">
      <w:r>
        <w:separator/>
      </w:r>
    </w:p>
  </w:endnote>
  <w:endnote w:type="continuationSeparator" w:id="0">
    <w:p w14:paraId="5C0F9D6B" w14:textId="77777777" w:rsidR="00D42B31" w:rsidRDefault="00D42B31"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4326B" w14:textId="06DD0812" w:rsidR="001C46EE" w:rsidRPr="007C056D" w:rsidRDefault="00E00440" w:rsidP="00C36ACF">
    <w:pPr>
      <w:pStyle w:val="Kopfzeile"/>
      <w:tabs>
        <w:tab w:val="clear" w:pos="9072"/>
        <w:tab w:val="right" w:pos="8789"/>
      </w:tabs>
      <w:ind w:right="-2637"/>
      <w:rPr>
        <w:i/>
        <w:sz w:val="18"/>
      </w:rPr>
    </w:pPr>
    <w:r>
      <w:rPr>
        <w:sz w:val="8"/>
      </w:rPr>
      <mc:AlternateContent>
        <mc:Choice Requires="wpg">
          <w:drawing>
            <wp:anchor distT="0" distB="0" distL="114300" distR="114300" simplePos="0" relativeHeight="251659776" behindDoc="0" locked="0" layoutInCell="1" allowOverlap="1" wp14:anchorId="6C7E553A" wp14:editId="29C28FBA">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A644947" w14:textId="77777777" w:rsidR="00E00440" w:rsidRPr="00195786" w:rsidRDefault="00E00440" w:rsidP="00E00440">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6C7E553A" id="Gruppieren 27" o:spid="_x0000_s1031" style="position:absolute;margin-left:472.5pt;margin-top:-352.35pt;width:25.9pt;height:322.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gaBYLOMAAAAMAQAADwAAAGRycy9kb3ducmV2&#10;LnhtbEyPwU6DQBCG7ya+w2ZMvLULWkpBlqZp1FNjYmvSeNvCFEjZWcJugb6940mPM/Pnn+/L1pNp&#10;xYC9aywpCOcBCKTClg1VCr4Ob7MVCOc1lbq1hApu6GCd399lOi3tSJ847H0luIRcqhXU3neplK6o&#10;0Wg3tx0S3862N9rz2Fey7PXI5aaVT0GwlEY3xB9q3eG2xuKyvxoF76MeN8/h67C7nLe370P0cdyF&#10;qNTjw7R5AeFx8n9h+MVndMiZ6WSvVDrRKkgWEbt4BbM4WMQgOJIkS7Y58SpKYpB5Jv9L5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JaA0rbAwAA3wgAAA4AAAAA&#10;AAAAAAAAAAAAPQIAAGRycy9lMm9Eb2MueG1sUEsBAi0ACgAAAAAAAAAhAPIO7vmRvR0Akb0dABQA&#10;AAAAAAAAAAAAAAAARAYAAGRycy9tZWRpYS9pbWFnZTEuanBnUEsBAi0AFAAGAAgAAAAhAIGgWCz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A644947" w14:textId="77777777" w:rsidR="00E00440" w:rsidRPr="00195786" w:rsidRDefault="00E00440" w:rsidP="00E00440">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1C46EE" w:rsidRPr="00C140D3">
      <w:rPr>
        <w:sz w:val="8"/>
      </w:rPr>
      <mc:AlternateContent>
        <mc:Choice Requires="wps">
          <w:drawing>
            <wp:anchor distT="0" distB="0" distL="114300" distR="114300" simplePos="0" relativeHeight="251657728" behindDoc="0" locked="0" layoutInCell="1" allowOverlap="1" wp14:anchorId="20A12BCC" wp14:editId="28109076">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692A1A" id="Gerade Verbindung 26"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1C46EE" w:rsidRPr="00C140D3">
      <w:rPr>
        <w:sz w:val="6"/>
      </w:rPr>
      <w:t xml:space="preserve"> </w:t>
    </w:r>
    <w:r w:rsidR="001C46EE" w:rsidRPr="00C140D3">
      <w:rPr>
        <w:sz w:val="18"/>
      </w:rPr>
      <w:t>Modul B</w:t>
    </w:r>
    <w:r w:rsidR="001C46EE">
      <w:rPr>
        <w:sz w:val="18"/>
      </w:rPr>
      <w:t xml:space="preserve">1 </w:t>
    </w:r>
    <w:r w:rsidR="001C46EE" w:rsidRPr="00C140D3">
      <w:rPr>
        <w:sz w:val="18"/>
      </w:rPr>
      <w:t xml:space="preserve">– </w:t>
    </w:r>
    <w:r w:rsidR="001C46EE">
      <w:rPr>
        <w:sz w:val="18"/>
      </w:rPr>
      <w:t>Blinzeln</w:t>
    </w:r>
    <w:r w:rsidR="00C36ACF">
      <w:rPr>
        <w:sz w:val="18"/>
      </w:rPr>
      <w:tab/>
    </w:r>
    <w:r w:rsidR="00D831F1">
      <w:rPr>
        <w:sz w:val="18"/>
      </w:rPr>
      <w:t>zuletzt aktualisiert</w:t>
    </w:r>
    <w:del w:id="22" w:author="Schmidberger, Alessa | Wissensfabrik" w:date="2022-10-11T12:10:00Z">
      <w:r w:rsidR="00D831F1" w:rsidDel="005254FD">
        <w:rPr>
          <w:sz w:val="18"/>
        </w:rPr>
        <w:delText xml:space="preserve"> </w:delText>
      </w:r>
    </w:del>
    <w:ins w:id="23" w:author="Schmidberger, Alessa | Wissensfabrik" w:date="2022-10-11T12:10:00Z">
      <w:r w:rsidR="005254FD">
        <w:rPr>
          <w:sz w:val="18"/>
        </w:rPr>
        <w:t xml:space="preserve"> am 11.10.2022</w:t>
      </w:r>
    </w:ins>
    <w:del w:id="24" w:author="Schmidberger, Alessa | Wissensfabrik" w:date="2022-10-11T12:10:00Z">
      <w:r w:rsidR="00C36ACF" w:rsidDel="005254FD">
        <w:rPr>
          <w:sz w:val="18"/>
        </w:rPr>
        <w:fldChar w:fldCharType="begin"/>
      </w:r>
      <w:r w:rsidR="00C36ACF" w:rsidDel="005254FD">
        <w:rPr>
          <w:sz w:val="18"/>
        </w:rPr>
        <w:delInstrText xml:space="preserve"> TIME \@ "dd.MM.yy" </w:delInstrText>
      </w:r>
      <w:r w:rsidR="00C36ACF" w:rsidDel="005254FD">
        <w:rPr>
          <w:sz w:val="18"/>
        </w:rPr>
        <w:fldChar w:fldCharType="separate"/>
      </w:r>
      <w:r w:rsidR="00FB0002" w:rsidDel="005254FD">
        <w:rPr>
          <w:noProof/>
          <w:sz w:val="18"/>
        </w:rPr>
        <w:delText>11.10.22</w:delText>
      </w:r>
      <w:r w:rsidR="00C36ACF" w:rsidDel="005254FD">
        <w:rPr>
          <w:sz w:val="18"/>
        </w:rPr>
        <w:fldChar w:fldCharType="end"/>
      </w:r>
    </w:del>
    <w:r w:rsidR="001C46EE" w:rsidRPr="00C140D3">
      <w:rPr>
        <w:i/>
        <w:sz w:val="18"/>
      </w:rPr>
      <w:tab/>
    </w:r>
    <w:r w:rsidR="001C46EE" w:rsidRPr="00C140D3">
      <w:rPr>
        <w:sz w:val="18"/>
      </w:rPr>
      <w:t xml:space="preserve">Seite </w:t>
    </w:r>
    <w:r w:rsidR="001C46EE" w:rsidRPr="00C140D3">
      <w:rPr>
        <w:bCs w:val="0"/>
        <w:sz w:val="18"/>
      </w:rPr>
      <w:fldChar w:fldCharType="begin"/>
    </w:r>
    <w:r w:rsidR="001C46EE" w:rsidRPr="00C140D3">
      <w:rPr>
        <w:sz w:val="18"/>
      </w:rPr>
      <w:instrText>PAGE  \* Arabic  \* MERGEFORMAT</w:instrText>
    </w:r>
    <w:r w:rsidR="001C46EE" w:rsidRPr="00C140D3">
      <w:rPr>
        <w:bCs w:val="0"/>
        <w:sz w:val="18"/>
      </w:rPr>
      <w:fldChar w:fldCharType="separate"/>
    </w:r>
    <w:r w:rsidR="00587E7F">
      <w:rPr>
        <w:sz w:val="18"/>
      </w:rPr>
      <w:t>2</w:t>
    </w:r>
    <w:r w:rsidR="001C46EE" w:rsidRPr="00C140D3">
      <w:rPr>
        <w:bCs w:val="0"/>
        <w:sz w:val="18"/>
      </w:rPr>
      <w:fldChar w:fldCharType="end"/>
    </w:r>
    <w:r w:rsidR="001C46EE" w:rsidRPr="00C140D3">
      <w:rPr>
        <w:sz w:val="18"/>
      </w:rPr>
      <w:t xml:space="preserve"> von </w:t>
    </w:r>
    <w:r w:rsidR="001C46EE" w:rsidRPr="00C140D3">
      <w:rPr>
        <w:sz w:val="18"/>
      </w:rPr>
      <w:fldChar w:fldCharType="begin"/>
    </w:r>
    <w:r w:rsidR="001C46EE" w:rsidRPr="00C140D3">
      <w:rPr>
        <w:sz w:val="18"/>
      </w:rPr>
      <w:instrText>NUMPAGES  \* Arabic  \* MERGEFORMAT</w:instrText>
    </w:r>
    <w:r w:rsidR="001C46EE" w:rsidRPr="00C140D3">
      <w:rPr>
        <w:sz w:val="18"/>
      </w:rPr>
      <w:fldChar w:fldCharType="separate"/>
    </w:r>
    <w:r w:rsidR="00587E7F">
      <w:rPr>
        <w:sz w:val="18"/>
      </w:rPr>
      <w:t>3</w:t>
    </w:r>
    <w:r w:rsidR="001C46EE"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326EF" w14:textId="77777777" w:rsidR="00D42B31" w:rsidRDefault="00D42B31" w:rsidP="00DD6851">
      <w:r>
        <w:separator/>
      </w:r>
    </w:p>
  </w:footnote>
  <w:footnote w:type="continuationSeparator" w:id="0">
    <w:p w14:paraId="5ECC2CF1" w14:textId="77777777" w:rsidR="00D42B31" w:rsidRDefault="00D42B31"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FC043" w14:textId="2093DEB7" w:rsidR="00A508B2" w:rsidRPr="002C4D2F" w:rsidRDefault="00B40855" w:rsidP="00A508B2">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6704" behindDoc="1" locked="0" layoutInCell="1" allowOverlap="1" wp14:anchorId="5EEEAAF7" wp14:editId="1E071A04">
              <wp:simplePos x="0" y="0"/>
              <wp:positionH relativeFrom="column">
                <wp:posOffset>2553335</wp:posOffset>
              </wp:positionH>
              <wp:positionV relativeFrom="paragraph">
                <wp:posOffset>10160</wp:posOffset>
              </wp:positionV>
              <wp:extent cx="3060000" cy="340242"/>
              <wp:effectExtent l="0" t="0" r="7620" b="3175"/>
              <wp:wrapNone/>
              <wp:docPr id="2" name="Rechteck 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DF69B" w14:textId="01CACE8D" w:rsidR="00A508B2" w:rsidRDefault="00B40855" w:rsidP="00A508B2">
                          <w:pPr>
                            <w:jc w:val="center"/>
                          </w:pPr>
                          <w:r>
                            <w:rPr>
                              <w:b/>
                              <w:color w:val="FFFFFF" w:themeColor="background1"/>
                              <w:sz w:val="32"/>
                            </w:rPr>
                            <w:t xml:space="preserve">Arbeitsmaterial </w:t>
                          </w:r>
                          <w:r w:rsidR="00A508B2" w:rsidRPr="001D2B9B">
                            <w:rPr>
                              <w:b/>
                              <w:color w:val="FFFFFF" w:themeColor="background1"/>
                              <w:sz w:val="32"/>
                            </w:rPr>
                            <w:t>B1.</w:t>
                          </w:r>
                          <w:r w:rsidR="00A508B2">
                            <w:rPr>
                              <w:b/>
                              <w:color w:val="FFFFFF" w:themeColor="background1"/>
                              <w:sz w:val="32"/>
                            </w:rPr>
                            <w:t xml:space="preserve">4 Sek. </w:t>
                          </w:r>
                          <w:r>
                            <w:rPr>
                              <w:b/>
                              <w:color w:val="FFFFFF" w:themeColor="background1"/>
                              <w:sz w:val="32"/>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EAAF7" id="Rechteck 2" o:spid="_x0000_s1028" style="position:absolute;margin-left:201.05pt;margin-top:.8pt;width:240.95pt;height:26.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50ADF69B" w14:textId="01CACE8D" w:rsidR="00A508B2" w:rsidRDefault="00B40855" w:rsidP="00A508B2">
                    <w:pPr>
                      <w:jc w:val="center"/>
                    </w:pPr>
                    <w:r>
                      <w:rPr>
                        <w:b/>
                        <w:color w:val="FFFFFF" w:themeColor="background1"/>
                        <w:sz w:val="32"/>
                      </w:rPr>
                      <w:t xml:space="preserve">Arbeitsmaterial </w:t>
                    </w:r>
                    <w:r w:rsidR="00A508B2" w:rsidRPr="001D2B9B">
                      <w:rPr>
                        <w:b/>
                        <w:color w:val="FFFFFF" w:themeColor="background1"/>
                        <w:sz w:val="32"/>
                      </w:rPr>
                      <w:t>B1.</w:t>
                    </w:r>
                    <w:r w:rsidR="00A508B2">
                      <w:rPr>
                        <w:b/>
                        <w:color w:val="FFFFFF" w:themeColor="background1"/>
                        <w:sz w:val="32"/>
                      </w:rPr>
                      <w:t xml:space="preserve">4 Sek. </w:t>
                    </w:r>
                    <w:r>
                      <w:rPr>
                        <w:b/>
                        <w:color w:val="FFFFFF" w:themeColor="background1"/>
                        <w:sz w:val="32"/>
                      </w:rPr>
                      <w:t>I</w:t>
                    </w:r>
                  </w:p>
                </w:txbxContent>
              </v:textbox>
            </v:rect>
          </w:pict>
        </mc:Fallback>
      </mc:AlternateContent>
    </w:r>
    <w:r w:rsidR="00A508B2" w:rsidRPr="00F37B06">
      <w:rPr>
        <w:color w:val="AEAAAA" w:themeColor="background2" w:themeShade="BF"/>
        <w:sz w:val="32"/>
      </w:rPr>
      <mc:AlternateContent>
        <mc:Choice Requires="wps">
          <w:drawing>
            <wp:anchor distT="0" distB="0" distL="114300" distR="114300" simplePos="0" relativeHeight="251655680" behindDoc="0" locked="0" layoutInCell="1" allowOverlap="1" wp14:anchorId="1E3F00D5" wp14:editId="117DDA5B">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74112464" w14:textId="77777777" w:rsidR="00A508B2" w:rsidRPr="008D5655" w:rsidRDefault="00A508B2" w:rsidP="00A508B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3F00D5" id="_x0000_t202" coordsize="21600,21600" o:spt="202" path="m,l,21600r21600,l21600,xe">
              <v:stroke joinstyle="miter"/>
              <v:path gradientshapeok="t" o:connecttype="rect"/>
            </v:shapetype>
            <v:shape id="_x0000_s1029" type="#_x0000_t202" style="position:absolute;margin-left:-150.6pt;margin-top:-174.8pt;width:251.25pt;height:19.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74112464" w14:textId="77777777" w:rsidR="00A508B2" w:rsidRPr="008D5655" w:rsidRDefault="00A508B2" w:rsidP="00A508B2">
                    <w:pPr>
                      <w:rPr>
                        <w:sz w:val="15"/>
                        <w:szCs w:val="15"/>
                      </w:rPr>
                    </w:pPr>
                    <w:r w:rsidRPr="008D5655">
                      <w:rPr>
                        <w:sz w:val="15"/>
                        <w:szCs w:val="15"/>
                      </w:rPr>
                      <w:t>Eine Zusammenarbeit von Wissensfabrik Deutschland und OFFIS</w:t>
                    </w:r>
                  </w:p>
                </w:txbxContent>
              </v:textbox>
            </v:shape>
          </w:pict>
        </mc:Fallback>
      </mc:AlternateContent>
    </w:r>
    <w:r w:rsidR="00A508B2" w:rsidRPr="00F37B06">
      <w:rPr>
        <w:color w:val="AEAAAA" w:themeColor="background2" w:themeShade="BF"/>
        <w:sz w:val="32"/>
      </w:rPr>
      <mc:AlternateContent>
        <mc:Choice Requires="wps">
          <w:drawing>
            <wp:anchor distT="0" distB="0" distL="114300" distR="114300" simplePos="0" relativeHeight="251658752" behindDoc="0" locked="0" layoutInCell="1" allowOverlap="1" wp14:anchorId="7AD8BD52" wp14:editId="242E92CD">
              <wp:simplePos x="0" y="0"/>
              <wp:positionH relativeFrom="column">
                <wp:posOffset>-1912620</wp:posOffset>
              </wp:positionH>
              <wp:positionV relativeFrom="paragraph">
                <wp:posOffset>-2219960</wp:posOffset>
              </wp:positionV>
              <wp:extent cx="3190875" cy="247650"/>
              <wp:effectExtent l="4763"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303B15C" w14:textId="77777777" w:rsidR="00A508B2" w:rsidRPr="008D5655" w:rsidRDefault="00A508B2" w:rsidP="00A508B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8BD52" id="_x0000_s1030" type="#_x0000_t202" style="position:absolute;margin-left:-150.6pt;margin-top:-174.8pt;width:251.25pt;height:19.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" stroked="f">
              <v:textbox>
                <w:txbxContent>
                  <w:p w14:paraId="2303B15C" w14:textId="77777777" w:rsidR="00A508B2" w:rsidRPr="008D5655" w:rsidRDefault="00A508B2" w:rsidP="00A508B2">
                    <w:pPr>
                      <w:rPr>
                        <w:sz w:val="15"/>
                        <w:szCs w:val="15"/>
                      </w:rPr>
                    </w:pPr>
                    <w:r w:rsidRPr="008D5655">
                      <w:rPr>
                        <w:sz w:val="15"/>
                        <w:szCs w:val="15"/>
                      </w:rPr>
                      <w:t>Eine Zusammenarbeit von Wissensfabrik Deutschland und OFFIS</w:t>
                    </w:r>
                  </w:p>
                </w:txbxContent>
              </v:textbox>
            </v:shape>
          </w:pict>
        </mc:Fallback>
      </mc:AlternateContent>
    </w:r>
    <w:r w:rsidR="00A508B2">
      <w:rPr>
        <w:color w:val="AEAAAA" w:themeColor="background2" w:themeShade="BF"/>
        <w:sz w:val="32"/>
      </w:rPr>
      <w:t xml:space="preserve">    </w:t>
    </w:r>
    <w:r w:rsidR="00A508B2" w:rsidRPr="00F37B06">
      <w:rPr>
        <w:color w:val="AEAAAA" w:themeColor="background2" w:themeShade="BF"/>
        <w:sz w:val="32"/>
      </w:rPr>
      <w:tab/>
    </w:r>
    <w:r w:rsidR="00A508B2">
      <w:rPr>
        <w:color w:val="AEAAAA" w:themeColor="background2" w:themeShade="BF"/>
        <w:sz w:val="32"/>
      </w:rPr>
      <w:t xml:space="preserve"> </w:t>
    </w:r>
  </w:p>
  <w:p w14:paraId="0D2933E4" w14:textId="6785B38C" w:rsidR="001C46EE" w:rsidRPr="00A508B2" w:rsidRDefault="001C46EE" w:rsidP="00A508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4E2379"/>
    <w:multiLevelType w:val="hybridMultilevel"/>
    <w:tmpl w:val="17D49FE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F9D7D6D"/>
    <w:multiLevelType w:val="hybridMultilevel"/>
    <w:tmpl w:val="00528F7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B5C33BD"/>
    <w:multiLevelType w:val="hybridMultilevel"/>
    <w:tmpl w:val="66D0CDA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0163EC8"/>
    <w:multiLevelType w:val="hybridMultilevel"/>
    <w:tmpl w:val="84DEA6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141140E"/>
    <w:multiLevelType w:val="hybridMultilevel"/>
    <w:tmpl w:val="2DFA4D4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79895CF1"/>
    <w:multiLevelType w:val="hybridMultilevel"/>
    <w:tmpl w:val="C43A66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89485115">
    <w:abstractNumId w:val="14"/>
  </w:num>
  <w:num w:numId="2" w16cid:durableId="1511483087">
    <w:abstractNumId w:val="2"/>
  </w:num>
  <w:num w:numId="3" w16cid:durableId="183787992">
    <w:abstractNumId w:val="2"/>
  </w:num>
  <w:num w:numId="4" w16cid:durableId="1941140103">
    <w:abstractNumId w:val="2"/>
  </w:num>
  <w:num w:numId="5" w16cid:durableId="1612084039">
    <w:abstractNumId w:val="2"/>
  </w:num>
  <w:num w:numId="6" w16cid:durableId="993069650">
    <w:abstractNumId w:val="2"/>
  </w:num>
  <w:num w:numId="7" w16cid:durableId="1753698545">
    <w:abstractNumId w:val="2"/>
  </w:num>
  <w:num w:numId="8" w16cid:durableId="225383765">
    <w:abstractNumId w:val="2"/>
  </w:num>
  <w:num w:numId="9" w16cid:durableId="1056244440">
    <w:abstractNumId w:val="2"/>
  </w:num>
  <w:num w:numId="10" w16cid:durableId="1154830124">
    <w:abstractNumId w:val="2"/>
  </w:num>
  <w:num w:numId="11" w16cid:durableId="1030303323">
    <w:abstractNumId w:val="2"/>
  </w:num>
  <w:num w:numId="12" w16cid:durableId="1970933835">
    <w:abstractNumId w:val="3"/>
  </w:num>
  <w:num w:numId="13" w16cid:durableId="308291237">
    <w:abstractNumId w:val="0"/>
  </w:num>
  <w:num w:numId="14" w16cid:durableId="1148322516">
    <w:abstractNumId w:val="8"/>
  </w:num>
  <w:num w:numId="15" w16cid:durableId="2122534231">
    <w:abstractNumId w:val="10"/>
  </w:num>
  <w:num w:numId="16" w16cid:durableId="306056190">
    <w:abstractNumId w:val="6"/>
  </w:num>
  <w:num w:numId="17" w16cid:durableId="1827941764">
    <w:abstractNumId w:val="12"/>
  </w:num>
  <w:num w:numId="18" w16cid:durableId="1895240365">
    <w:abstractNumId w:val="9"/>
  </w:num>
  <w:num w:numId="19" w16cid:durableId="1151409725">
    <w:abstractNumId w:val="11"/>
  </w:num>
  <w:num w:numId="20" w16cid:durableId="811483850">
    <w:abstractNumId w:val="4"/>
  </w:num>
  <w:num w:numId="21" w16cid:durableId="586233681">
    <w:abstractNumId w:val="13"/>
  </w:num>
  <w:num w:numId="22" w16cid:durableId="645665241">
    <w:abstractNumId w:val="5"/>
  </w:num>
  <w:num w:numId="23" w16cid:durableId="1018384803">
    <w:abstractNumId w:val="2"/>
  </w:num>
  <w:num w:numId="24" w16cid:durableId="140778502">
    <w:abstractNumId w:val="2"/>
  </w:num>
  <w:num w:numId="25" w16cid:durableId="959804886">
    <w:abstractNumId w:val="7"/>
  </w:num>
  <w:num w:numId="26" w16cid:durableId="996156489">
    <w:abstractNumId w:val="2"/>
  </w:num>
  <w:num w:numId="27" w16cid:durableId="848256408">
    <w:abstractNumId w:val="2"/>
  </w:num>
  <w:num w:numId="28" w16cid:durableId="186478763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21CD5"/>
    <w:rsid w:val="0004077C"/>
    <w:rsid w:val="00043DA4"/>
    <w:rsid w:val="00047122"/>
    <w:rsid w:val="000644BD"/>
    <w:rsid w:val="00085522"/>
    <w:rsid w:val="0008639D"/>
    <w:rsid w:val="000B6F96"/>
    <w:rsid w:val="000C02EB"/>
    <w:rsid w:val="000C295A"/>
    <w:rsid w:val="000E6F29"/>
    <w:rsid w:val="000E7081"/>
    <w:rsid w:val="00147566"/>
    <w:rsid w:val="00152FC3"/>
    <w:rsid w:val="001A5163"/>
    <w:rsid w:val="001C46EE"/>
    <w:rsid w:val="00264AB3"/>
    <w:rsid w:val="00283070"/>
    <w:rsid w:val="002A6E16"/>
    <w:rsid w:val="002C4D2F"/>
    <w:rsid w:val="00311F98"/>
    <w:rsid w:val="003151B5"/>
    <w:rsid w:val="00342B12"/>
    <w:rsid w:val="003455D7"/>
    <w:rsid w:val="00377ED1"/>
    <w:rsid w:val="00423396"/>
    <w:rsid w:val="00454810"/>
    <w:rsid w:val="004670A5"/>
    <w:rsid w:val="00485286"/>
    <w:rsid w:val="004F0644"/>
    <w:rsid w:val="0051659F"/>
    <w:rsid w:val="005254FD"/>
    <w:rsid w:val="00530472"/>
    <w:rsid w:val="00574615"/>
    <w:rsid w:val="00583E33"/>
    <w:rsid w:val="00587E7F"/>
    <w:rsid w:val="005A44FE"/>
    <w:rsid w:val="005C0A9C"/>
    <w:rsid w:val="00611CF4"/>
    <w:rsid w:val="00641926"/>
    <w:rsid w:val="0066038C"/>
    <w:rsid w:val="006B1729"/>
    <w:rsid w:val="007342D2"/>
    <w:rsid w:val="007C056D"/>
    <w:rsid w:val="007C0631"/>
    <w:rsid w:val="00815CBF"/>
    <w:rsid w:val="008306C3"/>
    <w:rsid w:val="008661C2"/>
    <w:rsid w:val="008717D7"/>
    <w:rsid w:val="00882B7F"/>
    <w:rsid w:val="0089104D"/>
    <w:rsid w:val="008D2338"/>
    <w:rsid w:val="008D4E72"/>
    <w:rsid w:val="00902A83"/>
    <w:rsid w:val="00902B67"/>
    <w:rsid w:val="009509D5"/>
    <w:rsid w:val="009929BE"/>
    <w:rsid w:val="009A0C4B"/>
    <w:rsid w:val="009B3BAC"/>
    <w:rsid w:val="009E6885"/>
    <w:rsid w:val="00A0706A"/>
    <w:rsid w:val="00A24E85"/>
    <w:rsid w:val="00A25685"/>
    <w:rsid w:val="00A508B2"/>
    <w:rsid w:val="00A55669"/>
    <w:rsid w:val="00A562B0"/>
    <w:rsid w:val="00AA2DA3"/>
    <w:rsid w:val="00AF1502"/>
    <w:rsid w:val="00AF6BE6"/>
    <w:rsid w:val="00B16FE0"/>
    <w:rsid w:val="00B32281"/>
    <w:rsid w:val="00B40855"/>
    <w:rsid w:val="00B9342B"/>
    <w:rsid w:val="00BA078B"/>
    <w:rsid w:val="00BB53E3"/>
    <w:rsid w:val="00BF00E1"/>
    <w:rsid w:val="00C108ED"/>
    <w:rsid w:val="00C164C9"/>
    <w:rsid w:val="00C36ACF"/>
    <w:rsid w:val="00C5766C"/>
    <w:rsid w:val="00C70ADA"/>
    <w:rsid w:val="00CA0A3A"/>
    <w:rsid w:val="00CA60E2"/>
    <w:rsid w:val="00D42B31"/>
    <w:rsid w:val="00D458AD"/>
    <w:rsid w:val="00D63426"/>
    <w:rsid w:val="00D650AC"/>
    <w:rsid w:val="00D802F7"/>
    <w:rsid w:val="00D831F1"/>
    <w:rsid w:val="00DD6851"/>
    <w:rsid w:val="00DE142B"/>
    <w:rsid w:val="00E00440"/>
    <w:rsid w:val="00E24D25"/>
    <w:rsid w:val="00E46849"/>
    <w:rsid w:val="00E722EA"/>
    <w:rsid w:val="00EC2D49"/>
    <w:rsid w:val="00F24DEC"/>
    <w:rsid w:val="00F762B7"/>
    <w:rsid w:val="00F87E5A"/>
    <w:rsid w:val="00F90343"/>
    <w:rsid w:val="00FB0002"/>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73E0032"/>
  <w15:docId w15:val="{F821443D-B36B-4072-8261-93DB525DD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2C4D2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2C4D2F"/>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2C4D2F"/>
    <w:pPr>
      <w:keepNext/>
      <w:keepLines/>
      <w:numPr>
        <w:ilvl w:val="1"/>
        <w:numId w:val="27"/>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2C4D2F"/>
    <w:pPr>
      <w:keepNext/>
      <w:keepLines/>
      <w:numPr>
        <w:ilvl w:val="2"/>
        <w:numId w:val="27"/>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7"/>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7"/>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7"/>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2C4D2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2C4D2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2C4D2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2C4D2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2C4D2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2C4D2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2C4D2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2C4D2F"/>
    <w:pPr>
      <w:numPr>
        <w:numId w:val="28"/>
      </w:numPr>
      <w:spacing w:line="276" w:lineRule="auto"/>
    </w:pPr>
  </w:style>
  <w:style w:type="character" w:customStyle="1" w:styleId="WF-Listenabsatz-1-facherZeilenabstandZchn">
    <w:name w:val="WF-Listenabsatz - 1-facher Zeilenabstand Zchn"/>
    <w:basedOn w:val="ListenabsatzZchn"/>
    <w:link w:val="WF-Listenabsatz-1-facherZeilenabstand"/>
    <w:rsid w:val="002C4D2F"/>
    <w:rPr>
      <w:rFonts w:ascii="Helvetica 45" w:eastAsiaTheme="minorHAnsi" w:hAnsi="Helvetica 45"/>
      <w:bCs/>
      <w:noProof/>
      <w:sz w:val="21"/>
      <w:lang w:eastAsia="de-DE"/>
    </w:rPr>
  </w:style>
  <w:style w:type="character" w:styleId="Kommentarzeichen">
    <w:name w:val="annotation reference"/>
    <w:basedOn w:val="Absatz-Standardschriftart"/>
    <w:uiPriority w:val="99"/>
    <w:semiHidden/>
    <w:unhideWhenUsed/>
    <w:rsid w:val="001C46EE"/>
    <w:rPr>
      <w:sz w:val="18"/>
      <w:szCs w:val="18"/>
    </w:rPr>
  </w:style>
  <w:style w:type="paragraph" w:styleId="Kommentartext">
    <w:name w:val="annotation text"/>
    <w:basedOn w:val="Standard"/>
    <w:link w:val="KommentartextZchn"/>
    <w:uiPriority w:val="99"/>
    <w:semiHidden/>
    <w:unhideWhenUsed/>
    <w:rsid w:val="001C46EE"/>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1C46EE"/>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1C46EE"/>
    <w:rPr>
      <w:b/>
      <w:sz w:val="20"/>
      <w:szCs w:val="20"/>
    </w:rPr>
  </w:style>
  <w:style w:type="character" w:customStyle="1" w:styleId="KommentarthemaZchn">
    <w:name w:val="Kommentarthema Zchn"/>
    <w:basedOn w:val="KommentartextZchn"/>
    <w:link w:val="Kommentarthema"/>
    <w:uiPriority w:val="99"/>
    <w:semiHidden/>
    <w:rsid w:val="001C46EE"/>
    <w:rPr>
      <w:rFonts w:ascii="Helvetica 45" w:hAnsi="Helvetica 45"/>
      <w:b/>
      <w:bCs/>
      <w:noProof/>
      <w:sz w:val="20"/>
      <w:szCs w:val="20"/>
      <w:lang w:eastAsia="de-DE"/>
    </w:rPr>
  </w:style>
  <w:style w:type="paragraph" w:styleId="berarbeitung">
    <w:name w:val="Revision"/>
    <w:hidden/>
    <w:uiPriority w:val="99"/>
    <w:semiHidden/>
    <w:rsid w:val="00FB000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2A008-96D2-42B8-90EB-D18655AE3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503</Words>
  <Characters>3173</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71</cp:revision>
  <cp:lastPrinted>2017-09-26T13:32:00Z</cp:lastPrinted>
  <dcterms:created xsi:type="dcterms:W3CDTF">2015-11-17T10:03:00Z</dcterms:created>
  <dcterms:modified xsi:type="dcterms:W3CDTF">2022-10-11T10:10:00Z</dcterms:modified>
</cp:coreProperties>
</file>