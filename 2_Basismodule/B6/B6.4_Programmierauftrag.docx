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9D55A" w14:textId="77777777" w:rsidR="00BD4EDE" w:rsidRPr="00572DA0" w:rsidRDefault="00BD4EDE" w:rsidP="002E0AE2">
      <w:pPr>
        <w:pStyle w:val="WF-Arbeitsblatt"/>
      </w:pPr>
      <w:r w:rsidRPr="00572DA0">
        <w:t>Programmierauftrag: Zeichnen</w:t>
      </w:r>
    </w:p>
    <w:p w14:paraId="52EA9956" w14:textId="77777777" w:rsidR="00BD4EDE" w:rsidRPr="00572DA0" w:rsidRDefault="00BD4EDE" w:rsidP="00FE2394">
      <w:pPr>
        <w:jc w:val="both"/>
        <w:pPrChange w:id="0" w:author="Schmidberger, Alessa | Wissensfabrik" w:date="2022-10-13T16:42:00Z">
          <w:pPr/>
        </w:pPrChange>
      </w:pPr>
      <w:r w:rsidRPr="00572DA0">
        <w:t xml:space="preserve">Einige Mitarbeiter unserer Firma haben sich ein Zeichenprogramm gewünscht, mit dem sie in ihren Pausen etwas </w:t>
      </w:r>
      <w:r w:rsidR="005615DD">
        <w:t>he</w:t>
      </w:r>
      <w:r w:rsidRPr="00572DA0">
        <w:t>rumkritzeln können. Es sollte auf jeden Fall schön bunt und kreativ sein. Wichtig ist außerdem, dass es im Aufbau nicht zu kompliziert ist und man es leicht verstehen kann. Steuern wollen sie es natürlich mit dem Moco Moco.</w:t>
      </w:r>
    </w:p>
    <w:p w14:paraId="0D096890" w14:textId="33D746E6" w:rsidR="00BD4EDE" w:rsidRPr="00572DA0" w:rsidRDefault="00BD4EDE" w:rsidP="00FE2394">
      <w:pPr>
        <w:pStyle w:val="berschrift1"/>
        <w:jc w:val="both"/>
        <w:pPrChange w:id="1" w:author="Schmidberger, Alessa | Wissensfabrik" w:date="2022-10-13T16:42:00Z">
          <w:pPr>
            <w:pStyle w:val="berschrift1"/>
          </w:pPr>
        </w:pPrChange>
      </w:pPr>
      <w:r w:rsidRPr="00572DA0">
        <w:t>Aufgaben</w:t>
      </w:r>
    </w:p>
    <w:p w14:paraId="3CFD1A81" w14:textId="2C207D68" w:rsidR="00522FF1" w:rsidRPr="008C18DC" w:rsidRDefault="00BD4EDE" w:rsidP="00FE2394">
      <w:pPr>
        <w:pStyle w:val="Listenabsatz"/>
        <w:numPr>
          <w:ilvl w:val="0"/>
          <w:numId w:val="9"/>
        </w:numPr>
        <w:jc w:val="both"/>
        <w:pPrChange w:id="2" w:author="Schmidberger, Alessa | Wissensfabrik" w:date="2022-10-13T16:42:00Z">
          <w:pPr>
            <w:pStyle w:val="Listenabsatz"/>
            <w:numPr>
              <w:numId w:val="9"/>
            </w:numPr>
            <w:ind w:left="360" w:hanging="360"/>
          </w:pPr>
        </w:pPrChange>
      </w:pPr>
      <w:r w:rsidRPr="008C18DC">
        <w:t xml:space="preserve">Unterstreiche Schlüsselwörter im Text, die neben dem </w:t>
      </w:r>
      <w:r w:rsidR="0063199A">
        <w:t>Mikrocontroller</w:t>
      </w:r>
      <w:r w:rsidRPr="008C18DC">
        <w:t xml:space="preserve"> auf jeden Fall im Programm vorkommen sollen.</w:t>
      </w:r>
    </w:p>
    <w:p w14:paraId="54EE978F" w14:textId="77777777" w:rsidR="00522FF1" w:rsidRPr="008C18DC" w:rsidRDefault="00522FF1" w:rsidP="00FE2394">
      <w:pPr>
        <w:pStyle w:val="Listenabsatz"/>
        <w:numPr>
          <w:ilvl w:val="0"/>
          <w:numId w:val="9"/>
        </w:numPr>
        <w:jc w:val="both"/>
        <w:pPrChange w:id="3" w:author="Schmidberger, Alessa | Wissensfabrik" w:date="2022-10-13T16:42:00Z">
          <w:pPr>
            <w:pStyle w:val="Listenabsatz"/>
            <w:numPr>
              <w:numId w:val="9"/>
            </w:numPr>
            <w:ind w:left="360" w:hanging="360"/>
          </w:pPr>
        </w:pPrChange>
      </w:pPr>
      <w:r w:rsidRPr="008C18DC">
        <w:t>Sammelt eure Ideen zu dem Programm schriftlich. Orientiert euch dabei an den Fragen:</w:t>
      </w:r>
    </w:p>
    <w:p w14:paraId="60393AD7" w14:textId="2124615B" w:rsidR="00522FF1" w:rsidRPr="008C18DC" w:rsidRDefault="00522FF1" w:rsidP="00FE2394">
      <w:pPr>
        <w:pStyle w:val="Listenabsatz"/>
        <w:numPr>
          <w:ilvl w:val="1"/>
          <w:numId w:val="10"/>
        </w:numPr>
        <w:jc w:val="both"/>
        <w:pPrChange w:id="4" w:author="Schmidberger, Alessa | Wissensfabrik" w:date="2022-10-13T16:42:00Z">
          <w:pPr>
            <w:pStyle w:val="Listenabsatz"/>
            <w:numPr>
              <w:ilvl w:val="1"/>
              <w:numId w:val="10"/>
            </w:numPr>
            <w:ind w:left="1080" w:hanging="360"/>
          </w:pPr>
        </w:pPrChange>
      </w:pPr>
      <w:r w:rsidRPr="008C18DC">
        <w:t xml:space="preserve">Was soll </w:t>
      </w:r>
      <w:r w:rsidR="005615DD">
        <w:t>erreicht</w:t>
      </w:r>
      <w:r w:rsidR="005615DD" w:rsidRPr="008C18DC">
        <w:t xml:space="preserve"> </w:t>
      </w:r>
      <w:r w:rsidRPr="008C18DC">
        <w:t>werden?</w:t>
      </w:r>
    </w:p>
    <w:p w14:paraId="0E93278B" w14:textId="77777777" w:rsidR="00522FF1" w:rsidRPr="008C18DC" w:rsidRDefault="00522FF1" w:rsidP="00FE2394">
      <w:pPr>
        <w:pStyle w:val="Listenabsatz"/>
        <w:numPr>
          <w:ilvl w:val="1"/>
          <w:numId w:val="10"/>
        </w:numPr>
        <w:jc w:val="both"/>
        <w:pPrChange w:id="5" w:author="Schmidberger, Alessa | Wissensfabrik" w:date="2022-10-13T16:42:00Z">
          <w:pPr>
            <w:pStyle w:val="Listenabsatz"/>
            <w:numPr>
              <w:ilvl w:val="1"/>
              <w:numId w:val="10"/>
            </w:numPr>
            <w:ind w:left="1080" w:hanging="360"/>
          </w:pPr>
        </w:pPrChange>
      </w:pPr>
      <w:r w:rsidRPr="008C18DC">
        <w:t>Wie können wir es umsetzen?</w:t>
      </w:r>
    </w:p>
    <w:p w14:paraId="3E60C661" w14:textId="77777777" w:rsidR="00522FF1" w:rsidRPr="008C18DC" w:rsidRDefault="00522FF1" w:rsidP="00FE2394">
      <w:pPr>
        <w:pStyle w:val="Listenabsatz"/>
        <w:numPr>
          <w:ilvl w:val="1"/>
          <w:numId w:val="10"/>
        </w:numPr>
        <w:jc w:val="both"/>
        <w:pPrChange w:id="6" w:author="Schmidberger, Alessa | Wissensfabrik" w:date="2022-10-13T16:42:00Z">
          <w:pPr>
            <w:pStyle w:val="Listenabsatz"/>
            <w:numPr>
              <w:ilvl w:val="1"/>
              <w:numId w:val="10"/>
            </w:numPr>
            <w:ind w:left="1080" w:hanging="360"/>
          </w:pPr>
        </w:pPrChange>
      </w:pPr>
      <w:r w:rsidRPr="008C18DC">
        <w:t>Womit soll unser Programm gesteuert werden?</w:t>
      </w:r>
    </w:p>
    <w:p w14:paraId="21A74AA3" w14:textId="77777777" w:rsidR="00522FF1" w:rsidRPr="008C18DC" w:rsidRDefault="00522FF1" w:rsidP="00FE2394">
      <w:pPr>
        <w:pStyle w:val="Listenabsatz"/>
        <w:ind w:left="360"/>
        <w:jc w:val="both"/>
        <w:pPrChange w:id="7" w:author="Schmidberger, Alessa | Wissensfabrik" w:date="2022-10-13T16:42:00Z">
          <w:pPr>
            <w:pStyle w:val="Listenabsatz"/>
            <w:ind w:left="360"/>
          </w:pPr>
        </w:pPrChange>
      </w:pPr>
      <w:r w:rsidRPr="008C18DC">
        <w:t>Weitere Anregungen findet ihr auf den Scratchcards (Lehrerpult) oder auf:</w:t>
      </w:r>
    </w:p>
    <w:p w14:paraId="29E70910" w14:textId="77777777" w:rsidR="00522FF1" w:rsidRPr="008C18DC" w:rsidRDefault="00FE2394" w:rsidP="00FE2394">
      <w:pPr>
        <w:pStyle w:val="Listenabsatz"/>
        <w:ind w:left="360"/>
        <w:jc w:val="both"/>
        <w:pPrChange w:id="8" w:author="Schmidberger, Alessa | Wissensfabrik" w:date="2022-10-13T16:42:00Z">
          <w:pPr>
            <w:pStyle w:val="Listenabsatz"/>
            <w:ind w:left="360"/>
            <w:jc w:val="center"/>
          </w:pPr>
        </w:pPrChange>
      </w:pPr>
      <w:r>
        <w:fldChar w:fldCharType="begin"/>
      </w:r>
      <w:r>
        <w:instrText xml:space="preserve"> HYPERLINK "http://scratch.mit.edu/" </w:instrText>
      </w:r>
      <w:r>
        <w:fldChar w:fldCharType="separate"/>
      </w:r>
      <w:r w:rsidR="00522FF1" w:rsidRPr="008C18DC">
        <w:rPr>
          <w:rStyle w:val="Hyperlink"/>
        </w:rPr>
        <w:t>http://scratch.mit.edu/</w:t>
      </w:r>
      <w:r>
        <w:rPr>
          <w:rStyle w:val="Hyperlink"/>
        </w:rPr>
        <w:fldChar w:fldCharType="end"/>
      </w:r>
      <w:r w:rsidR="00522FF1" w:rsidRPr="008C18DC">
        <w:t xml:space="preserve"> und </w:t>
      </w:r>
      <w:r>
        <w:fldChar w:fldCharType="begin"/>
      </w:r>
      <w:r>
        <w:instrText xml:space="preserve"> HYPERLINK "http://www.epic-stuff.de/produkte/makey-makey/" </w:instrText>
      </w:r>
      <w:r>
        <w:fldChar w:fldCharType="separate"/>
      </w:r>
      <w:r w:rsidR="00522FF1" w:rsidRPr="008C18DC">
        <w:rPr>
          <w:rStyle w:val="Hyperlink"/>
        </w:rPr>
        <w:t>http://www.epic-stuff.de/produkte/makey-makey/</w:t>
      </w:r>
      <w:r>
        <w:rPr>
          <w:rStyle w:val="Hyperlink"/>
        </w:rPr>
        <w:fldChar w:fldCharType="end"/>
      </w:r>
    </w:p>
    <w:p w14:paraId="1F5366FB" w14:textId="1D19FB8A" w:rsidR="00BD4EDE" w:rsidRPr="008C18DC" w:rsidRDefault="00BD4EDE" w:rsidP="00FE2394">
      <w:pPr>
        <w:pStyle w:val="Listenabsatz"/>
        <w:numPr>
          <w:ilvl w:val="0"/>
          <w:numId w:val="9"/>
        </w:numPr>
        <w:jc w:val="both"/>
        <w:pPrChange w:id="9" w:author="Schmidberger, Alessa | Wissensfabrik" w:date="2022-10-13T16:42:00Z">
          <w:pPr>
            <w:pStyle w:val="Listenabsatz"/>
            <w:numPr>
              <w:numId w:val="9"/>
            </w:numPr>
            <w:ind w:left="360" w:hanging="360"/>
          </w:pPr>
        </w:pPrChange>
      </w:pPr>
      <w:r w:rsidRPr="008C18DC">
        <w:t xml:space="preserve">Stellt </w:t>
      </w:r>
      <w:r w:rsidR="005615DD">
        <w:t>e</w:t>
      </w:r>
      <w:r w:rsidRPr="008C18DC">
        <w:t xml:space="preserve">ure Ideen </w:t>
      </w:r>
      <w:r w:rsidR="005615DD">
        <w:t>e</w:t>
      </w:r>
      <w:r w:rsidRPr="008C18DC">
        <w:t xml:space="preserve">urem Lehrer/Betreuer vor und notiert </w:t>
      </w:r>
      <w:r w:rsidR="005615DD">
        <w:t>e</w:t>
      </w:r>
      <w:r w:rsidRPr="008C18DC">
        <w:t>uch Verbesserungsvorschläge oder Fragen.</w:t>
      </w:r>
    </w:p>
    <w:p w14:paraId="5DA27F8D" w14:textId="36B8C9D8" w:rsidR="00BD4EDE" w:rsidRPr="008C18DC" w:rsidRDefault="00BD4EDE" w:rsidP="00FE2394">
      <w:pPr>
        <w:pStyle w:val="Listenabsatz"/>
        <w:numPr>
          <w:ilvl w:val="0"/>
          <w:numId w:val="9"/>
        </w:numPr>
        <w:jc w:val="both"/>
        <w:pPrChange w:id="10" w:author="Schmidberger, Alessa | Wissensfabrik" w:date="2022-10-13T16:42:00Z">
          <w:pPr>
            <w:pStyle w:val="Listenabsatz"/>
            <w:numPr>
              <w:numId w:val="9"/>
            </w:numPr>
            <w:ind w:left="360" w:hanging="360"/>
          </w:pPr>
        </w:pPrChange>
      </w:pPr>
      <w:r w:rsidRPr="008C18DC">
        <w:t xml:space="preserve">Formuliert in </w:t>
      </w:r>
      <w:r w:rsidR="005615DD">
        <w:t>e</w:t>
      </w:r>
      <w:r w:rsidRPr="008C18DC">
        <w:t xml:space="preserve">uren eigenen Worten den Ablauf </w:t>
      </w:r>
      <w:r w:rsidR="005615DD">
        <w:t>e</w:t>
      </w:r>
      <w:r w:rsidRPr="008C18DC">
        <w:t xml:space="preserve">ures Programms oder erstellt eine Skizze dazu. </w:t>
      </w:r>
    </w:p>
    <w:p w14:paraId="3E04324B" w14:textId="7C535E85" w:rsidR="00BD4EDE" w:rsidRPr="008C18DC" w:rsidRDefault="00BD4EDE" w:rsidP="00FE2394">
      <w:pPr>
        <w:pStyle w:val="Listenabsatz"/>
        <w:numPr>
          <w:ilvl w:val="0"/>
          <w:numId w:val="9"/>
        </w:numPr>
        <w:jc w:val="both"/>
        <w:pPrChange w:id="11" w:author="Schmidberger, Alessa | Wissensfabrik" w:date="2022-10-13T16:42:00Z">
          <w:pPr>
            <w:pStyle w:val="Listenabsatz"/>
            <w:numPr>
              <w:numId w:val="9"/>
            </w:numPr>
            <w:ind w:left="360" w:hanging="360"/>
          </w:pPr>
        </w:pPrChange>
      </w:pPr>
      <w:r w:rsidRPr="008C18DC">
        <w:t xml:space="preserve">Erstellt auf </w:t>
      </w:r>
      <w:r w:rsidR="005615DD">
        <w:t>e</w:t>
      </w:r>
      <w:r w:rsidRPr="008C18DC">
        <w:t xml:space="preserve">urem Rechner einen virtuellen Ordner für eure Arbeitsgruppe und </w:t>
      </w:r>
      <w:r w:rsidR="005615DD">
        <w:t>setzt</w:t>
      </w:r>
      <w:r w:rsidR="005615DD" w:rsidRPr="008C18DC">
        <w:t xml:space="preserve"> </w:t>
      </w:r>
      <w:r w:rsidR="005615DD">
        <w:t>e</w:t>
      </w:r>
      <w:r w:rsidRPr="008C18DC">
        <w:t xml:space="preserve">uren Programmablauf </w:t>
      </w:r>
      <w:r w:rsidR="005615DD">
        <w:t>in</w:t>
      </w:r>
      <w:r w:rsidR="005615DD" w:rsidRPr="008C18DC">
        <w:t xml:space="preserve"> </w:t>
      </w:r>
      <w:r w:rsidRPr="008C18DC">
        <w:t>Scratch</w:t>
      </w:r>
      <w:r w:rsidR="005615DD">
        <w:t xml:space="preserve"> um</w:t>
      </w:r>
      <w:r w:rsidRPr="008C18DC">
        <w:t>. Vergesst nicht zwischendurch zu speichern!</w:t>
      </w:r>
    </w:p>
    <w:p w14:paraId="420A3A91" w14:textId="6335FD03" w:rsidR="00BD4EDE" w:rsidRPr="008C18DC" w:rsidRDefault="00BD4EDE" w:rsidP="00FE2394">
      <w:pPr>
        <w:pStyle w:val="Listenabsatz"/>
        <w:numPr>
          <w:ilvl w:val="0"/>
          <w:numId w:val="9"/>
        </w:numPr>
        <w:jc w:val="both"/>
        <w:pPrChange w:id="12" w:author="Schmidberger, Alessa | Wissensfabrik" w:date="2022-10-13T16:42:00Z">
          <w:pPr>
            <w:pStyle w:val="Listenabsatz"/>
            <w:numPr>
              <w:numId w:val="9"/>
            </w:numPr>
            <w:ind w:left="360" w:hanging="360"/>
          </w:pPr>
        </w:pPrChange>
      </w:pPr>
      <w:r w:rsidRPr="008C18DC">
        <w:t xml:space="preserve">Wenn </w:t>
      </w:r>
      <w:r w:rsidR="005615DD">
        <w:t>e</w:t>
      </w:r>
      <w:r w:rsidRPr="008C18DC">
        <w:t>uer Programm funkti</w:t>
      </w:r>
      <w:r w:rsidR="0056536F">
        <w:t>oniert, erstellt ihr eine Präsentation in der i</w:t>
      </w:r>
      <w:r w:rsidRPr="008C18DC">
        <w:t xml:space="preserve">hr </w:t>
      </w:r>
      <w:r w:rsidR="005615DD">
        <w:t>e</w:t>
      </w:r>
      <w:r w:rsidRPr="008C18DC">
        <w:t xml:space="preserve">uer Programm vorstellt. Folgende Fragen helfen </w:t>
      </w:r>
      <w:r w:rsidR="005615DD">
        <w:t>e</w:t>
      </w:r>
      <w:r w:rsidRPr="008C18DC">
        <w:t>uch weiter:</w:t>
      </w:r>
    </w:p>
    <w:p w14:paraId="1D75A5EB" w14:textId="2938583F" w:rsidR="00BD4EDE" w:rsidRPr="008C18DC" w:rsidRDefault="00BD4EDE" w:rsidP="00FE2394">
      <w:pPr>
        <w:pStyle w:val="Listenabsatz"/>
        <w:numPr>
          <w:ilvl w:val="1"/>
          <w:numId w:val="11"/>
        </w:numPr>
        <w:jc w:val="both"/>
        <w:pPrChange w:id="13" w:author="Schmidberger, Alessa | Wissensfabrik" w:date="2022-10-13T16:42:00Z">
          <w:pPr>
            <w:pStyle w:val="Listenabsatz"/>
            <w:numPr>
              <w:ilvl w:val="1"/>
              <w:numId w:val="11"/>
            </w:numPr>
            <w:ind w:left="1080" w:hanging="360"/>
          </w:pPr>
        </w:pPrChange>
      </w:pPr>
      <w:r w:rsidRPr="008C18DC">
        <w:t xml:space="preserve">Worum geht es in </w:t>
      </w:r>
      <w:r w:rsidR="005615DD">
        <w:t>e</w:t>
      </w:r>
      <w:r w:rsidRPr="008C18DC">
        <w:t>urem Programm?</w:t>
      </w:r>
    </w:p>
    <w:p w14:paraId="456AE8A9" w14:textId="77777777" w:rsidR="00BD4EDE" w:rsidRPr="008C18DC" w:rsidRDefault="00BD4EDE" w:rsidP="00FE2394">
      <w:pPr>
        <w:pStyle w:val="Listenabsatz"/>
        <w:numPr>
          <w:ilvl w:val="1"/>
          <w:numId w:val="11"/>
        </w:numPr>
        <w:jc w:val="both"/>
        <w:pPrChange w:id="14" w:author="Schmidberger, Alessa | Wissensfabrik" w:date="2022-10-13T16:42:00Z">
          <w:pPr>
            <w:pStyle w:val="Listenabsatz"/>
            <w:numPr>
              <w:ilvl w:val="1"/>
              <w:numId w:val="11"/>
            </w:numPr>
            <w:ind w:left="1080" w:hanging="360"/>
          </w:pPr>
        </w:pPrChange>
      </w:pPr>
      <w:r w:rsidRPr="008C18DC">
        <w:t>Warum sieht es so aus?</w:t>
      </w:r>
    </w:p>
    <w:p w14:paraId="316C6F64" w14:textId="719E41E6" w:rsidR="00BD4EDE" w:rsidRPr="008C18DC" w:rsidRDefault="00BD4EDE" w:rsidP="00FE2394">
      <w:pPr>
        <w:pStyle w:val="Listenabsatz"/>
        <w:numPr>
          <w:ilvl w:val="1"/>
          <w:numId w:val="11"/>
        </w:numPr>
        <w:jc w:val="both"/>
        <w:pPrChange w:id="15" w:author="Schmidberger, Alessa | Wissensfabrik" w:date="2022-10-13T16:42:00Z">
          <w:pPr>
            <w:pStyle w:val="Listenabsatz"/>
            <w:numPr>
              <w:ilvl w:val="1"/>
              <w:numId w:val="11"/>
            </w:numPr>
            <w:ind w:left="1080" w:hanging="360"/>
          </w:pPr>
        </w:pPrChange>
      </w:pPr>
      <w:r w:rsidRPr="008C18DC">
        <w:t xml:space="preserve">Welche Steuerung habt </w:t>
      </w:r>
      <w:r w:rsidR="005615DD">
        <w:t>i</w:t>
      </w:r>
      <w:r w:rsidRPr="008C18DC">
        <w:t>hr gewählt und warum?</w:t>
      </w:r>
    </w:p>
    <w:p w14:paraId="27FA1A8F" w14:textId="77777777" w:rsidR="00BD4EDE" w:rsidRPr="008C18DC" w:rsidRDefault="00BD4EDE" w:rsidP="00FE2394">
      <w:pPr>
        <w:pStyle w:val="Listenabsatz"/>
        <w:numPr>
          <w:ilvl w:val="1"/>
          <w:numId w:val="11"/>
        </w:numPr>
        <w:jc w:val="both"/>
        <w:pPrChange w:id="16" w:author="Schmidberger, Alessa | Wissensfabrik" w:date="2022-10-13T16:42:00Z">
          <w:pPr>
            <w:pStyle w:val="Listenabsatz"/>
            <w:numPr>
              <w:ilvl w:val="1"/>
              <w:numId w:val="11"/>
            </w:numPr>
            <w:ind w:left="1080" w:hanging="360"/>
          </w:pPr>
        </w:pPrChange>
      </w:pPr>
      <w:r w:rsidRPr="008C18DC">
        <w:t>Was passiert im Quellcode?</w:t>
      </w:r>
    </w:p>
    <w:p w14:paraId="40D9A183" w14:textId="77777777" w:rsidR="00572DA0" w:rsidRDefault="00572DA0">
      <w:pPr>
        <w:spacing w:line="259" w:lineRule="auto"/>
      </w:pPr>
      <w:r>
        <w:br w:type="page"/>
      </w:r>
    </w:p>
    <w:p w14:paraId="7815F5F4" w14:textId="77777777" w:rsidR="0034329C" w:rsidRPr="00C0192F" w:rsidRDefault="0034329C" w:rsidP="002E0AE2">
      <w:pPr>
        <w:pStyle w:val="WF-Arbeitsblatt"/>
      </w:pPr>
      <w:r w:rsidRPr="00C0192F">
        <w:lastRenderedPageBreak/>
        <w:t>Programmierauftrag: Spiel</w:t>
      </w:r>
    </w:p>
    <w:p w14:paraId="7D8989E6" w14:textId="5F530CAA" w:rsidR="0034329C" w:rsidRPr="00FB1AB3" w:rsidRDefault="0034329C" w:rsidP="00FE2394">
      <w:pPr>
        <w:jc w:val="both"/>
        <w:pPrChange w:id="17" w:author="Schmidberger, Alessa | Wissensfabrik" w:date="2022-10-13T16:42:00Z">
          <w:pPr/>
        </w:pPrChange>
      </w:pPr>
      <w:r w:rsidRPr="00FB1AB3">
        <w:t xml:space="preserve">Einige Mitarbeiter </w:t>
      </w:r>
      <w:r>
        <w:t xml:space="preserve">unserer Firma </w:t>
      </w:r>
      <w:r w:rsidRPr="00FB1AB3">
        <w:t>haben sich ein Spiel gewünscht</w:t>
      </w:r>
      <w:r w:rsidR="005615DD">
        <w:t>,</w:t>
      </w:r>
      <w:r w:rsidRPr="00FB1AB3">
        <w:t xml:space="preserve"> mit dem sie sich in ihren Pausen die Zeit vertreiben können. Es sollte auf jeden Fall </w:t>
      </w:r>
      <w:r w:rsidR="005615DD">
        <w:t>ein Spiel</w:t>
      </w:r>
      <w:r w:rsidR="005615DD" w:rsidRPr="00FB1AB3">
        <w:t xml:space="preserve"> </w:t>
      </w:r>
      <w:r w:rsidRPr="00FB1AB3">
        <w:t xml:space="preserve">sein, bei dem man gewinnen oder verlieren kann. Ist </w:t>
      </w:r>
      <w:r>
        <w:t xml:space="preserve">es </w:t>
      </w:r>
      <w:r w:rsidRPr="00FB1AB3">
        <w:t>auch möglich gegeneinander zu spielen? Wichtig ist außerdem, dass es leicht verständlich ist.</w:t>
      </w:r>
      <w:r>
        <w:t xml:space="preserve"> Steuern wollen sie es natürlich mit dem Moco Moco.</w:t>
      </w:r>
    </w:p>
    <w:p w14:paraId="207C2AED" w14:textId="77777777" w:rsidR="0034329C" w:rsidRPr="00FB1AB3" w:rsidRDefault="0034329C" w:rsidP="00FE2394">
      <w:pPr>
        <w:pStyle w:val="berschrift1"/>
        <w:jc w:val="both"/>
        <w:pPrChange w:id="18" w:author="Schmidberger, Alessa | Wissensfabrik" w:date="2022-10-13T16:42:00Z">
          <w:pPr>
            <w:pStyle w:val="berschrift1"/>
          </w:pPr>
        </w:pPrChange>
      </w:pPr>
      <w:r>
        <w:t>Aufgaben</w:t>
      </w:r>
    </w:p>
    <w:p w14:paraId="6277BC15" w14:textId="531E68FE" w:rsidR="006601B7" w:rsidRPr="008C18DC" w:rsidRDefault="006601B7" w:rsidP="00FE2394">
      <w:pPr>
        <w:pStyle w:val="Listenabsatz"/>
        <w:numPr>
          <w:ilvl w:val="0"/>
          <w:numId w:val="15"/>
        </w:numPr>
        <w:jc w:val="both"/>
        <w:pPrChange w:id="19" w:author="Schmidberger, Alessa | Wissensfabrik" w:date="2022-10-13T16:42:00Z">
          <w:pPr>
            <w:pStyle w:val="Listenabsatz"/>
            <w:numPr>
              <w:numId w:val="15"/>
            </w:numPr>
            <w:ind w:left="360" w:hanging="360"/>
          </w:pPr>
        </w:pPrChange>
      </w:pPr>
      <w:r w:rsidRPr="008C18DC">
        <w:t xml:space="preserve">Unterstreiche Schlüsselwörter im Text, die neben dem </w:t>
      </w:r>
      <w:r w:rsidR="0063199A">
        <w:t>Mikrocontroller</w:t>
      </w:r>
      <w:r w:rsidR="0063199A" w:rsidRPr="008C18DC">
        <w:t xml:space="preserve"> </w:t>
      </w:r>
      <w:r w:rsidRPr="008C18DC">
        <w:t>auf jeden Fall im Programm vorkommen sollen.</w:t>
      </w:r>
    </w:p>
    <w:p w14:paraId="2677555C" w14:textId="77777777" w:rsidR="006601B7" w:rsidRPr="008C18DC" w:rsidRDefault="006601B7" w:rsidP="00FE2394">
      <w:pPr>
        <w:pStyle w:val="Listenabsatz"/>
        <w:numPr>
          <w:ilvl w:val="0"/>
          <w:numId w:val="15"/>
        </w:numPr>
        <w:jc w:val="both"/>
        <w:pPrChange w:id="20" w:author="Schmidberger, Alessa | Wissensfabrik" w:date="2022-10-13T16:42:00Z">
          <w:pPr>
            <w:pStyle w:val="Listenabsatz"/>
            <w:numPr>
              <w:numId w:val="15"/>
            </w:numPr>
            <w:ind w:left="360" w:hanging="360"/>
          </w:pPr>
        </w:pPrChange>
      </w:pPr>
      <w:r w:rsidRPr="008C18DC">
        <w:t>Sammelt eure Ideen zu dem Programm schriftlich. Orientiert euch dabei an den Fragen:</w:t>
      </w:r>
    </w:p>
    <w:p w14:paraId="4B127B32" w14:textId="77777777" w:rsidR="006601B7" w:rsidRPr="008C18DC" w:rsidRDefault="006601B7" w:rsidP="00FE2394">
      <w:pPr>
        <w:pStyle w:val="Listenabsatz"/>
        <w:numPr>
          <w:ilvl w:val="1"/>
          <w:numId w:val="10"/>
        </w:numPr>
        <w:jc w:val="both"/>
        <w:pPrChange w:id="21" w:author="Schmidberger, Alessa | Wissensfabrik" w:date="2022-10-13T16:42:00Z">
          <w:pPr>
            <w:pStyle w:val="Listenabsatz"/>
            <w:numPr>
              <w:ilvl w:val="1"/>
              <w:numId w:val="10"/>
            </w:numPr>
            <w:ind w:left="1080" w:hanging="360"/>
          </w:pPr>
        </w:pPrChange>
      </w:pPr>
      <w:r w:rsidRPr="008C18DC">
        <w:t xml:space="preserve">Was soll </w:t>
      </w:r>
      <w:r>
        <w:t>erreicht</w:t>
      </w:r>
      <w:r w:rsidRPr="008C18DC">
        <w:t xml:space="preserve"> werden?</w:t>
      </w:r>
    </w:p>
    <w:p w14:paraId="1F0CFFAA" w14:textId="77777777" w:rsidR="006601B7" w:rsidRPr="008C18DC" w:rsidRDefault="006601B7" w:rsidP="00FE2394">
      <w:pPr>
        <w:pStyle w:val="Listenabsatz"/>
        <w:numPr>
          <w:ilvl w:val="1"/>
          <w:numId w:val="10"/>
        </w:numPr>
        <w:jc w:val="both"/>
        <w:pPrChange w:id="22" w:author="Schmidberger, Alessa | Wissensfabrik" w:date="2022-10-13T16:42:00Z">
          <w:pPr>
            <w:pStyle w:val="Listenabsatz"/>
            <w:numPr>
              <w:ilvl w:val="1"/>
              <w:numId w:val="10"/>
            </w:numPr>
            <w:ind w:left="1080" w:hanging="360"/>
          </w:pPr>
        </w:pPrChange>
      </w:pPr>
      <w:r w:rsidRPr="008C18DC">
        <w:t>Wie können wir es umsetzen?</w:t>
      </w:r>
    </w:p>
    <w:p w14:paraId="50B8CFB5" w14:textId="77777777" w:rsidR="006601B7" w:rsidRPr="008C18DC" w:rsidRDefault="006601B7" w:rsidP="00FE2394">
      <w:pPr>
        <w:pStyle w:val="Listenabsatz"/>
        <w:numPr>
          <w:ilvl w:val="1"/>
          <w:numId w:val="10"/>
        </w:numPr>
        <w:jc w:val="both"/>
        <w:pPrChange w:id="23" w:author="Schmidberger, Alessa | Wissensfabrik" w:date="2022-10-13T16:42:00Z">
          <w:pPr>
            <w:pStyle w:val="Listenabsatz"/>
            <w:numPr>
              <w:ilvl w:val="1"/>
              <w:numId w:val="10"/>
            </w:numPr>
            <w:ind w:left="1080" w:hanging="360"/>
          </w:pPr>
        </w:pPrChange>
      </w:pPr>
      <w:r w:rsidRPr="008C18DC">
        <w:t>Womit soll unser Programm gesteuert werden?</w:t>
      </w:r>
    </w:p>
    <w:p w14:paraId="5D05405F" w14:textId="77777777" w:rsidR="006601B7" w:rsidRPr="008C18DC" w:rsidRDefault="006601B7" w:rsidP="00FE2394">
      <w:pPr>
        <w:pStyle w:val="Listenabsatz"/>
        <w:ind w:left="360"/>
        <w:jc w:val="both"/>
        <w:pPrChange w:id="24" w:author="Schmidberger, Alessa | Wissensfabrik" w:date="2022-10-13T16:42:00Z">
          <w:pPr>
            <w:pStyle w:val="Listenabsatz"/>
            <w:ind w:left="360"/>
          </w:pPr>
        </w:pPrChange>
      </w:pPr>
      <w:r w:rsidRPr="008C18DC">
        <w:t>Weitere Anregungen findet ihr auf den Scratchcards (Lehrerpult) oder auf:</w:t>
      </w:r>
    </w:p>
    <w:p w14:paraId="2D8372C0" w14:textId="77777777" w:rsidR="006601B7" w:rsidRPr="008C18DC" w:rsidRDefault="00FE2394" w:rsidP="00FE2394">
      <w:pPr>
        <w:pStyle w:val="Listenabsatz"/>
        <w:ind w:left="360"/>
        <w:jc w:val="both"/>
        <w:pPrChange w:id="25" w:author="Schmidberger, Alessa | Wissensfabrik" w:date="2022-10-13T16:42:00Z">
          <w:pPr>
            <w:pStyle w:val="Listenabsatz"/>
            <w:ind w:left="360"/>
            <w:jc w:val="center"/>
          </w:pPr>
        </w:pPrChange>
      </w:pPr>
      <w:r>
        <w:fldChar w:fldCharType="begin"/>
      </w:r>
      <w:r>
        <w:instrText xml:space="preserve"> HYPERLINK "http://scratch.mit.edu/" </w:instrText>
      </w:r>
      <w:r>
        <w:fldChar w:fldCharType="separate"/>
      </w:r>
      <w:r w:rsidR="006601B7" w:rsidRPr="008C18DC">
        <w:rPr>
          <w:rStyle w:val="Hyperlink"/>
        </w:rPr>
        <w:t>http://scratch.mit.edu/</w:t>
      </w:r>
      <w:r>
        <w:rPr>
          <w:rStyle w:val="Hyperlink"/>
        </w:rPr>
        <w:fldChar w:fldCharType="end"/>
      </w:r>
      <w:r w:rsidR="006601B7" w:rsidRPr="008C18DC">
        <w:t xml:space="preserve"> und </w:t>
      </w:r>
      <w:r>
        <w:fldChar w:fldCharType="begin"/>
      </w:r>
      <w:r>
        <w:instrText xml:space="preserve"> HYPERLINK "http://www.epic-stuff.de/produkte/makey-makey/" </w:instrText>
      </w:r>
      <w:r>
        <w:fldChar w:fldCharType="separate"/>
      </w:r>
      <w:r w:rsidR="006601B7" w:rsidRPr="008C18DC">
        <w:rPr>
          <w:rStyle w:val="Hyperlink"/>
        </w:rPr>
        <w:t>http://www.epic-stuff.de/produkte/makey-makey/</w:t>
      </w:r>
      <w:r>
        <w:rPr>
          <w:rStyle w:val="Hyperlink"/>
        </w:rPr>
        <w:fldChar w:fldCharType="end"/>
      </w:r>
    </w:p>
    <w:p w14:paraId="26D5FB5B" w14:textId="77777777" w:rsidR="006601B7" w:rsidRPr="008C18DC" w:rsidRDefault="006601B7" w:rsidP="00FE2394">
      <w:pPr>
        <w:pStyle w:val="Listenabsatz"/>
        <w:numPr>
          <w:ilvl w:val="0"/>
          <w:numId w:val="15"/>
        </w:numPr>
        <w:jc w:val="both"/>
        <w:pPrChange w:id="26" w:author="Schmidberger, Alessa | Wissensfabrik" w:date="2022-10-13T16:42:00Z">
          <w:pPr>
            <w:pStyle w:val="Listenabsatz"/>
            <w:numPr>
              <w:numId w:val="15"/>
            </w:numPr>
            <w:ind w:left="360" w:hanging="360"/>
          </w:pPr>
        </w:pPrChange>
      </w:pPr>
      <w:r w:rsidRPr="008C18DC">
        <w:t xml:space="preserve">Stellt </w:t>
      </w:r>
      <w:r>
        <w:t>e</w:t>
      </w:r>
      <w:r w:rsidRPr="008C18DC">
        <w:t xml:space="preserve">ure Ideen </w:t>
      </w:r>
      <w:r>
        <w:t>e</w:t>
      </w:r>
      <w:r w:rsidRPr="008C18DC">
        <w:t xml:space="preserve">urem Lehrer/Betreuer vor und notiert </w:t>
      </w:r>
      <w:r>
        <w:t>e</w:t>
      </w:r>
      <w:r w:rsidRPr="008C18DC">
        <w:t>uch Verbesserungsvorschläge oder Fragen.</w:t>
      </w:r>
    </w:p>
    <w:p w14:paraId="7A189019" w14:textId="77777777" w:rsidR="006601B7" w:rsidRPr="008C18DC" w:rsidRDefault="006601B7" w:rsidP="00FE2394">
      <w:pPr>
        <w:pStyle w:val="Listenabsatz"/>
        <w:numPr>
          <w:ilvl w:val="0"/>
          <w:numId w:val="15"/>
        </w:numPr>
        <w:jc w:val="both"/>
        <w:pPrChange w:id="27" w:author="Schmidberger, Alessa | Wissensfabrik" w:date="2022-10-13T16:42:00Z">
          <w:pPr>
            <w:pStyle w:val="Listenabsatz"/>
            <w:numPr>
              <w:numId w:val="15"/>
            </w:numPr>
            <w:ind w:left="360" w:hanging="360"/>
          </w:pPr>
        </w:pPrChange>
      </w:pPr>
      <w:r w:rsidRPr="008C18DC">
        <w:t xml:space="preserve">Formuliert in </w:t>
      </w:r>
      <w:r>
        <w:t>e</w:t>
      </w:r>
      <w:r w:rsidRPr="008C18DC">
        <w:t xml:space="preserve">uren eigenen Worten den Ablauf </w:t>
      </w:r>
      <w:r>
        <w:t>e</w:t>
      </w:r>
      <w:r w:rsidRPr="008C18DC">
        <w:t xml:space="preserve">ures Programms oder erstellt eine Skizze dazu. </w:t>
      </w:r>
    </w:p>
    <w:p w14:paraId="1B5CF836" w14:textId="77777777" w:rsidR="006601B7" w:rsidRPr="008C18DC" w:rsidRDefault="006601B7" w:rsidP="00FE2394">
      <w:pPr>
        <w:pStyle w:val="Listenabsatz"/>
        <w:numPr>
          <w:ilvl w:val="0"/>
          <w:numId w:val="15"/>
        </w:numPr>
        <w:jc w:val="both"/>
        <w:pPrChange w:id="28" w:author="Schmidberger, Alessa | Wissensfabrik" w:date="2022-10-13T16:42:00Z">
          <w:pPr>
            <w:pStyle w:val="Listenabsatz"/>
            <w:numPr>
              <w:numId w:val="15"/>
            </w:numPr>
            <w:ind w:left="360" w:hanging="360"/>
          </w:pPr>
        </w:pPrChange>
      </w:pPr>
      <w:r w:rsidRPr="008C18DC">
        <w:t xml:space="preserve">Erstellt auf </w:t>
      </w:r>
      <w:r>
        <w:t>e</w:t>
      </w:r>
      <w:r w:rsidRPr="008C18DC">
        <w:t xml:space="preserve">urem Rechner einen virtuellen Ordner für eure Arbeitsgruppe und </w:t>
      </w:r>
      <w:r>
        <w:t>setzt</w:t>
      </w:r>
      <w:r w:rsidRPr="008C18DC">
        <w:t xml:space="preserve"> </w:t>
      </w:r>
      <w:r>
        <w:t>e</w:t>
      </w:r>
      <w:r w:rsidRPr="008C18DC">
        <w:t xml:space="preserve">uren Programmablauf </w:t>
      </w:r>
      <w:r>
        <w:t>in</w:t>
      </w:r>
      <w:r w:rsidRPr="008C18DC">
        <w:t xml:space="preserve"> Scratch</w:t>
      </w:r>
      <w:r>
        <w:t xml:space="preserve"> um</w:t>
      </w:r>
      <w:r w:rsidRPr="008C18DC">
        <w:t>. Vergesst nicht zwischendurch zu speichern!</w:t>
      </w:r>
    </w:p>
    <w:p w14:paraId="58AADD19" w14:textId="77777777" w:rsidR="006601B7" w:rsidRPr="008C18DC" w:rsidRDefault="006601B7" w:rsidP="00FE2394">
      <w:pPr>
        <w:pStyle w:val="Listenabsatz"/>
        <w:numPr>
          <w:ilvl w:val="0"/>
          <w:numId w:val="15"/>
        </w:numPr>
        <w:jc w:val="both"/>
        <w:pPrChange w:id="29" w:author="Schmidberger, Alessa | Wissensfabrik" w:date="2022-10-13T16:42:00Z">
          <w:pPr>
            <w:pStyle w:val="Listenabsatz"/>
            <w:numPr>
              <w:numId w:val="15"/>
            </w:numPr>
            <w:ind w:left="360" w:hanging="360"/>
          </w:pPr>
        </w:pPrChange>
      </w:pPr>
      <w:r w:rsidRPr="008C18DC">
        <w:t xml:space="preserve">Wenn </w:t>
      </w:r>
      <w:r>
        <w:t>e</w:t>
      </w:r>
      <w:r w:rsidRPr="008C18DC">
        <w:t>uer Programm funkti</w:t>
      </w:r>
      <w:r>
        <w:t>oniert, erstellt ihr eine Präsentation in der i</w:t>
      </w:r>
      <w:r w:rsidRPr="008C18DC">
        <w:t xml:space="preserve">hr </w:t>
      </w:r>
      <w:r>
        <w:t>e</w:t>
      </w:r>
      <w:r w:rsidRPr="008C18DC">
        <w:t xml:space="preserve">uer Programm vorstellt. Folgende Fragen helfen </w:t>
      </w:r>
      <w:r>
        <w:t>e</w:t>
      </w:r>
      <w:r w:rsidRPr="008C18DC">
        <w:t>uch weiter:</w:t>
      </w:r>
    </w:p>
    <w:p w14:paraId="2DF0EBBD" w14:textId="77777777" w:rsidR="006601B7" w:rsidRPr="008C18DC" w:rsidRDefault="006601B7" w:rsidP="00FE2394">
      <w:pPr>
        <w:pStyle w:val="Listenabsatz"/>
        <w:numPr>
          <w:ilvl w:val="1"/>
          <w:numId w:val="11"/>
        </w:numPr>
        <w:jc w:val="both"/>
        <w:pPrChange w:id="30" w:author="Schmidberger, Alessa | Wissensfabrik" w:date="2022-10-13T16:42:00Z">
          <w:pPr>
            <w:pStyle w:val="Listenabsatz"/>
            <w:numPr>
              <w:ilvl w:val="1"/>
              <w:numId w:val="11"/>
            </w:numPr>
            <w:ind w:left="1080" w:hanging="360"/>
          </w:pPr>
        </w:pPrChange>
      </w:pPr>
      <w:r w:rsidRPr="008C18DC">
        <w:t xml:space="preserve">Worum geht es in </w:t>
      </w:r>
      <w:r>
        <w:t>e</w:t>
      </w:r>
      <w:r w:rsidRPr="008C18DC">
        <w:t>urem Programm?</w:t>
      </w:r>
    </w:p>
    <w:p w14:paraId="0E907B78" w14:textId="77777777" w:rsidR="006601B7" w:rsidRPr="008C18DC" w:rsidRDefault="006601B7" w:rsidP="00FE2394">
      <w:pPr>
        <w:pStyle w:val="Listenabsatz"/>
        <w:numPr>
          <w:ilvl w:val="1"/>
          <w:numId w:val="11"/>
        </w:numPr>
        <w:jc w:val="both"/>
        <w:pPrChange w:id="31" w:author="Schmidberger, Alessa | Wissensfabrik" w:date="2022-10-13T16:42:00Z">
          <w:pPr>
            <w:pStyle w:val="Listenabsatz"/>
            <w:numPr>
              <w:ilvl w:val="1"/>
              <w:numId w:val="11"/>
            </w:numPr>
            <w:ind w:left="1080" w:hanging="360"/>
          </w:pPr>
        </w:pPrChange>
      </w:pPr>
      <w:r w:rsidRPr="008C18DC">
        <w:t>Warum sieht es so aus?</w:t>
      </w:r>
    </w:p>
    <w:p w14:paraId="57DD5AD9" w14:textId="77777777" w:rsidR="006601B7" w:rsidRPr="008C18DC" w:rsidRDefault="006601B7" w:rsidP="00FE2394">
      <w:pPr>
        <w:pStyle w:val="Listenabsatz"/>
        <w:numPr>
          <w:ilvl w:val="1"/>
          <w:numId w:val="11"/>
        </w:numPr>
        <w:jc w:val="both"/>
        <w:pPrChange w:id="32" w:author="Schmidberger, Alessa | Wissensfabrik" w:date="2022-10-13T16:42:00Z">
          <w:pPr>
            <w:pStyle w:val="Listenabsatz"/>
            <w:numPr>
              <w:ilvl w:val="1"/>
              <w:numId w:val="11"/>
            </w:numPr>
            <w:ind w:left="1080" w:hanging="360"/>
          </w:pPr>
        </w:pPrChange>
      </w:pPr>
      <w:r w:rsidRPr="008C18DC">
        <w:t xml:space="preserve">Welche Steuerung habt </w:t>
      </w:r>
      <w:r>
        <w:t>i</w:t>
      </w:r>
      <w:r w:rsidRPr="008C18DC">
        <w:t>hr gewählt und warum?</w:t>
      </w:r>
    </w:p>
    <w:p w14:paraId="61F30FC5" w14:textId="77777777" w:rsidR="006601B7" w:rsidRPr="008C18DC" w:rsidRDefault="006601B7" w:rsidP="00FE2394">
      <w:pPr>
        <w:pStyle w:val="Listenabsatz"/>
        <w:numPr>
          <w:ilvl w:val="1"/>
          <w:numId w:val="11"/>
        </w:numPr>
        <w:jc w:val="both"/>
        <w:pPrChange w:id="33" w:author="Schmidberger, Alessa | Wissensfabrik" w:date="2022-10-13T16:42:00Z">
          <w:pPr>
            <w:pStyle w:val="Listenabsatz"/>
            <w:numPr>
              <w:ilvl w:val="1"/>
              <w:numId w:val="11"/>
            </w:numPr>
            <w:ind w:left="1080" w:hanging="360"/>
          </w:pPr>
        </w:pPrChange>
      </w:pPr>
      <w:r w:rsidRPr="008C18DC">
        <w:t>Was passiert im Quellcode?</w:t>
      </w:r>
    </w:p>
    <w:p w14:paraId="0543B1C8" w14:textId="77777777" w:rsidR="000354DD" w:rsidRDefault="000354DD">
      <w:pPr>
        <w:spacing w:line="259" w:lineRule="auto"/>
      </w:pPr>
      <w:r>
        <w:br w:type="page"/>
      </w:r>
    </w:p>
    <w:p w14:paraId="1107FB3C" w14:textId="77777777" w:rsidR="0034329C" w:rsidRPr="00C0192F" w:rsidRDefault="0034329C" w:rsidP="002E0AE2">
      <w:pPr>
        <w:pStyle w:val="WF-Arbeitsblatt"/>
      </w:pPr>
      <w:r>
        <w:lastRenderedPageBreak/>
        <w:t>P</w:t>
      </w:r>
      <w:r w:rsidRPr="00C0192F">
        <w:t>rogrammierauftrag: Musikprogramm</w:t>
      </w:r>
    </w:p>
    <w:p w14:paraId="7A3DDB66" w14:textId="77777777" w:rsidR="0034329C" w:rsidRPr="00C0192F" w:rsidRDefault="0034329C" w:rsidP="00FE2394">
      <w:pPr>
        <w:jc w:val="both"/>
        <w:pPrChange w:id="34" w:author="Schmidberger, Alessa | Wissensfabrik" w:date="2022-10-13T16:43:00Z">
          <w:pPr/>
        </w:pPrChange>
      </w:pPr>
      <w:r w:rsidRPr="00C0192F">
        <w:t xml:space="preserve">Einige Mitarbeiter </w:t>
      </w:r>
      <w:r>
        <w:t xml:space="preserve">unserer Firma </w:t>
      </w:r>
      <w:r w:rsidRPr="00C0192F">
        <w:t>möchten gerne etwas Musik machen in ihrer Pause. Es sollten auf jeden Fall mehrere Instrumente zur Auswahl stehe</w:t>
      </w:r>
      <w:r>
        <w:t>n. Wichtig ist außerdem, dass das Programm</w:t>
      </w:r>
      <w:r w:rsidRPr="00C0192F">
        <w:t xml:space="preserve"> nicht zu kompliziert im Aufbau ist und man es leicht verstehen kann.</w:t>
      </w:r>
      <w:r>
        <w:t xml:space="preserve"> Steuern wollen sie es natürlich mit dem Moco Moco.</w:t>
      </w:r>
    </w:p>
    <w:p w14:paraId="3216D782" w14:textId="77777777" w:rsidR="0034329C" w:rsidRPr="00FB1AB3" w:rsidRDefault="0034329C" w:rsidP="00FE2394">
      <w:pPr>
        <w:pStyle w:val="berschrift1"/>
        <w:jc w:val="both"/>
        <w:pPrChange w:id="35" w:author="Schmidberger, Alessa | Wissensfabrik" w:date="2022-10-13T16:43:00Z">
          <w:pPr>
            <w:pStyle w:val="berschrift1"/>
          </w:pPr>
        </w:pPrChange>
      </w:pPr>
      <w:r>
        <w:t>Aufgaben</w:t>
      </w:r>
    </w:p>
    <w:p w14:paraId="7E3FAFA4" w14:textId="0B79AB34" w:rsidR="006601B7" w:rsidRPr="008C18DC" w:rsidRDefault="006601B7" w:rsidP="00FE2394">
      <w:pPr>
        <w:pStyle w:val="Listenabsatz"/>
        <w:numPr>
          <w:ilvl w:val="0"/>
          <w:numId w:val="16"/>
        </w:numPr>
        <w:jc w:val="both"/>
        <w:pPrChange w:id="36" w:author="Schmidberger, Alessa | Wissensfabrik" w:date="2022-10-13T16:43:00Z">
          <w:pPr>
            <w:pStyle w:val="Listenabsatz"/>
            <w:numPr>
              <w:numId w:val="16"/>
            </w:numPr>
            <w:ind w:left="360" w:hanging="360"/>
          </w:pPr>
        </w:pPrChange>
      </w:pPr>
      <w:r w:rsidRPr="008C18DC">
        <w:t xml:space="preserve">Unterstreiche Schlüsselwörter im Text, die neben dem </w:t>
      </w:r>
      <w:r w:rsidR="0063199A">
        <w:t>Mikrocontroller</w:t>
      </w:r>
      <w:r w:rsidR="0063199A" w:rsidRPr="008C18DC">
        <w:t xml:space="preserve"> </w:t>
      </w:r>
      <w:r w:rsidRPr="008C18DC">
        <w:t>auf jeden Fall im Programm vorkommen sollen.</w:t>
      </w:r>
    </w:p>
    <w:p w14:paraId="6C421F83" w14:textId="77777777" w:rsidR="006601B7" w:rsidRPr="008C18DC" w:rsidRDefault="006601B7" w:rsidP="00FE2394">
      <w:pPr>
        <w:pStyle w:val="Listenabsatz"/>
        <w:numPr>
          <w:ilvl w:val="0"/>
          <w:numId w:val="16"/>
        </w:numPr>
        <w:jc w:val="both"/>
        <w:pPrChange w:id="37" w:author="Schmidberger, Alessa | Wissensfabrik" w:date="2022-10-13T16:43:00Z">
          <w:pPr>
            <w:pStyle w:val="Listenabsatz"/>
            <w:numPr>
              <w:numId w:val="16"/>
            </w:numPr>
            <w:ind w:left="360" w:hanging="360"/>
          </w:pPr>
        </w:pPrChange>
      </w:pPr>
      <w:r w:rsidRPr="008C18DC">
        <w:t>Sammelt eure Ideen zu dem Programm schriftlich. Orientiert euch dabei an den Fragen:</w:t>
      </w:r>
    </w:p>
    <w:p w14:paraId="3FBFC506" w14:textId="77777777" w:rsidR="006601B7" w:rsidRPr="008C18DC" w:rsidRDefault="006601B7" w:rsidP="00FE2394">
      <w:pPr>
        <w:pStyle w:val="Listenabsatz"/>
        <w:numPr>
          <w:ilvl w:val="1"/>
          <w:numId w:val="10"/>
        </w:numPr>
        <w:jc w:val="both"/>
        <w:pPrChange w:id="38" w:author="Schmidberger, Alessa | Wissensfabrik" w:date="2022-10-13T16:43:00Z">
          <w:pPr>
            <w:pStyle w:val="Listenabsatz"/>
            <w:numPr>
              <w:ilvl w:val="1"/>
              <w:numId w:val="10"/>
            </w:numPr>
            <w:ind w:left="1080" w:hanging="360"/>
          </w:pPr>
        </w:pPrChange>
      </w:pPr>
      <w:r w:rsidRPr="008C18DC">
        <w:t xml:space="preserve">Was soll </w:t>
      </w:r>
      <w:r>
        <w:t>erreicht</w:t>
      </w:r>
      <w:r w:rsidRPr="008C18DC">
        <w:t xml:space="preserve"> werden?</w:t>
      </w:r>
    </w:p>
    <w:p w14:paraId="3AF64854" w14:textId="77777777" w:rsidR="006601B7" w:rsidRPr="008C18DC" w:rsidRDefault="006601B7" w:rsidP="00FE2394">
      <w:pPr>
        <w:pStyle w:val="Listenabsatz"/>
        <w:numPr>
          <w:ilvl w:val="1"/>
          <w:numId w:val="10"/>
        </w:numPr>
        <w:jc w:val="both"/>
        <w:pPrChange w:id="39" w:author="Schmidberger, Alessa | Wissensfabrik" w:date="2022-10-13T16:43:00Z">
          <w:pPr>
            <w:pStyle w:val="Listenabsatz"/>
            <w:numPr>
              <w:ilvl w:val="1"/>
              <w:numId w:val="10"/>
            </w:numPr>
            <w:ind w:left="1080" w:hanging="360"/>
          </w:pPr>
        </w:pPrChange>
      </w:pPr>
      <w:r w:rsidRPr="008C18DC">
        <w:t>Wie können wir es umsetzen?</w:t>
      </w:r>
    </w:p>
    <w:p w14:paraId="15418D7E" w14:textId="77777777" w:rsidR="006601B7" w:rsidRPr="008C18DC" w:rsidRDefault="006601B7" w:rsidP="00FE2394">
      <w:pPr>
        <w:pStyle w:val="Listenabsatz"/>
        <w:numPr>
          <w:ilvl w:val="1"/>
          <w:numId w:val="10"/>
        </w:numPr>
        <w:jc w:val="both"/>
        <w:pPrChange w:id="40" w:author="Schmidberger, Alessa | Wissensfabrik" w:date="2022-10-13T16:43:00Z">
          <w:pPr>
            <w:pStyle w:val="Listenabsatz"/>
            <w:numPr>
              <w:ilvl w:val="1"/>
              <w:numId w:val="10"/>
            </w:numPr>
            <w:ind w:left="1080" w:hanging="360"/>
          </w:pPr>
        </w:pPrChange>
      </w:pPr>
      <w:r w:rsidRPr="008C18DC">
        <w:t>Womit soll unser Programm gesteuert werden?</w:t>
      </w:r>
    </w:p>
    <w:p w14:paraId="0EDDDF7C" w14:textId="77777777" w:rsidR="006601B7" w:rsidRPr="008C18DC" w:rsidRDefault="006601B7" w:rsidP="00FE2394">
      <w:pPr>
        <w:pStyle w:val="Listenabsatz"/>
        <w:ind w:left="360"/>
        <w:jc w:val="both"/>
        <w:pPrChange w:id="41" w:author="Schmidberger, Alessa | Wissensfabrik" w:date="2022-10-13T16:43:00Z">
          <w:pPr>
            <w:pStyle w:val="Listenabsatz"/>
            <w:ind w:left="360"/>
          </w:pPr>
        </w:pPrChange>
      </w:pPr>
      <w:r w:rsidRPr="008C18DC">
        <w:t>Weitere Anregungen findet ihr auf den Scratchcards (Lehrerpult) oder auf:</w:t>
      </w:r>
    </w:p>
    <w:p w14:paraId="70D3612D" w14:textId="77777777" w:rsidR="006601B7" w:rsidRPr="008C18DC" w:rsidRDefault="00FE2394" w:rsidP="00FE2394">
      <w:pPr>
        <w:pStyle w:val="Listenabsatz"/>
        <w:ind w:left="360"/>
        <w:jc w:val="both"/>
        <w:pPrChange w:id="42" w:author="Schmidberger, Alessa | Wissensfabrik" w:date="2022-10-13T16:43:00Z">
          <w:pPr>
            <w:pStyle w:val="Listenabsatz"/>
            <w:ind w:left="360"/>
            <w:jc w:val="center"/>
          </w:pPr>
        </w:pPrChange>
      </w:pPr>
      <w:r>
        <w:fldChar w:fldCharType="begin"/>
      </w:r>
      <w:r>
        <w:instrText xml:space="preserve"> HYPERLINK "http://scratch.mit.edu/" </w:instrText>
      </w:r>
      <w:r>
        <w:fldChar w:fldCharType="separate"/>
      </w:r>
      <w:r w:rsidR="006601B7" w:rsidRPr="008C18DC">
        <w:rPr>
          <w:rStyle w:val="Hyperlink"/>
        </w:rPr>
        <w:t>http://scratch.mit.edu/</w:t>
      </w:r>
      <w:r>
        <w:rPr>
          <w:rStyle w:val="Hyperlink"/>
        </w:rPr>
        <w:fldChar w:fldCharType="end"/>
      </w:r>
      <w:r w:rsidR="006601B7" w:rsidRPr="008C18DC">
        <w:t xml:space="preserve"> und </w:t>
      </w:r>
      <w:r>
        <w:fldChar w:fldCharType="begin"/>
      </w:r>
      <w:r>
        <w:instrText xml:space="preserve"> HYPERLINK "http://www.epic-stuff.de/produkte/makey-makey/" </w:instrText>
      </w:r>
      <w:r>
        <w:fldChar w:fldCharType="separate"/>
      </w:r>
      <w:r w:rsidR="006601B7" w:rsidRPr="008C18DC">
        <w:rPr>
          <w:rStyle w:val="Hyperlink"/>
        </w:rPr>
        <w:t>http://www.epic-stuff.de/produkte/makey-makey/</w:t>
      </w:r>
      <w:r>
        <w:rPr>
          <w:rStyle w:val="Hyperlink"/>
        </w:rPr>
        <w:fldChar w:fldCharType="end"/>
      </w:r>
    </w:p>
    <w:p w14:paraId="7843DFF9" w14:textId="77777777" w:rsidR="006601B7" w:rsidRPr="008C18DC" w:rsidRDefault="006601B7" w:rsidP="00FE2394">
      <w:pPr>
        <w:pStyle w:val="Listenabsatz"/>
        <w:numPr>
          <w:ilvl w:val="0"/>
          <w:numId w:val="16"/>
        </w:numPr>
        <w:jc w:val="both"/>
        <w:pPrChange w:id="43" w:author="Schmidberger, Alessa | Wissensfabrik" w:date="2022-10-13T16:43:00Z">
          <w:pPr>
            <w:pStyle w:val="Listenabsatz"/>
            <w:numPr>
              <w:numId w:val="16"/>
            </w:numPr>
            <w:ind w:left="360" w:hanging="360"/>
          </w:pPr>
        </w:pPrChange>
      </w:pPr>
      <w:r w:rsidRPr="008C18DC">
        <w:t xml:space="preserve">Stellt </w:t>
      </w:r>
      <w:r>
        <w:t>e</w:t>
      </w:r>
      <w:r w:rsidRPr="008C18DC">
        <w:t xml:space="preserve">ure Ideen </w:t>
      </w:r>
      <w:r>
        <w:t>e</w:t>
      </w:r>
      <w:r w:rsidRPr="008C18DC">
        <w:t xml:space="preserve">urem Lehrer/Betreuer vor und notiert </w:t>
      </w:r>
      <w:r>
        <w:t>e</w:t>
      </w:r>
      <w:r w:rsidRPr="008C18DC">
        <w:t>uch Verbesserungsvorschläge oder Fragen.</w:t>
      </w:r>
    </w:p>
    <w:p w14:paraId="5EF4518F" w14:textId="77777777" w:rsidR="006601B7" w:rsidRPr="008C18DC" w:rsidRDefault="006601B7" w:rsidP="00FE2394">
      <w:pPr>
        <w:pStyle w:val="Listenabsatz"/>
        <w:numPr>
          <w:ilvl w:val="0"/>
          <w:numId w:val="16"/>
        </w:numPr>
        <w:jc w:val="both"/>
        <w:pPrChange w:id="44" w:author="Schmidberger, Alessa | Wissensfabrik" w:date="2022-10-13T16:43:00Z">
          <w:pPr>
            <w:pStyle w:val="Listenabsatz"/>
            <w:numPr>
              <w:numId w:val="16"/>
            </w:numPr>
            <w:ind w:left="360" w:hanging="360"/>
          </w:pPr>
        </w:pPrChange>
      </w:pPr>
      <w:r w:rsidRPr="008C18DC">
        <w:t xml:space="preserve">Formuliert in </w:t>
      </w:r>
      <w:r>
        <w:t>e</w:t>
      </w:r>
      <w:r w:rsidRPr="008C18DC">
        <w:t xml:space="preserve">uren eigenen Worten den Ablauf </w:t>
      </w:r>
      <w:r>
        <w:t>e</w:t>
      </w:r>
      <w:r w:rsidRPr="008C18DC">
        <w:t xml:space="preserve">ures Programms oder erstellt eine Skizze dazu. </w:t>
      </w:r>
    </w:p>
    <w:p w14:paraId="5DE9CFC3" w14:textId="77777777" w:rsidR="006601B7" w:rsidRPr="008C18DC" w:rsidRDefault="006601B7" w:rsidP="00FE2394">
      <w:pPr>
        <w:pStyle w:val="Listenabsatz"/>
        <w:numPr>
          <w:ilvl w:val="0"/>
          <w:numId w:val="16"/>
        </w:numPr>
        <w:jc w:val="both"/>
        <w:pPrChange w:id="45" w:author="Schmidberger, Alessa | Wissensfabrik" w:date="2022-10-13T16:43:00Z">
          <w:pPr>
            <w:pStyle w:val="Listenabsatz"/>
            <w:numPr>
              <w:numId w:val="16"/>
            </w:numPr>
            <w:ind w:left="360" w:hanging="360"/>
          </w:pPr>
        </w:pPrChange>
      </w:pPr>
      <w:r w:rsidRPr="008C18DC">
        <w:t xml:space="preserve">Erstellt auf </w:t>
      </w:r>
      <w:r>
        <w:t>e</w:t>
      </w:r>
      <w:r w:rsidRPr="008C18DC">
        <w:t xml:space="preserve">urem Rechner einen virtuellen Ordner für eure Arbeitsgruppe und </w:t>
      </w:r>
      <w:r>
        <w:t>setzt</w:t>
      </w:r>
      <w:r w:rsidRPr="008C18DC">
        <w:t xml:space="preserve"> </w:t>
      </w:r>
      <w:r>
        <w:t>e</w:t>
      </w:r>
      <w:r w:rsidRPr="008C18DC">
        <w:t xml:space="preserve">uren Programmablauf </w:t>
      </w:r>
      <w:r>
        <w:t>in</w:t>
      </w:r>
      <w:r w:rsidRPr="008C18DC">
        <w:t xml:space="preserve"> Scratch</w:t>
      </w:r>
      <w:r>
        <w:t xml:space="preserve"> um</w:t>
      </w:r>
      <w:r w:rsidRPr="008C18DC">
        <w:t>. Vergesst nicht zwischendurch zu speichern!</w:t>
      </w:r>
    </w:p>
    <w:p w14:paraId="6DD44C7F" w14:textId="77777777" w:rsidR="006601B7" w:rsidRPr="008C18DC" w:rsidRDefault="006601B7" w:rsidP="00FE2394">
      <w:pPr>
        <w:pStyle w:val="Listenabsatz"/>
        <w:numPr>
          <w:ilvl w:val="0"/>
          <w:numId w:val="16"/>
        </w:numPr>
        <w:jc w:val="both"/>
        <w:pPrChange w:id="46" w:author="Schmidberger, Alessa | Wissensfabrik" w:date="2022-10-13T16:43:00Z">
          <w:pPr>
            <w:pStyle w:val="Listenabsatz"/>
            <w:numPr>
              <w:numId w:val="16"/>
            </w:numPr>
            <w:ind w:left="360" w:hanging="360"/>
          </w:pPr>
        </w:pPrChange>
      </w:pPr>
      <w:r w:rsidRPr="008C18DC">
        <w:t xml:space="preserve">Wenn </w:t>
      </w:r>
      <w:r>
        <w:t>e</w:t>
      </w:r>
      <w:r w:rsidRPr="008C18DC">
        <w:t>uer Programm funkti</w:t>
      </w:r>
      <w:r>
        <w:t>oniert, erstellt ihr eine Präsentation in der i</w:t>
      </w:r>
      <w:r w:rsidRPr="008C18DC">
        <w:t xml:space="preserve">hr </w:t>
      </w:r>
      <w:r>
        <w:t>e</w:t>
      </w:r>
      <w:r w:rsidRPr="008C18DC">
        <w:t xml:space="preserve">uer Programm vorstellt. Folgende Fragen helfen </w:t>
      </w:r>
      <w:r>
        <w:t>e</w:t>
      </w:r>
      <w:r w:rsidRPr="008C18DC">
        <w:t>uch weiter:</w:t>
      </w:r>
    </w:p>
    <w:p w14:paraId="04878A1E" w14:textId="77777777" w:rsidR="006601B7" w:rsidRPr="008C18DC" w:rsidRDefault="006601B7" w:rsidP="00FE2394">
      <w:pPr>
        <w:pStyle w:val="Listenabsatz"/>
        <w:numPr>
          <w:ilvl w:val="1"/>
          <w:numId w:val="11"/>
        </w:numPr>
        <w:jc w:val="both"/>
        <w:pPrChange w:id="47" w:author="Schmidberger, Alessa | Wissensfabrik" w:date="2022-10-13T16:43:00Z">
          <w:pPr>
            <w:pStyle w:val="Listenabsatz"/>
            <w:numPr>
              <w:ilvl w:val="1"/>
              <w:numId w:val="11"/>
            </w:numPr>
            <w:ind w:left="1080" w:hanging="360"/>
          </w:pPr>
        </w:pPrChange>
      </w:pPr>
      <w:r w:rsidRPr="008C18DC">
        <w:t xml:space="preserve">Worum geht es in </w:t>
      </w:r>
      <w:r>
        <w:t>e</w:t>
      </w:r>
      <w:r w:rsidRPr="008C18DC">
        <w:t>urem Programm?</w:t>
      </w:r>
    </w:p>
    <w:p w14:paraId="5ECA5C9D" w14:textId="77777777" w:rsidR="006601B7" w:rsidRPr="008C18DC" w:rsidRDefault="006601B7" w:rsidP="00FE2394">
      <w:pPr>
        <w:pStyle w:val="Listenabsatz"/>
        <w:numPr>
          <w:ilvl w:val="1"/>
          <w:numId w:val="11"/>
        </w:numPr>
        <w:jc w:val="both"/>
        <w:pPrChange w:id="48" w:author="Schmidberger, Alessa | Wissensfabrik" w:date="2022-10-13T16:43:00Z">
          <w:pPr>
            <w:pStyle w:val="Listenabsatz"/>
            <w:numPr>
              <w:ilvl w:val="1"/>
              <w:numId w:val="11"/>
            </w:numPr>
            <w:ind w:left="1080" w:hanging="360"/>
          </w:pPr>
        </w:pPrChange>
      </w:pPr>
      <w:r w:rsidRPr="008C18DC">
        <w:t>Warum sieht es so aus?</w:t>
      </w:r>
    </w:p>
    <w:p w14:paraId="144FEA53" w14:textId="77777777" w:rsidR="006601B7" w:rsidRPr="008C18DC" w:rsidRDefault="006601B7" w:rsidP="00FE2394">
      <w:pPr>
        <w:pStyle w:val="Listenabsatz"/>
        <w:numPr>
          <w:ilvl w:val="1"/>
          <w:numId w:val="11"/>
        </w:numPr>
        <w:jc w:val="both"/>
        <w:pPrChange w:id="49" w:author="Schmidberger, Alessa | Wissensfabrik" w:date="2022-10-13T16:43:00Z">
          <w:pPr>
            <w:pStyle w:val="Listenabsatz"/>
            <w:numPr>
              <w:ilvl w:val="1"/>
              <w:numId w:val="11"/>
            </w:numPr>
            <w:ind w:left="1080" w:hanging="360"/>
          </w:pPr>
        </w:pPrChange>
      </w:pPr>
      <w:r w:rsidRPr="008C18DC">
        <w:t xml:space="preserve">Welche Steuerung habt </w:t>
      </w:r>
      <w:r>
        <w:t>i</w:t>
      </w:r>
      <w:r w:rsidRPr="008C18DC">
        <w:t>hr gewählt und warum?</w:t>
      </w:r>
    </w:p>
    <w:p w14:paraId="58DD2C38" w14:textId="77777777" w:rsidR="006601B7" w:rsidRPr="008C18DC" w:rsidRDefault="006601B7" w:rsidP="00FE2394">
      <w:pPr>
        <w:pStyle w:val="Listenabsatz"/>
        <w:numPr>
          <w:ilvl w:val="1"/>
          <w:numId w:val="11"/>
        </w:numPr>
        <w:jc w:val="both"/>
        <w:pPrChange w:id="50" w:author="Schmidberger, Alessa | Wissensfabrik" w:date="2022-10-13T16:43:00Z">
          <w:pPr>
            <w:pStyle w:val="Listenabsatz"/>
            <w:numPr>
              <w:ilvl w:val="1"/>
              <w:numId w:val="11"/>
            </w:numPr>
            <w:ind w:left="1080" w:hanging="360"/>
          </w:pPr>
        </w:pPrChange>
      </w:pPr>
      <w:r w:rsidRPr="008C18DC">
        <w:t>Was passiert im Quellcode?</w:t>
      </w:r>
    </w:p>
    <w:p w14:paraId="035DF8C6" w14:textId="77777777" w:rsidR="000354DD" w:rsidRDefault="000354DD" w:rsidP="00FE2394">
      <w:pPr>
        <w:spacing w:line="259" w:lineRule="auto"/>
        <w:jc w:val="both"/>
        <w:pPrChange w:id="51" w:author="Schmidberger, Alessa | Wissensfabrik" w:date="2022-10-13T16:43:00Z">
          <w:pPr>
            <w:spacing w:line="259" w:lineRule="auto"/>
          </w:pPr>
        </w:pPrChange>
      </w:pPr>
      <w:r>
        <w:br w:type="page"/>
      </w:r>
    </w:p>
    <w:p w14:paraId="471D6B58" w14:textId="77777777" w:rsidR="0034329C" w:rsidRPr="00C0192F" w:rsidRDefault="0034329C" w:rsidP="002E0AE2">
      <w:pPr>
        <w:pStyle w:val="WF-Arbeitsblatt"/>
      </w:pPr>
      <w:r w:rsidRPr="00C0192F">
        <w:lastRenderedPageBreak/>
        <w:t>Programmierauftrag: Geschichte</w:t>
      </w:r>
    </w:p>
    <w:p w14:paraId="4EABD746" w14:textId="77777777" w:rsidR="0034329C" w:rsidRPr="00C0192F" w:rsidRDefault="0034329C" w:rsidP="00FE2394">
      <w:pPr>
        <w:jc w:val="both"/>
        <w:pPrChange w:id="52" w:author="Schmidberger, Alessa | Wissensfabrik" w:date="2022-10-13T16:43:00Z">
          <w:pPr/>
        </w:pPrChange>
      </w:pPr>
      <w:r>
        <w:t xml:space="preserve">Einige Mitarbeiter unserer Firma </w:t>
      </w:r>
      <w:r w:rsidRPr="00C0192F">
        <w:t>möchten sich in ihrer Pause eine Geschichte ansehen. Sie sollte auf jeden Fall interaktiv sein und spannend oder lustig. Wichtig ist außerdem, dass sie nicht zu kompliziert im Aufbau ist und man sie leicht verstehen kann.</w:t>
      </w:r>
      <w:r>
        <w:t xml:space="preserve"> Steuern wollen sie die Geschichte natürlich mit dem Moco Moco.</w:t>
      </w:r>
    </w:p>
    <w:p w14:paraId="316E7D22" w14:textId="77777777" w:rsidR="0034329C" w:rsidRPr="00FB1AB3" w:rsidRDefault="0034329C" w:rsidP="00FE2394">
      <w:pPr>
        <w:pStyle w:val="berschrift1"/>
        <w:jc w:val="both"/>
        <w:pPrChange w:id="53" w:author="Schmidberger, Alessa | Wissensfabrik" w:date="2022-10-13T16:43:00Z">
          <w:pPr>
            <w:pStyle w:val="berschrift1"/>
          </w:pPr>
        </w:pPrChange>
      </w:pPr>
      <w:r>
        <w:t>Aufgaben</w:t>
      </w:r>
    </w:p>
    <w:p w14:paraId="20A5D492" w14:textId="017DDC84" w:rsidR="006601B7" w:rsidRPr="008C18DC" w:rsidRDefault="006601B7" w:rsidP="00FE2394">
      <w:pPr>
        <w:pStyle w:val="Listenabsatz"/>
        <w:numPr>
          <w:ilvl w:val="0"/>
          <w:numId w:val="17"/>
        </w:numPr>
        <w:jc w:val="both"/>
        <w:pPrChange w:id="54" w:author="Schmidberger, Alessa | Wissensfabrik" w:date="2022-10-13T16:43:00Z">
          <w:pPr>
            <w:pStyle w:val="Listenabsatz"/>
            <w:numPr>
              <w:numId w:val="17"/>
            </w:numPr>
            <w:ind w:left="360" w:hanging="360"/>
          </w:pPr>
        </w:pPrChange>
      </w:pPr>
      <w:r w:rsidRPr="008C18DC">
        <w:t xml:space="preserve">Unterstreiche Schlüsselwörter im Text, die neben dem </w:t>
      </w:r>
      <w:r w:rsidR="0063199A">
        <w:t>Mikrocontroller</w:t>
      </w:r>
      <w:r w:rsidR="0063199A" w:rsidRPr="008C18DC">
        <w:t xml:space="preserve"> </w:t>
      </w:r>
      <w:r w:rsidRPr="008C18DC">
        <w:t>auf jeden Fall im Programm vorkommen sollen.</w:t>
      </w:r>
    </w:p>
    <w:p w14:paraId="14D89A04" w14:textId="77777777" w:rsidR="006601B7" w:rsidRPr="008C18DC" w:rsidRDefault="006601B7" w:rsidP="00FE2394">
      <w:pPr>
        <w:pStyle w:val="Listenabsatz"/>
        <w:numPr>
          <w:ilvl w:val="0"/>
          <w:numId w:val="17"/>
        </w:numPr>
        <w:jc w:val="both"/>
        <w:pPrChange w:id="55" w:author="Schmidberger, Alessa | Wissensfabrik" w:date="2022-10-13T16:43:00Z">
          <w:pPr>
            <w:pStyle w:val="Listenabsatz"/>
            <w:numPr>
              <w:numId w:val="17"/>
            </w:numPr>
            <w:ind w:left="360" w:hanging="360"/>
          </w:pPr>
        </w:pPrChange>
      </w:pPr>
      <w:r w:rsidRPr="008C18DC">
        <w:t>Sammelt eure Ideen zu dem Programm schriftlich. Orientiert euch dabei an den Fragen:</w:t>
      </w:r>
    </w:p>
    <w:p w14:paraId="54994F0A" w14:textId="77777777" w:rsidR="006601B7" w:rsidRPr="008C18DC" w:rsidRDefault="006601B7" w:rsidP="00FE2394">
      <w:pPr>
        <w:pStyle w:val="Listenabsatz"/>
        <w:numPr>
          <w:ilvl w:val="1"/>
          <w:numId w:val="10"/>
        </w:numPr>
        <w:jc w:val="both"/>
        <w:pPrChange w:id="56" w:author="Schmidberger, Alessa | Wissensfabrik" w:date="2022-10-13T16:43:00Z">
          <w:pPr>
            <w:pStyle w:val="Listenabsatz"/>
            <w:numPr>
              <w:ilvl w:val="1"/>
              <w:numId w:val="10"/>
            </w:numPr>
            <w:ind w:left="1080" w:hanging="360"/>
          </w:pPr>
        </w:pPrChange>
      </w:pPr>
      <w:r w:rsidRPr="008C18DC">
        <w:t xml:space="preserve">Was soll </w:t>
      </w:r>
      <w:r>
        <w:t>erreicht</w:t>
      </w:r>
      <w:r w:rsidRPr="008C18DC">
        <w:t xml:space="preserve"> werden?</w:t>
      </w:r>
    </w:p>
    <w:p w14:paraId="187A0655" w14:textId="77777777" w:rsidR="006601B7" w:rsidRPr="008C18DC" w:rsidRDefault="006601B7" w:rsidP="00FE2394">
      <w:pPr>
        <w:pStyle w:val="Listenabsatz"/>
        <w:numPr>
          <w:ilvl w:val="1"/>
          <w:numId w:val="10"/>
        </w:numPr>
        <w:jc w:val="both"/>
        <w:pPrChange w:id="57" w:author="Schmidberger, Alessa | Wissensfabrik" w:date="2022-10-13T16:43:00Z">
          <w:pPr>
            <w:pStyle w:val="Listenabsatz"/>
            <w:numPr>
              <w:ilvl w:val="1"/>
              <w:numId w:val="10"/>
            </w:numPr>
            <w:ind w:left="1080" w:hanging="360"/>
          </w:pPr>
        </w:pPrChange>
      </w:pPr>
      <w:r w:rsidRPr="008C18DC">
        <w:t>Wie können wir es umsetzen?</w:t>
      </w:r>
    </w:p>
    <w:p w14:paraId="1C519A3C" w14:textId="77777777" w:rsidR="006601B7" w:rsidRPr="008C18DC" w:rsidRDefault="006601B7" w:rsidP="00FE2394">
      <w:pPr>
        <w:pStyle w:val="Listenabsatz"/>
        <w:numPr>
          <w:ilvl w:val="1"/>
          <w:numId w:val="10"/>
        </w:numPr>
        <w:jc w:val="both"/>
        <w:pPrChange w:id="58" w:author="Schmidberger, Alessa | Wissensfabrik" w:date="2022-10-13T16:43:00Z">
          <w:pPr>
            <w:pStyle w:val="Listenabsatz"/>
            <w:numPr>
              <w:ilvl w:val="1"/>
              <w:numId w:val="10"/>
            </w:numPr>
            <w:ind w:left="1080" w:hanging="360"/>
          </w:pPr>
        </w:pPrChange>
      </w:pPr>
      <w:r w:rsidRPr="008C18DC">
        <w:t>Womit soll unser Programm gesteuert werden?</w:t>
      </w:r>
    </w:p>
    <w:p w14:paraId="0196C1D9" w14:textId="77777777" w:rsidR="006601B7" w:rsidRPr="008C18DC" w:rsidRDefault="006601B7" w:rsidP="00FE2394">
      <w:pPr>
        <w:pStyle w:val="Listenabsatz"/>
        <w:ind w:left="360"/>
        <w:jc w:val="both"/>
        <w:pPrChange w:id="59" w:author="Schmidberger, Alessa | Wissensfabrik" w:date="2022-10-13T16:43:00Z">
          <w:pPr>
            <w:pStyle w:val="Listenabsatz"/>
            <w:ind w:left="360"/>
          </w:pPr>
        </w:pPrChange>
      </w:pPr>
      <w:r w:rsidRPr="008C18DC">
        <w:t>Weitere Anregungen findet ihr auf den Scratchcards (Lehrerpult) oder auf:</w:t>
      </w:r>
    </w:p>
    <w:p w14:paraId="0F975157" w14:textId="77777777" w:rsidR="006601B7" w:rsidRPr="008C18DC" w:rsidRDefault="00FE2394" w:rsidP="00FE2394">
      <w:pPr>
        <w:pStyle w:val="Listenabsatz"/>
        <w:ind w:left="360"/>
        <w:jc w:val="both"/>
        <w:pPrChange w:id="60" w:author="Schmidberger, Alessa | Wissensfabrik" w:date="2022-10-13T16:43:00Z">
          <w:pPr>
            <w:pStyle w:val="Listenabsatz"/>
            <w:ind w:left="360"/>
            <w:jc w:val="center"/>
          </w:pPr>
        </w:pPrChange>
      </w:pPr>
      <w:r>
        <w:fldChar w:fldCharType="begin"/>
      </w:r>
      <w:r>
        <w:instrText xml:space="preserve"> HYPERLINK "http://scratch.mit.edu/" </w:instrText>
      </w:r>
      <w:r>
        <w:fldChar w:fldCharType="separate"/>
      </w:r>
      <w:r w:rsidR="006601B7" w:rsidRPr="008C18DC">
        <w:rPr>
          <w:rStyle w:val="Hyperlink"/>
        </w:rPr>
        <w:t>http://scratch.mit.edu/</w:t>
      </w:r>
      <w:r>
        <w:rPr>
          <w:rStyle w:val="Hyperlink"/>
        </w:rPr>
        <w:fldChar w:fldCharType="end"/>
      </w:r>
      <w:r w:rsidR="006601B7" w:rsidRPr="008C18DC">
        <w:t xml:space="preserve"> und </w:t>
      </w:r>
      <w:r>
        <w:fldChar w:fldCharType="begin"/>
      </w:r>
      <w:r>
        <w:instrText xml:space="preserve"> HYPERLINK "http://www.epic-stuff.de/produkte/makey-makey/" </w:instrText>
      </w:r>
      <w:r>
        <w:fldChar w:fldCharType="separate"/>
      </w:r>
      <w:r w:rsidR="006601B7" w:rsidRPr="008C18DC">
        <w:rPr>
          <w:rStyle w:val="Hyperlink"/>
        </w:rPr>
        <w:t>http://www.epic-stuff.de/produkte/makey-makey/</w:t>
      </w:r>
      <w:r>
        <w:rPr>
          <w:rStyle w:val="Hyperlink"/>
        </w:rPr>
        <w:fldChar w:fldCharType="end"/>
      </w:r>
    </w:p>
    <w:p w14:paraId="3B18303A" w14:textId="77777777" w:rsidR="006601B7" w:rsidRPr="008C18DC" w:rsidRDefault="006601B7" w:rsidP="00FE2394">
      <w:pPr>
        <w:pStyle w:val="Listenabsatz"/>
        <w:numPr>
          <w:ilvl w:val="0"/>
          <w:numId w:val="17"/>
        </w:numPr>
        <w:jc w:val="both"/>
        <w:pPrChange w:id="61" w:author="Schmidberger, Alessa | Wissensfabrik" w:date="2022-10-13T16:43:00Z">
          <w:pPr>
            <w:pStyle w:val="Listenabsatz"/>
            <w:numPr>
              <w:numId w:val="17"/>
            </w:numPr>
            <w:ind w:left="360" w:hanging="360"/>
          </w:pPr>
        </w:pPrChange>
      </w:pPr>
      <w:r w:rsidRPr="008C18DC">
        <w:t xml:space="preserve">Stellt </w:t>
      </w:r>
      <w:r>
        <w:t>e</w:t>
      </w:r>
      <w:r w:rsidRPr="008C18DC">
        <w:t xml:space="preserve">ure Ideen </w:t>
      </w:r>
      <w:r>
        <w:t>e</w:t>
      </w:r>
      <w:r w:rsidRPr="008C18DC">
        <w:t xml:space="preserve">urem Lehrer/Betreuer vor und notiert </w:t>
      </w:r>
      <w:r>
        <w:t>e</w:t>
      </w:r>
      <w:r w:rsidRPr="008C18DC">
        <w:t>uch Verbesserungsvorschläge oder Fragen.</w:t>
      </w:r>
    </w:p>
    <w:p w14:paraId="29FEFA33" w14:textId="77777777" w:rsidR="006601B7" w:rsidRPr="008C18DC" w:rsidRDefault="006601B7" w:rsidP="00FE2394">
      <w:pPr>
        <w:pStyle w:val="Listenabsatz"/>
        <w:numPr>
          <w:ilvl w:val="0"/>
          <w:numId w:val="17"/>
        </w:numPr>
        <w:jc w:val="both"/>
        <w:pPrChange w:id="62" w:author="Schmidberger, Alessa | Wissensfabrik" w:date="2022-10-13T16:43:00Z">
          <w:pPr>
            <w:pStyle w:val="Listenabsatz"/>
            <w:numPr>
              <w:numId w:val="17"/>
            </w:numPr>
            <w:ind w:left="360" w:hanging="360"/>
          </w:pPr>
        </w:pPrChange>
      </w:pPr>
      <w:r w:rsidRPr="008C18DC">
        <w:t xml:space="preserve">Formuliert in </w:t>
      </w:r>
      <w:r>
        <w:t>e</w:t>
      </w:r>
      <w:r w:rsidRPr="008C18DC">
        <w:t xml:space="preserve">uren eigenen Worten den Ablauf </w:t>
      </w:r>
      <w:r>
        <w:t>e</w:t>
      </w:r>
      <w:r w:rsidRPr="008C18DC">
        <w:t xml:space="preserve">ures Programms oder erstellt eine Skizze dazu. </w:t>
      </w:r>
    </w:p>
    <w:p w14:paraId="35D13F82" w14:textId="77777777" w:rsidR="006601B7" w:rsidRPr="008C18DC" w:rsidRDefault="006601B7" w:rsidP="00FE2394">
      <w:pPr>
        <w:pStyle w:val="Listenabsatz"/>
        <w:numPr>
          <w:ilvl w:val="0"/>
          <w:numId w:val="17"/>
        </w:numPr>
        <w:jc w:val="both"/>
        <w:pPrChange w:id="63" w:author="Schmidberger, Alessa | Wissensfabrik" w:date="2022-10-13T16:43:00Z">
          <w:pPr>
            <w:pStyle w:val="Listenabsatz"/>
            <w:numPr>
              <w:numId w:val="17"/>
            </w:numPr>
            <w:ind w:left="360" w:hanging="360"/>
          </w:pPr>
        </w:pPrChange>
      </w:pPr>
      <w:r w:rsidRPr="008C18DC">
        <w:t xml:space="preserve">Erstellt auf </w:t>
      </w:r>
      <w:r>
        <w:t>e</w:t>
      </w:r>
      <w:r w:rsidRPr="008C18DC">
        <w:t xml:space="preserve">urem Rechner einen virtuellen Ordner für eure Arbeitsgruppe und </w:t>
      </w:r>
      <w:r>
        <w:t>setzt</w:t>
      </w:r>
      <w:r w:rsidRPr="008C18DC">
        <w:t xml:space="preserve"> </w:t>
      </w:r>
      <w:r>
        <w:t>e</w:t>
      </w:r>
      <w:r w:rsidRPr="008C18DC">
        <w:t xml:space="preserve">uren Programmablauf </w:t>
      </w:r>
      <w:r>
        <w:t>in</w:t>
      </w:r>
      <w:r w:rsidRPr="008C18DC">
        <w:t xml:space="preserve"> Scratch</w:t>
      </w:r>
      <w:r>
        <w:t xml:space="preserve"> um</w:t>
      </w:r>
      <w:r w:rsidRPr="008C18DC">
        <w:t>. Vergesst nicht zwischendurch zu speichern!</w:t>
      </w:r>
    </w:p>
    <w:p w14:paraId="377E34EB" w14:textId="77777777" w:rsidR="006601B7" w:rsidRPr="008C18DC" w:rsidRDefault="006601B7" w:rsidP="00FE2394">
      <w:pPr>
        <w:pStyle w:val="Listenabsatz"/>
        <w:numPr>
          <w:ilvl w:val="0"/>
          <w:numId w:val="17"/>
        </w:numPr>
        <w:jc w:val="both"/>
        <w:pPrChange w:id="64" w:author="Schmidberger, Alessa | Wissensfabrik" w:date="2022-10-13T16:43:00Z">
          <w:pPr>
            <w:pStyle w:val="Listenabsatz"/>
            <w:numPr>
              <w:numId w:val="17"/>
            </w:numPr>
            <w:ind w:left="360" w:hanging="360"/>
          </w:pPr>
        </w:pPrChange>
      </w:pPr>
      <w:r w:rsidRPr="008C18DC">
        <w:t xml:space="preserve">Wenn </w:t>
      </w:r>
      <w:r>
        <w:t>e</w:t>
      </w:r>
      <w:r w:rsidRPr="008C18DC">
        <w:t>uer Programm funkti</w:t>
      </w:r>
      <w:r>
        <w:t>oniert, erstellt ihr eine Präsentation in der i</w:t>
      </w:r>
      <w:r w:rsidRPr="008C18DC">
        <w:t xml:space="preserve">hr </w:t>
      </w:r>
      <w:r>
        <w:t>e</w:t>
      </w:r>
      <w:r w:rsidRPr="008C18DC">
        <w:t xml:space="preserve">uer Programm vorstellt. Folgende Fragen helfen </w:t>
      </w:r>
      <w:r>
        <w:t>e</w:t>
      </w:r>
      <w:r w:rsidRPr="008C18DC">
        <w:t>uch weiter:</w:t>
      </w:r>
    </w:p>
    <w:p w14:paraId="7FC0FB47" w14:textId="77777777" w:rsidR="006601B7" w:rsidRPr="008C18DC" w:rsidRDefault="006601B7" w:rsidP="00FE2394">
      <w:pPr>
        <w:pStyle w:val="Listenabsatz"/>
        <w:numPr>
          <w:ilvl w:val="1"/>
          <w:numId w:val="11"/>
        </w:numPr>
        <w:jc w:val="both"/>
        <w:pPrChange w:id="65" w:author="Schmidberger, Alessa | Wissensfabrik" w:date="2022-10-13T16:43:00Z">
          <w:pPr>
            <w:pStyle w:val="Listenabsatz"/>
            <w:numPr>
              <w:ilvl w:val="1"/>
              <w:numId w:val="11"/>
            </w:numPr>
            <w:ind w:left="1080" w:hanging="360"/>
          </w:pPr>
        </w:pPrChange>
      </w:pPr>
      <w:r w:rsidRPr="008C18DC">
        <w:t xml:space="preserve">Worum geht es in </w:t>
      </w:r>
      <w:r>
        <w:t>e</w:t>
      </w:r>
      <w:r w:rsidRPr="008C18DC">
        <w:t>urem Programm?</w:t>
      </w:r>
    </w:p>
    <w:p w14:paraId="2974BFD1" w14:textId="77777777" w:rsidR="006601B7" w:rsidRPr="008C18DC" w:rsidRDefault="006601B7" w:rsidP="00FE2394">
      <w:pPr>
        <w:pStyle w:val="Listenabsatz"/>
        <w:numPr>
          <w:ilvl w:val="1"/>
          <w:numId w:val="11"/>
        </w:numPr>
        <w:jc w:val="both"/>
        <w:pPrChange w:id="66" w:author="Schmidberger, Alessa | Wissensfabrik" w:date="2022-10-13T16:43:00Z">
          <w:pPr>
            <w:pStyle w:val="Listenabsatz"/>
            <w:numPr>
              <w:ilvl w:val="1"/>
              <w:numId w:val="11"/>
            </w:numPr>
            <w:ind w:left="1080" w:hanging="360"/>
          </w:pPr>
        </w:pPrChange>
      </w:pPr>
      <w:r w:rsidRPr="008C18DC">
        <w:t>Warum sieht es so aus?</w:t>
      </w:r>
    </w:p>
    <w:p w14:paraId="7EEF737D" w14:textId="77777777" w:rsidR="006601B7" w:rsidRPr="008C18DC" w:rsidRDefault="006601B7" w:rsidP="00FE2394">
      <w:pPr>
        <w:pStyle w:val="Listenabsatz"/>
        <w:numPr>
          <w:ilvl w:val="1"/>
          <w:numId w:val="11"/>
        </w:numPr>
        <w:jc w:val="both"/>
        <w:pPrChange w:id="67" w:author="Schmidberger, Alessa | Wissensfabrik" w:date="2022-10-13T16:43:00Z">
          <w:pPr>
            <w:pStyle w:val="Listenabsatz"/>
            <w:numPr>
              <w:ilvl w:val="1"/>
              <w:numId w:val="11"/>
            </w:numPr>
            <w:ind w:left="1080" w:hanging="360"/>
          </w:pPr>
        </w:pPrChange>
      </w:pPr>
      <w:r w:rsidRPr="008C18DC">
        <w:t xml:space="preserve">Welche Steuerung habt </w:t>
      </w:r>
      <w:r>
        <w:t>i</w:t>
      </w:r>
      <w:r w:rsidRPr="008C18DC">
        <w:t>hr gewählt und warum?</w:t>
      </w:r>
    </w:p>
    <w:p w14:paraId="432E75F3" w14:textId="13052DE6" w:rsidR="006601B7" w:rsidRDefault="006601B7" w:rsidP="00FE2394">
      <w:pPr>
        <w:pStyle w:val="Listenabsatz"/>
        <w:numPr>
          <w:ilvl w:val="1"/>
          <w:numId w:val="11"/>
        </w:numPr>
        <w:jc w:val="both"/>
        <w:pPrChange w:id="68" w:author="Schmidberger, Alessa | Wissensfabrik" w:date="2022-10-13T16:43:00Z">
          <w:pPr>
            <w:pStyle w:val="Listenabsatz"/>
            <w:numPr>
              <w:ilvl w:val="1"/>
              <w:numId w:val="11"/>
            </w:numPr>
            <w:ind w:left="1080" w:hanging="360"/>
          </w:pPr>
        </w:pPrChange>
      </w:pPr>
      <w:r w:rsidRPr="008C18DC">
        <w:t>Was passiert im Quellcode?</w:t>
      </w:r>
    </w:p>
    <w:p w14:paraId="0E36126D" w14:textId="77777777" w:rsidR="006601B7" w:rsidRPr="008C18DC" w:rsidRDefault="006601B7" w:rsidP="006601B7">
      <w:pPr>
        <w:pStyle w:val="Listenabsatz"/>
        <w:ind w:left="1080"/>
      </w:pPr>
    </w:p>
    <w:p w14:paraId="7B1C051E" w14:textId="2F389E5C" w:rsidR="00795B7D" w:rsidRPr="00F12C33" w:rsidRDefault="00795B7D" w:rsidP="006601B7">
      <w:pPr>
        <w:jc w:val="both"/>
      </w:pPr>
    </w:p>
    <w:sectPr w:rsidR="00795B7D" w:rsidRPr="00F12C33" w:rsidSect="00D21A6F">
      <w:headerReference w:type="default" r:id="rId8"/>
      <w:footerReference w:type="default" r:id="rId9"/>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BF76D" w14:textId="77777777" w:rsidR="007D60F9" w:rsidRDefault="007D60F9" w:rsidP="00DD6851">
      <w:r>
        <w:separator/>
      </w:r>
    </w:p>
  </w:endnote>
  <w:endnote w:type="continuationSeparator" w:id="0">
    <w:p w14:paraId="491EA5DC" w14:textId="77777777" w:rsidR="007D60F9" w:rsidRDefault="007D60F9"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4793" w14:textId="63F8D3B0" w:rsidR="000C02EB" w:rsidRPr="002E0AE2" w:rsidRDefault="00E86C3B" w:rsidP="00FE2394">
    <w:pPr>
      <w:pStyle w:val="Kopfzeile"/>
      <w:tabs>
        <w:tab w:val="clear" w:pos="4536"/>
        <w:tab w:val="clear" w:pos="9072"/>
        <w:tab w:val="right" w:pos="6237"/>
      </w:tabs>
      <w:ind w:right="-2637"/>
      <w:rPr>
        <w:i/>
        <w:sz w:val="18"/>
      </w:rPr>
      <w:pPrChange w:id="71" w:author="Schmidberger, Alessa | Wissensfabrik" w:date="2022-10-13T16:43:00Z">
        <w:pPr>
          <w:pStyle w:val="Kopfzeile"/>
          <w:tabs>
            <w:tab w:val="clear" w:pos="4536"/>
            <w:tab w:val="clear" w:pos="9072"/>
            <w:tab w:val="right" w:pos="8789"/>
          </w:tabs>
          <w:ind w:right="-2637"/>
        </w:pPr>
      </w:pPrChange>
    </w:pPr>
    <w:r>
      <w:rPr>
        <w:rFonts w:ascii="Times New Roman" w:hAnsi="Times New Roman" w:cs="Times New Roman"/>
        <w:bCs w:val="0"/>
        <w:sz w:val="24"/>
        <w:szCs w:val="24"/>
      </w:rPr>
      <mc:AlternateContent>
        <mc:Choice Requires="wpg">
          <w:drawing>
            <wp:anchor distT="0" distB="0" distL="114300" distR="114300" simplePos="0" relativeHeight="251667456" behindDoc="0" locked="0" layoutInCell="1" allowOverlap="1" wp14:anchorId="47BC139A" wp14:editId="3B0E2593">
              <wp:simplePos x="0" y="0"/>
              <wp:positionH relativeFrom="column">
                <wp:posOffset>6002020</wp:posOffset>
              </wp:positionH>
              <wp:positionV relativeFrom="paragraph">
                <wp:posOffset>-4477385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548C56D" w14:textId="77777777" w:rsidR="00E86C3B" w:rsidRDefault="00E86C3B" w:rsidP="00E86C3B">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1" name="Grafik 1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7BC139A" id="Gruppieren 27" o:spid="_x0000_s1028" style="position:absolute;margin-left:472.6pt;margin-top:-352.55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MMkqydcDAADfCAAADgAAAAAAAAAA&#10;AAAAAAA9AgAAZHJzL2Uyb0RvYy54bWxQSwECLQAKAAAAAAAAACEA8g7u+ZG9HQCRvR0AFAAAAAAA&#10;AAAAAAAAAABABgAAZHJzL21lZGlhL2ltYWdlMS5qcGdQSwECLQAUAAYACAAAACEA+eDUYOMAAAAM&#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" stroked="f">
                <v:textbox>
                  <w:txbxContent>
                    <w:p w14:paraId="1548C56D" w14:textId="77777777" w:rsidR="00E86C3B" w:rsidRDefault="00E86C3B" w:rsidP="00E86C3B">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">
                <v:imagedata r:id="rId2" o:title="" chromakey="#fefefe" recolortarget="#494949 [1446]"/>
              </v:shape>
            </v:group>
          </w:pict>
        </mc:Fallback>
      </mc:AlternateContent>
    </w:r>
    <w:r w:rsidR="002E0AE2" w:rsidRPr="00C140D3">
      <w:rPr>
        <w:sz w:val="8"/>
      </w:rPr>
      <mc:AlternateContent>
        <mc:Choice Requires="wps">
          <w:drawing>
            <wp:anchor distT="0" distB="0" distL="114300" distR="114300" simplePos="0" relativeHeight="251663360" behindDoc="0" locked="0" layoutInCell="1" allowOverlap="1" wp14:anchorId="10FB3E38" wp14:editId="4DC91243">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7D7B743" id="Gerade Verbindung 2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2E0AE2" w:rsidRPr="00C140D3">
      <w:rPr>
        <w:sz w:val="6"/>
      </w:rPr>
      <w:t xml:space="preserve"> </w:t>
    </w:r>
    <w:r w:rsidR="002E0AE2" w:rsidRPr="00C140D3">
      <w:rPr>
        <w:sz w:val="18"/>
      </w:rPr>
      <w:t xml:space="preserve">Modul </w:t>
    </w:r>
    <w:r w:rsidR="002E0AE2" w:rsidRPr="005D3348">
      <w:rPr>
        <w:sz w:val="18"/>
      </w:rPr>
      <w:t>B6 – Mein Anschluss</w:t>
    </w:r>
    <w:ins w:id="72" w:author="Schmidberger, Alessa | Wissensfabrik" w:date="2022-10-13T16:42:00Z">
      <w:r w:rsidR="00FE2394">
        <w:rPr>
          <w:sz w:val="18"/>
        </w:rPr>
        <w:t xml:space="preserve"> </w:t>
      </w:r>
    </w:ins>
    <w:ins w:id="73" w:author="Schmidberger, Alessa | Wissensfabrik" w:date="2022-10-13T16:43:00Z">
      <w:r w:rsidR="00FE2394">
        <w:rPr>
          <w:sz w:val="18"/>
        </w:rPr>
        <w:tab/>
      </w:r>
    </w:ins>
    <w:ins w:id="74" w:author="Schmidberger, Alessa | Wissensfabrik" w:date="2022-10-13T16:42:00Z">
      <w:r w:rsidR="00FE2394">
        <w:rPr>
          <w:sz w:val="18"/>
        </w:rPr>
        <w:t>zuletzt aktualisier</w:t>
      </w:r>
    </w:ins>
    <w:ins w:id="75" w:author="Schmidberger, Alessa | Wissensfabrik" w:date="2022-10-13T16:43:00Z">
      <w:r w:rsidR="00FE2394">
        <w:rPr>
          <w:sz w:val="18"/>
        </w:rPr>
        <w:t>t am 13.10.2022</w:t>
      </w:r>
    </w:ins>
    <w:r w:rsidR="002E0AE2" w:rsidRPr="00C140D3">
      <w:rPr>
        <w:i/>
        <w:sz w:val="18"/>
      </w:rPr>
      <w:tab/>
    </w:r>
    <w:ins w:id="76" w:author="Schmidberger, Alessa | Wissensfabrik" w:date="2022-10-13T16:43:00Z">
      <w:r w:rsidR="00FE2394">
        <w:rPr>
          <w:i/>
          <w:sz w:val="18"/>
        </w:rPr>
        <w:tab/>
      </w:r>
      <w:r w:rsidR="00FE2394">
        <w:rPr>
          <w:i/>
          <w:sz w:val="18"/>
        </w:rPr>
        <w:tab/>
      </w:r>
    </w:ins>
    <w:r w:rsidR="002E0AE2" w:rsidRPr="00C140D3">
      <w:rPr>
        <w:sz w:val="18"/>
      </w:rPr>
      <w:t xml:space="preserve">Seite </w:t>
    </w:r>
    <w:r w:rsidR="002E0AE2" w:rsidRPr="00C140D3">
      <w:rPr>
        <w:bCs w:val="0"/>
        <w:sz w:val="18"/>
      </w:rPr>
      <w:fldChar w:fldCharType="begin"/>
    </w:r>
    <w:r w:rsidR="002E0AE2" w:rsidRPr="00C140D3">
      <w:rPr>
        <w:sz w:val="18"/>
      </w:rPr>
      <w:instrText>PAGE  \* Arabic  \* MERGEFORMAT</w:instrText>
    </w:r>
    <w:r w:rsidR="002E0AE2" w:rsidRPr="00C140D3">
      <w:rPr>
        <w:bCs w:val="0"/>
        <w:sz w:val="18"/>
      </w:rPr>
      <w:fldChar w:fldCharType="separate"/>
    </w:r>
    <w:r w:rsidR="00EB65AB">
      <w:rPr>
        <w:sz w:val="18"/>
      </w:rPr>
      <w:t>1</w:t>
    </w:r>
    <w:r w:rsidR="002E0AE2" w:rsidRPr="00C140D3">
      <w:rPr>
        <w:bCs w:val="0"/>
        <w:sz w:val="18"/>
      </w:rPr>
      <w:fldChar w:fldCharType="end"/>
    </w:r>
    <w:r w:rsidR="002E0AE2" w:rsidRPr="00C140D3">
      <w:rPr>
        <w:sz w:val="18"/>
      </w:rPr>
      <w:t xml:space="preserve"> von </w:t>
    </w:r>
    <w:r w:rsidR="002E0AE2" w:rsidRPr="00C140D3">
      <w:rPr>
        <w:sz w:val="18"/>
      </w:rPr>
      <w:fldChar w:fldCharType="begin"/>
    </w:r>
    <w:r w:rsidR="002E0AE2" w:rsidRPr="00C140D3">
      <w:rPr>
        <w:sz w:val="18"/>
      </w:rPr>
      <w:instrText>NUMPAGES  \* Arabic  \* MERGEFORMAT</w:instrText>
    </w:r>
    <w:r w:rsidR="002E0AE2" w:rsidRPr="00C140D3">
      <w:rPr>
        <w:sz w:val="18"/>
      </w:rPr>
      <w:fldChar w:fldCharType="separate"/>
    </w:r>
    <w:r w:rsidR="00EB65AB">
      <w:rPr>
        <w:sz w:val="18"/>
      </w:rPr>
      <w:t>4</w:t>
    </w:r>
    <w:r w:rsidR="002E0AE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B12B4" w14:textId="77777777" w:rsidR="007D60F9" w:rsidRDefault="007D60F9" w:rsidP="00DD6851">
      <w:r>
        <w:separator/>
      </w:r>
    </w:p>
  </w:footnote>
  <w:footnote w:type="continuationSeparator" w:id="0">
    <w:p w14:paraId="27ABA2AD" w14:textId="77777777" w:rsidR="007D60F9" w:rsidRDefault="007D60F9"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568A2" w14:textId="77777777" w:rsidR="002E0AE2" w:rsidRPr="00F37B06" w:rsidRDefault="002E0AE2" w:rsidP="002E0AE2">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59264" behindDoc="1" locked="0" layoutInCell="1" allowOverlap="1" wp14:anchorId="458FA816" wp14:editId="740D4A25">
              <wp:simplePos x="0" y="0"/>
              <wp:positionH relativeFrom="margin">
                <wp:align>right</wp:align>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598AE1" w14:textId="2CCBA162" w:rsidR="002E0AE2" w:rsidRDefault="005F3809" w:rsidP="002E0AE2">
                          <w:pPr>
                            <w:jc w:val="center"/>
                          </w:pPr>
                          <w:r>
                            <w:rPr>
                              <w:b/>
                              <w:color w:val="FFFFFF" w:themeColor="background1"/>
                              <w:sz w:val="32"/>
                            </w:rPr>
                            <w:t>Arbeitsm</w:t>
                          </w:r>
                          <w:ins w:id="69" w:author="Schmidberger, Alessa | Wissensfabrik" w:date="2022-10-13T16:43:00Z">
                            <w:r w:rsidR="00FE2394">
                              <w:rPr>
                                <w:b/>
                                <w:color w:val="FFFFFF" w:themeColor="background1"/>
                                <w:sz w:val="32"/>
                              </w:rPr>
                              <w:t>a</w:t>
                            </w:r>
                          </w:ins>
                          <w:r>
                            <w:rPr>
                              <w:b/>
                              <w:color w:val="FFFFFF" w:themeColor="background1"/>
                              <w:sz w:val="32"/>
                            </w:rPr>
                            <w:t xml:space="preserve">terial </w:t>
                          </w:r>
                          <w:r w:rsidR="002E0AE2">
                            <w:rPr>
                              <w:b/>
                              <w:color w:val="FFFFFF" w:themeColor="background1"/>
                              <w:sz w:val="32"/>
                            </w:rPr>
                            <w:t>B6.4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FA816" id="Rechteck 22" o:spid="_x0000_s1026" style="position:absolute;margin-left:189.75pt;margin-top:.5pt;width:240.95pt;height:26.8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" fillcolor="#ffc000 [3207]" stroked="f" strokeweight="1pt">
              <v:textbox>
                <w:txbxContent>
                  <w:p w14:paraId="33598AE1" w14:textId="2CCBA162" w:rsidR="002E0AE2" w:rsidRDefault="005F3809" w:rsidP="002E0AE2">
                    <w:pPr>
                      <w:jc w:val="center"/>
                    </w:pPr>
                    <w:r>
                      <w:rPr>
                        <w:b/>
                        <w:color w:val="FFFFFF" w:themeColor="background1"/>
                        <w:sz w:val="32"/>
                      </w:rPr>
                      <w:t>Arbeitsm</w:t>
                    </w:r>
                    <w:ins w:id="70" w:author="Schmidberger, Alessa | Wissensfabrik" w:date="2022-10-13T16:43:00Z">
                      <w:r w:rsidR="00FE2394">
                        <w:rPr>
                          <w:b/>
                          <w:color w:val="FFFFFF" w:themeColor="background1"/>
                          <w:sz w:val="32"/>
                        </w:rPr>
                        <w:t>a</w:t>
                      </w:r>
                    </w:ins>
                    <w:r>
                      <w:rPr>
                        <w:b/>
                        <w:color w:val="FFFFFF" w:themeColor="background1"/>
                        <w:sz w:val="32"/>
                      </w:rPr>
                      <w:t xml:space="preserve">terial </w:t>
                    </w:r>
                    <w:r w:rsidR="002E0AE2">
                      <w:rPr>
                        <w:b/>
                        <w:color w:val="FFFFFF" w:themeColor="background1"/>
                        <w:sz w:val="32"/>
                      </w:rPr>
                      <w:t>B6.4</w:t>
                    </w:r>
                  </w:p>
                </w:txbxContent>
              </v:textbox>
              <w10:wrap anchorx="margin"/>
            </v:rect>
          </w:pict>
        </mc:Fallback>
      </mc:AlternateContent>
    </w:r>
    <w:r w:rsidRPr="00F37B06">
      <w:rPr>
        <w:color w:val="AEAAAA" w:themeColor="background2" w:themeShade="BF"/>
        <w:sz w:val="32"/>
      </w:rPr>
      <mc:AlternateContent>
        <mc:Choice Requires="wps">
          <w:drawing>
            <wp:anchor distT="0" distB="0" distL="114300" distR="114300" simplePos="0" relativeHeight="251660288" behindDoc="0" locked="0" layoutInCell="1" allowOverlap="1" wp14:anchorId="59C59CC6" wp14:editId="0D1C47CD">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441CA4F5" w14:textId="77777777" w:rsidR="002E0AE2" w:rsidRPr="008D5655" w:rsidRDefault="002E0AE2" w:rsidP="002E0AE2">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C59CC6"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441CA4F5" w14:textId="77777777" w:rsidR="002E0AE2" w:rsidRPr="008D5655" w:rsidRDefault="002E0AE2" w:rsidP="002E0AE2">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516BF487" w14:textId="7C4F82C3" w:rsidR="00611CF4" w:rsidRPr="002E0AE2" w:rsidRDefault="00611CF4" w:rsidP="002E0AE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5726"/>
    <w:multiLevelType w:val="hybridMultilevel"/>
    <w:tmpl w:val="2CB6894E"/>
    <w:lvl w:ilvl="0" w:tplc="04070001">
      <w:start w:val="1"/>
      <w:numFmt w:val="bullet"/>
      <w:lvlText w:val=""/>
      <w:lvlJc w:val="left"/>
      <w:pPr>
        <w:ind w:left="1068" w:hanging="360"/>
      </w:pPr>
      <w:rPr>
        <w:rFonts w:ascii="Symbol" w:hAnsi="Symbol" w:hint="default"/>
      </w:rPr>
    </w:lvl>
    <w:lvl w:ilvl="1" w:tplc="04070001">
      <w:start w:val="1"/>
      <w:numFmt w:val="bullet"/>
      <w:lvlText w:val=""/>
      <w:lvlJc w:val="left"/>
      <w:pPr>
        <w:ind w:left="1788" w:hanging="360"/>
      </w:pPr>
      <w:rPr>
        <w:rFonts w:ascii="Symbol" w:hAnsi="Symbol" w:hint="default"/>
      </w:r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 w15:restartNumberingAfterBreak="0">
    <w:nsid w:val="0D73262A"/>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8704873"/>
    <w:multiLevelType w:val="hybridMultilevel"/>
    <w:tmpl w:val="682A941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4" w15:restartNumberingAfterBreak="0">
    <w:nsid w:val="382B025B"/>
    <w:multiLevelType w:val="hybridMultilevel"/>
    <w:tmpl w:val="F9E0C71C"/>
    <w:lvl w:ilvl="0" w:tplc="04070001">
      <w:start w:val="1"/>
      <w:numFmt w:val="bullet"/>
      <w:lvlText w:val=""/>
      <w:lvlJc w:val="left"/>
      <w:pPr>
        <w:ind w:left="1068" w:hanging="360"/>
      </w:pPr>
      <w:rPr>
        <w:rFonts w:ascii="Symbol" w:hAnsi="Symbol"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5" w15:restartNumberingAfterBreak="0">
    <w:nsid w:val="500A673E"/>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50F6188"/>
    <w:multiLevelType w:val="hybridMultilevel"/>
    <w:tmpl w:val="29FE499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2273537"/>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63545319"/>
    <w:multiLevelType w:val="hybridMultilevel"/>
    <w:tmpl w:val="47D6325C"/>
    <w:lvl w:ilvl="0" w:tplc="0407000F">
      <w:start w:val="1"/>
      <w:numFmt w:val="decimal"/>
      <w:lvlText w:val="%1."/>
      <w:lvlJc w:val="left"/>
      <w:pPr>
        <w:ind w:left="360" w:hanging="360"/>
      </w:pPr>
    </w:lvl>
    <w:lvl w:ilvl="1" w:tplc="04070001">
      <w:start w:val="1"/>
      <w:numFmt w:val="bullet"/>
      <w:lvlText w:val=""/>
      <w:lvlJc w:val="left"/>
      <w:pPr>
        <w:ind w:left="1080" w:hanging="360"/>
      </w:pPr>
      <w:rPr>
        <w:rFonts w:ascii="Symbol" w:hAnsi="Symbol"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64FA0D71"/>
    <w:multiLevelType w:val="hybridMultilevel"/>
    <w:tmpl w:val="2B467D2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0716814"/>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730A1AED"/>
    <w:multiLevelType w:val="hybridMultilevel"/>
    <w:tmpl w:val="37E006E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BFD66F0"/>
    <w:multiLevelType w:val="hybridMultilevel"/>
    <w:tmpl w:val="2B467D2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CFB7D1B"/>
    <w:multiLevelType w:val="hybridMultilevel"/>
    <w:tmpl w:val="AA80716C"/>
    <w:lvl w:ilvl="0" w:tplc="0407000F">
      <w:start w:val="1"/>
      <w:numFmt w:val="decimal"/>
      <w:lvlText w:val="%1."/>
      <w:lvlJc w:val="left"/>
      <w:pPr>
        <w:ind w:left="360" w:hanging="360"/>
      </w:pPr>
    </w:lvl>
    <w:lvl w:ilvl="1" w:tplc="04070001">
      <w:start w:val="1"/>
      <w:numFmt w:val="bullet"/>
      <w:lvlText w:val=""/>
      <w:lvlJc w:val="left"/>
      <w:pPr>
        <w:ind w:left="1080" w:hanging="360"/>
      </w:pPr>
      <w:rPr>
        <w:rFonts w:ascii="Symbol" w:hAnsi="Symbol"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789396433">
    <w:abstractNumId w:val="2"/>
  </w:num>
  <w:num w:numId="2" w16cid:durableId="1350525050">
    <w:abstractNumId w:val="12"/>
  </w:num>
  <w:num w:numId="3" w16cid:durableId="426466624">
    <w:abstractNumId w:val="7"/>
  </w:num>
  <w:num w:numId="4" w16cid:durableId="522326742">
    <w:abstractNumId w:val="13"/>
  </w:num>
  <w:num w:numId="5" w16cid:durableId="839924856">
    <w:abstractNumId w:val="10"/>
  </w:num>
  <w:num w:numId="6" w16cid:durableId="1999142622">
    <w:abstractNumId w:val="3"/>
  </w:num>
  <w:num w:numId="7" w16cid:durableId="1755782399">
    <w:abstractNumId w:val="4"/>
  </w:num>
  <w:num w:numId="8" w16cid:durableId="971598229">
    <w:abstractNumId w:val="0"/>
  </w:num>
  <w:num w:numId="9" w16cid:durableId="1373963202">
    <w:abstractNumId w:val="8"/>
  </w:num>
  <w:num w:numId="10" w16cid:durableId="1896306980">
    <w:abstractNumId w:val="14"/>
  </w:num>
  <w:num w:numId="11" w16cid:durableId="279800033">
    <w:abstractNumId w:val="9"/>
  </w:num>
  <w:num w:numId="12" w16cid:durableId="863784072">
    <w:abstractNumId w:val="2"/>
  </w:num>
  <w:num w:numId="13" w16cid:durableId="369499768">
    <w:abstractNumId w:val="2"/>
  </w:num>
  <w:num w:numId="14" w16cid:durableId="559219377">
    <w:abstractNumId w:val="6"/>
  </w:num>
  <w:num w:numId="15" w16cid:durableId="760300970">
    <w:abstractNumId w:val="5"/>
  </w:num>
  <w:num w:numId="16" w16cid:durableId="140659742">
    <w:abstractNumId w:val="11"/>
  </w:num>
  <w:num w:numId="17" w16cid:durableId="1953709169">
    <w:abstractNumId w:val="1"/>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354DD"/>
    <w:rsid w:val="000371F6"/>
    <w:rsid w:val="00043DA4"/>
    <w:rsid w:val="00047122"/>
    <w:rsid w:val="000644BD"/>
    <w:rsid w:val="00085522"/>
    <w:rsid w:val="000A1FFE"/>
    <w:rsid w:val="000B6096"/>
    <w:rsid w:val="000B6F96"/>
    <w:rsid w:val="000C02EB"/>
    <w:rsid w:val="000C295A"/>
    <w:rsid w:val="000C3933"/>
    <w:rsid w:val="00152FC3"/>
    <w:rsid w:val="00167440"/>
    <w:rsid w:val="00283070"/>
    <w:rsid w:val="002D10F3"/>
    <w:rsid w:val="002E0AE2"/>
    <w:rsid w:val="002F3DAA"/>
    <w:rsid w:val="00311F98"/>
    <w:rsid w:val="00342B12"/>
    <w:rsid w:val="0034329C"/>
    <w:rsid w:val="003C7E67"/>
    <w:rsid w:val="0042299C"/>
    <w:rsid w:val="00454810"/>
    <w:rsid w:val="004670A5"/>
    <w:rsid w:val="004C6EFD"/>
    <w:rsid w:val="004F0644"/>
    <w:rsid w:val="00501680"/>
    <w:rsid w:val="00510FB4"/>
    <w:rsid w:val="0051659F"/>
    <w:rsid w:val="00522FF1"/>
    <w:rsid w:val="0055433E"/>
    <w:rsid w:val="005615DD"/>
    <w:rsid w:val="0056536F"/>
    <w:rsid w:val="00572DA0"/>
    <w:rsid w:val="005B2C15"/>
    <w:rsid w:val="005C07DA"/>
    <w:rsid w:val="005C0A9C"/>
    <w:rsid w:val="005F3809"/>
    <w:rsid w:val="00611CF4"/>
    <w:rsid w:val="0063199A"/>
    <w:rsid w:val="006601B7"/>
    <w:rsid w:val="00697B7B"/>
    <w:rsid w:val="006B1729"/>
    <w:rsid w:val="007342D2"/>
    <w:rsid w:val="007734CB"/>
    <w:rsid w:val="00795B7D"/>
    <w:rsid w:val="007C0631"/>
    <w:rsid w:val="007D60F9"/>
    <w:rsid w:val="008306C3"/>
    <w:rsid w:val="008717D7"/>
    <w:rsid w:val="00884BF5"/>
    <w:rsid w:val="008C18DC"/>
    <w:rsid w:val="008D4E72"/>
    <w:rsid w:val="00902B67"/>
    <w:rsid w:val="009929BE"/>
    <w:rsid w:val="009A0C4B"/>
    <w:rsid w:val="009B3BAC"/>
    <w:rsid w:val="009E6885"/>
    <w:rsid w:val="009F77D5"/>
    <w:rsid w:val="00A02016"/>
    <w:rsid w:val="00A24E85"/>
    <w:rsid w:val="00A55669"/>
    <w:rsid w:val="00A562B0"/>
    <w:rsid w:val="00AA2DA3"/>
    <w:rsid w:val="00AC0FB4"/>
    <w:rsid w:val="00AF1502"/>
    <w:rsid w:val="00AF6BE6"/>
    <w:rsid w:val="00B07AA9"/>
    <w:rsid w:val="00B16FE0"/>
    <w:rsid w:val="00B32281"/>
    <w:rsid w:val="00B9342B"/>
    <w:rsid w:val="00BB53E3"/>
    <w:rsid w:val="00BD4EDE"/>
    <w:rsid w:val="00BF00E1"/>
    <w:rsid w:val="00C108ED"/>
    <w:rsid w:val="00C164C9"/>
    <w:rsid w:val="00CA0A3A"/>
    <w:rsid w:val="00CA60E2"/>
    <w:rsid w:val="00CC53AC"/>
    <w:rsid w:val="00CE6B45"/>
    <w:rsid w:val="00D10EB3"/>
    <w:rsid w:val="00D21A6F"/>
    <w:rsid w:val="00D650AC"/>
    <w:rsid w:val="00D65BFE"/>
    <w:rsid w:val="00D802F7"/>
    <w:rsid w:val="00DA2E42"/>
    <w:rsid w:val="00DD6851"/>
    <w:rsid w:val="00E000D0"/>
    <w:rsid w:val="00E20033"/>
    <w:rsid w:val="00E24D25"/>
    <w:rsid w:val="00E46849"/>
    <w:rsid w:val="00E722EA"/>
    <w:rsid w:val="00E86C3B"/>
    <w:rsid w:val="00E90B0D"/>
    <w:rsid w:val="00EB65AB"/>
    <w:rsid w:val="00EC2D49"/>
    <w:rsid w:val="00EE682B"/>
    <w:rsid w:val="00F12C33"/>
    <w:rsid w:val="00F24DEC"/>
    <w:rsid w:val="00F65AB3"/>
    <w:rsid w:val="00F762B7"/>
    <w:rsid w:val="00F8325D"/>
    <w:rsid w:val="00F90343"/>
    <w:rsid w:val="00FE2394"/>
    <w:rsid w:val="00FF060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10FB2AC6"/>
  <w15:docId w15:val="{57D08F59-F35A-4794-89DB-27EE697B0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D21A6F"/>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D21A6F"/>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D21A6F"/>
    <w:pPr>
      <w:keepNext/>
      <w:keepLines/>
      <w:numPr>
        <w:ilvl w:val="1"/>
        <w:numId w:val="13"/>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D21A6F"/>
    <w:pPr>
      <w:keepNext/>
      <w:keepLines/>
      <w:numPr>
        <w:ilvl w:val="2"/>
        <w:numId w:val="13"/>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13"/>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D21A6F"/>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D21A6F"/>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D21A6F"/>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D21A6F"/>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paragraph" w:styleId="Funotentext">
    <w:name w:val="footnote text"/>
    <w:basedOn w:val="Standard"/>
    <w:link w:val="FunotentextZchn"/>
    <w:uiPriority w:val="99"/>
    <w:semiHidden/>
    <w:unhideWhenUsed/>
    <w:rsid w:val="00F8325D"/>
    <w:pPr>
      <w:spacing w:after="0" w:line="240" w:lineRule="auto"/>
    </w:pPr>
    <w:rPr>
      <w:rFonts w:eastAsiaTheme="minorHAnsi"/>
      <w:sz w:val="20"/>
      <w:szCs w:val="20"/>
    </w:rPr>
  </w:style>
  <w:style w:type="character" w:customStyle="1" w:styleId="FunotentextZchn">
    <w:name w:val="Fußnotentext Zchn"/>
    <w:basedOn w:val="Absatz-Standardschriftart"/>
    <w:link w:val="Funotentext"/>
    <w:uiPriority w:val="99"/>
    <w:semiHidden/>
    <w:rsid w:val="00F8325D"/>
    <w:rPr>
      <w:rFonts w:eastAsiaTheme="minorHAnsi"/>
      <w:sz w:val="20"/>
      <w:szCs w:val="20"/>
    </w:rPr>
  </w:style>
  <w:style w:type="character" w:customStyle="1" w:styleId="ListenabsatzZchn">
    <w:name w:val="Listenabsatz Zchn"/>
    <w:aliases w:val="WF-Listenabsatz Zchn"/>
    <w:basedOn w:val="Absatz-Standardschriftart"/>
    <w:link w:val="Listenabsatz"/>
    <w:uiPriority w:val="34"/>
    <w:rsid w:val="00D21A6F"/>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D21A6F"/>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D21A6F"/>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D21A6F"/>
    <w:pPr>
      <w:numPr>
        <w:numId w:val="14"/>
      </w:numPr>
      <w:spacing w:line="276" w:lineRule="auto"/>
    </w:pPr>
  </w:style>
  <w:style w:type="character" w:customStyle="1" w:styleId="WF-Listenabsatz-1-facherZeilenabstandZchn">
    <w:name w:val="WF-Listenabsatz - 1-facher Zeilenabstand Zchn"/>
    <w:basedOn w:val="ListenabsatzZchn"/>
    <w:link w:val="WF-Listenabsatz-1-facherZeilenabstand"/>
    <w:rsid w:val="00D21A6F"/>
    <w:rPr>
      <w:rFonts w:ascii="Helvetica 45" w:eastAsiaTheme="minorHAnsi" w:hAnsi="Helvetica 45"/>
      <w:bCs/>
      <w:noProof/>
      <w:sz w:val="21"/>
      <w:lang w:eastAsia="de-DE"/>
    </w:rPr>
  </w:style>
  <w:style w:type="paragraph" w:customStyle="1" w:styleId="WF-Arbeitsblatt">
    <w:name w:val="WF-Arbeitsblatt"/>
    <w:basedOn w:val="Standard"/>
    <w:qFormat/>
    <w:rsid w:val="002E0AE2"/>
    <w:rPr>
      <w:rFonts w:ascii="Helvetica 65" w:hAnsi="Helvetica 65"/>
      <w:sz w:val="44"/>
      <w:szCs w:val="44"/>
    </w:rPr>
  </w:style>
  <w:style w:type="paragraph" w:customStyle="1" w:styleId="WF-Beschriftung">
    <w:name w:val="WF-Beschriftung"/>
    <w:basedOn w:val="Beschriftung"/>
    <w:qFormat/>
    <w:rsid w:val="002E0AE2"/>
    <w:rPr>
      <w:rFonts w:ascii="Helvetica 55" w:hAnsi="Helvetica 55"/>
      <w:lang w:val="en-US"/>
    </w:rPr>
  </w:style>
  <w:style w:type="character" w:styleId="BesuchterLink">
    <w:name w:val="FollowedHyperlink"/>
    <w:basedOn w:val="Absatz-Standardschriftart"/>
    <w:uiPriority w:val="99"/>
    <w:semiHidden/>
    <w:unhideWhenUsed/>
    <w:rsid w:val="0063199A"/>
    <w:rPr>
      <w:color w:val="954F72" w:themeColor="followedHyperlink"/>
      <w:u w:val="single"/>
    </w:rPr>
  </w:style>
  <w:style w:type="paragraph" w:styleId="berarbeitung">
    <w:name w:val="Revision"/>
    <w:hidden/>
    <w:uiPriority w:val="99"/>
    <w:semiHidden/>
    <w:rsid w:val="00FE2394"/>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people" Target="people.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CE405-950F-49AF-8978-A578F1BC0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844</Words>
  <Characters>5318</Characters>
  <Application>Microsoft Office Word</Application>
  <DocSecurity>0</DocSecurity>
  <Lines>44</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15</cp:revision>
  <cp:lastPrinted>2017-11-27T17:41:00Z</cp:lastPrinted>
  <dcterms:created xsi:type="dcterms:W3CDTF">2016-01-13T11:34:00Z</dcterms:created>
  <dcterms:modified xsi:type="dcterms:W3CDTF">2022-10-13T14:44:00Z</dcterms:modified>
</cp:coreProperties>
</file>