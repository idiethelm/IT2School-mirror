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281719" w14:textId="77777777" w:rsidR="00D93580" w:rsidRDefault="00D93580">
      <w:pPr>
        <w:pStyle w:val="WF-Arbeitsblatt"/>
        <w:jc w:val="center"/>
      </w:pPr>
    </w:p>
    <w:p w14:paraId="420B16FD" w14:textId="77777777" w:rsidR="00D93580" w:rsidRDefault="005848AE">
      <w:pPr>
        <w:pStyle w:val="WF-Arbeitsblatt"/>
        <w:jc w:val="center"/>
      </w:pPr>
      <w:r>
        <w:t>Figuren</w:t>
      </w:r>
    </w:p>
    <w:p w14:paraId="3E7DB9E2" w14:textId="77777777" w:rsidR="00D93580" w:rsidRDefault="005848AE">
      <w:pPr>
        <w:jc w:val="center"/>
        <w:rPr>
          <w:sz w:val="28"/>
        </w:rPr>
      </w:pPr>
      <w:r>
        <w:rPr>
          <w:sz w:val="28"/>
        </w:rPr>
        <w:t>... für das Internet-Model.</w:t>
      </w:r>
    </w:p>
    <w:p w14:paraId="7850E1FF" w14:textId="77777777" w:rsidR="00D93580" w:rsidRDefault="005848AE">
      <w:pPr>
        <w:jc w:val="center"/>
        <w:rPr>
          <w:sz w:val="28"/>
        </w:rPr>
      </w:pPr>
      <w:r>
        <w:rPr>
          <w:sz w:val="28"/>
        </w:rPr>
        <w:t>Bitte die folgenden Seiten farbig auf festem Papier ausdrucken, zurechtschneiden, knicken und</w:t>
      </w:r>
    </w:p>
    <w:p w14:paraId="51FAFE1A" w14:textId="77777777" w:rsidR="00D93580" w:rsidRDefault="005848AE">
      <w:pPr>
        <w:jc w:val="center"/>
        <w:rPr>
          <w:sz w:val="28"/>
        </w:rPr>
      </w:pPr>
      <w:r>
        <w:rPr>
          <w:sz w:val="28"/>
        </w:rPr>
        <w:t>zusammenkleben (siehe untere Abbildung). Es wird empfohlen, die Aufsteller in den oberen</w:t>
      </w:r>
    </w:p>
    <w:p w14:paraId="24F31F10" w14:textId="356F5619" w:rsidR="00D93580" w:rsidDel="00BD5CDD" w:rsidRDefault="005848AE">
      <w:pPr>
        <w:jc w:val="center"/>
        <w:rPr>
          <w:del w:id="0" w:author="Malambré, Julia | Wissensfabrik" w:date="2022-12-12T10:06:00Z"/>
          <w:sz w:val="28"/>
        </w:rPr>
      </w:pPr>
      <w:r>
        <w:rPr>
          <w:sz w:val="28"/>
        </w:rPr>
        <w:t>Ecken leicht einzuschneiden, um die Schnüre leichter zu befestigen.</w:t>
      </w:r>
    </w:p>
    <w:p w14:paraId="1DFB66B5" w14:textId="77777777" w:rsidR="00D93580" w:rsidRDefault="00D93580">
      <w:pPr>
        <w:jc w:val="center"/>
        <w:rPr>
          <w:sz w:val="28"/>
        </w:rPr>
      </w:pPr>
    </w:p>
    <w:p w14:paraId="509FE294" w14:textId="383C6E08" w:rsidR="00D93580" w:rsidRDefault="005848AE">
      <w:pPr>
        <w:jc w:val="center"/>
      </w:pPr>
      <w:del w:id="1" w:author="Malambré, Julia | Wissensfabrik" w:date="2022-12-12T10:05:00Z">
        <w:r w:rsidDel="00BD5CDD">
          <w:rPr>
            <w:noProof/>
          </w:rPr>
          <w:drawing>
            <wp:inline distT="0" distB="0" distL="0" distR="0" wp14:anchorId="4E3BE0E9" wp14:editId="29BCAEB3">
              <wp:extent cx="4106544" cy="2640922"/>
              <wp:effectExtent l="0" t="0" r="8254" b="7619"/>
              <wp:docPr id="1" name="Grafik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Picture 1" descr="C:\Users\Mirko Janssen\Dropbox\IMG_20150730_113920.jpg"/>
                      <pic:cNvPicPr>
                        <a:picLocks noChangeAspect="1"/>
                      </pic:cNvPicPr>
                    </pic:nvPicPr>
                    <pic:blipFill>
                      <a:blip r:embed="rId7"/>
                      <a:stretch/>
                    </pic:blipFill>
                    <pic:spPr bwMode="auto">
                      <a:xfrm>
                        <a:off x="0" y="0"/>
                        <a:ext cx="4106545" cy="26409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" w:author="Malambré, Julia | Wissensfabrik" w:date="2022-12-12T10:06:00Z">
        <w:r w:rsidR="00BD5CDD">
          <w:rPr>
            <w:noProof/>
          </w:rPr>
          <w:drawing>
            <wp:inline distT="0" distB="0" distL="0" distR="0" wp14:anchorId="0155F124" wp14:editId="0ADADE7B">
              <wp:extent cx="4773436" cy="2952000"/>
              <wp:effectExtent l="0" t="0" r="8255" b="1270"/>
              <wp:docPr id="39" name="Grafik 39" descr="Ein Bild, das Text enthält.&#10;&#10;Automatisch generierte Beschreibu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9" name="Grafik 39" descr="Ein Bild, das Text enthält.&#10;&#10;Automatisch generierte Beschreibung"/>
                      <pic:cNvPicPr/>
                    </pic:nvPicPr>
                    <pic:blipFill rotWithShape="1">
                      <a:blip r:embed="rId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5584" r="3774" b="15075"/>
                      <a:stretch/>
                    </pic:blipFill>
                    <pic:spPr bwMode="auto">
                      <a:xfrm>
                        <a:off x="0" y="0"/>
                        <a:ext cx="4773436" cy="29520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r>
        <w:br/>
      </w:r>
    </w:p>
    <w:p w14:paraId="20C423C8" w14:textId="77777777" w:rsidR="00D93580" w:rsidDel="004F6418" w:rsidRDefault="00D93580">
      <w:pPr>
        <w:jc w:val="center"/>
        <w:rPr>
          <w:del w:id="3" w:author="Malambré, Julia | Wissensfabrik" w:date="2022-12-12T10:24:00Z"/>
        </w:rPr>
      </w:pPr>
    </w:p>
    <w:p w14:paraId="1F9D653B" w14:textId="686EB44C" w:rsidR="00D93580" w:rsidRDefault="00C70618">
      <w:ins w:id="4" w:author="Malambré, Julia | Wissensfabrik" w:date="2022-12-12T10:14:00Z">
        <w:r w:rsidRPr="00C70618">
          <mc:AlternateContent>
            <mc:Choice Requires="wpg">
              <w:drawing>
                <wp:anchor distT="0" distB="0" distL="114300" distR="114300" simplePos="0" relativeHeight="251655168" behindDoc="1" locked="0" layoutInCell="1" allowOverlap="1" wp14:anchorId="30E7A5F7" wp14:editId="6D178F9D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290195</wp:posOffset>
                  </wp:positionV>
                  <wp:extent cx="9354185" cy="5094605"/>
                  <wp:effectExtent l="0" t="0" r="0" b="0"/>
                  <wp:wrapTight wrapText="bothSides">
                    <wp:wrapPolygon edited="0">
                      <wp:start x="0" y="0"/>
                      <wp:lineTo x="0" y="21484"/>
                      <wp:lineTo x="21555" y="21484"/>
                      <wp:lineTo x="21555" y="0"/>
                      <wp:lineTo x="0" y="0"/>
                    </wp:wrapPolygon>
                  </wp:wrapTight>
                  <wp:docPr id="50" name="Gruppieren 22"/>
                  <wp:cNvGraphicFramePr xmlns:a="http://schemas.openxmlformats.org/drawingml/2006/main"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9354185" cy="5094605"/>
                            <a:chOff x="0" y="0"/>
                            <a:chExt cx="9354185" cy="5094605"/>
                          </a:xfrm>
                        </wpg:grpSpPr>
                        <pic:pic xmlns:pic="http://schemas.openxmlformats.org/drawingml/2006/picture">
                          <pic:nvPicPr>
                            <pic:cNvPr id="51" name="Grafik 5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9354185" cy="509460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pic:spPr>
                        </pic:pic>
                        <wps:wsp>
                          <wps:cNvPr id="52" name="Rechteck 52"/>
                          <wps:cNvSpPr/>
                          <wps:spPr>
                            <a:xfrm>
                              <a:off x="708639" y="1857412"/>
                              <a:ext cx="678519" cy="1183286"/>
                            </a:xfrm>
                            <a:prstGeom prst="rect">
                              <a:avLst/>
                            </a:prstGeom>
                            <a:solidFill>
                              <a:srgbClr val="FFFCC9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53" name="Grafik 53" descr="Ein Bild, das Spielzeug, drinnen, Puppe, Automat enthäl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720" y="2129306"/>
                              <a:ext cx="670438" cy="639497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4" name="Rechteck 54"/>
                          <wps:cNvSpPr/>
                          <wps:spPr>
                            <a:xfrm>
                              <a:off x="2737828" y="1857412"/>
                              <a:ext cx="678519" cy="1183286"/>
                            </a:xfrm>
                            <a:prstGeom prst="rect">
                              <a:avLst/>
                            </a:prstGeom>
                            <a:solidFill>
                              <a:srgbClr val="FFFCC9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55" name="Grafik 55" descr="Ein Bild, das Spielzeug, drinnen, Puppe, Automat enthäl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45909" y="2129306"/>
                              <a:ext cx="670438" cy="639497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6" name="Rechteck 56"/>
                          <wps:cNvSpPr/>
                          <wps:spPr>
                            <a:xfrm>
                              <a:off x="4765901" y="1857412"/>
                              <a:ext cx="678519" cy="1183286"/>
                            </a:xfrm>
                            <a:prstGeom prst="rect">
                              <a:avLst/>
                            </a:prstGeom>
                            <a:solidFill>
                              <a:srgbClr val="FFFCC9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57" name="Grafik 57" descr="Ein Bild, das Spielzeug, drinnen, Puppe, Automat enthäl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73982" y="2129306"/>
                              <a:ext cx="670438" cy="639497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8" name="Rechteck 58"/>
                          <wps:cNvSpPr/>
                          <wps:spPr>
                            <a:xfrm>
                              <a:off x="6875073" y="1857412"/>
                              <a:ext cx="678519" cy="1183286"/>
                            </a:xfrm>
                            <a:prstGeom prst="rect">
                              <a:avLst/>
                            </a:prstGeom>
                            <a:solidFill>
                              <a:srgbClr val="FFFCC9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59" name="Grafik 59" descr="Ein Bild, das Spielzeug, drinnen, Puppe, Automat enthäl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83154" y="2129306"/>
                              <a:ext cx="670438" cy="63949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</a:graphicData>
                  </a:graphic>
                </wp:anchor>
              </w:drawing>
            </mc:Choice>
            <mc:Fallback>
              <w:pict>
                <v:group w14:anchorId="0D3EAFEE" id="Gruppieren 22" o:spid="_x0000_s1026" style="position:absolute;margin-left:-.15pt;margin-top:22.85pt;width:736.55pt;height:401.15pt;z-index:-251661312" coordsize="93541,5094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Grafik 51" o:spid="_x0000_s1027" type="#_x0000_t75" style="position:absolute;width:93541;height:50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" filled="t">
                    <v:imagedata r:id="rId11" o:title=""/>
                  </v:shape>
                  <v:rect id="Rechteck 52" o:spid="_x0000_s1028" style="position:absolute;left:7086;top:18574;width:6785;height:11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" fillcolor="#fffcc9" stroked="f" strokeweight="1pt"/>
                  <v:shape id="Grafik 53" o:spid="_x0000_s1029" type="#_x0000_t75" alt="Ein Bild, das Spielzeug, drinnen, Puppe, Automat enthält." style="position:absolute;left:7167;top:21293;width:6704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">
                    <v:imagedata r:id="rId12" o:title="Ein Bild, das Spielzeug, drinnen, Puppe, Automat enthält"/>
                  </v:shape>
                  <v:rect id="Rechteck 54" o:spid="_x0000_s1030" style="position:absolute;left:27378;top:18574;width:6785;height:11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" fillcolor="#fffcc9" stroked="f" strokeweight="1pt"/>
                  <v:shape id="Grafik 55" o:spid="_x0000_s1031" type="#_x0000_t75" alt="Ein Bild, das Spielzeug, drinnen, Puppe, Automat enthält." style="position:absolute;left:27459;top:21293;width:6704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">
                    <v:imagedata r:id="rId12" o:title="Ein Bild, das Spielzeug, drinnen, Puppe, Automat enthält"/>
                  </v:shape>
                  <v:rect id="Rechteck 56" o:spid="_x0000_s1032" style="position:absolute;left:47659;top:18574;width:6785;height:11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" fillcolor="#fffcc9" stroked="f" strokeweight="1pt"/>
                  <v:shape id="Grafik 57" o:spid="_x0000_s1033" type="#_x0000_t75" alt="Ein Bild, das Spielzeug, drinnen, Puppe, Automat enthält." style="position:absolute;left:47739;top:21293;width:6705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">
                    <v:imagedata r:id="rId12" o:title="Ein Bild, das Spielzeug, drinnen, Puppe, Automat enthält"/>
                  </v:shape>
                  <v:rect id="Rechteck 58" o:spid="_x0000_s1034" style="position:absolute;left:68750;top:18574;width:6785;height:11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" fillcolor="#fffcc9" stroked="f" strokeweight="1pt"/>
                  <v:shape id="Grafik 59" o:spid="_x0000_s1035" type="#_x0000_t75" alt="Ein Bild, das Spielzeug, drinnen, Puppe, Automat enthält." style="position:absolute;left:68831;top:21293;width:6704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">
                    <v:imagedata r:id="rId12" o:title="Ein Bild, das Spielzeug, drinnen, Puppe, Automat enthält"/>
                  </v:shape>
                  <w10:wrap type="tight"/>
                </v:group>
              </w:pict>
            </mc:Fallback>
          </mc:AlternateContent>
        </w:r>
      </w:ins>
      <w:del w:id="5" w:author="Malambré, Julia | Wissensfabrik" w:date="2022-12-12T10:14:00Z">
        <w:r w:rsidR="005848AE" w:rsidDel="00C70618">
          <w:rPr>
            <w:noProof/>
            <w:color w:val="44546A" w:themeColor="text2"/>
          </w:rPr>
          <w:drawing>
            <wp:inline distT="0" distB="0" distL="0" distR="0" wp14:anchorId="51EC3220" wp14:editId="7A07B646">
              <wp:extent cx="9354587" cy="5094746"/>
              <wp:effectExtent l="0" t="0" r="0" b="10795"/>
              <wp:docPr id="2" name="Grafik 2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Picture 158"/>
                      <pic:cNvPicPr>
                        <a:picLocks noChangeAspect="1"/>
                      </pic:cNvPicPr>
                    </pic:nvPicPr>
                    <pic:blipFill>
                      <a:blip r:embed="rId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354587" cy="5094746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4415D66" w14:textId="77D83138" w:rsidR="00D93580" w:rsidRDefault="005848AE">
      <w:pPr>
        <w:rPr>
          <w:ins w:id="6" w:author="Malambré, Julia | Wissensfabrik" w:date="2022-12-12T10:15:00Z"/>
        </w:rPr>
      </w:pPr>
      <w:del w:id="7" w:author="Malambré, Julia | Wissensfabrik" w:date="2022-12-12T10:14:00Z">
        <w:r w:rsidDel="00C70618">
          <w:rPr>
            <w:noProof/>
            <w:color w:val="44546A" w:themeColor="text2"/>
          </w:rPr>
          <w:drawing>
            <wp:inline distT="0" distB="0" distL="0" distR="0" wp14:anchorId="12DE1D53" wp14:editId="6EEC8F0E">
              <wp:extent cx="9354587" cy="5094746"/>
              <wp:effectExtent l="0" t="0" r="0" b="10795"/>
              <wp:docPr id="3" name="Grafik 2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Picture 159"/>
                      <pic:cNvPicPr>
                        <a:picLocks noChangeAspect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354587" cy="5094746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BE526C2" w14:textId="2CFF83ED" w:rsidR="00C70618" w:rsidRDefault="00C70618">
      <w:pPr>
        <w:rPr>
          <w:ins w:id="8" w:author="Malambré, Julia | Wissensfabrik" w:date="2022-12-12T10:15:00Z"/>
        </w:rPr>
      </w:pPr>
    </w:p>
    <w:p w14:paraId="5E5DB491" w14:textId="38B2C78D" w:rsidR="00C70618" w:rsidRDefault="00B96841">
      <w:pPr>
        <w:rPr>
          <w:ins w:id="9" w:author="Malambré, Julia | Wissensfabrik" w:date="2022-12-12T10:15:00Z"/>
        </w:rPr>
      </w:pPr>
      <w:ins w:id="10" w:author="Malambré, Julia | Wissensfabrik" w:date="2022-12-12T10:20:00Z">
        <w:r w:rsidRPr="00B96841">
          <mc:AlternateContent>
            <mc:Choice Requires="wpg">
              <w:drawing>
                <wp:anchor distT="0" distB="0" distL="114300" distR="114300" simplePos="0" relativeHeight="251657216" behindDoc="0" locked="0" layoutInCell="1" allowOverlap="1" wp14:anchorId="498CF239" wp14:editId="1ECAFB41">
                  <wp:simplePos x="0" y="0"/>
                  <wp:positionH relativeFrom="column">
                    <wp:posOffset>-1633</wp:posOffset>
                  </wp:positionH>
                  <wp:positionV relativeFrom="paragraph">
                    <wp:posOffset>-6078</wp:posOffset>
                  </wp:positionV>
                  <wp:extent cx="9354185" cy="5094605"/>
                  <wp:effectExtent l="0" t="0" r="0" b="0"/>
                  <wp:wrapSquare wrapText="bothSides"/>
                  <wp:docPr id="73" name="Gruppieren 2"/>
                  <wp:cNvGraphicFramePr xmlns:a="http://schemas.openxmlformats.org/drawingml/2006/main"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9354185" cy="5094605"/>
                            <a:chOff x="0" y="0"/>
                            <a:chExt cx="9354185" cy="5094605"/>
                          </a:xfrm>
                        </wpg:grpSpPr>
                        <pic:pic xmlns:pic="http://schemas.openxmlformats.org/drawingml/2006/picture">
                          <pic:nvPicPr>
                            <pic:cNvPr id="74" name="Grafik 7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9354185" cy="509460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pic:spPr>
                        </pic:pic>
                        <wpg:grpSp>
                          <wpg:cNvPr id="75" name="Gruppieren 75"/>
                          <wpg:cNvGrpSpPr/>
                          <wpg:grpSpPr>
                            <a:xfrm>
                              <a:off x="413703" y="2151062"/>
                              <a:ext cx="1270635" cy="760095"/>
                              <a:chOff x="413703" y="2151062"/>
                              <a:chExt cx="1270635" cy="760095"/>
                            </a:xfrm>
                          </wpg:grpSpPr>
                          <wps:wsp>
                            <wps:cNvPr id="76" name="Rechteck 76"/>
                            <wps:cNvSpPr/>
                            <wps:spPr>
                              <a:xfrm>
                                <a:off x="413703" y="2151062"/>
                                <a:ext cx="1270635" cy="7600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CC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pic:pic xmlns:pic="http://schemas.openxmlformats.org/drawingml/2006/picture">
                            <pic:nvPicPr>
                              <pic:cNvPr id="77" name="Grafik 77" descr="Ein Bild, das Spielzeug, drinnen, Puppe, Automat enthäl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26052" y="2211359"/>
                                <a:ext cx="670438" cy="63949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78" name="Gruppieren 78"/>
                          <wpg:cNvGrpSpPr/>
                          <wpg:grpSpPr>
                            <a:xfrm>
                              <a:off x="2443169" y="2151059"/>
                              <a:ext cx="1270635" cy="760095"/>
                              <a:chOff x="2443169" y="2151059"/>
                              <a:chExt cx="1270635" cy="760095"/>
                            </a:xfrm>
                          </wpg:grpSpPr>
                          <wps:wsp>
                            <wps:cNvPr id="79" name="Rechteck 79"/>
                            <wps:cNvSpPr/>
                            <wps:spPr>
                              <a:xfrm>
                                <a:off x="2443169" y="2151059"/>
                                <a:ext cx="1270635" cy="7600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CC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pic:pic xmlns:pic="http://schemas.openxmlformats.org/drawingml/2006/picture">
                            <pic:nvPicPr>
                              <pic:cNvPr id="80" name="Grafik 80" descr="Ein Bild, das Spielzeug, drinnen, Puppe, Automat enthäl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755518" y="2211356"/>
                                <a:ext cx="670438" cy="63949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81" name="Gruppieren 81"/>
                          <wpg:cNvGrpSpPr/>
                          <wpg:grpSpPr>
                            <a:xfrm>
                              <a:off x="4470965" y="2151056"/>
                              <a:ext cx="1270635" cy="760095"/>
                              <a:chOff x="4470965" y="2151056"/>
                              <a:chExt cx="1270635" cy="760095"/>
                            </a:xfrm>
                          </wpg:grpSpPr>
                          <wps:wsp>
                            <wps:cNvPr id="82" name="Rechteck 82"/>
                            <wps:cNvSpPr/>
                            <wps:spPr>
                              <a:xfrm>
                                <a:off x="4470965" y="2151056"/>
                                <a:ext cx="1270635" cy="7600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CC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pic:pic xmlns:pic="http://schemas.openxmlformats.org/drawingml/2006/picture">
                            <pic:nvPicPr>
                              <pic:cNvPr id="83" name="Grafik 83" descr="Ein Bild, das Spielzeug, drinnen, Puppe, Automat enthäl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783314" y="2211353"/>
                                <a:ext cx="670438" cy="63949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84" name="Gruppieren 84"/>
                          <wpg:cNvGrpSpPr/>
                          <wpg:grpSpPr>
                            <a:xfrm>
                              <a:off x="6546579" y="2151053"/>
                              <a:ext cx="1270635" cy="760095"/>
                              <a:chOff x="6546579" y="2151053"/>
                              <a:chExt cx="1270635" cy="760095"/>
                            </a:xfrm>
                          </wpg:grpSpPr>
                          <wps:wsp>
                            <wps:cNvPr id="85" name="Rechteck 85"/>
                            <wps:cNvSpPr/>
                            <wps:spPr>
                              <a:xfrm>
                                <a:off x="6546579" y="2151053"/>
                                <a:ext cx="1270635" cy="7600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CC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pic:pic xmlns:pic="http://schemas.openxmlformats.org/drawingml/2006/picture">
                            <pic:nvPicPr>
                              <pic:cNvPr id="86" name="Grafik 86" descr="Ein Bild, das Spielzeug, drinnen, Puppe, Automat enthäl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6858928" y="2211350"/>
                                <a:ext cx="670438" cy="63949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wgp>
                    </a:graphicData>
                  </a:graphic>
                </wp:anchor>
              </w:drawing>
            </mc:Choice>
            <mc:Fallback>
              <w:pict>
                <v:group w14:anchorId="6AAFE31A" id="Gruppieren 2" o:spid="_x0000_s1026" style="position:absolute;margin-left:-.15pt;margin-top:-.5pt;width:736.55pt;height:401.15pt;z-index:251657216" coordsize="93541,5094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">
                  <v:shape id="Grafik 74" o:spid="_x0000_s1027" type="#_x0000_t75" style="position:absolute;width:93541;height:50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" filled="t">
                    <v:imagedata r:id="rId14" o:title=""/>
                  </v:shape>
                  <v:group id="Gruppieren 75" o:spid="_x0000_s1028" style="position:absolute;left:4137;top:21510;width:12706;height:7601" coordorigin="4137,21510" coordsize="12706,7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  <v:rect id="Rechteck 76" o:spid="_x0000_s1029" style="position:absolute;left:4137;top:21510;width:12706;height:76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" fillcolor="#fffcc9" stroked="f" strokeweight="1pt"/>
                    <v:shape id="Grafik 77" o:spid="_x0000_s1030" type="#_x0000_t75" alt="Ein Bild, das Spielzeug, drinnen, Puppe, Automat enthält." style="position:absolute;left:7260;top:22113;width:6704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">
                      <v:imagedata r:id="rId12" o:title="Ein Bild, das Spielzeug, drinnen, Puppe, Automat enthält"/>
                    </v:shape>
                  </v:group>
                  <v:group id="Gruppieren 78" o:spid="_x0000_s1031" style="position:absolute;left:24431;top:21510;width:12707;height:7601" coordorigin="24431,21510" coordsize="12706,7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  <v:rect id="Rechteck 79" o:spid="_x0000_s1032" style="position:absolute;left:24431;top:21510;width:12707;height:76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" fillcolor="#fffcc9" stroked="f" strokeweight="1pt"/>
                    <v:shape id="Grafik 80" o:spid="_x0000_s1033" type="#_x0000_t75" alt="Ein Bild, das Spielzeug, drinnen, Puppe, Automat enthält." style="position:absolute;left:27555;top:22113;width:6704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">
                      <v:imagedata r:id="rId12" o:title="Ein Bild, das Spielzeug, drinnen, Puppe, Automat enthält"/>
                    </v:shape>
                  </v:group>
                  <v:group id="Gruppieren 81" o:spid="_x0000_s1034" style="position:absolute;left:44709;top:21510;width:12707;height:7601" coordorigin="44709,21510" coordsize="12706,7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    <v:rect id="Rechteck 82" o:spid="_x0000_s1035" style="position:absolute;left:44709;top:21510;width:12707;height:76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" fillcolor="#fffcc9" stroked="f" strokeweight="1pt"/>
                    <v:shape id="Grafik 83" o:spid="_x0000_s1036" type="#_x0000_t75" alt="Ein Bild, das Spielzeug, drinnen, Puppe, Automat enthält." style="position:absolute;left:47833;top:22113;width:6704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">
                      <v:imagedata r:id="rId12" o:title="Ein Bild, das Spielzeug, drinnen, Puppe, Automat enthält"/>
                    </v:shape>
                  </v:group>
                  <v:group id="Gruppieren 84" o:spid="_x0000_s1037" style="position:absolute;left:65465;top:21510;width:12707;height:7601" coordorigin="65465,21510" coordsize="12706,7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  <v:rect id="Rechteck 85" o:spid="_x0000_s1038" style="position:absolute;left:65465;top:21510;width:12707;height:76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" fillcolor="#fffcc9" stroked="f" strokeweight="1pt"/>
                    <v:shape id="Grafik 86" o:spid="_x0000_s1039" type="#_x0000_t75" alt="Ein Bild, das Spielzeug, drinnen, Puppe, Automat enthält." style="position:absolute;left:68589;top:22113;width:6704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">
                      <v:imagedata r:id="rId12" o:title="Ein Bild, das Spielzeug, drinnen, Puppe, Automat enthält"/>
                    </v:shape>
                  </v:group>
                  <w10:wrap type="square"/>
                </v:group>
              </w:pict>
            </mc:Fallback>
          </mc:AlternateContent>
        </w:r>
      </w:ins>
    </w:p>
    <w:p w14:paraId="776B04C1" w14:textId="3372BB59" w:rsidR="008300E6" w:rsidRDefault="00B96841">
      <w:ins w:id="11" w:author="Malambré, Julia | Wissensfabrik" w:date="2022-12-12T10:21:00Z">
        <w:r w:rsidRPr="00B96841">
          <w:lastRenderedPageBreak/>
          <mc:AlternateContent>
            <mc:Choice Requires="wpg">
              <w:drawing>
                <wp:anchor distT="0" distB="0" distL="114300" distR="114300" simplePos="0" relativeHeight="251661312" behindDoc="0" locked="0" layoutInCell="1" allowOverlap="1" wp14:anchorId="3855FD2D" wp14:editId="7305A0E4">
                  <wp:simplePos x="0" y="0"/>
                  <wp:positionH relativeFrom="column">
                    <wp:posOffset>-1633</wp:posOffset>
                  </wp:positionH>
                  <wp:positionV relativeFrom="paragraph">
                    <wp:posOffset>388529</wp:posOffset>
                  </wp:positionV>
                  <wp:extent cx="9354185" cy="5094605"/>
                  <wp:effectExtent l="0" t="0" r="0" b="0"/>
                  <wp:wrapSquare wrapText="bothSides"/>
                  <wp:docPr id="87" name="Gruppieren 2"/>
                  <wp:cNvGraphicFramePr xmlns:a="http://schemas.openxmlformats.org/drawingml/2006/main"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9354185" cy="5094605"/>
                            <a:chOff x="0" y="0"/>
                            <a:chExt cx="9354185" cy="5094605"/>
                          </a:xfrm>
                        </wpg:grpSpPr>
                        <pic:pic xmlns:pic="http://schemas.openxmlformats.org/drawingml/2006/picture">
                          <pic:nvPicPr>
                            <pic:cNvPr id="88" name="Grafik 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9354185" cy="509460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pic:spPr>
                        </pic:pic>
                        <wpg:grpSp>
                          <wpg:cNvPr id="89" name="Gruppieren 89"/>
                          <wpg:cNvGrpSpPr/>
                          <wpg:grpSpPr>
                            <a:xfrm>
                              <a:off x="563824" y="1787208"/>
                              <a:ext cx="937433" cy="1200150"/>
                              <a:chOff x="563824" y="1787208"/>
                              <a:chExt cx="937433" cy="1200150"/>
                            </a:xfrm>
                          </wpg:grpSpPr>
                          <wps:wsp>
                            <wps:cNvPr id="90" name="Rechteck 90"/>
                            <wps:cNvSpPr/>
                            <wps:spPr>
                              <a:xfrm>
                                <a:off x="563824" y="1787208"/>
                                <a:ext cx="937433" cy="12001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CC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pic:pic xmlns:pic="http://schemas.openxmlformats.org/drawingml/2006/picture">
                            <pic:nvPicPr>
                              <pic:cNvPr id="91" name="Grafik 91" descr="Ein Bild, das Spielzeug, drinnen, Puppe, Automat enthäl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5195" y="2067534"/>
                                <a:ext cx="670438" cy="63949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92" name="Gruppieren 92"/>
                          <wpg:cNvGrpSpPr/>
                          <wpg:grpSpPr>
                            <a:xfrm>
                              <a:off x="2605665" y="1791463"/>
                              <a:ext cx="937433" cy="1200150"/>
                              <a:chOff x="2605665" y="1791463"/>
                              <a:chExt cx="937433" cy="1200150"/>
                            </a:xfrm>
                          </wpg:grpSpPr>
                          <wps:wsp>
                            <wps:cNvPr id="93" name="Rechteck 93"/>
                            <wps:cNvSpPr/>
                            <wps:spPr>
                              <a:xfrm>
                                <a:off x="2605665" y="1791463"/>
                                <a:ext cx="937433" cy="12001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CC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pic:pic xmlns:pic="http://schemas.openxmlformats.org/drawingml/2006/picture">
                            <pic:nvPicPr>
                              <pic:cNvPr id="94" name="Grafik 94" descr="Ein Bild, das Spielzeug, drinnen, Puppe, Automat enthäl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747036" y="2071789"/>
                                <a:ext cx="670438" cy="63949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95" name="Gruppieren 95"/>
                          <wpg:cNvGrpSpPr/>
                          <wpg:grpSpPr>
                            <a:xfrm>
                              <a:off x="4658161" y="1787208"/>
                              <a:ext cx="937433" cy="1200150"/>
                              <a:chOff x="4658161" y="1787208"/>
                              <a:chExt cx="937433" cy="1200150"/>
                            </a:xfrm>
                          </wpg:grpSpPr>
                          <wps:wsp>
                            <wps:cNvPr id="96" name="Rechteck 96"/>
                            <wps:cNvSpPr/>
                            <wps:spPr>
                              <a:xfrm>
                                <a:off x="4658161" y="1787208"/>
                                <a:ext cx="937433" cy="12001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CC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pic:pic xmlns:pic="http://schemas.openxmlformats.org/drawingml/2006/picture">
                            <pic:nvPicPr>
                              <pic:cNvPr id="97" name="Grafik 97" descr="Ein Bild, das Spielzeug, drinnen, Puppe, Automat enthäl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799532" y="2067534"/>
                                <a:ext cx="670438" cy="63949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98" name="Gruppieren 98"/>
                          <wpg:cNvGrpSpPr/>
                          <wpg:grpSpPr>
                            <a:xfrm>
                              <a:off x="6700711" y="1789705"/>
                              <a:ext cx="937433" cy="1200150"/>
                              <a:chOff x="6700711" y="1789705"/>
                              <a:chExt cx="937433" cy="1200150"/>
                            </a:xfrm>
                          </wpg:grpSpPr>
                          <wps:wsp>
                            <wps:cNvPr id="99" name="Rechteck 99"/>
                            <wps:cNvSpPr/>
                            <wps:spPr>
                              <a:xfrm>
                                <a:off x="6700711" y="1789705"/>
                                <a:ext cx="937433" cy="12001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CC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pic:pic xmlns:pic="http://schemas.openxmlformats.org/drawingml/2006/picture">
                            <pic:nvPicPr>
                              <pic:cNvPr id="100" name="Grafik 100" descr="Ein Bild, das Spielzeug, drinnen, Puppe, Automat enthäl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6842082" y="2070031"/>
                                <a:ext cx="670438" cy="63949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wgp>
                    </a:graphicData>
                  </a:graphic>
                </wp:anchor>
              </w:drawing>
            </mc:Choice>
            <mc:Fallback>
              <w:pict>
                <v:group w14:anchorId="71DDB5D7" id="Gruppieren 2" o:spid="_x0000_s1026" style="position:absolute;margin-left:-.15pt;margin-top:30.6pt;width:736.55pt;height:401.15pt;z-index:251661312" coordsize="93541,5094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">
                  <v:shape id="Grafik 88" o:spid="_x0000_s1027" type="#_x0000_t75" style="position:absolute;width:93541;height:50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" filled="t">
                    <v:imagedata r:id="rId16" o:title=""/>
                  </v:shape>
                  <v:group id="Gruppieren 89" o:spid="_x0000_s1028" style="position:absolute;left:5638;top:17872;width:9374;height:12001" coordorigin="5638,17872" coordsize="9374,12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4AxAAAANs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zL7g+SX8ALn4BwAA//8DAFBLAQItABQABgAIAAAAIQDb4fbL7gAAAIUBAAATAAAAAAAAAAAA&#10;AAAAAAAAAABbQ29udGVudF9UeXBlc10ueG1sUEsBAi0AFAAGAAgAAAAhAFr0LFu/AAAAFQEAAAsA&#10;AAAAAAAAAAAAAAAAHwEAAF9yZWxzLy5yZWxzUEsBAi0AFAAGAAgAAAAhAJQN/gDEAAAA2wAAAA8A&#10;AAAAAAAAAAAAAAAABwIAAGRycy9kb3ducmV2LnhtbFBLBQYAAAAAAwADALcAAAD4AgAAAAA=&#10;">
                    <v:rect id="Rechteck 90" o:spid="_x0000_s1029" style="position:absolute;left:5638;top:17872;width:9374;height:1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" fillcolor="#fffcc9" stroked="f" strokeweight="1pt"/>
                    <v:shape id="Grafik 91" o:spid="_x0000_s1030" type="#_x0000_t75" alt="Ein Bild, das Spielzeug, drinnen, Puppe, Automat enthält." style="position:absolute;left:7051;top:20675;width:6705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">
                      <v:imagedata r:id="rId12" o:title="Ein Bild, das Spielzeug, drinnen, Puppe, Automat enthält"/>
                    </v:shape>
                  </v:group>
                  <v:group id="Gruppieren 92" o:spid="_x0000_s1031" style="position:absolute;left:26056;top:17914;width:9374;height:12002" coordorigin="26056,17914" coordsize="9374,12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Pqs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xE8v4QfIBcPAAAA//8DAFBLAQItABQABgAIAAAAIQDb4fbL7gAAAIUBAAATAAAAAAAAAAAA&#10;AAAAAAAAAABbQ29udGVudF9UeXBlc10ueG1sUEsBAi0AFAAGAAgAAAAhAFr0LFu/AAAAFQEAAAsA&#10;AAAAAAAAAAAAAAAAHwEAAF9yZWxzLy5yZWxzUEsBAi0AFAAGAAgAAAAhAB9w+qzEAAAA2wAAAA8A&#10;AAAAAAAAAAAAAAAABwIAAGRycy9kb3ducmV2LnhtbFBLBQYAAAAAAwADALcAAAD4AgAAAAA=&#10;">
                    <v:rect id="Rechteck 93" o:spid="_x0000_s1032" style="position:absolute;left:26056;top:17914;width:9374;height:12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" fillcolor="#fffcc9" stroked="f" strokeweight="1pt"/>
                    <v:shape id="Grafik 94" o:spid="_x0000_s1033" type="#_x0000_t75" alt="Ein Bild, das Spielzeug, drinnen, Puppe, Automat enthält." style="position:absolute;left:27470;top:20717;width:6704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">
                      <v:imagedata r:id="rId12" o:title="Ein Bild, das Spielzeug, drinnen, Puppe, Automat enthält"/>
                    </v:shape>
                  </v:group>
                  <v:group id="Gruppieren 95" o:spid="_x0000_s1034" style="position:absolute;left:46581;top:17872;width:9374;height:12001" coordorigin="46581,17872" coordsize="9374,12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WLY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">
                    <v:rect id="Rechteck 96" o:spid="_x0000_s1035" style="position:absolute;left:46581;top:17872;width:9374;height:1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" fillcolor="#fffcc9" stroked="f" strokeweight="1pt"/>
                    <v:shape id="Grafik 97" o:spid="_x0000_s1036" type="#_x0000_t75" alt="Ein Bild, das Spielzeug, drinnen, Puppe, Automat enthält." style="position:absolute;left:47995;top:20675;width:6704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">
                      <v:imagedata r:id="rId12" o:title="Ein Bild, das Spielzeug, drinnen, Puppe, Automat enthält"/>
                    </v:shape>
                  </v:group>
                  <v:group id="Gruppieren 98" o:spid="_x0000_s1037" style="position:absolute;left:67007;top:17897;width:9374;height:12001" coordorigin="67007,17897" coordsize="9374,12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  <v:rect id="Rechteck 99" o:spid="_x0000_s1038" style="position:absolute;left:67007;top:17897;width:9374;height:1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" fillcolor="#fffcc9" stroked="f" strokeweight="1pt"/>
                    <v:shape id="Grafik 100" o:spid="_x0000_s1039" type="#_x0000_t75" alt="Ein Bild, das Spielzeug, drinnen, Puppe, Automat enthält." style="position:absolute;left:68420;top:20700;width:6705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">
                      <v:imagedata r:id="rId12" o:title="Ein Bild, das Spielzeug, drinnen, Puppe, Automat enthält"/>
                    </v:shape>
                  </v:group>
                  <w10:wrap type="square"/>
                </v:group>
              </w:pict>
            </mc:Fallback>
          </mc:AlternateContent>
        </w:r>
      </w:ins>
    </w:p>
    <w:p w14:paraId="0AA91183" w14:textId="675B0263" w:rsidR="00D93580" w:rsidDel="004F6418" w:rsidRDefault="005848AE">
      <w:pPr>
        <w:rPr>
          <w:del w:id="12" w:author="Malambré, Julia | Wissensfabrik" w:date="2022-12-12T10:23:00Z"/>
        </w:rPr>
      </w:pPr>
      <w:del w:id="13" w:author="Malambré, Julia | Wissensfabrik" w:date="2022-12-12T10:16:00Z">
        <w:r w:rsidDel="008300E6">
          <w:rPr>
            <w:noProof/>
            <w:color w:val="44546A" w:themeColor="text2"/>
          </w:rPr>
          <w:lastRenderedPageBreak/>
          <w:drawing>
            <wp:inline distT="0" distB="0" distL="0" distR="0" wp14:anchorId="1EB65D9C" wp14:editId="67FCF431">
              <wp:extent cx="9354587" cy="5094746"/>
              <wp:effectExtent l="0" t="0" r="0" b="10795"/>
              <wp:docPr id="4" name="Grafik 2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" name="Picture 160"/>
                      <pic:cNvPicPr>
                        <a:picLocks noChangeAspect="1"/>
                      </pic:cNvPicPr>
                    </pic:nvPicPr>
                    <pic:blipFill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354587" cy="5094746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3118105" w14:textId="7B6CE925" w:rsidR="00D93580" w:rsidDel="004F6418" w:rsidRDefault="00D93580">
      <w:pPr>
        <w:rPr>
          <w:del w:id="14" w:author="Malambré, Julia | Wissensfabrik" w:date="2022-12-12T10:23:00Z"/>
        </w:rPr>
      </w:pPr>
    </w:p>
    <w:p w14:paraId="218F59A9" w14:textId="6DC6C0DA" w:rsidR="00D93580" w:rsidDel="004F6418" w:rsidRDefault="00D93580">
      <w:pPr>
        <w:rPr>
          <w:del w:id="15" w:author="Malambré, Julia | Wissensfabrik" w:date="2022-12-12T10:23:00Z"/>
        </w:rPr>
      </w:pPr>
    </w:p>
    <w:p w14:paraId="136F6EC1" w14:textId="77777777" w:rsidR="00D93580" w:rsidRDefault="005848AE">
      <w:r>
        <w:rPr>
          <w:noProof/>
          <w:color w:val="44546A" w:themeColor="text2"/>
        </w:rPr>
        <w:drawing>
          <wp:inline distT="0" distB="0" distL="0" distR="0" wp14:anchorId="76623C70" wp14:editId="576D5B6C">
            <wp:extent cx="9354587" cy="5094746"/>
            <wp:effectExtent l="0" t="0" r="0" b="10795"/>
            <wp:docPr id="5" name="Grafi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4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4587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AB18" w14:textId="77777777" w:rsidR="00D93580" w:rsidRDefault="00D93580"/>
    <w:p w14:paraId="42C88E69" w14:textId="77777777" w:rsidR="00D93580" w:rsidRDefault="005848AE">
      <w:r>
        <w:rPr>
          <w:noProof/>
          <w:color w:val="44546A" w:themeColor="text2"/>
        </w:rPr>
        <w:lastRenderedPageBreak/>
        <w:drawing>
          <wp:inline distT="0" distB="0" distL="0" distR="0" wp14:anchorId="1C351690" wp14:editId="3BAF5659">
            <wp:extent cx="9359467" cy="5082480"/>
            <wp:effectExtent l="0" t="0" r="0" b="4444"/>
            <wp:docPr id="6" name="Grafik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70"/>
                    <pic:cNvPicPr>
                      <a:picLocks noChangeAspect="1"/>
                    </pic:cNvPicPr>
                  </pic:nvPicPr>
                  <pic:blipFill>
                    <a:blip r:embed="rId18"/>
                    <a:stretch/>
                  </pic:blipFill>
                  <pic:spPr bwMode="auto">
                    <a:xfrm>
                      <a:off x="0" y="0"/>
                      <a:ext cx="9359468" cy="508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C320E" w14:textId="77777777" w:rsidR="00D93580" w:rsidRDefault="005848AE">
      <w:r>
        <w:rPr>
          <w:noProof/>
          <w:color w:val="44546A" w:themeColor="text2"/>
        </w:rPr>
        <w:lastRenderedPageBreak/>
        <w:drawing>
          <wp:inline distT="0" distB="0" distL="0" distR="0" wp14:anchorId="50906B79" wp14:editId="4F77E450">
            <wp:extent cx="9359467" cy="5082480"/>
            <wp:effectExtent l="0" t="0" r="0" b="4444"/>
            <wp:docPr id="7" name="Grafik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57"/>
                    <pic:cNvPicPr>
                      <a:picLocks noChangeAspect="1"/>
                    </pic:cNvPicPr>
                  </pic:nvPicPr>
                  <pic:blipFill>
                    <a:blip r:embed="rId18"/>
                    <a:stretch/>
                  </pic:blipFill>
                  <pic:spPr bwMode="auto">
                    <a:xfrm>
                      <a:off x="0" y="0"/>
                      <a:ext cx="9359468" cy="508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909BF" w14:textId="77777777" w:rsidR="00D93580" w:rsidRDefault="00D93580"/>
    <w:p w14:paraId="7827A2E0" w14:textId="77777777" w:rsidR="00D93580" w:rsidRDefault="00D93580"/>
    <w:p w14:paraId="23A057F3" w14:textId="77777777" w:rsidR="00D93580" w:rsidRDefault="005848AE">
      <w:pPr>
        <w:rPr>
          <w:color w:val="44546A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457EA55B" wp14:editId="269A7B29">
            <wp:extent cx="9360000" cy="5094745"/>
            <wp:effectExtent l="0" t="0" r="0" b="0"/>
            <wp:docPr id="8" name="Grafik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46"/>
                    <pic:cNvPicPr>
                      <a:picLocks noChangeAspect="1"/>
                    </pic:cNvPicPr>
                  </pic:nvPicPr>
                  <pic:blipFill>
                    <a:blip r:embed="rId19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AC065" w14:textId="77777777" w:rsidR="00D93580" w:rsidRDefault="00D93580">
      <w:pPr>
        <w:spacing w:after="200"/>
        <w:rPr>
          <w:color w:val="44546A"/>
        </w:rPr>
      </w:pPr>
    </w:p>
    <w:p w14:paraId="0993C899" w14:textId="77777777" w:rsidR="00D93580" w:rsidRDefault="005848AE">
      <w:pPr>
        <w:rPr>
          <w:color w:val="44546A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0F73AB57" wp14:editId="6380DB1B">
            <wp:extent cx="9360000" cy="5094745"/>
            <wp:effectExtent l="0" t="0" r="0" b="0"/>
            <wp:docPr id="9" name="Grafik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47"/>
                    <pic:cNvPicPr>
                      <a:picLocks noChangeAspect="1"/>
                    </pic:cNvPicPr>
                  </pic:nvPicPr>
                  <pic:blipFill>
                    <a:blip r:embed="rId20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34A43" w14:textId="77777777" w:rsidR="00D93580" w:rsidRDefault="00D93580">
      <w:pPr>
        <w:spacing w:after="200"/>
        <w:rPr>
          <w:color w:val="44546A"/>
        </w:rPr>
      </w:pPr>
    </w:p>
    <w:p w14:paraId="18C4940E" w14:textId="77777777" w:rsidR="00D93580" w:rsidRDefault="005848AE">
      <w:pPr>
        <w:rPr>
          <w:color w:val="44546A"/>
        </w:rPr>
      </w:pPr>
      <w:r>
        <w:rPr>
          <w:noProof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616284FB" wp14:editId="0D861D1D">
                <wp:simplePos x="0" y="0"/>
                <wp:positionH relativeFrom="column">
                  <wp:posOffset>51435</wp:posOffset>
                </wp:positionH>
                <wp:positionV relativeFrom="paragraph">
                  <wp:posOffset>4006215</wp:posOffset>
                </wp:positionV>
                <wp:extent cx="2000250" cy="380999"/>
                <wp:effectExtent l="0" t="0" r="0" b="0"/>
                <wp:wrapNone/>
                <wp:docPr id="1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00250" cy="3810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141B2B" w14:textId="77777777" w:rsidR="00D93580" w:rsidRDefault="005848AE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36"/>
                                <w:szCs w:val="36"/>
                              </w:rPr>
                              <w:t>188.64.58.118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284FB" id="Textfeld 2" o:spid="_x0000_s1026" style="position:absolute;margin-left:4.05pt;margin-top:315.45pt;width:157.5pt;height:30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" stroked="f">
                <v:fill opacity="0"/>
                <v:textbox>
                  <w:txbxContent>
                    <w:p w14:paraId="43141B2B" w14:textId="77777777" w:rsidR="00D93580" w:rsidRDefault="005848AE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/>
                          <w:b/>
                          <w:sz w:val="36"/>
                          <w:szCs w:val="36"/>
                        </w:rPr>
                        <w:t>188.64.58.118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44546A" w:themeColor="text2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A10DD60" wp14:editId="16B96C5D">
                <wp:simplePos x="0" y="0"/>
                <wp:positionH relativeFrom="column">
                  <wp:posOffset>6166485</wp:posOffset>
                </wp:positionH>
                <wp:positionV relativeFrom="paragraph">
                  <wp:posOffset>4006215</wp:posOffset>
                </wp:positionV>
                <wp:extent cx="2000250" cy="380999"/>
                <wp:effectExtent l="0" t="0" r="0" b="0"/>
                <wp:wrapNone/>
                <wp:docPr id="11" name="Text Box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00250" cy="3810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998DF4" w14:textId="77777777" w:rsidR="00D93580" w:rsidRDefault="005848AE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36"/>
                                <w:szCs w:val="36"/>
                              </w:rPr>
                              <w:t>188.64.58.118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10DD60" id="Text Box 189" o:spid="_x0000_s1027" style="position:absolute;margin-left:485.55pt;margin-top:315.45pt;width:157.5pt;height:30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" stroked="f">
                <v:fill opacity="0"/>
                <v:textbox>
                  <w:txbxContent>
                    <w:p w14:paraId="73998DF4" w14:textId="77777777" w:rsidR="00D93580" w:rsidRDefault="005848AE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/>
                          <w:b/>
                          <w:sz w:val="36"/>
                          <w:szCs w:val="36"/>
                        </w:rPr>
                        <w:t>188.64.58.118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44546A" w:themeColor="text2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5B5BBAA9" wp14:editId="6C15ADCC">
                <wp:simplePos x="0" y="0"/>
                <wp:positionH relativeFrom="column">
                  <wp:posOffset>4128134</wp:posOffset>
                </wp:positionH>
                <wp:positionV relativeFrom="paragraph">
                  <wp:posOffset>4015739</wp:posOffset>
                </wp:positionV>
                <wp:extent cx="2000250" cy="380999"/>
                <wp:effectExtent l="0" t="0" r="0" b="0"/>
                <wp:wrapNone/>
                <wp:docPr id="12" name="Text Box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00250" cy="3810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DE44BC" w14:textId="77777777" w:rsidR="00D93580" w:rsidRDefault="005848AE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36"/>
                                <w:szCs w:val="36"/>
                              </w:rPr>
                              <w:t>188.64.58.118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5BBAA9" id="Text Box 188" o:spid="_x0000_s1028" style="position:absolute;margin-left:325.05pt;margin-top:316.2pt;width:157.5pt;height:30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" stroked="f">
                <v:fill opacity="0"/>
                <v:textbox>
                  <w:txbxContent>
                    <w:p w14:paraId="29DE44BC" w14:textId="77777777" w:rsidR="00D93580" w:rsidRDefault="005848AE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/>
                          <w:b/>
                          <w:sz w:val="36"/>
                          <w:szCs w:val="36"/>
                        </w:rPr>
                        <w:t>188.64.58.118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44546A" w:themeColor="text2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5F20EE20" wp14:editId="3BED6F13">
                <wp:simplePos x="0" y="0"/>
                <wp:positionH relativeFrom="column">
                  <wp:posOffset>2080259</wp:posOffset>
                </wp:positionH>
                <wp:positionV relativeFrom="paragraph">
                  <wp:posOffset>4015739</wp:posOffset>
                </wp:positionV>
                <wp:extent cx="2000250" cy="380999"/>
                <wp:effectExtent l="0" t="0" r="0" b="0"/>
                <wp:wrapNone/>
                <wp:docPr id="13" name="Text Box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00250" cy="3810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EDBE61" w14:textId="77777777" w:rsidR="00D93580" w:rsidRDefault="005848AE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36"/>
                                <w:szCs w:val="36"/>
                              </w:rPr>
                              <w:t>188.64.58.118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20EE20" id="Text Box 187" o:spid="_x0000_s1029" style="position:absolute;margin-left:163.8pt;margin-top:316.2pt;width:157.5pt;height:30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" stroked="f">
                <v:fill opacity="0"/>
                <v:textbox>
                  <w:txbxContent>
                    <w:p w14:paraId="43EDBE61" w14:textId="77777777" w:rsidR="00D93580" w:rsidRDefault="005848AE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/>
                          <w:b/>
                          <w:sz w:val="36"/>
                          <w:szCs w:val="36"/>
                        </w:rPr>
                        <w:t>188.64.58.118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44546A" w:themeColor="text2"/>
        </w:rPr>
        <w:drawing>
          <wp:inline distT="0" distB="0" distL="0" distR="0" wp14:anchorId="2633E0C0" wp14:editId="2F41F95F">
            <wp:extent cx="9360000" cy="5094745"/>
            <wp:effectExtent l="0" t="0" r="0" b="0"/>
            <wp:docPr id="14" name="Grafik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61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09AE7" w14:textId="77777777" w:rsidR="00D93580" w:rsidRDefault="00D93580">
      <w:pPr>
        <w:spacing w:after="200"/>
        <w:rPr>
          <w:color w:val="44546A"/>
        </w:rPr>
      </w:pPr>
    </w:p>
    <w:p w14:paraId="22F36424" w14:textId="77777777" w:rsidR="00D93580" w:rsidRDefault="005848AE">
      <w:pPr>
        <w:rPr>
          <w:color w:val="44546A"/>
        </w:rPr>
      </w:pPr>
      <w:r>
        <w:rPr>
          <w:noProof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1088044" wp14:editId="627EEBFF">
                <wp:simplePos x="0" y="0"/>
                <wp:positionH relativeFrom="margin">
                  <wp:posOffset>13334</wp:posOffset>
                </wp:positionH>
                <wp:positionV relativeFrom="paragraph">
                  <wp:posOffset>4053204</wp:posOffset>
                </wp:positionV>
                <wp:extent cx="2036444" cy="371475"/>
                <wp:effectExtent l="0" t="0" r="0" b="0"/>
                <wp:wrapNone/>
                <wp:docPr id="15" name="Text Box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36445" cy="37147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ADEC92" w14:textId="77777777" w:rsidR="00D93580" w:rsidRDefault="005848AE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szCs w:val="36"/>
                              </w:rPr>
                              <w:t>178.254.10.171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88044" id="Text Box 190" o:spid="_x0000_s1030" style="position:absolute;margin-left:1.05pt;margin-top:319.15pt;width:160.35pt;height:29.25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" stroked="f">
                <v:fill opacity="0"/>
                <v:textbox>
                  <w:txbxContent>
                    <w:p w14:paraId="1FADEC92" w14:textId="77777777" w:rsidR="00D93580" w:rsidRDefault="005848AE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000000"/>
                          <w:sz w:val="36"/>
                          <w:szCs w:val="36"/>
                        </w:rPr>
                        <w:t>178.254.10.171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color w:val="44546A" w:themeColor="text2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DDC30B7" wp14:editId="49B23485">
                <wp:simplePos x="0" y="0"/>
                <wp:positionH relativeFrom="column">
                  <wp:posOffset>4166235</wp:posOffset>
                </wp:positionH>
                <wp:positionV relativeFrom="paragraph">
                  <wp:posOffset>4062729</wp:posOffset>
                </wp:positionV>
                <wp:extent cx="1933574" cy="371475"/>
                <wp:effectExtent l="0" t="0" r="0" b="0"/>
                <wp:wrapNone/>
                <wp:docPr id="16" name="Text 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33575" cy="37147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  <a:round/>
                        </a:ln>
                      </wps:spPr>
                      <wps:txbx>
                        <w:txbxContent>
                          <w:p w14:paraId="77F91581" w14:textId="77777777" w:rsidR="00D93580" w:rsidRDefault="005848AE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szCs w:val="36"/>
                              </w:rPr>
                              <w:t>178.254.10.171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DC30B7" id="Text Box 192" o:spid="_x0000_s1031" style="position:absolute;margin-left:328.05pt;margin-top:319.9pt;width:152.25pt;height:29.2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" stroked="f">
                <v:fill opacity="0"/>
                <v:stroke joinstyle="round"/>
                <v:textbox>
                  <w:txbxContent>
                    <w:p w14:paraId="77F91581" w14:textId="77777777" w:rsidR="00D93580" w:rsidRDefault="005848AE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000000"/>
                          <w:sz w:val="36"/>
                          <w:szCs w:val="36"/>
                        </w:rPr>
                        <w:t>178.254.10.171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44546A" w:themeColor="text2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BA2C691" wp14:editId="3A308907">
                <wp:simplePos x="0" y="0"/>
                <wp:positionH relativeFrom="column">
                  <wp:posOffset>2049779</wp:posOffset>
                </wp:positionH>
                <wp:positionV relativeFrom="paragraph">
                  <wp:posOffset>4062729</wp:posOffset>
                </wp:positionV>
                <wp:extent cx="2057400" cy="371475"/>
                <wp:effectExtent l="0" t="0" r="0" b="0"/>
                <wp:wrapNone/>
                <wp:docPr id="17" name="Text Box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57400" cy="37147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C40FD8" w14:textId="77777777" w:rsidR="00D93580" w:rsidRDefault="005848AE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szCs w:val="36"/>
                              </w:rPr>
                              <w:t>178.254.10.171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2C691" id="Text Box 191" o:spid="_x0000_s1032" style="position:absolute;margin-left:161.4pt;margin-top:319.9pt;width:162pt;height:29.2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" stroked="f">
                <v:fill opacity="0"/>
                <v:textbox>
                  <w:txbxContent>
                    <w:p w14:paraId="02C40FD8" w14:textId="77777777" w:rsidR="00D93580" w:rsidRDefault="005848AE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000000"/>
                          <w:sz w:val="36"/>
                          <w:szCs w:val="36"/>
                        </w:rPr>
                        <w:t>178.254.10.171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44546A" w:themeColor="text2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CA4C42E" wp14:editId="5495A64F">
                <wp:simplePos x="0" y="0"/>
                <wp:positionH relativeFrom="column">
                  <wp:posOffset>6204584</wp:posOffset>
                </wp:positionH>
                <wp:positionV relativeFrom="paragraph">
                  <wp:posOffset>4053839</wp:posOffset>
                </wp:positionV>
                <wp:extent cx="1933574" cy="371475"/>
                <wp:effectExtent l="0" t="0" r="0" b="0"/>
                <wp:wrapNone/>
                <wp:docPr id="18" name="Text 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33575" cy="37147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727C99" w14:textId="77777777" w:rsidR="00D93580" w:rsidRDefault="005848AE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szCs w:val="36"/>
                              </w:rPr>
                              <w:t>178.254.10.171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A4C42E" id="_x0000_s1033" style="position:absolute;margin-left:488.55pt;margin-top:319.2pt;width:152.25pt;height:29.2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" stroked="f">
                <v:fill opacity="0"/>
                <v:textbox>
                  <w:txbxContent>
                    <w:p w14:paraId="45727C99" w14:textId="77777777" w:rsidR="00D93580" w:rsidRDefault="005848AE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000000"/>
                          <w:sz w:val="36"/>
                          <w:szCs w:val="36"/>
                        </w:rPr>
                        <w:t>178.254.10.171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44546A" w:themeColor="text2"/>
        </w:rPr>
        <w:drawing>
          <wp:inline distT="0" distB="0" distL="0" distR="0" wp14:anchorId="5B047A61" wp14:editId="55D7C782">
            <wp:extent cx="9360000" cy="5094745"/>
            <wp:effectExtent l="0" t="0" r="0" b="0"/>
            <wp:docPr id="19" name="Grafik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8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572D8" w14:textId="77777777" w:rsidR="00D93580" w:rsidRDefault="005848AE">
      <w:pPr>
        <w:rPr>
          <w:color w:val="44546A"/>
          <w:lang w:val="en-US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520DB21F" wp14:editId="72773EAD">
            <wp:extent cx="9359839" cy="5094659"/>
            <wp:effectExtent l="0" t="0" r="0" b="0"/>
            <wp:docPr id="20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63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9359840" cy="509466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44546A" w:themeColor="text2"/>
        </w:rPr>
        <w:lastRenderedPageBreak/>
        <w:drawing>
          <wp:inline distT="0" distB="0" distL="0" distR="0" wp14:anchorId="63AC76DF" wp14:editId="6A5924F2">
            <wp:extent cx="9359839" cy="5094659"/>
            <wp:effectExtent l="0" t="0" r="0" b="0"/>
            <wp:docPr id="21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3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9359840" cy="509466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44546A" w:themeColor="text2"/>
        </w:rPr>
        <w:lastRenderedPageBreak/>
        <w:drawing>
          <wp:inline distT="0" distB="0" distL="0" distR="0" wp14:anchorId="78EB533E" wp14:editId="76E570F9">
            <wp:extent cx="9359997" cy="5094745"/>
            <wp:effectExtent l="0" t="0" r="0" b="0"/>
            <wp:docPr id="22" name="Grafik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2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9359998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A65" w14:textId="77777777" w:rsidR="00D93580" w:rsidRDefault="005848AE">
      <w:pPr>
        <w:spacing w:after="200"/>
        <w:rPr>
          <w:color w:val="44546A"/>
          <w:lang w:val="en-US"/>
        </w:rPr>
      </w:pPr>
      <w:r>
        <w:rPr>
          <w:color w:val="44546A" w:themeColor="text2"/>
          <w:lang w:val="en-US"/>
        </w:rPr>
        <w:br w:type="page"/>
      </w:r>
    </w:p>
    <w:p w14:paraId="7B185D54" w14:textId="77777777" w:rsidR="00D93580" w:rsidRDefault="005848AE">
      <w:pPr>
        <w:rPr>
          <w:color w:val="44546A"/>
          <w:lang w:val="en-US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5B2BFF9C" wp14:editId="41F9E6F4">
            <wp:extent cx="9359839" cy="5094659"/>
            <wp:effectExtent l="0" t="0" r="0" b="0"/>
            <wp:docPr id="23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63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9359840" cy="509466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44546A" w:themeColor="text2"/>
        </w:rPr>
        <w:lastRenderedPageBreak/>
        <w:drawing>
          <wp:inline distT="0" distB="0" distL="0" distR="0" wp14:anchorId="2B1DEBF8" wp14:editId="35F24DF4">
            <wp:extent cx="9360000" cy="5094745"/>
            <wp:effectExtent l="0" t="0" r="0" b="0"/>
            <wp:docPr id="24" name="Grafik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3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15B25" w14:textId="77777777" w:rsidR="00D93580" w:rsidRDefault="005848AE">
      <w:pPr>
        <w:spacing w:after="200"/>
        <w:rPr>
          <w:color w:val="44546A"/>
          <w:lang w:val="en-US"/>
        </w:rPr>
      </w:pPr>
      <w:r>
        <w:rPr>
          <w:color w:val="44546A" w:themeColor="text2"/>
          <w:lang w:val="en-US"/>
        </w:rPr>
        <w:br w:type="page"/>
      </w:r>
    </w:p>
    <w:p w14:paraId="44D28F8E" w14:textId="77777777" w:rsidR="00D93580" w:rsidRDefault="005848AE">
      <w:pPr>
        <w:rPr>
          <w:color w:val="44546A"/>
          <w:lang w:val="en-US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2BA560B5" wp14:editId="027BDC25">
            <wp:extent cx="9251790" cy="5035847"/>
            <wp:effectExtent l="0" t="0" r="6984" b="0"/>
            <wp:docPr id="25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63"/>
                    <pic:cNvPicPr>
                      <a:picLocks noChangeAspect="1"/>
                    </pic:cNvPicPr>
                  </pic:nvPicPr>
                  <pic:blipFill>
                    <a:blip r:embed="rId23"/>
                    <a:stretch/>
                  </pic:blipFill>
                  <pic:spPr bwMode="auto">
                    <a:xfrm>
                      <a:off x="0" y="0"/>
                      <a:ext cx="9251790" cy="5035848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44546A" w:themeColor="text2"/>
        </w:rPr>
        <w:lastRenderedPageBreak/>
        <w:drawing>
          <wp:inline distT="0" distB="0" distL="0" distR="0" wp14:anchorId="64B9297E" wp14:editId="2E79AD81">
            <wp:extent cx="9360000" cy="5094745"/>
            <wp:effectExtent l="0" t="0" r="0" b="0"/>
            <wp:docPr id="26" name="Grafik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64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A10D4" w14:textId="77777777" w:rsidR="00D93580" w:rsidRDefault="005848AE">
      <w:pPr>
        <w:spacing w:after="200"/>
        <w:rPr>
          <w:color w:val="44546A"/>
          <w:lang w:val="en-US"/>
        </w:rPr>
      </w:pPr>
      <w:r>
        <w:rPr>
          <w:color w:val="44546A" w:themeColor="text2"/>
          <w:lang w:val="en-US"/>
        </w:rPr>
        <w:br w:type="page"/>
      </w:r>
    </w:p>
    <w:p w14:paraId="34C4717A" w14:textId="77777777" w:rsidR="00D93580" w:rsidRDefault="005848AE">
      <w:pPr>
        <w:rPr>
          <w:color w:val="44546A"/>
          <w:lang w:val="en-US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0D01F978" wp14:editId="1FCC2EA3">
            <wp:extent cx="9360000" cy="5094745"/>
            <wp:effectExtent l="0" t="0" r="0" b="0"/>
            <wp:docPr id="27" name="Grafik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65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234B4" w14:textId="77777777" w:rsidR="00D93580" w:rsidRDefault="005848AE">
      <w:pPr>
        <w:spacing w:after="200"/>
        <w:rPr>
          <w:color w:val="44546A"/>
          <w:lang w:val="en-US"/>
        </w:rPr>
      </w:pPr>
      <w:r>
        <w:rPr>
          <w:color w:val="44546A" w:themeColor="text2"/>
          <w:lang w:val="en-US"/>
        </w:rPr>
        <w:br w:type="page"/>
      </w:r>
    </w:p>
    <w:p w14:paraId="59ECBFFF" w14:textId="77777777" w:rsidR="00D93580" w:rsidRDefault="005848AE">
      <w:pPr>
        <w:rPr>
          <w:color w:val="44546A"/>
          <w:lang w:val="en-US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7725E5F9" wp14:editId="03F47B98">
            <wp:extent cx="9360000" cy="5094745"/>
            <wp:effectExtent l="0" t="0" r="0" b="0"/>
            <wp:docPr id="28" name="Grafik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66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E74F9" w14:textId="77777777" w:rsidR="00D93580" w:rsidRDefault="005848AE">
      <w:pPr>
        <w:spacing w:after="200"/>
        <w:rPr>
          <w:color w:val="44546A"/>
          <w:lang w:val="en-US"/>
        </w:rPr>
      </w:pPr>
      <w:r>
        <w:rPr>
          <w:color w:val="44546A" w:themeColor="text2"/>
          <w:lang w:val="en-US"/>
        </w:rPr>
        <w:br w:type="page"/>
      </w:r>
    </w:p>
    <w:p w14:paraId="762A5E67" w14:textId="77777777" w:rsidR="00D93580" w:rsidRDefault="005848AE">
      <w:pPr>
        <w:rPr>
          <w:color w:val="44546A"/>
          <w:lang w:val="en-US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55362CB1" wp14:editId="1A5D5E2A">
            <wp:extent cx="9360000" cy="5094745"/>
            <wp:effectExtent l="0" t="0" r="0" b="0"/>
            <wp:docPr id="29" name="Grafik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7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48F7A" w14:textId="77777777" w:rsidR="00D93580" w:rsidRDefault="005848AE">
      <w:pPr>
        <w:spacing w:after="200"/>
        <w:rPr>
          <w:color w:val="44546A"/>
          <w:lang w:val="en-US"/>
        </w:rPr>
      </w:pPr>
      <w:r>
        <w:rPr>
          <w:color w:val="44546A" w:themeColor="text2"/>
          <w:lang w:val="en-US"/>
        </w:rPr>
        <w:br w:type="page"/>
      </w:r>
    </w:p>
    <w:p w14:paraId="5CB1111D" w14:textId="77777777" w:rsidR="00D93580" w:rsidRDefault="005848AE">
      <w:pPr>
        <w:rPr>
          <w:color w:val="44546A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0AF23F43" wp14:editId="0A71A431">
            <wp:extent cx="9360000" cy="5094745"/>
            <wp:effectExtent l="0" t="0" r="0" b="0"/>
            <wp:docPr id="30" name="Grafik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68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A5E8E" w14:textId="77777777" w:rsidR="00D93580" w:rsidRDefault="00D93580">
      <w:pPr>
        <w:rPr>
          <w:color w:val="44546A"/>
        </w:rPr>
      </w:pPr>
    </w:p>
    <w:p w14:paraId="2D3A18F9" w14:textId="77777777" w:rsidR="00D93580" w:rsidRDefault="00D93580">
      <w:pPr>
        <w:spacing w:after="200"/>
        <w:rPr>
          <w:color w:val="44546A"/>
        </w:rPr>
      </w:pPr>
    </w:p>
    <w:p w14:paraId="28DCC274" w14:textId="77777777" w:rsidR="00D93580" w:rsidRDefault="005848AE">
      <w:pPr>
        <w:rPr>
          <w:color w:val="44546A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44B49DC7" wp14:editId="6015BB0D">
            <wp:extent cx="9360000" cy="5094745"/>
            <wp:effectExtent l="0" t="0" r="0" b="0"/>
            <wp:docPr id="31" name="Grafik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69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CA63F" w14:textId="77777777" w:rsidR="00D93580" w:rsidRDefault="00D93580">
      <w:pPr>
        <w:spacing w:after="200"/>
        <w:rPr>
          <w:color w:val="44546A"/>
        </w:rPr>
      </w:pPr>
    </w:p>
    <w:p w14:paraId="3E228B04" w14:textId="77777777" w:rsidR="00D93580" w:rsidRDefault="005848AE">
      <w:pPr>
        <w:rPr>
          <w:color w:val="44546A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3CB5C0CF" wp14:editId="23B28BEF">
            <wp:extent cx="9360000" cy="5094745"/>
            <wp:effectExtent l="0" t="0" r="0" b="0"/>
            <wp:docPr id="32" name="Grafik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49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93580">
      <w:headerReference w:type="default" r:id="rId24"/>
      <w:footerReference w:type="default" r:id="rId25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EC9A47" w14:textId="77777777" w:rsidR="005848AE" w:rsidRDefault="005848AE">
      <w:pPr>
        <w:spacing w:after="0" w:line="240" w:lineRule="auto"/>
      </w:pPr>
      <w:r>
        <w:separator/>
      </w:r>
    </w:p>
  </w:endnote>
  <w:endnote w:type="continuationSeparator" w:id="0">
    <w:p w14:paraId="6B6271AC" w14:textId="77777777" w:rsidR="005848AE" w:rsidRDefault="005848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45">
    <w:altName w:val="Arial"/>
    <w:charset w:val="00"/>
    <w:family w:val="swiss"/>
    <w:pitch w:val="variable"/>
    <w:sig w:usb0="E00002FF" w:usb1="5000785B" w:usb2="00000000" w:usb3="00000000" w:csb0="0000019F" w:csb1="00000000"/>
  </w:font>
  <w:font w:name="Helvetica 65">
    <w:altName w:val="Arial"/>
    <w:charset w:val="00"/>
    <w:family w:val="swiss"/>
    <w:pitch w:val="variable"/>
    <w:sig w:usb0="E00002FF" w:usb1="5000785B" w:usb2="00000000" w:usb3="00000000" w:csb0="0000019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altName w:val="Nirmala UI"/>
    <w:panose1 w:val="00000400000000000000"/>
    <w:charset w:val="00"/>
    <w:family w:val="auto"/>
    <w:pitch w:val="variable"/>
    <w:sig w:usb0="00008003" w:usb1="00000000" w:usb2="00000000" w:usb3="00000000" w:csb0="00000001" w:csb1="00000000"/>
  </w:font>
  <w:font w:name="Helvetica 55">
    <w:altName w:val="Arial"/>
    <w:charset w:val="00"/>
    <w:family w:val="swiss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900E8C" w14:textId="67446D09" w:rsidR="00D93580" w:rsidRDefault="005848AE" w:rsidP="00307C28">
    <w:pPr>
      <w:pStyle w:val="Kopfzeile"/>
      <w:tabs>
        <w:tab w:val="clear" w:pos="4536"/>
        <w:tab w:val="clear" w:pos="9072"/>
        <w:tab w:val="center" w:pos="6804"/>
        <w:tab w:val="right" w:pos="14570"/>
      </w:tabs>
      <w:ind w:right="-2636"/>
      <w:rPr>
        <w:i/>
        <w:sz w:val="18"/>
      </w:rPr>
    </w:pPr>
    <w:r>
      <w:rPr>
        <w:noProof/>
        <w:sz w:val="8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CAAE620" wp14:editId="134B193E">
              <wp:simplePos x="0" y="0"/>
              <wp:positionH relativeFrom="column">
                <wp:posOffset>2539</wp:posOffset>
              </wp:positionH>
              <wp:positionV relativeFrom="paragraph">
                <wp:posOffset>-147954</wp:posOffset>
              </wp:positionV>
              <wp:extent cx="9242424" cy="0"/>
              <wp:effectExtent l="0" t="19049" r="34924" b="19049"/>
              <wp:wrapNone/>
              <wp:docPr id="38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4B5CE103" id="Gerade Verbindung 2" o:spid="_x0000_s1026" style="position:absolute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1.65pt" to="727.95pt,-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" strokecolor="#538135 [2409]" strokeweight="3pt">
              <v:stroke joinstyle="miter"/>
            </v:line>
          </w:pict>
        </mc:Fallback>
      </mc:AlternateContent>
    </w:r>
    <w:r>
      <w:rPr>
        <w:sz w:val="6"/>
      </w:rPr>
      <w:t xml:space="preserve"> </w:t>
    </w:r>
    <w:r w:rsidR="00BC29B3">
      <w:rPr>
        <w:sz w:val="18"/>
      </w:rPr>
      <w:t>Modul B2 – Internet</w:t>
    </w:r>
    <w:r w:rsidR="00BC29B3">
      <w:rPr>
        <w:sz w:val="18"/>
      </w:rPr>
      <w:tab/>
    </w:r>
    <w:r>
      <w:rPr>
        <w:sz w:val="18"/>
      </w:rPr>
      <w:t>aktualisiert am</w:t>
    </w:r>
    <w:r w:rsidR="007B502D">
      <w:rPr>
        <w:sz w:val="18"/>
      </w:rPr>
      <w:t xml:space="preserve"> 11.10.2022</w:t>
    </w:r>
    <w:r w:rsidR="00307C28">
      <w:rPr>
        <w:i/>
        <w:sz w:val="18"/>
      </w:rPr>
      <w:tab/>
    </w:r>
    <w:r>
      <w:rPr>
        <w:sz w:val="18"/>
      </w:rPr>
      <w:t xml:space="preserve">Seite </w:t>
    </w:r>
    <w:r>
      <w:fldChar w:fldCharType="begin"/>
    </w:r>
    <w:r>
      <w:instrText>PAGE \* MERGEFORMAT</w:instrText>
    </w:r>
    <w:r>
      <w:fldChar w:fldCharType="separate"/>
    </w:r>
    <w:r w:rsidR="00084D34" w:rsidRPr="00084D34">
      <w:rPr>
        <w:noProof/>
        <w:sz w:val="18"/>
      </w:rPr>
      <w:t>11</w:t>
    </w:r>
    <w:r>
      <w:rPr>
        <w:sz w:val="18"/>
      </w:rPr>
      <w:fldChar w:fldCharType="end"/>
    </w:r>
    <w:r>
      <w:rPr>
        <w:sz w:val="18"/>
      </w:rPr>
      <w:t xml:space="preserve"> von </w:t>
    </w:r>
    <w:r w:rsidR="00E1034A">
      <w:fldChar w:fldCharType="begin"/>
    </w:r>
    <w:r w:rsidR="00E1034A">
      <w:instrText>NUMPAGES \* MERGEFORMAT</w:instrText>
    </w:r>
    <w:r w:rsidR="00E1034A">
      <w:fldChar w:fldCharType="separate"/>
    </w:r>
    <w:r w:rsidR="00084D34" w:rsidRPr="00084D34">
      <w:rPr>
        <w:noProof/>
        <w:sz w:val="18"/>
      </w:rPr>
      <w:t>24</w:t>
    </w:r>
    <w:r w:rsidR="00E1034A">
      <w:rPr>
        <w:noProof/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9494E3" w14:textId="77777777" w:rsidR="005848AE" w:rsidRDefault="005848AE">
      <w:r>
        <w:separator/>
      </w:r>
    </w:p>
  </w:footnote>
  <w:footnote w:type="continuationSeparator" w:id="0">
    <w:p w14:paraId="33BDED06" w14:textId="77777777" w:rsidR="005848AE" w:rsidRDefault="005848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EEFA1" w14:textId="77777777" w:rsidR="00D93580" w:rsidRDefault="005848AE">
    <w:pPr>
      <w:pStyle w:val="Kopfzeile"/>
      <w:tabs>
        <w:tab w:val="clear" w:pos="4536"/>
        <w:tab w:val="clear" w:pos="9072"/>
        <w:tab w:val="left" w:pos="8520"/>
      </w:tabs>
      <w:ind w:right="-86"/>
      <w:rPr>
        <w:color w:val="AEAAAA"/>
      </w:rPr>
    </w:pPr>
    <w:r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3120" behindDoc="0" locked="0" layoutInCell="1" allowOverlap="1" wp14:anchorId="2E924AA9" wp14:editId="3D46F9F4">
              <wp:simplePos x="0" y="0"/>
              <wp:positionH relativeFrom="column">
                <wp:posOffset>-1912619</wp:posOffset>
              </wp:positionH>
              <wp:positionV relativeFrom="paragraph">
                <wp:posOffset>-2219959</wp:posOffset>
              </wp:positionV>
              <wp:extent cx="3190874" cy="247649"/>
              <wp:effectExtent l="4762" t="0" r="0" b="0"/>
              <wp:wrapNone/>
              <wp:docPr id="33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 rot="16199999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6338777" w14:textId="77777777" w:rsidR="00D93580" w:rsidRDefault="005848AE">
                          <w:pPr>
                            <w:rPr>
                              <w:sz w:val="15"/>
                              <w:szCs w:val="15"/>
                            </w:rPr>
                          </w:pPr>
                          <w:r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E924AA9" id="_x0000_s1034" style="position:absolute;margin-left:-150.6pt;margin-top:-174.8pt;width:251.25pt;height:19.5pt;rotation:-5898241fd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" stroked="f">
              <v:textbox>
                <w:txbxContent>
                  <w:p w14:paraId="06338777" w14:textId="77777777" w:rsidR="00D93580" w:rsidRDefault="005848AE">
                    <w:pPr>
                      <w:rPr>
                        <w:sz w:val="15"/>
                        <w:szCs w:val="15"/>
                      </w:rPr>
                    </w:pPr>
                    <w:r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rect>
          </w:pict>
        </mc:Fallback>
      </mc:AlternateContent>
    </w:r>
    <w:r>
      <w:rPr>
        <w:color w:val="AEAAAA" w:themeColor="background2" w:themeShade="BF"/>
      </w:rPr>
      <w:tab/>
    </w:r>
  </w:p>
  <w:p w14:paraId="38ABA7DD" w14:textId="77777777" w:rsidR="00D93580" w:rsidRDefault="00D93580">
    <w:pPr>
      <w:pStyle w:val="Kopfzeile"/>
    </w:pPr>
  </w:p>
  <w:p w14:paraId="2C53A1DA" w14:textId="77777777" w:rsidR="00D93580" w:rsidRDefault="005848AE">
    <w:pPr>
      <w:pStyle w:val="Kopfzeile"/>
      <w:tabs>
        <w:tab w:val="clear" w:pos="4536"/>
        <w:tab w:val="clear" w:pos="9072"/>
        <w:tab w:val="left" w:pos="8340"/>
      </w:tabs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66EFE732" wp14:editId="1C85560A">
              <wp:simplePos x="0" y="0"/>
              <wp:positionH relativeFrom="column">
                <wp:posOffset>9429750</wp:posOffset>
              </wp:positionH>
              <wp:positionV relativeFrom="paragraph">
                <wp:posOffset>2227579</wp:posOffset>
              </wp:positionV>
              <wp:extent cx="328929" cy="4096384"/>
              <wp:effectExtent l="0" t="0" r="0" b="0"/>
              <wp:wrapNone/>
              <wp:docPr id="34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35" name="Rechteck 35"/>
                      <wps:cNvSpPr>
                        <a:spLocks/>
                      </wps:cNvSpPr>
                      <wps:spPr bwMode="auto">
                        <a:xfrm rot="16199999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369375" w14:textId="77777777" w:rsidR="00D93580" w:rsidRDefault="005848AE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 xml:space="preserve">im Auftrag der Wissensfabrik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noBreakHyphen/>
                              <w:t xml:space="preserve">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6" name="Grafik 41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/>
                      </pic:blipFill>
                      <pic:spPr bwMode="auto">
                        <a:xfrm rot="16199999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6EFE732" id="Gruppieren 27" o:spid="_x0000_s1035" style="position:absolute;margin-left:742.5pt;margin-top:175.4pt;width:25.9pt;height:322.55pt;z-index:25166233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///////////////////////&#10;/////////////wAAAP////////////////////////////////////8AAAAA////////////////&#10;////////////////////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P//////////////////////////////////////AAAA////////////////////////////&#10;/////////wAAAAAA//////////////////////////////////8AAAAAAAD/////////////////&#10;////////////////AAAAAAAAAP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AAAAAAD/////////////////////////////&#10;/////wAAAAAAAP////////////////////////////////8AAAAAAAAA////////////////////&#10;////////////AAAAAAAAAAD///////////////////////////////8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///////////////////////////////////AAAA&#10;AP///////////////////////////////////wAAAAAA////////////////////////////////&#10;//8AAAAAAAAA////////////////////////////////AAAAAAAAAAD/////////////////////&#10;/////////wAAAAAAAAAAAP//////////////////////////////AAAAAAAAAAAA////////////&#10;////////////////////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P//////////////////////////////////////AAAAAP//////////////&#10;////////////////////AAAAAAAA////////////////////////////////AAAAAAAAAAD/////&#10;/////////////////////////wAAAAAAAAAAAAD/////////////////////////////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////w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AAAAAAD/////////////////&#10;//////////////8AAAAAAAAAAAD/////////////////////////////AAAAAAAAAAAAAP//////&#10;/////////////////////wAAAAAAAAAAAAAA/////////////////////////////wAAAAAAAAAA&#10;AAAA////////////////////////////AA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P////////////////////////////////////8AAAAA////////////////////////////////&#10;//8AAAAAAAAA//////////////////////////////8AAAAAAAAAAAD/////////////////////&#10;////////AAAAAAAAAAAAAP////////////////////////////8AAAAAAAAAAAAAAP//////////&#10;/////////////////wAAAAAAAAAAAAAA/////////////////////////////wAAAAAAAAAAAAAA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//////////////////////////////////8AAAAAAAD///////////////////////////////8A&#10;AAAAAAAAAP////////////////////////////8AAAAAAAAAAAAAAP//////////////////////&#10;////AAAAAAAAAAAAAAAA////////////////////////////AAAAAAAAAAAAAAD/////////////&#10;//////////////8AAAAAAAAAAAAAAAD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/wAAAAAAAAD///////////////////////////////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AAAAAAAAAAD///////////////////////////8AAAAAAAAA&#10;AAAAAP///////////////////////////wAAAAAAAAAAAAAAAP//////////////////////////&#10;AAAAAAAAAAAAAAAA////////////////////////////AAAAAAAAAAAAAAD/////////////////&#10;//////////8AAAAAAAAAAAAAAAD///////////////////////////8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/BBJQ0NfUFJPRklMRQAMH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P//////////////////////////AAAAAAAAAAAAAAAA////////&#10;//////////////////8AAAAAAAAAAAAAAAAA//////////////////////////8AAAAAAAAAAAAA&#10;AAD//////////////////////////wAAAAAAAAAAAAAAAP///////////////////////////wAA&#10;AAAAAAAAAAAA////////////////////////////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D/////////&#10;/////////////////wAAAAAAAAAAAAAAAP//////////////////////////AAAAAAAAAAAAAAAA&#10;//////////////////////////8AAAAAAAAAAAAAAAAA//////////////////////////8AAAAA&#10;AAAAAAD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P//////////////&#10;//////////////8AAAAAAAAAAAAAAAAA/////////////////////////wAAAAAAAAAAAAAAAAD/&#10;/////////////////////////wAAAAAAAAAAAAAA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AP//////////////////////////AAAAAAAAAAAAAAAA////&#10;//////////////////////8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////////////////////////////////////wAAAAAAAAAAAP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w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w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">
              <v:rect id="Rechteck 35" o:spid="_x0000_s1036" style="position:absolute;left:-15798;top:15798;width:34886;height:3289;rotation:-589824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" stroked="f">
                <v:textbox>
                  <w:txbxContent>
                    <w:p w14:paraId="1D369375" w14:textId="77777777" w:rsidR="00D93580" w:rsidRDefault="005848AE">
                      <w:pPr>
                        <w:spacing w:line="160" w:lineRule="exact"/>
                        <w:rPr>
                          <w:rFonts w:ascii="Helvetica 55" w:hAnsi="Helvetica 55"/>
                          <w:color w:val="A6A6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 xml:space="preserve">im Auftrag der Wissensfabrik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noBreakHyphen/>
                        <w:t xml:space="preserve"> Unternehmen für Deutschland e.V.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41" o:spid="_x0000_s1037" type="#_x0000_t75" style="position:absolute;left:-1655;top:36992;width:6477;height:1460;rotation:-589824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">
                <v:imagedata r:id="rId2" o:title=""/>
              </v:shape>
            </v:group>
          </w:pict>
        </mc:Fallback>
      </mc:AlternateContent>
    </w: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42426E30" wp14:editId="0989F5E4">
              <wp:simplePos x="0" y="0"/>
              <wp:positionH relativeFrom="column">
                <wp:posOffset>6184264</wp:posOffset>
              </wp:positionH>
              <wp:positionV relativeFrom="paragraph">
                <wp:posOffset>142239</wp:posOffset>
              </wp:positionV>
              <wp:extent cx="3059429" cy="339724"/>
              <wp:effectExtent l="0" t="0" r="7619" b="3174"/>
              <wp:wrapNone/>
              <wp:docPr id="37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3059430" cy="33972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BD722C2" w14:textId="77777777" w:rsidR="00D93580" w:rsidRDefault="005848AE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Arbeitsmaterial B2.2.1</w:t>
                          </w:r>
                        </w:p>
                        <w:p w14:paraId="675D5CA4" w14:textId="77777777" w:rsidR="00D93580" w:rsidRDefault="00D93580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2426E30" id="Rechteck 22" o:spid="_x0000_s1038" style="position:absolute;margin-left:486.95pt;margin-top:11.2pt;width:240.9pt;height:26.75pt;z-index:-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" fillcolor="#538135 [2409]" stroked="f" strokeweight="1pt">
              <v:textbox>
                <w:txbxContent>
                  <w:p w14:paraId="5BD722C2" w14:textId="77777777" w:rsidR="00D93580" w:rsidRDefault="005848AE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Arbeitsmaterial B2.2.1</w:t>
                    </w:r>
                  </w:p>
                  <w:p w14:paraId="675D5CA4" w14:textId="77777777" w:rsidR="00D93580" w:rsidRDefault="00D93580">
                    <w:pPr>
                      <w:jc w:val="center"/>
                    </w:pPr>
                  </w:p>
                </w:txbxContent>
              </v:textbox>
            </v:rect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5B2E22"/>
    <w:multiLevelType w:val="hybridMultilevel"/>
    <w:tmpl w:val="1D525A9E"/>
    <w:lvl w:ilvl="0" w:tplc="D72AFC24">
      <w:start w:val="1"/>
      <w:numFmt w:val="bullet"/>
      <w:lvlText w:val=""/>
      <w:lvlJc w:val="left"/>
      <w:pPr>
        <w:ind w:left="720" w:hanging="359"/>
      </w:pPr>
      <w:rPr>
        <w:rFonts w:ascii="Symbol" w:hAnsi="Symbol" w:hint="default"/>
      </w:rPr>
    </w:lvl>
    <w:lvl w:ilvl="1" w:tplc="B4860D36">
      <w:start w:val="1"/>
      <w:numFmt w:val="bullet"/>
      <w:lvlText w:val="o"/>
      <w:lvlJc w:val="left"/>
      <w:pPr>
        <w:ind w:left="1440" w:hanging="359"/>
      </w:pPr>
      <w:rPr>
        <w:rFonts w:ascii="Courier New" w:hAnsi="Courier New" w:cs="Courier New" w:hint="default"/>
      </w:rPr>
    </w:lvl>
    <w:lvl w:ilvl="2" w:tplc="42AE75D6">
      <w:start w:val="1"/>
      <w:numFmt w:val="bullet"/>
      <w:lvlText w:val=""/>
      <w:lvlJc w:val="left"/>
      <w:pPr>
        <w:ind w:left="2160" w:hanging="359"/>
      </w:pPr>
      <w:rPr>
        <w:rFonts w:ascii="Wingdings" w:hAnsi="Wingdings" w:hint="default"/>
      </w:rPr>
    </w:lvl>
    <w:lvl w:ilvl="3" w:tplc="F5E2A232">
      <w:start w:val="1"/>
      <w:numFmt w:val="bullet"/>
      <w:lvlText w:val=""/>
      <w:lvlJc w:val="left"/>
      <w:pPr>
        <w:ind w:left="2880" w:hanging="359"/>
      </w:pPr>
      <w:rPr>
        <w:rFonts w:ascii="Symbol" w:hAnsi="Symbol" w:hint="default"/>
      </w:rPr>
    </w:lvl>
    <w:lvl w:ilvl="4" w:tplc="D762481C">
      <w:start w:val="1"/>
      <w:numFmt w:val="bullet"/>
      <w:lvlText w:val="o"/>
      <w:lvlJc w:val="left"/>
      <w:pPr>
        <w:ind w:left="3600" w:hanging="359"/>
      </w:pPr>
      <w:rPr>
        <w:rFonts w:ascii="Courier New" w:hAnsi="Courier New" w:cs="Courier New" w:hint="default"/>
      </w:rPr>
    </w:lvl>
    <w:lvl w:ilvl="5" w:tplc="D6900018">
      <w:start w:val="1"/>
      <w:numFmt w:val="bullet"/>
      <w:lvlText w:val=""/>
      <w:lvlJc w:val="left"/>
      <w:pPr>
        <w:ind w:left="4320" w:hanging="359"/>
      </w:pPr>
      <w:rPr>
        <w:rFonts w:ascii="Wingdings" w:hAnsi="Wingdings" w:hint="default"/>
      </w:rPr>
    </w:lvl>
    <w:lvl w:ilvl="6" w:tplc="D99CDCCE">
      <w:start w:val="1"/>
      <w:numFmt w:val="bullet"/>
      <w:lvlText w:val=""/>
      <w:lvlJc w:val="left"/>
      <w:pPr>
        <w:ind w:left="5040" w:hanging="359"/>
      </w:pPr>
      <w:rPr>
        <w:rFonts w:ascii="Symbol" w:hAnsi="Symbol" w:hint="default"/>
      </w:rPr>
    </w:lvl>
    <w:lvl w:ilvl="7" w:tplc="4B66DE18">
      <w:start w:val="1"/>
      <w:numFmt w:val="bullet"/>
      <w:lvlText w:val="o"/>
      <w:lvlJc w:val="left"/>
      <w:pPr>
        <w:ind w:left="5760" w:hanging="359"/>
      </w:pPr>
      <w:rPr>
        <w:rFonts w:ascii="Courier New" w:hAnsi="Courier New" w:cs="Courier New" w:hint="default"/>
      </w:rPr>
    </w:lvl>
    <w:lvl w:ilvl="8" w:tplc="F5F2F4EE">
      <w:start w:val="1"/>
      <w:numFmt w:val="bullet"/>
      <w:lvlText w:val=""/>
      <w:lvlJc w:val="left"/>
      <w:pPr>
        <w:ind w:left="6480" w:hanging="359"/>
      </w:pPr>
      <w:rPr>
        <w:rFonts w:ascii="Wingdings" w:hAnsi="Wingdings" w:hint="default"/>
      </w:rPr>
    </w:lvl>
  </w:abstractNum>
  <w:abstractNum w:abstractNumId="1" w15:restartNumberingAfterBreak="0">
    <w:nsid w:val="42D81097"/>
    <w:multiLevelType w:val="hybridMultilevel"/>
    <w:tmpl w:val="6114C754"/>
    <w:lvl w:ilvl="0" w:tplc="5FEC400C">
      <w:start w:val="1"/>
      <w:numFmt w:val="bullet"/>
      <w:lvlText w:val=""/>
      <w:lvlJc w:val="left"/>
      <w:pPr>
        <w:ind w:left="720" w:hanging="359"/>
      </w:pPr>
      <w:rPr>
        <w:rFonts w:ascii="Symbol" w:hAnsi="Symbol" w:hint="default"/>
      </w:rPr>
    </w:lvl>
    <w:lvl w:ilvl="1" w:tplc="8D30DE68">
      <w:start w:val="1"/>
      <w:numFmt w:val="bullet"/>
      <w:lvlText w:val="o"/>
      <w:lvlJc w:val="left"/>
      <w:pPr>
        <w:ind w:left="1440" w:hanging="359"/>
      </w:pPr>
      <w:rPr>
        <w:rFonts w:ascii="Courier New" w:hAnsi="Courier New" w:cs="Courier New" w:hint="default"/>
      </w:rPr>
    </w:lvl>
    <w:lvl w:ilvl="2" w:tplc="CE00896C">
      <w:start w:val="1"/>
      <w:numFmt w:val="bullet"/>
      <w:lvlText w:val=""/>
      <w:lvlJc w:val="left"/>
      <w:pPr>
        <w:ind w:left="2160" w:hanging="359"/>
      </w:pPr>
      <w:rPr>
        <w:rFonts w:ascii="Wingdings" w:hAnsi="Wingdings" w:hint="default"/>
      </w:rPr>
    </w:lvl>
    <w:lvl w:ilvl="3" w:tplc="9A2C2BF6">
      <w:start w:val="1"/>
      <w:numFmt w:val="bullet"/>
      <w:lvlText w:val=""/>
      <w:lvlJc w:val="left"/>
      <w:pPr>
        <w:ind w:left="2880" w:hanging="359"/>
      </w:pPr>
      <w:rPr>
        <w:rFonts w:ascii="Symbol" w:hAnsi="Symbol" w:hint="default"/>
      </w:rPr>
    </w:lvl>
    <w:lvl w:ilvl="4" w:tplc="C0E6E054">
      <w:start w:val="1"/>
      <w:numFmt w:val="bullet"/>
      <w:lvlText w:val="o"/>
      <w:lvlJc w:val="left"/>
      <w:pPr>
        <w:ind w:left="3600" w:hanging="359"/>
      </w:pPr>
      <w:rPr>
        <w:rFonts w:ascii="Courier New" w:hAnsi="Courier New" w:cs="Courier New" w:hint="default"/>
      </w:rPr>
    </w:lvl>
    <w:lvl w:ilvl="5" w:tplc="9F4A7962">
      <w:start w:val="1"/>
      <w:numFmt w:val="bullet"/>
      <w:lvlText w:val=""/>
      <w:lvlJc w:val="left"/>
      <w:pPr>
        <w:ind w:left="4320" w:hanging="359"/>
      </w:pPr>
      <w:rPr>
        <w:rFonts w:ascii="Wingdings" w:hAnsi="Wingdings" w:hint="default"/>
      </w:rPr>
    </w:lvl>
    <w:lvl w:ilvl="6" w:tplc="37623704">
      <w:start w:val="1"/>
      <w:numFmt w:val="bullet"/>
      <w:lvlText w:val=""/>
      <w:lvlJc w:val="left"/>
      <w:pPr>
        <w:ind w:left="5040" w:hanging="359"/>
      </w:pPr>
      <w:rPr>
        <w:rFonts w:ascii="Symbol" w:hAnsi="Symbol" w:hint="default"/>
      </w:rPr>
    </w:lvl>
    <w:lvl w:ilvl="7" w:tplc="08FCEE16">
      <w:start w:val="1"/>
      <w:numFmt w:val="bullet"/>
      <w:lvlText w:val="o"/>
      <w:lvlJc w:val="left"/>
      <w:pPr>
        <w:ind w:left="5760" w:hanging="359"/>
      </w:pPr>
      <w:rPr>
        <w:rFonts w:ascii="Courier New" w:hAnsi="Courier New" w:cs="Courier New" w:hint="default"/>
      </w:rPr>
    </w:lvl>
    <w:lvl w:ilvl="8" w:tplc="5A3E8892">
      <w:start w:val="1"/>
      <w:numFmt w:val="bullet"/>
      <w:lvlText w:val=""/>
      <w:lvlJc w:val="left"/>
      <w:pPr>
        <w:ind w:left="6480" w:hanging="359"/>
      </w:pPr>
      <w:rPr>
        <w:rFonts w:ascii="Wingdings" w:hAnsi="Wingdings" w:hint="default"/>
      </w:rPr>
    </w:lvl>
  </w:abstractNum>
  <w:abstractNum w:abstractNumId="2" w15:restartNumberingAfterBreak="0">
    <w:nsid w:val="4EAA17FE"/>
    <w:multiLevelType w:val="multilevel"/>
    <w:tmpl w:val="F60E0D14"/>
    <w:lvl w:ilvl="0">
      <w:start w:val="1"/>
      <w:numFmt w:val="decimal"/>
      <w:lvlText w:val="%1"/>
      <w:lvlJc w:val="left"/>
      <w:pPr>
        <w:ind w:left="432" w:hanging="431"/>
      </w:pPr>
    </w:lvl>
    <w:lvl w:ilvl="1">
      <w:start w:val="1"/>
      <w:numFmt w:val="decimal"/>
      <w:lvlText w:val="%1.%2"/>
      <w:lvlJc w:val="left"/>
      <w:pPr>
        <w:ind w:left="576" w:hanging="575"/>
      </w:pPr>
    </w:lvl>
    <w:lvl w:ilvl="2">
      <w:start w:val="1"/>
      <w:numFmt w:val="decimal"/>
      <w:lvlText w:val="%1.%2.%3"/>
      <w:lvlJc w:val="left"/>
      <w:pPr>
        <w:ind w:left="720" w:hanging="719"/>
      </w:pPr>
    </w:lvl>
    <w:lvl w:ilvl="3">
      <w:start w:val="1"/>
      <w:numFmt w:val="decimal"/>
      <w:lvlText w:val="%1.%2.%3.%4"/>
      <w:lvlJc w:val="left"/>
      <w:pPr>
        <w:ind w:left="864" w:hanging="863"/>
      </w:pPr>
    </w:lvl>
    <w:lvl w:ilvl="4">
      <w:start w:val="1"/>
      <w:numFmt w:val="decimal"/>
      <w:lvlText w:val="%1.%2.%3.%4.%5"/>
      <w:lvlJc w:val="left"/>
      <w:pPr>
        <w:ind w:left="1008" w:hanging="1007"/>
      </w:pPr>
    </w:lvl>
    <w:lvl w:ilvl="5">
      <w:start w:val="1"/>
      <w:numFmt w:val="decimal"/>
      <w:lvlText w:val="%1.%2.%3.%4.%5.%6"/>
      <w:lvlJc w:val="left"/>
      <w:pPr>
        <w:ind w:left="1152" w:hanging="1151"/>
      </w:pPr>
    </w:lvl>
    <w:lvl w:ilvl="6">
      <w:start w:val="1"/>
      <w:numFmt w:val="decimal"/>
      <w:lvlText w:val="%1.%2.%3.%4.%5.%6.%7"/>
      <w:lvlJc w:val="left"/>
      <w:pPr>
        <w:ind w:left="1296" w:hanging="1295"/>
      </w:pPr>
    </w:lvl>
    <w:lvl w:ilvl="7">
      <w:start w:val="1"/>
      <w:numFmt w:val="decimal"/>
      <w:lvlText w:val="%1.%2.%3.%4.%5.%6.%7.%8"/>
      <w:lvlJc w:val="left"/>
      <w:pPr>
        <w:ind w:left="1440" w:hanging="1439"/>
      </w:pPr>
    </w:lvl>
    <w:lvl w:ilvl="8">
      <w:start w:val="1"/>
      <w:numFmt w:val="decimal"/>
      <w:lvlText w:val="%1.%2.%3.%4.%5.%6.%7.%8.%9"/>
      <w:lvlJc w:val="left"/>
      <w:pPr>
        <w:ind w:left="1584" w:hanging="1583"/>
      </w:pPr>
    </w:lvl>
  </w:abstractNum>
  <w:abstractNum w:abstractNumId="3" w15:restartNumberingAfterBreak="0">
    <w:nsid w:val="5ABE61B9"/>
    <w:multiLevelType w:val="hybridMultilevel"/>
    <w:tmpl w:val="6F884850"/>
    <w:lvl w:ilvl="0" w:tplc="A9164D72">
      <w:start w:val="1"/>
      <w:numFmt w:val="decimal"/>
      <w:lvlText w:val="%1."/>
      <w:lvlJc w:val="left"/>
      <w:pPr>
        <w:ind w:left="720" w:hanging="359"/>
      </w:pPr>
    </w:lvl>
    <w:lvl w:ilvl="1" w:tplc="5FFCC7D8">
      <w:start w:val="1"/>
      <w:numFmt w:val="lowerLetter"/>
      <w:lvlText w:val="%2."/>
      <w:lvlJc w:val="left"/>
      <w:pPr>
        <w:ind w:left="1440" w:hanging="359"/>
      </w:pPr>
    </w:lvl>
    <w:lvl w:ilvl="2" w:tplc="3B6048A0">
      <w:start w:val="1"/>
      <w:numFmt w:val="lowerRoman"/>
      <w:lvlText w:val="%3."/>
      <w:lvlJc w:val="right"/>
      <w:pPr>
        <w:ind w:left="2160" w:hanging="179"/>
      </w:pPr>
    </w:lvl>
    <w:lvl w:ilvl="3" w:tplc="8738DAB8">
      <w:start w:val="1"/>
      <w:numFmt w:val="decimal"/>
      <w:lvlText w:val="%4."/>
      <w:lvlJc w:val="left"/>
      <w:pPr>
        <w:ind w:left="2880" w:hanging="359"/>
      </w:pPr>
    </w:lvl>
    <w:lvl w:ilvl="4" w:tplc="421A5E6E">
      <w:start w:val="1"/>
      <w:numFmt w:val="lowerLetter"/>
      <w:lvlText w:val="%5."/>
      <w:lvlJc w:val="left"/>
      <w:pPr>
        <w:ind w:left="3600" w:hanging="359"/>
      </w:pPr>
    </w:lvl>
    <w:lvl w:ilvl="5" w:tplc="10561282">
      <w:start w:val="1"/>
      <w:numFmt w:val="lowerRoman"/>
      <w:lvlText w:val="%6."/>
      <w:lvlJc w:val="right"/>
      <w:pPr>
        <w:ind w:left="4320" w:hanging="179"/>
      </w:pPr>
    </w:lvl>
    <w:lvl w:ilvl="6" w:tplc="858CEF30">
      <w:start w:val="1"/>
      <w:numFmt w:val="decimal"/>
      <w:lvlText w:val="%7."/>
      <w:lvlJc w:val="left"/>
      <w:pPr>
        <w:ind w:left="5040" w:hanging="359"/>
      </w:pPr>
    </w:lvl>
    <w:lvl w:ilvl="7" w:tplc="B360002E">
      <w:start w:val="1"/>
      <w:numFmt w:val="lowerLetter"/>
      <w:lvlText w:val="%8."/>
      <w:lvlJc w:val="left"/>
      <w:pPr>
        <w:ind w:left="5760" w:hanging="359"/>
      </w:pPr>
    </w:lvl>
    <w:lvl w:ilvl="8" w:tplc="4934B8D8">
      <w:start w:val="1"/>
      <w:numFmt w:val="lowerRoman"/>
      <w:lvlText w:val="%9."/>
      <w:lvlJc w:val="right"/>
      <w:pPr>
        <w:ind w:left="6480" w:hanging="179"/>
      </w:pPr>
    </w:lvl>
  </w:abstractNum>
  <w:abstractNum w:abstractNumId="4" w15:restartNumberingAfterBreak="0">
    <w:nsid w:val="61C5024B"/>
    <w:multiLevelType w:val="hybridMultilevel"/>
    <w:tmpl w:val="6292DF0E"/>
    <w:lvl w:ilvl="0" w:tplc="CF8A9A4A">
      <w:start w:val="1"/>
      <w:numFmt w:val="decimal"/>
      <w:lvlText w:val="%1."/>
      <w:lvlJc w:val="left"/>
      <w:pPr>
        <w:ind w:left="720" w:hanging="359"/>
      </w:pPr>
    </w:lvl>
    <w:lvl w:ilvl="1" w:tplc="7DE659DE">
      <w:start w:val="1"/>
      <w:numFmt w:val="lowerLetter"/>
      <w:lvlText w:val="%2."/>
      <w:lvlJc w:val="left"/>
      <w:pPr>
        <w:ind w:left="1440" w:hanging="359"/>
      </w:pPr>
    </w:lvl>
    <w:lvl w:ilvl="2" w:tplc="F8D4A8C8">
      <w:start w:val="1"/>
      <w:numFmt w:val="lowerRoman"/>
      <w:lvlText w:val="%3."/>
      <w:lvlJc w:val="right"/>
      <w:pPr>
        <w:ind w:left="2160" w:hanging="179"/>
      </w:pPr>
    </w:lvl>
    <w:lvl w:ilvl="3" w:tplc="B08EA5C2">
      <w:start w:val="1"/>
      <w:numFmt w:val="decimal"/>
      <w:lvlText w:val="%4."/>
      <w:lvlJc w:val="left"/>
      <w:pPr>
        <w:ind w:left="2880" w:hanging="359"/>
      </w:pPr>
    </w:lvl>
    <w:lvl w:ilvl="4" w:tplc="9FF4C0B4">
      <w:start w:val="1"/>
      <w:numFmt w:val="lowerLetter"/>
      <w:lvlText w:val="%5."/>
      <w:lvlJc w:val="left"/>
      <w:pPr>
        <w:ind w:left="3600" w:hanging="359"/>
      </w:pPr>
    </w:lvl>
    <w:lvl w:ilvl="5" w:tplc="37225C92">
      <w:start w:val="1"/>
      <w:numFmt w:val="lowerRoman"/>
      <w:lvlText w:val="%6."/>
      <w:lvlJc w:val="right"/>
      <w:pPr>
        <w:ind w:left="4320" w:hanging="179"/>
      </w:pPr>
    </w:lvl>
    <w:lvl w:ilvl="6" w:tplc="ADC4E2C8">
      <w:start w:val="1"/>
      <w:numFmt w:val="decimal"/>
      <w:lvlText w:val="%7."/>
      <w:lvlJc w:val="left"/>
      <w:pPr>
        <w:ind w:left="5040" w:hanging="359"/>
      </w:pPr>
    </w:lvl>
    <w:lvl w:ilvl="7" w:tplc="B8ECD36E">
      <w:start w:val="1"/>
      <w:numFmt w:val="lowerLetter"/>
      <w:lvlText w:val="%8."/>
      <w:lvlJc w:val="left"/>
      <w:pPr>
        <w:ind w:left="5760" w:hanging="359"/>
      </w:pPr>
    </w:lvl>
    <w:lvl w:ilvl="8" w:tplc="C5D63648">
      <w:start w:val="1"/>
      <w:numFmt w:val="lowerRoman"/>
      <w:lvlText w:val="%9."/>
      <w:lvlJc w:val="right"/>
      <w:pPr>
        <w:ind w:left="6480" w:hanging="179"/>
      </w:pPr>
    </w:lvl>
  </w:abstractNum>
  <w:abstractNum w:abstractNumId="5" w15:restartNumberingAfterBreak="0">
    <w:nsid w:val="686F34ED"/>
    <w:multiLevelType w:val="multilevel"/>
    <w:tmpl w:val="2D22B782"/>
    <w:lvl w:ilvl="0">
      <w:start w:val="1"/>
      <w:numFmt w:val="decimal"/>
      <w:pStyle w:val="berschrift1"/>
      <w:lvlText w:val="%1"/>
      <w:lvlJc w:val="left"/>
      <w:pPr>
        <w:ind w:left="432" w:hanging="431"/>
      </w:pPr>
    </w:lvl>
    <w:lvl w:ilvl="1">
      <w:start w:val="1"/>
      <w:numFmt w:val="decimal"/>
      <w:pStyle w:val="berschrift2"/>
      <w:lvlText w:val="%1.%2"/>
      <w:lvlJc w:val="left"/>
      <w:pPr>
        <w:ind w:left="576" w:hanging="575"/>
      </w:pPr>
    </w:lvl>
    <w:lvl w:ilvl="2">
      <w:start w:val="1"/>
      <w:numFmt w:val="decimal"/>
      <w:pStyle w:val="berschrift3"/>
      <w:lvlText w:val="%1.%2.%3"/>
      <w:lvlJc w:val="left"/>
      <w:pPr>
        <w:ind w:left="720" w:hanging="719"/>
      </w:pPr>
    </w:lvl>
    <w:lvl w:ilvl="3">
      <w:start w:val="1"/>
      <w:numFmt w:val="decimal"/>
      <w:pStyle w:val="berschrift4"/>
      <w:lvlText w:val="%1.%2.%3.%4"/>
      <w:lvlJc w:val="left"/>
      <w:pPr>
        <w:ind w:left="864" w:hanging="863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7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1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5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39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3"/>
      </w:pPr>
    </w:lvl>
  </w:abstractNum>
  <w:abstractNum w:abstractNumId="6" w15:restartNumberingAfterBreak="0">
    <w:nsid w:val="6AC12F59"/>
    <w:multiLevelType w:val="hybridMultilevel"/>
    <w:tmpl w:val="39FE2D56"/>
    <w:lvl w:ilvl="0" w:tplc="8E88662C">
      <w:start w:val="1"/>
      <w:numFmt w:val="decimal"/>
      <w:lvlText w:val="%1."/>
      <w:lvlJc w:val="left"/>
      <w:pPr>
        <w:ind w:left="360" w:hanging="359"/>
      </w:pPr>
    </w:lvl>
    <w:lvl w:ilvl="1" w:tplc="2E549EE6">
      <w:start w:val="1"/>
      <w:numFmt w:val="lowerLetter"/>
      <w:lvlText w:val="%2."/>
      <w:lvlJc w:val="left"/>
      <w:pPr>
        <w:ind w:left="1080" w:hanging="359"/>
      </w:pPr>
    </w:lvl>
    <w:lvl w:ilvl="2" w:tplc="774C3602">
      <w:start w:val="1"/>
      <w:numFmt w:val="lowerRoman"/>
      <w:lvlText w:val="%3."/>
      <w:lvlJc w:val="right"/>
      <w:pPr>
        <w:ind w:left="1800" w:hanging="179"/>
      </w:pPr>
    </w:lvl>
    <w:lvl w:ilvl="3" w:tplc="56E619C0">
      <w:start w:val="1"/>
      <w:numFmt w:val="decimal"/>
      <w:lvlText w:val="%4."/>
      <w:lvlJc w:val="left"/>
      <w:pPr>
        <w:ind w:left="2520" w:hanging="359"/>
      </w:pPr>
    </w:lvl>
    <w:lvl w:ilvl="4" w:tplc="2ABAB088">
      <w:start w:val="1"/>
      <w:numFmt w:val="lowerLetter"/>
      <w:lvlText w:val="%5."/>
      <w:lvlJc w:val="left"/>
      <w:pPr>
        <w:ind w:left="3240" w:hanging="359"/>
      </w:pPr>
    </w:lvl>
    <w:lvl w:ilvl="5" w:tplc="E6D04F6A">
      <w:start w:val="1"/>
      <w:numFmt w:val="lowerRoman"/>
      <w:lvlText w:val="%6."/>
      <w:lvlJc w:val="right"/>
      <w:pPr>
        <w:ind w:left="3960" w:hanging="179"/>
      </w:pPr>
    </w:lvl>
    <w:lvl w:ilvl="6" w:tplc="11F65242">
      <w:start w:val="1"/>
      <w:numFmt w:val="decimal"/>
      <w:lvlText w:val="%7."/>
      <w:lvlJc w:val="left"/>
      <w:pPr>
        <w:ind w:left="4680" w:hanging="359"/>
      </w:pPr>
    </w:lvl>
    <w:lvl w:ilvl="7" w:tplc="3A5E945C">
      <w:start w:val="1"/>
      <w:numFmt w:val="lowerLetter"/>
      <w:lvlText w:val="%8."/>
      <w:lvlJc w:val="left"/>
      <w:pPr>
        <w:ind w:left="5400" w:hanging="359"/>
      </w:pPr>
    </w:lvl>
    <w:lvl w:ilvl="8" w:tplc="1256C780">
      <w:start w:val="1"/>
      <w:numFmt w:val="lowerRoman"/>
      <w:lvlText w:val="%9."/>
      <w:lvlJc w:val="right"/>
      <w:pPr>
        <w:ind w:left="6120" w:hanging="179"/>
      </w:pPr>
    </w:lvl>
  </w:abstractNum>
  <w:abstractNum w:abstractNumId="7" w15:restartNumberingAfterBreak="0">
    <w:nsid w:val="73C17146"/>
    <w:multiLevelType w:val="hybridMultilevel"/>
    <w:tmpl w:val="BD90F30E"/>
    <w:lvl w:ilvl="0" w:tplc="EBD4E9F0">
      <w:start w:val="1"/>
      <w:numFmt w:val="bullet"/>
      <w:lvlText w:val=""/>
      <w:lvlJc w:val="left"/>
      <w:pPr>
        <w:ind w:left="720" w:hanging="359"/>
      </w:pPr>
      <w:rPr>
        <w:rFonts w:ascii="Symbol" w:hAnsi="Symbol" w:hint="default"/>
      </w:rPr>
    </w:lvl>
    <w:lvl w:ilvl="1" w:tplc="29EE0276">
      <w:start w:val="1"/>
      <w:numFmt w:val="bullet"/>
      <w:lvlText w:val="o"/>
      <w:lvlJc w:val="left"/>
      <w:pPr>
        <w:ind w:left="1440" w:hanging="359"/>
      </w:pPr>
      <w:rPr>
        <w:rFonts w:ascii="Courier New" w:hAnsi="Courier New" w:cs="Courier New" w:hint="default"/>
      </w:rPr>
    </w:lvl>
    <w:lvl w:ilvl="2" w:tplc="C7720EDE">
      <w:start w:val="1"/>
      <w:numFmt w:val="bullet"/>
      <w:lvlText w:val=""/>
      <w:lvlJc w:val="left"/>
      <w:pPr>
        <w:ind w:left="2160" w:hanging="359"/>
      </w:pPr>
      <w:rPr>
        <w:rFonts w:ascii="Wingdings" w:hAnsi="Wingdings" w:hint="default"/>
      </w:rPr>
    </w:lvl>
    <w:lvl w:ilvl="3" w:tplc="9C283C2A">
      <w:start w:val="1"/>
      <w:numFmt w:val="bullet"/>
      <w:lvlText w:val=""/>
      <w:lvlJc w:val="left"/>
      <w:pPr>
        <w:ind w:left="2880" w:hanging="359"/>
      </w:pPr>
      <w:rPr>
        <w:rFonts w:ascii="Symbol" w:hAnsi="Symbol" w:hint="default"/>
      </w:rPr>
    </w:lvl>
    <w:lvl w:ilvl="4" w:tplc="8E9C8D58">
      <w:start w:val="1"/>
      <w:numFmt w:val="bullet"/>
      <w:lvlText w:val="o"/>
      <w:lvlJc w:val="left"/>
      <w:pPr>
        <w:ind w:left="3600" w:hanging="359"/>
      </w:pPr>
      <w:rPr>
        <w:rFonts w:ascii="Courier New" w:hAnsi="Courier New" w:cs="Courier New" w:hint="default"/>
      </w:rPr>
    </w:lvl>
    <w:lvl w:ilvl="5" w:tplc="E638A3E4">
      <w:start w:val="1"/>
      <w:numFmt w:val="bullet"/>
      <w:lvlText w:val=""/>
      <w:lvlJc w:val="left"/>
      <w:pPr>
        <w:ind w:left="4320" w:hanging="359"/>
      </w:pPr>
      <w:rPr>
        <w:rFonts w:ascii="Wingdings" w:hAnsi="Wingdings" w:hint="default"/>
      </w:rPr>
    </w:lvl>
    <w:lvl w:ilvl="6" w:tplc="E08A8976">
      <w:start w:val="1"/>
      <w:numFmt w:val="bullet"/>
      <w:lvlText w:val=""/>
      <w:lvlJc w:val="left"/>
      <w:pPr>
        <w:ind w:left="5040" w:hanging="359"/>
      </w:pPr>
      <w:rPr>
        <w:rFonts w:ascii="Symbol" w:hAnsi="Symbol" w:hint="default"/>
      </w:rPr>
    </w:lvl>
    <w:lvl w:ilvl="7" w:tplc="0294539C">
      <w:start w:val="1"/>
      <w:numFmt w:val="bullet"/>
      <w:lvlText w:val="o"/>
      <w:lvlJc w:val="left"/>
      <w:pPr>
        <w:ind w:left="5760" w:hanging="359"/>
      </w:pPr>
      <w:rPr>
        <w:rFonts w:ascii="Courier New" w:hAnsi="Courier New" w:cs="Courier New" w:hint="default"/>
      </w:rPr>
    </w:lvl>
    <w:lvl w:ilvl="8" w:tplc="17264B00">
      <w:start w:val="1"/>
      <w:numFmt w:val="bullet"/>
      <w:lvlText w:val=""/>
      <w:lvlJc w:val="left"/>
      <w:pPr>
        <w:ind w:left="6480" w:hanging="359"/>
      </w:pPr>
      <w:rPr>
        <w:rFonts w:ascii="Wingdings" w:hAnsi="Wingdings" w:hint="default"/>
      </w:rPr>
    </w:lvl>
  </w:abstractNum>
  <w:abstractNum w:abstractNumId="8" w15:restartNumberingAfterBreak="0">
    <w:nsid w:val="7C92486C"/>
    <w:multiLevelType w:val="hybridMultilevel"/>
    <w:tmpl w:val="1852571A"/>
    <w:lvl w:ilvl="0" w:tplc="D696EE60">
      <w:start w:val="1"/>
      <w:numFmt w:val="bullet"/>
      <w:pStyle w:val="WF-Listenabsatz-1-facherZeilenabstand"/>
      <w:lvlText w:val=""/>
      <w:lvlJc w:val="left"/>
      <w:pPr>
        <w:ind w:left="720" w:hanging="359"/>
      </w:pPr>
      <w:rPr>
        <w:rFonts w:ascii="Symbol" w:hAnsi="Symbol" w:hint="default"/>
      </w:rPr>
    </w:lvl>
    <w:lvl w:ilvl="1" w:tplc="8FF8AFC2">
      <w:start w:val="1"/>
      <w:numFmt w:val="bullet"/>
      <w:lvlText w:val="o"/>
      <w:lvlJc w:val="left"/>
      <w:pPr>
        <w:ind w:left="1440" w:hanging="359"/>
      </w:pPr>
      <w:rPr>
        <w:rFonts w:ascii="Courier New" w:hAnsi="Courier New" w:cs="Courier New" w:hint="default"/>
      </w:rPr>
    </w:lvl>
    <w:lvl w:ilvl="2" w:tplc="58064B94">
      <w:start w:val="1"/>
      <w:numFmt w:val="bullet"/>
      <w:lvlText w:val=""/>
      <w:lvlJc w:val="left"/>
      <w:pPr>
        <w:ind w:left="2160" w:hanging="359"/>
      </w:pPr>
      <w:rPr>
        <w:rFonts w:ascii="Wingdings" w:hAnsi="Wingdings" w:hint="default"/>
      </w:rPr>
    </w:lvl>
    <w:lvl w:ilvl="3" w:tplc="F85C7EB0">
      <w:start w:val="1"/>
      <w:numFmt w:val="bullet"/>
      <w:lvlText w:val=""/>
      <w:lvlJc w:val="left"/>
      <w:pPr>
        <w:ind w:left="2880" w:hanging="359"/>
      </w:pPr>
      <w:rPr>
        <w:rFonts w:ascii="Symbol" w:hAnsi="Symbol" w:hint="default"/>
      </w:rPr>
    </w:lvl>
    <w:lvl w:ilvl="4" w:tplc="8A182EE0">
      <w:start w:val="1"/>
      <w:numFmt w:val="bullet"/>
      <w:lvlText w:val="o"/>
      <w:lvlJc w:val="left"/>
      <w:pPr>
        <w:ind w:left="3600" w:hanging="359"/>
      </w:pPr>
      <w:rPr>
        <w:rFonts w:ascii="Courier New" w:hAnsi="Courier New" w:cs="Courier New" w:hint="default"/>
      </w:rPr>
    </w:lvl>
    <w:lvl w:ilvl="5" w:tplc="C83A005C">
      <w:start w:val="1"/>
      <w:numFmt w:val="bullet"/>
      <w:lvlText w:val=""/>
      <w:lvlJc w:val="left"/>
      <w:pPr>
        <w:ind w:left="4320" w:hanging="359"/>
      </w:pPr>
      <w:rPr>
        <w:rFonts w:ascii="Wingdings" w:hAnsi="Wingdings" w:hint="default"/>
      </w:rPr>
    </w:lvl>
    <w:lvl w:ilvl="6" w:tplc="4BBCCBD6">
      <w:start w:val="1"/>
      <w:numFmt w:val="bullet"/>
      <w:lvlText w:val=""/>
      <w:lvlJc w:val="left"/>
      <w:pPr>
        <w:ind w:left="5040" w:hanging="359"/>
      </w:pPr>
      <w:rPr>
        <w:rFonts w:ascii="Symbol" w:hAnsi="Symbol" w:hint="default"/>
      </w:rPr>
    </w:lvl>
    <w:lvl w:ilvl="7" w:tplc="7F94D164">
      <w:start w:val="1"/>
      <w:numFmt w:val="bullet"/>
      <w:lvlText w:val="o"/>
      <w:lvlJc w:val="left"/>
      <w:pPr>
        <w:ind w:left="5760" w:hanging="359"/>
      </w:pPr>
      <w:rPr>
        <w:rFonts w:ascii="Courier New" w:hAnsi="Courier New" w:cs="Courier New" w:hint="default"/>
      </w:rPr>
    </w:lvl>
    <w:lvl w:ilvl="8" w:tplc="78049F3A">
      <w:start w:val="1"/>
      <w:numFmt w:val="bullet"/>
      <w:lvlText w:val=""/>
      <w:lvlJc w:val="left"/>
      <w:pPr>
        <w:ind w:left="6480" w:hanging="359"/>
      </w:pPr>
      <w:rPr>
        <w:rFonts w:ascii="Wingdings" w:hAnsi="Wingdings" w:hint="default"/>
      </w:rPr>
    </w:lvl>
  </w:abstractNum>
  <w:num w:numId="1" w16cid:durableId="746607589">
    <w:abstractNumId w:val="0"/>
  </w:num>
  <w:num w:numId="2" w16cid:durableId="2138647644">
    <w:abstractNumId w:val="5"/>
  </w:num>
  <w:num w:numId="3" w16cid:durableId="1812475391">
    <w:abstractNumId w:val="2"/>
  </w:num>
  <w:num w:numId="4" w16cid:durableId="1059472650">
    <w:abstractNumId w:val="1"/>
  </w:num>
  <w:num w:numId="5" w16cid:durableId="1071198020">
    <w:abstractNumId w:val="6"/>
  </w:num>
  <w:num w:numId="6" w16cid:durableId="1412313017">
    <w:abstractNumId w:val="8"/>
  </w:num>
  <w:num w:numId="7" w16cid:durableId="1629361086">
    <w:abstractNumId w:val="7"/>
  </w:num>
  <w:num w:numId="8" w16cid:durableId="956790693">
    <w:abstractNumId w:val="3"/>
  </w:num>
  <w:num w:numId="9" w16cid:durableId="1914123544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lambré, Julia | Wissensfabrik">
    <w15:presenceInfo w15:providerId="AD" w15:userId="S::Julia.Malambre@wissensfabrik.de::d294621f-9b82-49bc-8b6c-776d6cf9ddf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trackRevisions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93580"/>
    <w:rsid w:val="00084D34"/>
    <w:rsid w:val="00140478"/>
    <w:rsid w:val="00152CC7"/>
    <w:rsid w:val="00307C28"/>
    <w:rsid w:val="004F6418"/>
    <w:rsid w:val="0050688F"/>
    <w:rsid w:val="005848AE"/>
    <w:rsid w:val="007B502D"/>
    <w:rsid w:val="008300E6"/>
    <w:rsid w:val="008D41D6"/>
    <w:rsid w:val="00A0175F"/>
    <w:rsid w:val="00B96841"/>
    <w:rsid w:val="00BC106F"/>
    <w:rsid w:val="00BC29B3"/>
    <w:rsid w:val="00BD5CDD"/>
    <w:rsid w:val="00C70618"/>
    <w:rsid w:val="00D93580"/>
    <w:rsid w:val="00E10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A001C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de-DE" w:eastAsia="en-US" w:bidi="ar-SA"/>
      </w:rPr>
    </w:rPrDefault>
    <w:pPrDefault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qFormat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basedOn w:val="Standard"/>
    <w:next w:val="Standard"/>
    <w:uiPriority w:val="9"/>
    <w:qFormat/>
    <w:pPr>
      <w:keepNext/>
      <w:keepLines/>
      <w:numPr>
        <w:numId w:val="2"/>
      </w:numPr>
      <w:spacing w:before="760" w:line="240" w:lineRule="auto"/>
      <w:outlineLvl w:val="0"/>
    </w:pPr>
    <w:rPr>
      <w:rFonts w:ascii="Helvetica 65" w:hAnsi="Helvetica 65"/>
      <w:bCs w:val="0"/>
      <w:color w:val="000000" w:themeColor="text1"/>
      <w:sz w:val="28"/>
      <w:szCs w:val="36"/>
    </w:rPr>
  </w:style>
  <w:style w:type="paragraph" w:styleId="berschrift2">
    <w:name w:val="heading 2"/>
    <w:basedOn w:val="Standard"/>
    <w:next w:val="Standard"/>
    <w:uiPriority w:val="9"/>
    <w:unhideWhenUsed/>
    <w:qFormat/>
    <w:pPr>
      <w:keepNext/>
      <w:keepLines/>
      <w:numPr>
        <w:ilvl w:val="1"/>
        <w:numId w:val="2"/>
      </w:numPr>
      <w:spacing w:before="520" w:after="120"/>
      <w:outlineLvl w:val="1"/>
    </w:pPr>
    <w:rPr>
      <w:rFonts w:ascii="Helvetica 65" w:hAnsi="Helvetica 65"/>
      <w:bCs w:val="0"/>
      <w:color w:val="000000" w:themeColor="text1"/>
      <w:sz w:val="24"/>
      <w:szCs w:val="28"/>
    </w:rPr>
  </w:style>
  <w:style w:type="paragraph" w:styleId="berschrift3">
    <w:name w:val="heading 3"/>
    <w:basedOn w:val="Standard"/>
    <w:next w:val="Standard"/>
    <w:uiPriority w:val="9"/>
    <w:unhideWhenUsed/>
    <w:qFormat/>
    <w:pPr>
      <w:keepNext/>
      <w:keepLines/>
      <w:numPr>
        <w:ilvl w:val="2"/>
        <w:numId w:val="2"/>
      </w:numPr>
      <w:spacing w:before="120" w:after="120"/>
      <w:outlineLvl w:val="2"/>
    </w:pPr>
    <w:rPr>
      <w:rFonts w:ascii="Helvetica 65" w:hAnsi="Helvetica 65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uiPriority w:val="9"/>
    <w:semiHidden/>
    <w:unhideWhenUsed/>
    <w:qFormat/>
    <w:pPr>
      <w:keepNext/>
      <w:keepLines/>
      <w:numPr>
        <w:ilvl w:val="3"/>
        <w:numId w:val="2"/>
      </w:numPr>
      <w:spacing w:before="200" w:after="0"/>
      <w:outlineLvl w:val="3"/>
    </w:pPr>
    <w:rPr>
      <w:rFonts w:ascii="Arial" w:hAnsi="Arial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uiPriority w:val="9"/>
    <w:semiHidden/>
    <w:unhideWhenUsed/>
    <w:qFormat/>
    <w:pPr>
      <w:keepNext/>
      <w:keepLines/>
      <w:numPr>
        <w:ilvl w:val="4"/>
        <w:numId w:val="2"/>
      </w:numPr>
      <w:spacing w:before="200" w:after="0"/>
      <w:outlineLvl w:val="4"/>
    </w:pPr>
    <w:rPr>
      <w:rFonts w:ascii="Arial" w:hAnsi="Arial"/>
      <w:color w:val="323E4F" w:themeColor="text2" w:themeShade="BF"/>
    </w:rPr>
  </w:style>
  <w:style w:type="paragraph" w:styleId="berschrift6">
    <w:name w:val="heading 6"/>
    <w:basedOn w:val="Standard"/>
    <w:next w:val="Standard"/>
    <w:uiPriority w:val="9"/>
    <w:semiHidden/>
    <w:unhideWhenUsed/>
    <w:qFormat/>
    <w:pPr>
      <w:keepNext/>
      <w:keepLines/>
      <w:numPr>
        <w:ilvl w:val="5"/>
        <w:numId w:val="2"/>
      </w:numPr>
      <w:spacing w:before="200" w:after="0"/>
      <w:outlineLvl w:val="5"/>
    </w:pPr>
    <w:rPr>
      <w:rFonts w:ascii="Arial" w:hAnsi="Arial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uiPriority w:val="9"/>
    <w:semiHidden/>
    <w:unhideWhenUsed/>
    <w:qFormat/>
    <w:pPr>
      <w:keepNext/>
      <w:keepLines/>
      <w:numPr>
        <w:ilvl w:val="6"/>
        <w:numId w:val="2"/>
      </w:numPr>
      <w:spacing w:before="200" w:after="0"/>
      <w:outlineLvl w:val="6"/>
    </w:pPr>
    <w:rPr>
      <w:rFonts w:ascii="Arial" w:hAnsi="Arial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uiPriority w:val="9"/>
    <w:semiHidden/>
    <w:unhideWhenUsed/>
    <w:qFormat/>
    <w:pPr>
      <w:keepNext/>
      <w:keepLines/>
      <w:numPr>
        <w:ilvl w:val="7"/>
        <w:numId w:val="2"/>
      </w:numPr>
      <w:spacing w:before="200" w:after="0"/>
      <w:outlineLvl w:val="7"/>
    </w:pPr>
    <w:rPr>
      <w:rFonts w:ascii="Arial" w:hAnsi="Arial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uiPriority w:val="9"/>
    <w:semiHidden/>
    <w:unhideWhenUsed/>
    <w:qFormat/>
    <w:pPr>
      <w:keepNext/>
      <w:keepLines/>
      <w:numPr>
        <w:ilvl w:val="8"/>
        <w:numId w:val="2"/>
      </w:numPr>
      <w:spacing w:before="200" w:after="0"/>
      <w:outlineLvl w:val="8"/>
    </w:pPr>
    <w:rPr>
      <w:rFonts w:ascii="Arial" w:hAnsi="Arial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Lined">
    <w:name w:val="Lined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Lined-Accent1">
    <w:name w:val="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Lined-Accent2">
    <w:name w:val="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Lined-Accent3">
    <w:name w:val="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Lined-Accent4">
    <w:name w:val="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Lined-Accent5">
    <w:name w:val="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Lined-Accent6">
    <w:name w:val="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table" w:customStyle="1" w:styleId="Bordered">
    <w:name w:val="Bordered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  <w:insideH w:val="single" w:sz="4" w:space="0" w:color="D9D9D9"/>
        <w:insideV w:val="single" w:sz="4" w:space="0" w:color="D9D9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7F7F7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</w:tcBorders>
      </w:tcPr>
    </w:tblStylePr>
  </w:style>
  <w:style w:type="table" w:customStyle="1" w:styleId="Bordered-Accent1">
    <w:name w:val="Bordered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8CCE4"/>
        <w:left w:val="single" w:sz="4" w:space="0" w:color="B8CCE4"/>
        <w:bottom w:val="single" w:sz="4" w:space="0" w:color="B8CCE4"/>
        <w:right w:val="single" w:sz="4" w:space="0" w:color="B8CCE4"/>
        <w:insideH w:val="single" w:sz="4" w:space="0" w:color="B8CCE4"/>
        <w:insideV w:val="single" w:sz="4" w:space="0" w:color="B8CCE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4F81BD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</w:tcBorders>
      </w:tcPr>
    </w:tblStylePr>
  </w:style>
  <w:style w:type="table" w:customStyle="1" w:styleId="Bordered-Accent2">
    <w:name w:val="Bordered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8B7"/>
        <w:left w:val="single" w:sz="4" w:space="0" w:color="E5B8B7"/>
        <w:bottom w:val="single" w:sz="4" w:space="0" w:color="E5B8B7"/>
        <w:right w:val="single" w:sz="4" w:space="0" w:color="E5B8B7"/>
        <w:insideH w:val="single" w:sz="4" w:space="0" w:color="E5B8B7"/>
        <w:insideV w:val="single" w:sz="4" w:space="0" w:color="E5B8B7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594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594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D99594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594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8B7"/>
          <w:left w:val="single" w:sz="4" w:space="0" w:color="E5B8B7"/>
          <w:bottom w:val="single" w:sz="4" w:space="0" w:color="E5B8B7"/>
          <w:right w:val="single" w:sz="4" w:space="0" w:color="E5B8B7"/>
        </w:tcBorders>
      </w:tcPr>
    </w:tblStylePr>
  </w:style>
  <w:style w:type="table" w:customStyle="1" w:styleId="Bordered-Accent3">
    <w:name w:val="Bordered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2D69B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2D69B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C2D69B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2D69B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C"/>
          <w:left w:val="single" w:sz="4" w:space="0" w:color="D6E3BC"/>
          <w:bottom w:val="single" w:sz="4" w:space="0" w:color="D6E3BC"/>
          <w:right w:val="single" w:sz="4" w:space="0" w:color="D6E3BC"/>
        </w:tcBorders>
      </w:tcPr>
    </w:tblStylePr>
  </w:style>
  <w:style w:type="table" w:customStyle="1" w:styleId="Bordered-Accent4">
    <w:name w:val="Bordered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0D9"/>
        <w:left w:val="single" w:sz="4" w:space="0" w:color="CCC0D9"/>
        <w:bottom w:val="single" w:sz="4" w:space="0" w:color="CCC0D9"/>
        <w:right w:val="single" w:sz="4" w:space="0" w:color="CCC0D9"/>
        <w:insideH w:val="single" w:sz="4" w:space="0" w:color="CCC0D9"/>
        <w:insideV w:val="single" w:sz="4" w:space="0" w:color="CCC0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7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B2A1C7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</w:tcBorders>
      </w:tcPr>
    </w:tblStylePr>
  </w:style>
  <w:style w:type="table" w:customStyle="1" w:styleId="Bordered-Accent5">
    <w:name w:val="Bordered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DDC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DDC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92CDDC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DDC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/>
          <w:left w:val="single" w:sz="4" w:space="0" w:color="B6DDE8"/>
          <w:bottom w:val="single" w:sz="4" w:space="0" w:color="B6DDE8"/>
          <w:right w:val="single" w:sz="4" w:space="0" w:color="B6DDE8"/>
        </w:tcBorders>
      </w:tcPr>
    </w:tblStylePr>
  </w:style>
  <w:style w:type="table" w:customStyle="1" w:styleId="Bordered-Accent6">
    <w:name w:val="Bordered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/>
        <w:left w:val="single" w:sz="4" w:space="0" w:color="FBD4B4"/>
        <w:bottom w:val="single" w:sz="4" w:space="0" w:color="FBD4B4"/>
        <w:right w:val="single" w:sz="4" w:space="0" w:color="FBD4B4"/>
        <w:insideH w:val="single" w:sz="4" w:space="0" w:color="FBD4B4"/>
        <w:insideV w:val="single" w:sz="4" w:space="0" w:color="FBD4B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BF8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BF8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FABF8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BF8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/>
          <w:left w:val="single" w:sz="4" w:space="0" w:color="FBD4B4"/>
          <w:bottom w:val="single" w:sz="4" w:space="0" w:color="FBD4B4"/>
          <w:right w:val="single" w:sz="4" w:space="0" w:color="FBD4B4"/>
        </w:tcBorders>
      </w:tcPr>
    </w:tblStylePr>
  </w:style>
  <w:style w:type="table" w:customStyle="1" w:styleId="BorderedLined">
    <w:name w:val="Bordered &amp; Lined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595959"/>
        <w:left w:val="single" w:sz="4" w:space="0" w:color="595959"/>
        <w:bottom w:val="single" w:sz="4" w:space="0" w:color="595959"/>
        <w:right w:val="single" w:sz="4" w:space="0" w:color="595959"/>
        <w:insideH w:val="single" w:sz="4" w:space="0" w:color="595959"/>
        <w:insideV w:val="single" w:sz="4" w:space="0" w:color="59595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9D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BorderedLined-Accent1">
    <w:name w:val="Bordered &amp; 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1F497D"/>
        <w:left w:val="single" w:sz="4" w:space="0" w:color="1F497D"/>
        <w:bottom w:val="single" w:sz="4" w:space="0" w:color="1F497D"/>
        <w:right w:val="single" w:sz="4" w:space="0" w:color="1F497D"/>
        <w:insideH w:val="single" w:sz="4" w:space="0" w:color="1F497D"/>
        <w:insideV w:val="single" w:sz="4" w:space="0" w:color="1F497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BorderedLined-Accent2">
    <w:name w:val="Bordered &amp; 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C0504D"/>
        <w:insideV w:val="single" w:sz="4" w:space="0" w:color="C0504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BorderedLined-Accent3">
    <w:name w:val="Bordered &amp; 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76923C"/>
        <w:left w:val="single" w:sz="4" w:space="0" w:color="76923C"/>
        <w:bottom w:val="single" w:sz="4" w:space="0" w:color="76923C"/>
        <w:right w:val="single" w:sz="4" w:space="0" w:color="76923C"/>
        <w:insideH w:val="single" w:sz="4" w:space="0" w:color="76923C"/>
        <w:insideV w:val="single" w:sz="4" w:space="0" w:color="76923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BorderedLined-Accent4">
    <w:name w:val="Bordered &amp; 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8064A2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8064A2"/>
        <w:insideV w:val="single" w:sz="4" w:space="0" w:color="8064A2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BorderedLined-Accent5">
    <w:name w:val="Bordered &amp; 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31849B"/>
        <w:left w:val="single" w:sz="4" w:space="0" w:color="31849B"/>
        <w:bottom w:val="single" w:sz="4" w:space="0" w:color="31849B"/>
        <w:right w:val="single" w:sz="4" w:space="0" w:color="31849B"/>
        <w:insideH w:val="single" w:sz="4" w:space="0" w:color="31849B"/>
        <w:insideV w:val="single" w:sz="4" w:space="0" w:color="31849B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BorderedLined-Accent6">
    <w:name w:val="Bordered &amp; 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E36C0A"/>
        <w:left w:val="single" w:sz="4" w:space="0" w:color="E36C0A"/>
        <w:bottom w:val="single" w:sz="4" w:space="0" w:color="E36C0A"/>
        <w:right w:val="single" w:sz="4" w:space="0" w:color="E36C0A"/>
        <w:insideH w:val="single" w:sz="4" w:space="0" w:color="E36C0A"/>
        <w:insideV w:val="single" w:sz="4" w:space="0" w:color="E36C0A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paragraph" w:styleId="Funotentext">
    <w:name w:val="footnote text"/>
    <w:basedOn w:val="Standard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FootnoteTextChar">
    <w:name w:val="Footnote Text Char"/>
    <w:basedOn w:val="Absatz-Standardschriftart"/>
    <w:uiPriority w:val="99"/>
    <w:semiHidden/>
    <w:rPr>
      <w:sz w:val="20"/>
    </w:rPr>
  </w:style>
  <w:style w:type="character" w:styleId="Funotenzeichen">
    <w:name w:val="footnote reference"/>
    <w:basedOn w:val="Absatz-Standardschriftart"/>
    <w:uiPriority w:val="99"/>
    <w:semiHidden/>
    <w:unhideWhenUsed/>
    <w:rPr>
      <w:vertAlign w:val="superscript"/>
    </w:rPr>
  </w:style>
  <w:style w:type="paragraph" w:styleId="Kopfzeile">
    <w:name w:val="header"/>
    <w:basedOn w:val="Standard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uiPriority w:val="99"/>
  </w:style>
  <w:style w:type="paragraph" w:styleId="Fuzeile">
    <w:name w:val="footer"/>
    <w:basedOn w:val="Standard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uiPriority w:val="99"/>
  </w:style>
  <w:style w:type="paragraph" w:styleId="Titel">
    <w:name w:val="Title"/>
    <w:basedOn w:val="Standard"/>
    <w:next w:val="Standard"/>
    <w:uiPriority w:val="10"/>
    <w:qFormat/>
    <w:pPr>
      <w:spacing w:after="240" w:line="240" w:lineRule="auto"/>
      <w:contextualSpacing/>
    </w:pPr>
    <w:rPr>
      <w:rFonts w:ascii="Helvetica 65" w:hAnsi="Helvetica 65"/>
      <w:color w:val="000000" w:themeColor="text1"/>
      <w:sz w:val="56"/>
      <w:szCs w:val="56"/>
    </w:rPr>
  </w:style>
  <w:style w:type="character" w:customStyle="1" w:styleId="TitelZchn">
    <w:name w:val="Titel Zchn"/>
    <w:basedOn w:val="Absatz-Standardschriftart"/>
    <w:uiPriority w:val="10"/>
    <w:rPr>
      <w:rFonts w:ascii="Helvetica 65" w:eastAsia="Arial" w:hAnsi="Helvetica 65" w:cs="Arial"/>
      <w:bCs/>
      <w:color w:val="000000" w:themeColor="text1"/>
      <w:sz w:val="56"/>
      <w:szCs w:val="56"/>
      <w:lang w:eastAsia="de-DE"/>
    </w:rPr>
  </w:style>
  <w:style w:type="paragraph" w:styleId="Untertitel">
    <w:name w:val="Subtitle"/>
    <w:basedOn w:val="Standard"/>
    <w:next w:val="Standard"/>
    <w:uiPriority w:val="11"/>
    <w:qFormat/>
    <w:pPr>
      <w:numPr>
        <w:ilvl w:val="1"/>
      </w:numPr>
      <w:spacing w:line="192" w:lineRule="auto"/>
      <w:jc w:val="center"/>
    </w:pPr>
    <w:rPr>
      <w:spacing w:val="10"/>
      <w:sz w:val="44"/>
    </w:rPr>
  </w:style>
  <w:style w:type="character" w:customStyle="1" w:styleId="UntertitelZchn">
    <w:name w:val="Untertitel Zchn"/>
    <w:basedOn w:val="Absatz-Standardschriftart"/>
    <w:uiPriority w:val="11"/>
    <w:rPr>
      <w:rFonts w:ascii="Helvetica 45" w:hAnsi="Helvetica 45"/>
      <w:bCs/>
      <w:spacing w:val="10"/>
      <w:sz w:val="44"/>
      <w:lang w:eastAsia="de-DE"/>
    </w:rPr>
  </w:style>
  <w:style w:type="character" w:customStyle="1" w:styleId="berschrift1Zchn">
    <w:name w:val="Überschrift 1 Zchn"/>
    <w:basedOn w:val="Absatz-Standardschriftart"/>
    <w:uiPriority w:val="9"/>
    <w:rPr>
      <w:rFonts w:ascii="Helvetica 65" w:eastAsia="Arial" w:hAnsi="Helvetica 65" w:cs="Arial"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Pr>
      <w:b/>
      <w:bCs/>
      <w:smallCaps/>
    </w:rPr>
  </w:style>
  <w:style w:type="character" w:customStyle="1" w:styleId="berschrift2Zchn">
    <w:name w:val="Überschrift 2 Zchn"/>
    <w:basedOn w:val="Absatz-Standardschriftart"/>
    <w:uiPriority w:val="9"/>
    <w:rPr>
      <w:rFonts w:ascii="Helvetica 65" w:eastAsia="Arial" w:hAnsi="Helvetica 65" w:cs="Arial"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Pr>
      <w:b/>
      <w:bCs/>
      <w:i/>
      <w:iCs/>
      <w:caps/>
    </w:rPr>
  </w:style>
  <w:style w:type="table" w:styleId="Tabellenraster">
    <w:name w:val="Table Grid"/>
    <w:basedOn w:val="NormaleTabelle"/>
    <w:uiPriority w:val="39"/>
    <w:pPr>
      <w:spacing w:after="0" w:line="240" w:lineRule="auto"/>
    </w:pPr>
    <w:rPr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="Arial" w:hAnsi="Arial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basedOn w:val="Standard"/>
    <w:uiPriority w:val="34"/>
    <w:qFormat/>
    <w:pPr>
      <w:spacing w:before="120" w:after="120"/>
      <w:ind w:left="720"/>
    </w:pPr>
  </w:style>
  <w:style w:type="character" w:customStyle="1" w:styleId="berschrift3Zchn">
    <w:name w:val="Überschrift 3 Zchn"/>
    <w:basedOn w:val="Absatz-Standardschriftart"/>
    <w:uiPriority w:val="9"/>
    <w:rPr>
      <w:rFonts w:ascii="Helvetica 65" w:eastAsia="Arial" w:hAnsi="Helvetica 65" w:cs="Arial"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uiPriority w:val="9"/>
    <w:semiHidden/>
    <w:rPr>
      <w:rFonts w:ascii="Arial" w:eastAsia="Arial" w:hAnsi="Arial" w:cs="Arial"/>
      <w:b/>
      <w:i/>
      <w:iCs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uiPriority w:val="9"/>
    <w:semiHidden/>
    <w:rPr>
      <w:rFonts w:ascii="Arial" w:eastAsia="Arial" w:hAnsi="Arial" w:cs="Arial"/>
      <w:bCs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uiPriority w:val="9"/>
    <w:semiHidden/>
    <w:rPr>
      <w:rFonts w:ascii="Arial" w:eastAsia="Arial" w:hAnsi="Arial" w:cs="Arial"/>
      <w:bCs/>
      <w:i/>
      <w:iCs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uiPriority w:val="9"/>
    <w:semiHidden/>
    <w:rPr>
      <w:rFonts w:ascii="Arial" w:eastAsia="Arial" w:hAnsi="Arial" w:cs="Arial"/>
      <w:bCs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Pr>
      <w:i/>
      <w:iCs/>
      <w:color w:val="auto"/>
    </w:rPr>
  </w:style>
  <w:style w:type="paragraph" w:styleId="KeinLeerraum">
    <w:name w:val="No Spacing"/>
    <w:uiPriority w:val="1"/>
    <w:qFormat/>
    <w:pPr>
      <w:spacing w:after="0" w:line="240" w:lineRule="auto"/>
    </w:pPr>
  </w:style>
  <w:style w:type="paragraph" w:styleId="Zitat">
    <w:name w:val="Quote"/>
    <w:basedOn w:val="Standard"/>
    <w:next w:val="Standard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uiPriority w:val="29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uiPriority w:val="30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Pr>
      <w:smallCaps/>
      <w:color w:val="404040" w:themeColor="text1" w:themeTint="BF"/>
      <w:u w:val="single"/>
    </w:rPr>
  </w:style>
  <w:style w:type="character" w:styleId="IntensiverVerweis">
    <w:name w:val="Intense Reference"/>
    <w:basedOn w:val="Absatz-Standardschriftart"/>
    <w:uiPriority w:val="32"/>
    <w:qFormat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tblPr/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uiPriority w:val="39"/>
    <w:unhideWhenUsed/>
    <w:pPr>
      <w:spacing w:after="100"/>
    </w:pPr>
  </w:style>
  <w:style w:type="paragraph" w:styleId="Verzeichnis2">
    <w:name w:val="toc 2"/>
    <w:basedOn w:val="Standard"/>
    <w:next w:val="Standard"/>
    <w:uiPriority w:val="39"/>
    <w:unhideWhenUsed/>
    <w:pPr>
      <w:spacing w:after="100"/>
      <w:ind w:left="220"/>
    </w:pPr>
  </w:style>
  <w:style w:type="paragraph" w:styleId="Verzeichnis3">
    <w:name w:val="toc 3"/>
    <w:basedOn w:val="Standard"/>
    <w:next w:val="Standard"/>
    <w:uiPriority w:val="39"/>
    <w:unhideWhenUsed/>
    <w:pPr>
      <w:spacing w:after="100"/>
      <w:ind w:left="440"/>
    </w:pPr>
  </w:style>
  <w:style w:type="paragraph" w:customStyle="1" w:styleId="Inhaltsverzeichnis">
    <w:name w:val="Inhaltsverzeichnis"/>
    <w:basedOn w:val="Standard"/>
    <w:qFormat/>
  </w:style>
  <w:style w:type="character" w:customStyle="1" w:styleId="InhaltsverzeichnisZchn">
    <w:name w:val="Inhaltsverzeichnis Zchn"/>
    <w:basedOn w:val="berschrift1Zchn"/>
    <w:rPr>
      <w:rFonts w:ascii="Arial" w:eastAsia="Arial" w:hAnsi="Arial" w:cs="Arial"/>
      <w:b/>
      <w:bCs/>
      <w:smallCaps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uiPriority w:val="99"/>
    <w:semiHidden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rPr>
      <w:b/>
      <w:shd w:val="clear" w:color="auto" w:fill="FFC000"/>
    </w:rPr>
  </w:style>
  <w:style w:type="paragraph" w:customStyle="1" w:styleId="groerText">
    <w:name w:val="großerText"/>
    <w:basedOn w:val="Standard"/>
    <w:qFormat/>
    <w:pPr>
      <w:widowControl w:val="0"/>
      <w:spacing w:after="0" w:line="240" w:lineRule="auto"/>
      <w:jc w:val="center"/>
    </w:pPr>
    <w:rPr>
      <w:rFonts w:ascii="Arial" w:eastAsia="SimSun" w:hAnsi="Arial" w:cs="Mangal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rPr>
      <w:rFonts w:ascii="Arial" w:eastAsia="SimSun" w:hAnsi="Arial" w:cs="Mangal"/>
      <w:sz w:val="40"/>
      <w:szCs w:val="24"/>
      <w:lang w:eastAsia="zh-CN" w:bidi="hi-IN"/>
    </w:rPr>
  </w:style>
  <w:style w:type="character" w:customStyle="1" w:styleId="ListenabsatzZchn">
    <w:name w:val="Listenabsatz Zchn"/>
    <w:basedOn w:val="Absatz-Standardschriftart"/>
    <w:uiPriority w:val="34"/>
    <w:rPr>
      <w:rFonts w:ascii="Helvetica 45" w:eastAsia="Arial" w:hAnsi="Helvetica 45"/>
      <w:bCs/>
      <w:sz w:val="21"/>
      <w:lang w:eastAsia="de-DE"/>
    </w:rPr>
  </w:style>
  <w:style w:type="paragraph" w:customStyle="1" w:styleId="WF-Arbeitsblatt">
    <w:name w:val="WF-Arbeitsblatt"/>
    <w:basedOn w:val="Standard"/>
    <w:qFormat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</w:style>
  <w:style w:type="paragraph" w:customStyle="1" w:styleId="WF-Inhaltsverzeichnis">
    <w:name w:val="WF-Inhaltsverzeichnis"/>
    <w:basedOn w:val="Standard"/>
    <w:qFormat/>
    <w:rPr>
      <w:rFonts w:ascii="Helvetica 65" w:hAnsi="Helvetica 65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rPr>
      <w:rFonts w:ascii="Helvetica 65" w:eastAsia="Arial" w:hAnsi="Helvetica 65" w:cs="Arial"/>
      <w:bCs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qFormat/>
    <w:pPr>
      <w:numPr>
        <w:numId w:val="6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rPr>
      <w:rFonts w:ascii="Helvetica 45" w:eastAsia="Arial" w:hAnsi="Helvetica 45"/>
      <w:bCs/>
      <w:sz w:val="21"/>
      <w:lang w:eastAsia="de-DE"/>
    </w:rPr>
  </w:style>
  <w:style w:type="paragraph" w:customStyle="1" w:styleId="TableContents">
    <w:name w:val="Table Contents"/>
    <w:basedOn w:val="Standard"/>
    <w:pPr>
      <w:widowControl w:val="0"/>
      <w:spacing w:after="0" w:line="240" w:lineRule="auto"/>
    </w:pPr>
    <w:rPr>
      <w:rFonts w:ascii="Arial" w:eastAsia="SimSun" w:hAnsi="Arial" w:cs="Mangal"/>
      <w:color w:val="000000" w:themeColor="text1"/>
      <w:sz w:val="24"/>
      <w:szCs w:val="24"/>
      <w:lang w:eastAsia="zh-CN" w:bidi="hi-IN"/>
    </w:rPr>
  </w:style>
  <w:style w:type="paragraph" w:styleId="berarbeitung">
    <w:name w:val="Revision"/>
    <w:hidden/>
    <w:uiPriority w:val="99"/>
    <w:semiHidden/>
    <w:rsid w:val="00BD5CD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microsoft.com/office/2011/relationships/people" Target="peop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9.jpeg"/><Relationship Id="rId1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Larissa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51</Words>
  <Characters>322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Nils Pancratz</dc:creator>
  <cp:lastModifiedBy>Malambré, Julia | Wissensfabrik</cp:lastModifiedBy>
  <cp:revision>6</cp:revision>
  <cp:lastPrinted>2019-06-10T11:39:00Z</cp:lastPrinted>
  <dcterms:created xsi:type="dcterms:W3CDTF">2022-12-12T09:16:00Z</dcterms:created>
  <dcterms:modified xsi:type="dcterms:W3CDTF">2022-12-12T09:26:00Z</dcterms:modified>
</cp:coreProperties>
</file>