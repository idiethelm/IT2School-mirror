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38716C" w14:textId="77777777" w:rsidR="00256562" w:rsidRPr="00B20A9F" w:rsidRDefault="00256562" w:rsidP="00256562">
      <w:pPr>
        <w:pStyle w:val="WF-Arbeitsblatt"/>
      </w:pPr>
      <w:r w:rsidRPr="00B20A9F">
        <w:rPr>
          <w:noProof/>
        </w:rPr>
        <w:drawing>
          <wp:anchor distT="0" distB="0" distL="114300" distR="114300" simplePos="0" relativeHeight="251657728" behindDoc="1" locked="0" layoutInCell="1" allowOverlap="1" wp14:anchorId="703F3176" wp14:editId="4359642B">
            <wp:simplePos x="0" y="0"/>
            <wp:positionH relativeFrom="margin">
              <wp:align>right</wp:align>
            </wp:positionH>
            <wp:positionV relativeFrom="paragraph">
              <wp:posOffset>8255</wp:posOffset>
            </wp:positionV>
            <wp:extent cx="1545637" cy="2916929"/>
            <wp:effectExtent l="0" t="0" r="0" b="0"/>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ulius_Caesar_Coustou_Louvr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45637" cy="2916929"/>
                    </a:xfrm>
                    <a:prstGeom prst="rect">
                      <a:avLst/>
                    </a:prstGeom>
                  </pic:spPr>
                </pic:pic>
              </a:graphicData>
            </a:graphic>
            <wp14:sizeRelH relativeFrom="margin">
              <wp14:pctWidth>0</wp14:pctWidth>
            </wp14:sizeRelH>
            <wp14:sizeRelV relativeFrom="margin">
              <wp14:pctHeight>0</wp14:pctHeight>
            </wp14:sizeRelV>
          </wp:anchor>
        </w:drawing>
      </w:r>
      <w:r w:rsidRPr="00B20A9F">
        <w:t>Die Cäsar-Verschlüsselung</w:t>
      </w:r>
    </w:p>
    <w:p w14:paraId="506421FC" w14:textId="77777777" w:rsidR="00256562" w:rsidRPr="00B20A9F" w:rsidRDefault="00256562">
      <w:pPr>
        <w:jc w:val="both"/>
        <w:pPrChange w:id="0" w:author="Schmidberger, Alessa | Wissensfabrik" w:date="2022-10-11T16:03:00Z">
          <w:pPr/>
        </w:pPrChange>
      </w:pPr>
      <w:r w:rsidRPr="00B20A9F">
        <w:t>Der Versuch</w:t>
      </w:r>
      <w:del w:id="1" w:author="Schmidberger, Alessa | Wissensfabrik" w:date="2022-10-11T16:03:00Z">
        <w:r w:rsidDel="005C2941">
          <w:delText>,</w:delText>
        </w:r>
      </w:del>
      <w:r w:rsidRPr="00B20A9F">
        <w:t xml:space="preserve"> Schriften geheim zu halten</w:t>
      </w:r>
      <w:del w:id="2" w:author="Schmidberger, Alessa | Wissensfabrik" w:date="2022-10-11T16:03:00Z">
        <w:r w:rsidDel="005C2941">
          <w:delText>,</w:delText>
        </w:r>
      </w:del>
      <w:r w:rsidRPr="00B20A9F">
        <w:t xml:space="preserve"> ist wahrscheinlich so alt wie das Schreiben selbst. Viele </w:t>
      </w:r>
      <w:r>
        <w:t>Anlässe</w:t>
      </w:r>
      <w:r w:rsidRPr="00B20A9F">
        <w:t xml:space="preserve"> bewegten Menschen dazu</w:t>
      </w:r>
      <w:del w:id="3" w:author="Schmidberger, Alessa | Wissensfabrik" w:date="2022-10-11T16:04:00Z">
        <w:r w:rsidRPr="00B20A9F" w:rsidDel="005C2941">
          <w:delText>,</w:delText>
        </w:r>
      </w:del>
      <w:r w:rsidRPr="00B20A9F">
        <w:t xml:space="preserve"> besondere Geheimsprachen zu entwickeln </w:t>
      </w:r>
      <w:r>
        <w:t>– etwa</w:t>
      </w:r>
      <w:r w:rsidRPr="00B20A9F">
        <w:t xml:space="preserve"> Krieg, diplomatische Gründe oder die Liebe.</w:t>
      </w:r>
    </w:p>
    <w:p w14:paraId="2C78B403" w14:textId="77777777" w:rsidR="00256562" w:rsidRPr="00B20A9F" w:rsidRDefault="00256562">
      <w:pPr>
        <w:jc w:val="both"/>
        <w:pPrChange w:id="4" w:author="Schmidberger, Alessa | Wissensfabrik" w:date="2022-10-11T16:03:00Z">
          <w:pPr/>
        </w:pPrChange>
      </w:pPr>
      <w:r w:rsidRPr="00B20A9F">
        <w:t>Die Wissenschaft, die sich mit dieser Thematik beschäftigt</w:t>
      </w:r>
      <w:r>
        <w:t>,</w:t>
      </w:r>
      <w:r w:rsidRPr="00B20A9F">
        <w:t xml:space="preserve"> nennt man </w:t>
      </w:r>
      <w:r w:rsidRPr="00B20A9F">
        <w:rPr>
          <w:b/>
        </w:rPr>
        <w:t>Kryptologie</w:t>
      </w:r>
      <w:r w:rsidRPr="00B20A9F">
        <w:t>.</w:t>
      </w:r>
    </w:p>
    <w:p w14:paraId="2D9EAD69" w14:textId="77777777" w:rsidR="00256562" w:rsidRPr="00B20A9F" w:rsidRDefault="00256562" w:rsidP="00256562">
      <w:pPr>
        <w:jc w:val="center"/>
      </w:pPr>
      <w:r w:rsidRPr="00B20A9F">
        <w:rPr>
          <w:b/>
        </w:rPr>
        <w:t>Krypto</w:t>
      </w:r>
      <w:r w:rsidRPr="00B20A9F">
        <w:t xml:space="preserve"> = geheim</w:t>
      </w:r>
      <w:r w:rsidRPr="00B20A9F">
        <w:tab/>
      </w:r>
      <w:proofErr w:type="spellStart"/>
      <w:r w:rsidRPr="00B20A9F">
        <w:rPr>
          <w:b/>
        </w:rPr>
        <w:t>logos</w:t>
      </w:r>
      <w:proofErr w:type="spellEnd"/>
      <w:r w:rsidRPr="00B20A9F">
        <w:t xml:space="preserve"> = Wort/Rede, Sinn </w:t>
      </w:r>
      <w:r>
        <w:br/>
      </w:r>
      <w:r w:rsidRPr="00B20A9F">
        <w:t>(-</w:t>
      </w:r>
      <w:r w:rsidRPr="00B20A9F">
        <w:rPr>
          <w:b/>
        </w:rPr>
        <w:t>logie</w:t>
      </w:r>
      <w:r w:rsidRPr="00B20A9F">
        <w:t xml:space="preserve"> bezeichnet die Wissenschaft eines Faches)</w:t>
      </w:r>
    </w:p>
    <w:p w14:paraId="3B6F5236" w14:textId="77777777" w:rsidR="00256562" w:rsidRPr="00B20A9F" w:rsidRDefault="00256562">
      <w:pPr>
        <w:jc w:val="both"/>
        <w:pPrChange w:id="5" w:author="Schmidberger, Alessa | Wissensfabrik" w:date="2022-10-11T16:03:00Z">
          <w:pPr/>
        </w:pPrChange>
      </w:pPr>
      <w:r w:rsidRPr="00B20A9F">
        <w:rPr>
          <w:noProof/>
        </w:rPr>
        <mc:AlternateContent>
          <mc:Choice Requires="wps">
            <w:drawing>
              <wp:anchor distT="0" distB="0" distL="114300" distR="114300" simplePos="0" relativeHeight="251656704" behindDoc="0" locked="0" layoutInCell="1" allowOverlap="1" wp14:anchorId="57649977" wp14:editId="49604DE3">
                <wp:simplePos x="0" y="0"/>
                <wp:positionH relativeFrom="margin">
                  <wp:align>right</wp:align>
                </wp:positionH>
                <wp:positionV relativeFrom="paragraph">
                  <wp:posOffset>779780</wp:posOffset>
                </wp:positionV>
                <wp:extent cx="1562100" cy="276225"/>
                <wp:effectExtent l="0" t="0" r="0" b="9525"/>
                <wp:wrapSquare wrapText="bothSides"/>
                <wp:docPr id="9" name="Textfeld 9"/>
                <wp:cNvGraphicFramePr/>
                <a:graphic xmlns:a="http://schemas.openxmlformats.org/drawingml/2006/main">
                  <a:graphicData uri="http://schemas.microsoft.com/office/word/2010/wordprocessingShape">
                    <wps:wsp>
                      <wps:cNvSpPr txBox="1"/>
                      <wps:spPr>
                        <a:xfrm>
                          <a:off x="0" y="0"/>
                          <a:ext cx="1562100" cy="276225"/>
                        </a:xfrm>
                        <a:prstGeom prst="rect">
                          <a:avLst/>
                        </a:prstGeom>
                        <a:solidFill>
                          <a:prstClr val="white"/>
                        </a:solidFill>
                        <a:ln>
                          <a:noFill/>
                        </a:ln>
                        <a:effectLst/>
                      </wps:spPr>
                      <wps:txbx>
                        <w:txbxContent>
                          <w:p w14:paraId="0D70ECC8" w14:textId="77777777" w:rsidR="00256562" w:rsidRDefault="00256562" w:rsidP="00256562">
                            <w:pPr>
                              <w:pStyle w:val="Beschriftung"/>
                              <w:jc w:val="center"/>
                            </w:pPr>
                            <w:r>
                              <w:t xml:space="preserve">Abbildung: Nicolas </w:t>
                            </w:r>
                            <w:proofErr w:type="spellStart"/>
                            <w:r>
                              <w:t>Coustou</w:t>
                            </w:r>
                            <w:proofErr w:type="spellEnd"/>
                            <w:r>
                              <w:t xml:space="preserve"> - Julius Caesar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649977" id="_x0000_t202" coordsize="21600,21600" o:spt="202" path="m,l,21600r21600,l21600,xe">
                <v:stroke joinstyle="miter"/>
                <v:path gradientshapeok="t" o:connecttype="rect"/>
              </v:shapetype>
              <v:shape id="Textfeld 9" o:spid="_x0000_s1026" type="#_x0000_t202" style="position:absolute;left:0;text-align:left;margin-left:71.8pt;margin-top:61.4pt;width:123pt;height:21.75pt;z-index:251656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" stroked="f">
                <v:textbox inset="0,0,0,0">
                  <w:txbxContent>
                    <w:p w14:paraId="0D70ECC8" w14:textId="77777777" w:rsidR="00256562" w:rsidRDefault="00256562" w:rsidP="00256562">
                      <w:pPr>
                        <w:pStyle w:val="Beschriftung"/>
                        <w:jc w:val="center"/>
                      </w:pPr>
                      <w:r>
                        <w:t xml:space="preserve">Abbildung: Nicolas </w:t>
                      </w:r>
                      <w:proofErr w:type="spellStart"/>
                      <w:r>
                        <w:t>Coustou</w:t>
                      </w:r>
                      <w:proofErr w:type="spellEnd"/>
                      <w:r>
                        <w:t xml:space="preserve"> - Julius Caesar</w:t>
                      </w:r>
                    </w:p>
                  </w:txbxContent>
                </v:textbox>
                <w10:wrap type="square" anchorx="margin"/>
              </v:shape>
            </w:pict>
          </mc:Fallback>
        </mc:AlternateContent>
      </w:r>
      <w:r w:rsidRPr="00B20A9F">
        <w:t xml:space="preserve">Auch der Feldherr und Politiker Julius Cäsar (100 bis 44 v. Chr.) hat sich seinerzeit viel mit der Verschlüsselung </w:t>
      </w:r>
      <w:r>
        <w:t>von</w:t>
      </w:r>
      <w:r w:rsidRPr="00B20A9F">
        <w:t xml:space="preserve"> Nachrichten befasst. In seiner Verschlüsslung hat er jeden Buchstaben einer Nachricht durch den Buchstaben ersetzt, der drei Stellen </w:t>
      </w:r>
      <w:r>
        <w:t>später</w:t>
      </w:r>
      <w:r w:rsidRPr="00B20A9F">
        <w:t xml:space="preserve"> im Alphabet </w:t>
      </w:r>
      <w:r>
        <w:t>kommt</w:t>
      </w:r>
      <w:r w:rsidRPr="00B20A9F">
        <w:t>. Aus dem Buchstaben A wurde D und aus dem Buchstaben B wurde E u</w:t>
      </w:r>
      <w:r>
        <w:t>nd so weiter</w:t>
      </w:r>
      <w:r w:rsidRPr="00B20A9F">
        <w:t>.</w:t>
      </w:r>
    </w:p>
    <w:p w14:paraId="38B1BCE1" w14:textId="77777777" w:rsidR="00256562" w:rsidRPr="00B20A9F" w:rsidRDefault="00256562">
      <w:pPr>
        <w:jc w:val="both"/>
        <w:pPrChange w:id="6" w:author="Schmidberger, Alessa | Wissensfabrik" w:date="2022-10-11T16:03:00Z">
          <w:pPr/>
        </w:pPrChange>
      </w:pPr>
      <w:r w:rsidRPr="00B20A9F">
        <w:t xml:space="preserve">Der Schlüssel sah folgendermaßen aus. In der oberen Reihe ist das Alphabet </w:t>
      </w:r>
      <w:r>
        <w:t>–</w:t>
      </w:r>
      <w:r w:rsidRPr="00B20A9F">
        <w:t xml:space="preserve"> man nenn</w:t>
      </w:r>
      <w:r>
        <w:t>t</w:t>
      </w:r>
      <w:r w:rsidRPr="00B20A9F">
        <w:t xml:space="preserve"> es Klaralphabet. In der unteren Reihe ist das Geheimalphabet.</w:t>
      </w:r>
    </w:p>
    <w:tbl>
      <w:tblPr>
        <w:tblStyle w:val="Tabellenraster"/>
        <w:tblW w:w="9067" w:type="dxa"/>
        <w:tblLayout w:type="fixed"/>
        <w:tblLook w:val="04A0" w:firstRow="1" w:lastRow="0" w:firstColumn="1" w:lastColumn="0" w:noHBand="0" w:noVBand="1"/>
      </w:tblPr>
      <w:tblGrid>
        <w:gridCol w:w="348"/>
        <w:gridCol w:w="349"/>
        <w:gridCol w:w="349"/>
        <w:gridCol w:w="348"/>
        <w:gridCol w:w="349"/>
        <w:gridCol w:w="349"/>
        <w:gridCol w:w="349"/>
        <w:gridCol w:w="348"/>
        <w:gridCol w:w="349"/>
        <w:gridCol w:w="349"/>
        <w:gridCol w:w="349"/>
        <w:gridCol w:w="348"/>
        <w:gridCol w:w="349"/>
        <w:gridCol w:w="349"/>
        <w:gridCol w:w="348"/>
        <w:gridCol w:w="349"/>
        <w:gridCol w:w="349"/>
        <w:gridCol w:w="349"/>
        <w:gridCol w:w="348"/>
        <w:gridCol w:w="349"/>
        <w:gridCol w:w="349"/>
        <w:gridCol w:w="349"/>
        <w:gridCol w:w="348"/>
        <w:gridCol w:w="349"/>
        <w:gridCol w:w="349"/>
        <w:gridCol w:w="349"/>
      </w:tblGrid>
      <w:tr w:rsidR="00256562" w:rsidRPr="00B20A9F" w14:paraId="654AF8A8" w14:textId="77777777" w:rsidTr="00AE74D0">
        <w:trPr>
          <w:trHeight w:val="20"/>
        </w:trPr>
        <w:tc>
          <w:tcPr>
            <w:tcW w:w="9067" w:type="dxa"/>
            <w:gridSpan w:val="26"/>
            <w:shd w:val="clear" w:color="auto" w:fill="DEEAF6" w:themeFill="accent1" w:themeFillTint="33"/>
            <w:vAlign w:val="center"/>
          </w:tcPr>
          <w:p w14:paraId="15A7E6B9" w14:textId="77777777" w:rsidR="00256562" w:rsidRPr="00B20A9F" w:rsidRDefault="00256562" w:rsidP="00AE74D0">
            <w:pPr>
              <w:rPr>
                <w:b/>
              </w:rPr>
            </w:pPr>
            <w:r w:rsidRPr="00B20A9F">
              <w:rPr>
                <w:b/>
              </w:rPr>
              <w:t>Klaralphabet</w:t>
            </w:r>
          </w:p>
        </w:tc>
      </w:tr>
      <w:tr w:rsidR="00256562" w:rsidRPr="00B20A9F" w14:paraId="4670DEFF" w14:textId="77777777" w:rsidTr="00AE74D0">
        <w:trPr>
          <w:trHeight w:val="20"/>
        </w:trPr>
        <w:tc>
          <w:tcPr>
            <w:tcW w:w="348" w:type="dxa"/>
            <w:shd w:val="clear" w:color="auto" w:fill="DEEAF6" w:themeFill="accent1" w:themeFillTint="33"/>
            <w:vAlign w:val="center"/>
          </w:tcPr>
          <w:p w14:paraId="083240BE" w14:textId="77777777" w:rsidR="00256562" w:rsidRPr="00B20A9F" w:rsidRDefault="00256562" w:rsidP="00AE74D0">
            <w:pPr>
              <w:jc w:val="center"/>
            </w:pPr>
            <w:r w:rsidRPr="00B20A9F">
              <w:t>A</w:t>
            </w:r>
          </w:p>
        </w:tc>
        <w:tc>
          <w:tcPr>
            <w:tcW w:w="349" w:type="dxa"/>
            <w:shd w:val="clear" w:color="auto" w:fill="DEEAF6" w:themeFill="accent1" w:themeFillTint="33"/>
            <w:vAlign w:val="center"/>
          </w:tcPr>
          <w:p w14:paraId="0AEA683B" w14:textId="77777777" w:rsidR="00256562" w:rsidRPr="00B20A9F" w:rsidRDefault="00256562" w:rsidP="00AE74D0">
            <w:pPr>
              <w:jc w:val="center"/>
            </w:pPr>
            <w:r w:rsidRPr="00B20A9F">
              <w:t>B</w:t>
            </w:r>
          </w:p>
        </w:tc>
        <w:tc>
          <w:tcPr>
            <w:tcW w:w="349" w:type="dxa"/>
            <w:shd w:val="clear" w:color="auto" w:fill="DEEAF6" w:themeFill="accent1" w:themeFillTint="33"/>
            <w:vAlign w:val="center"/>
          </w:tcPr>
          <w:p w14:paraId="5DAD638B" w14:textId="77777777" w:rsidR="00256562" w:rsidRPr="00B20A9F" w:rsidRDefault="00256562" w:rsidP="00AE74D0">
            <w:pPr>
              <w:jc w:val="center"/>
            </w:pPr>
            <w:r w:rsidRPr="00B20A9F">
              <w:t>C</w:t>
            </w:r>
          </w:p>
        </w:tc>
        <w:tc>
          <w:tcPr>
            <w:tcW w:w="348" w:type="dxa"/>
            <w:shd w:val="clear" w:color="auto" w:fill="DEEAF6" w:themeFill="accent1" w:themeFillTint="33"/>
            <w:vAlign w:val="center"/>
          </w:tcPr>
          <w:p w14:paraId="5FD0A99B" w14:textId="77777777" w:rsidR="00256562" w:rsidRPr="00B20A9F" w:rsidRDefault="00256562" w:rsidP="00AE74D0">
            <w:pPr>
              <w:jc w:val="center"/>
            </w:pPr>
            <w:r w:rsidRPr="00B20A9F">
              <w:t>D</w:t>
            </w:r>
          </w:p>
        </w:tc>
        <w:tc>
          <w:tcPr>
            <w:tcW w:w="349" w:type="dxa"/>
            <w:shd w:val="clear" w:color="auto" w:fill="DEEAF6" w:themeFill="accent1" w:themeFillTint="33"/>
            <w:vAlign w:val="center"/>
          </w:tcPr>
          <w:p w14:paraId="63077E8A" w14:textId="77777777" w:rsidR="00256562" w:rsidRPr="00B20A9F" w:rsidRDefault="00256562" w:rsidP="00AE74D0">
            <w:pPr>
              <w:jc w:val="center"/>
            </w:pPr>
            <w:r w:rsidRPr="00B20A9F">
              <w:t>E</w:t>
            </w:r>
          </w:p>
        </w:tc>
        <w:tc>
          <w:tcPr>
            <w:tcW w:w="349" w:type="dxa"/>
            <w:shd w:val="clear" w:color="auto" w:fill="DEEAF6" w:themeFill="accent1" w:themeFillTint="33"/>
            <w:vAlign w:val="center"/>
          </w:tcPr>
          <w:p w14:paraId="318E6F2B" w14:textId="77777777" w:rsidR="00256562" w:rsidRPr="00B20A9F" w:rsidRDefault="00256562" w:rsidP="00AE74D0">
            <w:pPr>
              <w:jc w:val="center"/>
            </w:pPr>
            <w:r w:rsidRPr="00B20A9F">
              <w:t>F</w:t>
            </w:r>
          </w:p>
        </w:tc>
        <w:tc>
          <w:tcPr>
            <w:tcW w:w="349" w:type="dxa"/>
            <w:shd w:val="clear" w:color="auto" w:fill="DEEAF6" w:themeFill="accent1" w:themeFillTint="33"/>
            <w:vAlign w:val="center"/>
          </w:tcPr>
          <w:p w14:paraId="404B81D6" w14:textId="77777777" w:rsidR="00256562" w:rsidRPr="00B20A9F" w:rsidRDefault="00256562" w:rsidP="00AE74D0">
            <w:pPr>
              <w:jc w:val="center"/>
            </w:pPr>
            <w:r w:rsidRPr="00B20A9F">
              <w:t>G</w:t>
            </w:r>
          </w:p>
        </w:tc>
        <w:tc>
          <w:tcPr>
            <w:tcW w:w="348" w:type="dxa"/>
            <w:shd w:val="clear" w:color="auto" w:fill="DEEAF6" w:themeFill="accent1" w:themeFillTint="33"/>
            <w:vAlign w:val="center"/>
          </w:tcPr>
          <w:p w14:paraId="2BC0D7F1" w14:textId="77777777" w:rsidR="00256562" w:rsidRPr="00B20A9F" w:rsidRDefault="00256562" w:rsidP="00AE74D0">
            <w:pPr>
              <w:jc w:val="center"/>
            </w:pPr>
            <w:r w:rsidRPr="00B20A9F">
              <w:t>H</w:t>
            </w:r>
          </w:p>
        </w:tc>
        <w:tc>
          <w:tcPr>
            <w:tcW w:w="349" w:type="dxa"/>
            <w:shd w:val="clear" w:color="auto" w:fill="DEEAF6" w:themeFill="accent1" w:themeFillTint="33"/>
            <w:vAlign w:val="center"/>
          </w:tcPr>
          <w:p w14:paraId="2029134B" w14:textId="77777777" w:rsidR="00256562" w:rsidRPr="00B20A9F" w:rsidRDefault="00256562" w:rsidP="00AE74D0">
            <w:pPr>
              <w:jc w:val="center"/>
            </w:pPr>
            <w:r w:rsidRPr="00B20A9F">
              <w:t>I</w:t>
            </w:r>
          </w:p>
        </w:tc>
        <w:tc>
          <w:tcPr>
            <w:tcW w:w="349" w:type="dxa"/>
            <w:shd w:val="clear" w:color="auto" w:fill="DEEAF6" w:themeFill="accent1" w:themeFillTint="33"/>
            <w:vAlign w:val="center"/>
          </w:tcPr>
          <w:p w14:paraId="62D5D672" w14:textId="77777777" w:rsidR="00256562" w:rsidRPr="00B20A9F" w:rsidRDefault="00256562" w:rsidP="00AE74D0">
            <w:pPr>
              <w:jc w:val="center"/>
            </w:pPr>
            <w:r w:rsidRPr="00B20A9F">
              <w:t>J</w:t>
            </w:r>
          </w:p>
        </w:tc>
        <w:tc>
          <w:tcPr>
            <w:tcW w:w="349" w:type="dxa"/>
            <w:shd w:val="clear" w:color="auto" w:fill="DEEAF6" w:themeFill="accent1" w:themeFillTint="33"/>
            <w:vAlign w:val="center"/>
          </w:tcPr>
          <w:p w14:paraId="4090C814" w14:textId="77777777" w:rsidR="00256562" w:rsidRPr="00B20A9F" w:rsidRDefault="00256562" w:rsidP="00AE74D0">
            <w:pPr>
              <w:jc w:val="center"/>
            </w:pPr>
            <w:r w:rsidRPr="00B20A9F">
              <w:t>K</w:t>
            </w:r>
          </w:p>
        </w:tc>
        <w:tc>
          <w:tcPr>
            <w:tcW w:w="348" w:type="dxa"/>
            <w:shd w:val="clear" w:color="auto" w:fill="DEEAF6" w:themeFill="accent1" w:themeFillTint="33"/>
            <w:vAlign w:val="center"/>
          </w:tcPr>
          <w:p w14:paraId="0D5879FD" w14:textId="77777777" w:rsidR="00256562" w:rsidRPr="00B20A9F" w:rsidRDefault="00256562" w:rsidP="00AE74D0">
            <w:pPr>
              <w:jc w:val="center"/>
            </w:pPr>
            <w:r w:rsidRPr="00B20A9F">
              <w:t>L</w:t>
            </w:r>
          </w:p>
        </w:tc>
        <w:tc>
          <w:tcPr>
            <w:tcW w:w="349" w:type="dxa"/>
            <w:shd w:val="clear" w:color="auto" w:fill="DEEAF6" w:themeFill="accent1" w:themeFillTint="33"/>
            <w:vAlign w:val="center"/>
          </w:tcPr>
          <w:p w14:paraId="164CA6C5" w14:textId="77777777" w:rsidR="00256562" w:rsidRPr="00B20A9F" w:rsidRDefault="00256562" w:rsidP="00AE74D0">
            <w:pPr>
              <w:jc w:val="center"/>
            </w:pPr>
            <w:r w:rsidRPr="00B20A9F">
              <w:t>M</w:t>
            </w:r>
          </w:p>
        </w:tc>
        <w:tc>
          <w:tcPr>
            <w:tcW w:w="349" w:type="dxa"/>
            <w:shd w:val="clear" w:color="auto" w:fill="DEEAF6" w:themeFill="accent1" w:themeFillTint="33"/>
            <w:vAlign w:val="center"/>
          </w:tcPr>
          <w:p w14:paraId="15A68E77" w14:textId="77777777" w:rsidR="00256562" w:rsidRPr="00B20A9F" w:rsidRDefault="00256562" w:rsidP="00AE74D0">
            <w:pPr>
              <w:jc w:val="center"/>
            </w:pPr>
            <w:r w:rsidRPr="00B20A9F">
              <w:t>N</w:t>
            </w:r>
          </w:p>
        </w:tc>
        <w:tc>
          <w:tcPr>
            <w:tcW w:w="348" w:type="dxa"/>
            <w:shd w:val="clear" w:color="auto" w:fill="DEEAF6" w:themeFill="accent1" w:themeFillTint="33"/>
            <w:vAlign w:val="center"/>
          </w:tcPr>
          <w:p w14:paraId="31B415DE" w14:textId="77777777" w:rsidR="00256562" w:rsidRPr="00B20A9F" w:rsidRDefault="00256562" w:rsidP="00AE74D0">
            <w:pPr>
              <w:jc w:val="center"/>
            </w:pPr>
            <w:r w:rsidRPr="00B20A9F">
              <w:t>O</w:t>
            </w:r>
          </w:p>
        </w:tc>
        <w:tc>
          <w:tcPr>
            <w:tcW w:w="349" w:type="dxa"/>
            <w:shd w:val="clear" w:color="auto" w:fill="DEEAF6" w:themeFill="accent1" w:themeFillTint="33"/>
            <w:vAlign w:val="center"/>
          </w:tcPr>
          <w:p w14:paraId="64B7A6AF" w14:textId="77777777" w:rsidR="00256562" w:rsidRPr="00B20A9F" w:rsidRDefault="00256562" w:rsidP="00AE74D0">
            <w:pPr>
              <w:jc w:val="center"/>
            </w:pPr>
            <w:r w:rsidRPr="00B20A9F">
              <w:t>P</w:t>
            </w:r>
          </w:p>
        </w:tc>
        <w:tc>
          <w:tcPr>
            <w:tcW w:w="349" w:type="dxa"/>
            <w:shd w:val="clear" w:color="auto" w:fill="DEEAF6" w:themeFill="accent1" w:themeFillTint="33"/>
            <w:vAlign w:val="center"/>
          </w:tcPr>
          <w:p w14:paraId="74827AE3" w14:textId="77777777" w:rsidR="00256562" w:rsidRPr="00B20A9F" w:rsidRDefault="00256562" w:rsidP="00AE74D0">
            <w:pPr>
              <w:jc w:val="center"/>
            </w:pPr>
            <w:r w:rsidRPr="00B20A9F">
              <w:t>Q</w:t>
            </w:r>
          </w:p>
        </w:tc>
        <w:tc>
          <w:tcPr>
            <w:tcW w:w="349" w:type="dxa"/>
            <w:shd w:val="clear" w:color="auto" w:fill="DEEAF6" w:themeFill="accent1" w:themeFillTint="33"/>
            <w:vAlign w:val="center"/>
          </w:tcPr>
          <w:p w14:paraId="4CB14535" w14:textId="77777777" w:rsidR="00256562" w:rsidRPr="00B20A9F" w:rsidRDefault="00256562" w:rsidP="00AE74D0">
            <w:pPr>
              <w:jc w:val="center"/>
            </w:pPr>
            <w:r w:rsidRPr="00B20A9F">
              <w:t>R</w:t>
            </w:r>
          </w:p>
        </w:tc>
        <w:tc>
          <w:tcPr>
            <w:tcW w:w="348" w:type="dxa"/>
            <w:shd w:val="clear" w:color="auto" w:fill="DEEAF6" w:themeFill="accent1" w:themeFillTint="33"/>
            <w:vAlign w:val="center"/>
          </w:tcPr>
          <w:p w14:paraId="47B8EE13" w14:textId="77777777" w:rsidR="00256562" w:rsidRPr="00B20A9F" w:rsidRDefault="00256562" w:rsidP="00AE74D0">
            <w:pPr>
              <w:jc w:val="center"/>
            </w:pPr>
            <w:r w:rsidRPr="00B20A9F">
              <w:t>S</w:t>
            </w:r>
          </w:p>
        </w:tc>
        <w:tc>
          <w:tcPr>
            <w:tcW w:w="349" w:type="dxa"/>
            <w:shd w:val="clear" w:color="auto" w:fill="DEEAF6" w:themeFill="accent1" w:themeFillTint="33"/>
            <w:vAlign w:val="center"/>
          </w:tcPr>
          <w:p w14:paraId="1C92375B" w14:textId="77777777" w:rsidR="00256562" w:rsidRPr="00B20A9F" w:rsidRDefault="00256562" w:rsidP="00AE74D0">
            <w:pPr>
              <w:jc w:val="center"/>
            </w:pPr>
            <w:r w:rsidRPr="00B20A9F">
              <w:t>T</w:t>
            </w:r>
          </w:p>
        </w:tc>
        <w:tc>
          <w:tcPr>
            <w:tcW w:w="349" w:type="dxa"/>
            <w:shd w:val="clear" w:color="auto" w:fill="DEEAF6" w:themeFill="accent1" w:themeFillTint="33"/>
            <w:vAlign w:val="center"/>
          </w:tcPr>
          <w:p w14:paraId="3062597A" w14:textId="77777777" w:rsidR="00256562" w:rsidRPr="00B20A9F" w:rsidRDefault="00256562" w:rsidP="00AE74D0">
            <w:pPr>
              <w:jc w:val="center"/>
            </w:pPr>
            <w:r w:rsidRPr="00B20A9F">
              <w:t>U</w:t>
            </w:r>
          </w:p>
        </w:tc>
        <w:tc>
          <w:tcPr>
            <w:tcW w:w="349" w:type="dxa"/>
            <w:shd w:val="clear" w:color="auto" w:fill="DEEAF6" w:themeFill="accent1" w:themeFillTint="33"/>
            <w:vAlign w:val="center"/>
          </w:tcPr>
          <w:p w14:paraId="480F78BC" w14:textId="77777777" w:rsidR="00256562" w:rsidRPr="00B20A9F" w:rsidRDefault="00256562" w:rsidP="00AE74D0">
            <w:pPr>
              <w:jc w:val="center"/>
            </w:pPr>
            <w:r w:rsidRPr="00B20A9F">
              <w:t>V</w:t>
            </w:r>
          </w:p>
        </w:tc>
        <w:tc>
          <w:tcPr>
            <w:tcW w:w="348" w:type="dxa"/>
            <w:shd w:val="clear" w:color="auto" w:fill="DEEAF6" w:themeFill="accent1" w:themeFillTint="33"/>
            <w:vAlign w:val="center"/>
          </w:tcPr>
          <w:p w14:paraId="14978EDA" w14:textId="77777777" w:rsidR="00256562" w:rsidRPr="00B20A9F" w:rsidRDefault="00256562" w:rsidP="00AE74D0">
            <w:pPr>
              <w:jc w:val="center"/>
            </w:pPr>
            <w:r w:rsidRPr="00B20A9F">
              <w:t>W</w:t>
            </w:r>
          </w:p>
        </w:tc>
        <w:tc>
          <w:tcPr>
            <w:tcW w:w="349" w:type="dxa"/>
            <w:shd w:val="clear" w:color="auto" w:fill="DEEAF6" w:themeFill="accent1" w:themeFillTint="33"/>
            <w:vAlign w:val="center"/>
          </w:tcPr>
          <w:p w14:paraId="155010C6" w14:textId="77777777" w:rsidR="00256562" w:rsidRPr="00B20A9F" w:rsidRDefault="00256562" w:rsidP="00AE74D0">
            <w:pPr>
              <w:jc w:val="center"/>
            </w:pPr>
            <w:r w:rsidRPr="00B20A9F">
              <w:t>X</w:t>
            </w:r>
          </w:p>
        </w:tc>
        <w:tc>
          <w:tcPr>
            <w:tcW w:w="349" w:type="dxa"/>
            <w:shd w:val="clear" w:color="auto" w:fill="DEEAF6" w:themeFill="accent1" w:themeFillTint="33"/>
            <w:vAlign w:val="center"/>
          </w:tcPr>
          <w:p w14:paraId="3BA02BA9" w14:textId="77777777" w:rsidR="00256562" w:rsidRPr="00B20A9F" w:rsidRDefault="00256562" w:rsidP="00AE74D0">
            <w:pPr>
              <w:jc w:val="center"/>
            </w:pPr>
            <w:r w:rsidRPr="00B20A9F">
              <w:t>Y</w:t>
            </w:r>
          </w:p>
        </w:tc>
        <w:tc>
          <w:tcPr>
            <w:tcW w:w="349" w:type="dxa"/>
            <w:shd w:val="clear" w:color="auto" w:fill="DEEAF6" w:themeFill="accent1" w:themeFillTint="33"/>
            <w:vAlign w:val="center"/>
          </w:tcPr>
          <w:p w14:paraId="0AB7C0EC" w14:textId="77777777" w:rsidR="00256562" w:rsidRPr="00B20A9F" w:rsidRDefault="00256562" w:rsidP="00AE74D0">
            <w:pPr>
              <w:jc w:val="center"/>
            </w:pPr>
            <w:r w:rsidRPr="00B20A9F">
              <w:t>Z</w:t>
            </w:r>
          </w:p>
        </w:tc>
      </w:tr>
      <w:tr w:rsidR="00256562" w:rsidRPr="00B20A9F" w14:paraId="616B6B89" w14:textId="77777777" w:rsidTr="00AE74D0">
        <w:trPr>
          <w:trHeight w:val="20"/>
        </w:trPr>
        <w:tc>
          <w:tcPr>
            <w:tcW w:w="348" w:type="dxa"/>
            <w:shd w:val="clear" w:color="auto" w:fill="FFF2CC" w:themeFill="accent4" w:themeFillTint="33"/>
            <w:vAlign w:val="center"/>
          </w:tcPr>
          <w:p w14:paraId="7327BE7E" w14:textId="77777777" w:rsidR="00256562" w:rsidRPr="00B20A9F" w:rsidRDefault="00256562" w:rsidP="00AE74D0">
            <w:pPr>
              <w:jc w:val="center"/>
            </w:pPr>
            <w:r w:rsidRPr="00B20A9F">
              <w:t>D</w:t>
            </w:r>
          </w:p>
        </w:tc>
        <w:tc>
          <w:tcPr>
            <w:tcW w:w="349" w:type="dxa"/>
            <w:shd w:val="clear" w:color="auto" w:fill="FFF2CC" w:themeFill="accent4" w:themeFillTint="33"/>
            <w:vAlign w:val="center"/>
          </w:tcPr>
          <w:p w14:paraId="56C3CA27" w14:textId="77777777" w:rsidR="00256562" w:rsidRPr="00B20A9F" w:rsidRDefault="00256562" w:rsidP="00AE74D0">
            <w:pPr>
              <w:jc w:val="center"/>
            </w:pPr>
            <w:r w:rsidRPr="00B20A9F">
              <w:t>E</w:t>
            </w:r>
          </w:p>
        </w:tc>
        <w:tc>
          <w:tcPr>
            <w:tcW w:w="349" w:type="dxa"/>
            <w:shd w:val="clear" w:color="auto" w:fill="FFF2CC" w:themeFill="accent4" w:themeFillTint="33"/>
            <w:vAlign w:val="center"/>
          </w:tcPr>
          <w:p w14:paraId="302F270A" w14:textId="77777777" w:rsidR="00256562" w:rsidRPr="00B20A9F" w:rsidRDefault="00256562" w:rsidP="00AE74D0">
            <w:pPr>
              <w:jc w:val="center"/>
            </w:pPr>
            <w:r w:rsidRPr="00B20A9F">
              <w:t>F</w:t>
            </w:r>
          </w:p>
        </w:tc>
        <w:tc>
          <w:tcPr>
            <w:tcW w:w="348" w:type="dxa"/>
            <w:shd w:val="clear" w:color="auto" w:fill="FFF2CC" w:themeFill="accent4" w:themeFillTint="33"/>
            <w:vAlign w:val="center"/>
          </w:tcPr>
          <w:p w14:paraId="1BF9818D" w14:textId="77777777" w:rsidR="00256562" w:rsidRPr="00B20A9F" w:rsidRDefault="00256562" w:rsidP="00AE74D0">
            <w:pPr>
              <w:jc w:val="center"/>
            </w:pPr>
            <w:r w:rsidRPr="00B20A9F">
              <w:t>G</w:t>
            </w:r>
          </w:p>
        </w:tc>
        <w:tc>
          <w:tcPr>
            <w:tcW w:w="349" w:type="dxa"/>
            <w:shd w:val="clear" w:color="auto" w:fill="FFF2CC" w:themeFill="accent4" w:themeFillTint="33"/>
            <w:vAlign w:val="center"/>
          </w:tcPr>
          <w:p w14:paraId="4DEBCCAC" w14:textId="77777777" w:rsidR="00256562" w:rsidRPr="00B20A9F" w:rsidRDefault="00256562" w:rsidP="00AE74D0">
            <w:pPr>
              <w:jc w:val="center"/>
            </w:pPr>
            <w:r w:rsidRPr="00B20A9F">
              <w:t>H</w:t>
            </w:r>
          </w:p>
        </w:tc>
        <w:tc>
          <w:tcPr>
            <w:tcW w:w="349" w:type="dxa"/>
            <w:shd w:val="clear" w:color="auto" w:fill="FFF2CC" w:themeFill="accent4" w:themeFillTint="33"/>
            <w:vAlign w:val="center"/>
          </w:tcPr>
          <w:p w14:paraId="6A17C324" w14:textId="77777777" w:rsidR="00256562" w:rsidRPr="00B20A9F" w:rsidRDefault="00256562" w:rsidP="00AE74D0">
            <w:pPr>
              <w:jc w:val="center"/>
            </w:pPr>
            <w:r w:rsidRPr="00B20A9F">
              <w:t>I</w:t>
            </w:r>
          </w:p>
        </w:tc>
        <w:tc>
          <w:tcPr>
            <w:tcW w:w="349" w:type="dxa"/>
            <w:shd w:val="clear" w:color="auto" w:fill="FFF2CC" w:themeFill="accent4" w:themeFillTint="33"/>
            <w:vAlign w:val="center"/>
          </w:tcPr>
          <w:p w14:paraId="2CA6220F" w14:textId="77777777" w:rsidR="00256562" w:rsidRPr="00B20A9F" w:rsidRDefault="00256562" w:rsidP="00AE74D0">
            <w:pPr>
              <w:jc w:val="center"/>
            </w:pPr>
            <w:r w:rsidRPr="00B20A9F">
              <w:t>J</w:t>
            </w:r>
          </w:p>
        </w:tc>
        <w:tc>
          <w:tcPr>
            <w:tcW w:w="348" w:type="dxa"/>
            <w:shd w:val="clear" w:color="auto" w:fill="FFF2CC" w:themeFill="accent4" w:themeFillTint="33"/>
            <w:vAlign w:val="center"/>
          </w:tcPr>
          <w:p w14:paraId="7C755517" w14:textId="77777777" w:rsidR="00256562" w:rsidRPr="00B20A9F" w:rsidRDefault="00256562" w:rsidP="00AE74D0">
            <w:pPr>
              <w:jc w:val="center"/>
            </w:pPr>
            <w:r w:rsidRPr="00B20A9F">
              <w:t>K</w:t>
            </w:r>
          </w:p>
        </w:tc>
        <w:tc>
          <w:tcPr>
            <w:tcW w:w="349" w:type="dxa"/>
            <w:shd w:val="clear" w:color="auto" w:fill="FFF2CC" w:themeFill="accent4" w:themeFillTint="33"/>
            <w:vAlign w:val="center"/>
          </w:tcPr>
          <w:p w14:paraId="3C4E43AC" w14:textId="77777777" w:rsidR="00256562" w:rsidRPr="00B20A9F" w:rsidRDefault="00256562" w:rsidP="00AE74D0">
            <w:pPr>
              <w:jc w:val="center"/>
            </w:pPr>
            <w:r w:rsidRPr="00B20A9F">
              <w:t>L</w:t>
            </w:r>
          </w:p>
        </w:tc>
        <w:tc>
          <w:tcPr>
            <w:tcW w:w="349" w:type="dxa"/>
            <w:shd w:val="clear" w:color="auto" w:fill="FFF2CC" w:themeFill="accent4" w:themeFillTint="33"/>
            <w:vAlign w:val="center"/>
          </w:tcPr>
          <w:p w14:paraId="2187021E" w14:textId="77777777" w:rsidR="00256562" w:rsidRPr="00B20A9F" w:rsidRDefault="00256562" w:rsidP="00AE74D0">
            <w:pPr>
              <w:jc w:val="center"/>
            </w:pPr>
            <w:r w:rsidRPr="00B20A9F">
              <w:t>M</w:t>
            </w:r>
          </w:p>
        </w:tc>
        <w:tc>
          <w:tcPr>
            <w:tcW w:w="349" w:type="dxa"/>
            <w:shd w:val="clear" w:color="auto" w:fill="FFF2CC" w:themeFill="accent4" w:themeFillTint="33"/>
            <w:vAlign w:val="center"/>
          </w:tcPr>
          <w:p w14:paraId="5368EA33" w14:textId="77777777" w:rsidR="00256562" w:rsidRPr="00B20A9F" w:rsidRDefault="00256562" w:rsidP="00AE74D0">
            <w:pPr>
              <w:jc w:val="center"/>
            </w:pPr>
            <w:r w:rsidRPr="00B20A9F">
              <w:t>N</w:t>
            </w:r>
          </w:p>
        </w:tc>
        <w:tc>
          <w:tcPr>
            <w:tcW w:w="348" w:type="dxa"/>
            <w:shd w:val="clear" w:color="auto" w:fill="FFF2CC" w:themeFill="accent4" w:themeFillTint="33"/>
            <w:vAlign w:val="center"/>
          </w:tcPr>
          <w:p w14:paraId="7AED944B" w14:textId="77777777" w:rsidR="00256562" w:rsidRPr="00B20A9F" w:rsidRDefault="00256562" w:rsidP="00AE74D0">
            <w:pPr>
              <w:jc w:val="center"/>
            </w:pPr>
            <w:r w:rsidRPr="00B20A9F">
              <w:t>O</w:t>
            </w:r>
          </w:p>
        </w:tc>
        <w:tc>
          <w:tcPr>
            <w:tcW w:w="349" w:type="dxa"/>
            <w:shd w:val="clear" w:color="auto" w:fill="FFF2CC" w:themeFill="accent4" w:themeFillTint="33"/>
            <w:vAlign w:val="center"/>
          </w:tcPr>
          <w:p w14:paraId="075F056C" w14:textId="77777777" w:rsidR="00256562" w:rsidRPr="00B20A9F" w:rsidRDefault="00256562" w:rsidP="00AE74D0">
            <w:pPr>
              <w:jc w:val="center"/>
            </w:pPr>
            <w:r w:rsidRPr="00B20A9F">
              <w:t>P</w:t>
            </w:r>
          </w:p>
        </w:tc>
        <w:tc>
          <w:tcPr>
            <w:tcW w:w="349" w:type="dxa"/>
            <w:shd w:val="clear" w:color="auto" w:fill="FFF2CC" w:themeFill="accent4" w:themeFillTint="33"/>
            <w:vAlign w:val="center"/>
          </w:tcPr>
          <w:p w14:paraId="635FC398" w14:textId="77777777" w:rsidR="00256562" w:rsidRPr="00B20A9F" w:rsidRDefault="00256562" w:rsidP="00AE74D0">
            <w:pPr>
              <w:jc w:val="center"/>
            </w:pPr>
            <w:r w:rsidRPr="00B20A9F">
              <w:t>Q</w:t>
            </w:r>
          </w:p>
        </w:tc>
        <w:tc>
          <w:tcPr>
            <w:tcW w:w="348" w:type="dxa"/>
            <w:shd w:val="clear" w:color="auto" w:fill="FFF2CC" w:themeFill="accent4" w:themeFillTint="33"/>
            <w:vAlign w:val="center"/>
          </w:tcPr>
          <w:p w14:paraId="6BDF835F" w14:textId="77777777" w:rsidR="00256562" w:rsidRPr="00B20A9F" w:rsidRDefault="00256562" w:rsidP="00AE74D0">
            <w:pPr>
              <w:jc w:val="center"/>
            </w:pPr>
            <w:r w:rsidRPr="00B20A9F">
              <w:t>R</w:t>
            </w:r>
          </w:p>
        </w:tc>
        <w:tc>
          <w:tcPr>
            <w:tcW w:w="349" w:type="dxa"/>
            <w:shd w:val="clear" w:color="auto" w:fill="FFF2CC" w:themeFill="accent4" w:themeFillTint="33"/>
            <w:vAlign w:val="center"/>
          </w:tcPr>
          <w:p w14:paraId="78BFB597" w14:textId="77777777" w:rsidR="00256562" w:rsidRPr="00B20A9F" w:rsidRDefault="00256562" w:rsidP="00AE74D0">
            <w:pPr>
              <w:jc w:val="center"/>
            </w:pPr>
            <w:r w:rsidRPr="00B20A9F">
              <w:t>S</w:t>
            </w:r>
          </w:p>
        </w:tc>
        <w:tc>
          <w:tcPr>
            <w:tcW w:w="349" w:type="dxa"/>
            <w:shd w:val="clear" w:color="auto" w:fill="FFF2CC" w:themeFill="accent4" w:themeFillTint="33"/>
            <w:vAlign w:val="center"/>
          </w:tcPr>
          <w:p w14:paraId="6DA65937" w14:textId="77777777" w:rsidR="00256562" w:rsidRPr="00B20A9F" w:rsidRDefault="00256562" w:rsidP="00AE74D0">
            <w:pPr>
              <w:jc w:val="center"/>
            </w:pPr>
            <w:r w:rsidRPr="00B20A9F">
              <w:t>T</w:t>
            </w:r>
          </w:p>
        </w:tc>
        <w:tc>
          <w:tcPr>
            <w:tcW w:w="349" w:type="dxa"/>
            <w:shd w:val="clear" w:color="auto" w:fill="FFF2CC" w:themeFill="accent4" w:themeFillTint="33"/>
            <w:vAlign w:val="center"/>
          </w:tcPr>
          <w:p w14:paraId="21B97A75" w14:textId="77777777" w:rsidR="00256562" w:rsidRPr="00B20A9F" w:rsidRDefault="00256562" w:rsidP="00AE74D0">
            <w:pPr>
              <w:jc w:val="center"/>
            </w:pPr>
            <w:r w:rsidRPr="00B20A9F">
              <w:t>U</w:t>
            </w:r>
          </w:p>
        </w:tc>
        <w:tc>
          <w:tcPr>
            <w:tcW w:w="348" w:type="dxa"/>
            <w:shd w:val="clear" w:color="auto" w:fill="FFF2CC" w:themeFill="accent4" w:themeFillTint="33"/>
            <w:vAlign w:val="center"/>
          </w:tcPr>
          <w:p w14:paraId="639BAE7F" w14:textId="77777777" w:rsidR="00256562" w:rsidRPr="00B20A9F" w:rsidRDefault="00256562" w:rsidP="00AE74D0">
            <w:pPr>
              <w:jc w:val="center"/>
            </w:pPr>
            <w:r w:rsidRPr="00B20A9F">
              <w:t>V</w:t>
            </w:r>
          </w:p>
        </w:tc>
        <w:tc>
          <w:tcPr>
            <w:tcW w:w="349" w:type="dxa"/>
            <w:shd w:val="clear" w:color="auto" w:fill="FFF2CC" w:themeFill="accent4" w:themeFillTint="33"/>
            <w:vAlign w:val="center"/>
          </w:tcPr>
          <w:p w14:paraId="66822FBA" w14:textId="77777777" w:rsidR="00256562" w:rsidRPr="00B20A9F" w:rsidRDefault="00256562" w:rsidP="00AE74D0">
            <w:pPr>
              <w:jc w:val="center"/>
            </w:pPr>
            <w:r w:rsidRPr="00B20A9F">
              <w:t>W</w:t>
            </w:r>
          </w:p>
        </w:tc>
        <w:tc>
          <w:tcPr>
            <w:tcW w:w="349" w:type="dxa"/>
            <w:shd w:val="clear" w:color="auto" w:fill="FFF2CC" w:themeFill="accent4" w:themeFillTint="33"/>
            <w:vAlign w:val="center"/>
          </w:tcPr>
          <w:p w14:paraId="2B6DDA7F" w14:textId="77777777" w:rsidR="00256562" w:rsidRPr="00B20A9F" w:rsidRDefault="00256562" w:rsidP="00AE74D0">
            <w:pPr>
              <w:jc w:val="center"/>
            </w:pPr>
            <w:r w:rsidRPr="00B20A9F">
              <w:t>X</w:t>
            </w:r>
          </w:p>
        </w:tc>
        <w:tc>
          <w:tcPr>
            <w:tcW w:w="349" w:type="dxa"/>
            <w:shd w:val="clear" w:color="auto" w:fill="FFF2CC" w:themeFill="accent4" w:themeFillTint="33"/>
            <w:vAlign w:val="center"/>
          </w:tcPr>
          <w:p w14:paraId="30641181" w14:textId="77777777" w:rsidR="00256562" w:rsidRPr="00B20A9F" w:rsidRDefault="00256562" w:rsidP="00AE74D0">
            <w:pPr>
              <w:jc w:val="center"/>
            </w:pPr>
            <w:r w:rsidRPr="00B20A9F">
              <w:t>Y</w:t>
            </w:r>
          </w:p>
        </w:tc>
        <w:tc>
          <w:tcPr>
            <w:tcW w:w="348" w:type="dxa"/>
            <w:shd w:val="clear" w:color="auto" w:fill="FFF2CC" w:themeFill="accent4" w:themeFillTint="33"/>
            <w:vAlign w:val="center"/>
          </w:tcPr>
          <w:p w14:paraId="0A0053C3" w14:textId="77777777" w:rsidR="00256562" w:rsidRPr="00B20A9F" w:rsidRDefault="00256562" w:rsidP="00AE74D0">
            <w:pPr>
              <w:jc w:val="center"/>
            </w:pPr>
            <w:r w:rsidRPr="00B20A9F">
              <w:t>Z</w:t>
            </w:r>
          </w:p>
        </w:tc>
        <w:tc>
          <w:tcPr>
            <w:tcW w:w="349" w:type="dxa"/>
            <w:shd w:val="clear" w:color="auto" w:fill="FFF2CC" w:themeFill="accent4" w:themeFillTint="33"/>
            <w:vAlign w:val="center"/>
          </w:tcPr>
          <w:p w14:paraId="499A27C5" w14:textId="77777777" w:rsidR="00256562" w:rsidRPr="00B20A9F" w:rsidRDefault="00256562" w:rsidP="00AE74D0">
            <w:pPr>
              <w:jc w:val="center"/>
            </w:pPr>
            <w:r w:rsidRPr="00B20A9F">
              <w:t>A</w:t>
            </w:r>
          </w:p>
        </w:tc>
        <w:tc>
          <w:tcPr>
            <w:tcW w:w="349" w:type="dxa"/>
            <w:shd w:val="clear" w:color="auto" w:fill="FFF2CC" w:themeFill="accent4" w:themeFillTint="33"/>
            <w:vAlign w:val="center"/>
          </w:tcPr>
          <w:p w14:paraId="39F498CB" w14:textId="77777777" w:rsidR="00256562" w:rsidRPr="00B20A9F" w:rsidRDefault="00256562" w:rsidP="00AE74D0">
            <w:pPr>
              <w:jc w:val="center"/>
            </w:pPr>
            <w:r w:rsidRPr="00B20A9F">
              <w:t>B</w:t>
            </w:r>
          </w:p>
        </w:tc>
        <w:tc>
          <w:tcPr>
            <w:tcW w:w="349" w:type="dxa"/>
            <w:shd w:val="clear" w:color="auto" w:fill="FFF2CC" w:themeFill="accent4" w:themeFillTint="33"/>
            <w:vAlign w:val="center"/>
          </w:tcPr>
          <w:p w14:paraId="7796709F" w14:textId="77777777" w:rsidR="00256562" w:rsidRPr="00B20A9F" w:rsidRDefault="00256562" w:rsidP="00AE74D0">
            <w:pPr>
              <w:jc w:val="center"/>
            </w:pPr>
            <w:r w:rsidRPr="00B20A9F">
              <w:t>C</w:t>
            </w:r>
          </w:p>
        </w:tc>
      </w:tr>
      <w:tr w:rsidR="00256562" w:rsidRPr="00B20A9F" w14:paraId="0E4D8C53" w14:textId="77777777" w:rsidTr="00AE74D0">
        <w:trPr>
          <w:trHeight w:val="20"/>
        </w:trPr>
        <w:tc>
          <w:tcPr>
            <w:tcW w:w="9067" w:type="dxa"/>
            <w:gridSpan w:val="26"/>
            <w:shd w:val="clear" w:color="auto" w:fill="FFF2CC" w:themeFill="accent4" w:themeFillTint="33"/>
            <w:vAlign w:val="center"/>
          </w:tcPr>
          <w:p w14:paraId="710956A3" w14:textId="77777777" w:rsidR="00256562" w:rsidRPr="00B20A9F" w:rsidRDefault="00256562" w:rsidP="00AE74D0">
            <w:pPr>
              <w:rPr>
                <w:b/>
              </w:rPr>
            </w:pPr>
            <w:r w:rsidRPr="00B20A9F">
              <w:rPr>
                <w:b/>
              </w:rPr>
              <w:t>Geheimalphabet</w:t>
            </w:r>
          </w:p>
        </w:tc>
      </w:tr>
    </w:tbl>
    <w:p w14:paraId="500D0F36" w14:textId="77777777" w:rsidR="00256562" w:rsidRPr="00B20A9F" w:rsidRDefault="00256562">
      <w:pPr>
        <w:spacing w:before="240"/>
        <w:jc w:val="both"/>
        <w:pPrChange w:id="7" w:author="Schmidberger, Alessa | Wissensfabrik" w:date="2022-10-11T16:04:00Z">
          <w:pPr>
            <w:spacing w:before="240"/>
          </w:pPr>
        </w:pPrChange>
      </w:pPr>
      <w:r w:rsidRPr="00B20A9F">
        <w:t xml:space="preserve">Will man nun eine Nachricht verschlüsseln, ersetzt man einfach den Buchstaben des Klaralphabets </w:t>
      </w:r>
      <w:r>
        <w:t>durch den</w:t>
      </w:r>
      <w:r w:rsidRPr="00B20A9F">
        <w:t xml:space="preserve"> Buchstaben des Geheimalphabets. Probiere es einmal aus:</w:t>
      </w:r>
    </w:p>
    <w:p w14:paraId="200D7A43" w14:textId="77777777" w:rsidR="00256562" w:rsidRPr="00B20A9F" w:rsidRDefault="00256562">
      <w:pPr>
        <w:pStyle w:val="Listenabsatz"/>
        <w:numPr>
          <w:ilvl w:val="0"/>
          <w:numId w:val="26"/>
        </w:numPr>
        <w:jc w:val="both"/>
        <w:pPrChange w:id="8" w:author="Schmidberger, Alessa | Wissensfabrik" w:date="2022-10-11T16:04:00Z">
          <w:pPr>
            <w:pStyle w:val="Listenabsatz"/>
            <w:numPr>
              <w:numId w:val="26"/>
            </w:numPr>
            <w:ind w:left="360" w:hanging="360"/>
          </w:pPr>
        </w:pPrChange>
      </w:pPr>
      <w:r w:rsidRPr="00B20A9F">
        <w:t>Schreibe deinen Namen auf und verschlüssele ihn mit der Cäsar-Verschlüsselung.</w:t>
      </w:r>
    </w:p>
    <w:p w14:paraId="4018288B" w14:textId="77777777" w:rsidR="00256562" w:rsidRDefault="00256562">
      <w:pPr>
        <w:pStyle w:val="Listenabsatz"/>
        <w:numPr>
          <w:ilvl w:val="0"/>
          <w:numId w:val="26"/>
        </w:numPr>
        <w:jc w:val="both"/>
        <w:pPrChange w:id="9" w:author="Schmidberger, Alessa | Wissensfabrik" w:date="2022-10-11T16:04:00Z">
          <w:pPr>
            <w:pStyle w:val="Listenabsatz"/>
            <w:numPr>
              <w:numId w:val="26"/>
            </w:numPr>
            <w:ind w:left="360" w:hanging="360"/>
          </w:pPr>
        </w:pPrChange>
      </w:pPr>
      <w:r w:rsidRPr="00B20A9F">
        <w:rPr>
          <w:noProof/>
        </w:rPr>
        <w:drawing>
          <wp:anchor distT="0" distB="0" distL="114300" distR="114300" simplePos="0" relativeHeight="251654656" behindDoc="1" locked="0" layoutInCell="1" allowOverlap="1" wp14:anchorId="0E98C746" wp14:editId="162178B0">
            <wp:simplePos x="0" y="0"/>
            <wp:positionH relativeFrom="margin">
              <wp:align>right</wp:align>
            </wp:positionH>
            <wp:positionV relativeFrom="paragraph">
              <wp:posOffset>10160</wp:posOffset>
            </wp:positionV>
            <wp:extent cx="1428750" cy="1428750"/>
            <wp:effectExtent l="0" t="0" r="0" b="0"/>
            <wp:wrapTight wrapText="bothSides">
              <wp:wrapPolygon edited="0">
                <wp:start x="0" y="0"/>
                <wp:lineTo x="0" y="21312"/>
                <wp:lineTo x="21312" y="21312"/>
                <wp:lineTo x="21312" y="0"/>
                <wp:lineTo x="0" y="0"/>
              </wp:wrapPolygon>
            </wp:wrapTight>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erschlüsselung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28750" cy="1428750"/>
                    </a:xfrm>
                    <a:prstGeom prst="rect">
                      <a:avLst/>
                    </a:prstGeom>
                  </pic:spPr>
                </pic:pic>
              </a:graphicData>
            </a:graphic>
            <wp14:sizeRelH relativeFrom="page">
              <wp14:pctWidth>0</wp14:pctWidth>
            </wp14:sizeRelH>
            <wp14:sizeRelV relativeFrom="page">
              <wp14:pctHeight>0</wp14:pctHeight>
            </wp14:sizeRelV>
          </wp:anchor>
        </w:drawing>
      </w:r>
      <w:r w:rsidRPr="00B20A9F">
        <w:t>Kannst du die folgende Nachricht auch entschlüsseln?</w:t>
      </w:r>
    </w:p>
    <w:p w14:paraId="79D82BEB" w14:textId="77777777" w:rsidR="00256562" w:rsidRPr="00B20A9F" w:rsidRDefault="00256562" w:rsidP="005C2941">
      <w:pPr>
        <w:pStyle w:val="Listenabsatz"/>
        <w:ind w:left="360"/>
        <w:jc w:val="center"/>
      </w:pPr>
      <w:proofErr w:type="gramStart"/>
      <w:r w:rsidRPr="00B20A9F">
        <w:t>XP</w:t>
      </w:r>
      <w:r>
        <w:t xml:space="preserve"> </w:t>
      </w:r>
      <w:r w:rsidRPr="00B20A9F">
        <w:t xml:space="preserve"> GUHL</w:t>
      </w:r>
      <w:proofErr w:type="gramEnd"/>
      <w:r w:rsidRPr="00B20A9F">
        <w:t xml:space="preserve">  LP  NLQR</w:t>
      </w:r>
    </w:p>
    <w:p w14:paraId="7519C4E3" w14:textId="77777777" w:rsidR="00256562" w:rsidRDefault="00256562">
      <w:pPr>
        <w:jc w:val="both"/>
        <w:pPrChange w:id="10" w:author="Schmidberger, Alessa | Wissensfabrik" w:date="2022-10-11T16:04:00Z">
          <w:pPr/>
        </w:pPrChange>
      </w:pPr>
      <w:r w:rsidRPr="00B20A9F">
        <w:t xml:space="preserve">In diesem Beispiel wurden die Buchstaben um drei Stellen verschoben. Man kann </w:t>
      </w:r>
      <w:proofErr w:type="gramStart"/>
      <w:r w:rsidRPr="00B20A9F">
        <w:t>natürlich auch</w:t>
      </w:r>
      <w:proofErr w:type="gramEnd"/>
      <w:r w:rsidRPr="00B20A9F">
        <w:t xml:space="preserve"> fünf oder </w:t>
      </w:r>
      <w:r>
        <w:t>acht</w:t>
      </w:r>
      <w:r w:rsidRPr="00B20A9F">
        <w:t xml:space="preserve"> Stellen wählen. Damit man nicht jedes Mal eine neue Tabelle anlegen muss, kann man eine so genannte Chiffrier-Maschine bauen. </w:t>
      </w:r>
    </w:p>
    <w:p w14:paraId="78A335AB" w14:textId="77777777" w:rsidR="00256562" w:rsidRDefault="00256562">
      <w:pPr>
        <w:jc w:val="both"/>
        <w:pPrChange w:id="11" w:author="Schmidberger, Alessa | Wissensfabrik" w:date="2022-10-11T16:04:00Z">
          <w:pPr/>
        </w:pPrChange>
      </w:pPr>
    </w:p>
    <w:p w14:paraId="284ECF0B" w14:textId="77777777" w:rsidR="00256562" w:rsidRDefault="00256562" w:rsidP="00256562"/>
    <w:p w14:paraId="72699E74" w14:textId="35ABB495" w:rsidR="00256562" w:rsidRDefault="00256562" w:rsidP="00256562"/>
    <w:p w14:paraId="58F0B097" w14:textId="77777777" w:rsidR="00256562" w:rsidRDefault="00256562" w:rsidP="00256562"/>
    <w:p w14:paraId="24B372CA" w14:textId="77777777" w:rsidR="00256562" w:rsidRDefault="00256562" w:rsidP="00256562"/>
    <w:p w14:paraId="1347725F" w14:textId="77777777" w:rsidR="00256562" w:rsidRPr="009411F2" w:rsidRDefault="00256562" w:rsidP="00256562">
      <w:pPr>
        <w:pStyle w:val="Beschriftung"/>
        <w:rPr>
          <w:color w:val="3B3838" w:themeColor="background2" w:themeShade="40"/>
          <w:lang w:val="en-US"/>
        </w:rPr>
      </w:pPr>
      <w:r w:rsidRPr="009411F2">
        <w:rPr>
          <w:color w:val="3B3838" w:themeColor="background2" w:themeShade="40"/>
        </w:rPr>
        <w:t xml:space="preserve">Abbildung: </w:t>
      </w:r>
      <w:proofErr w:type="spellStart"/>
      <w:r w:rsidRPr="009411F2">
        <w:rPr>
          <w:color w:val="3B3838" w:themeColor="background2" w:themeShade="40"/>
        </w:rPr>
        <w:t>N.Coustou</w:t>
      </w:r>
      <w:proofErr w:type="spellEnd"/>
      <w:r w:rsidRPr="009411F2">
        <w:rPr>
          <w:color w:val="3B3838" w:themeColor="background2" w:themeShade="40"/>
        </w:rPr>
        <w:t xml:space="preserve"> - Julius Caesar. </w:t>
      </w:r>
      <w:r w:rsidRPr="009411F2">
        <w:rPr>
          <w:color w:val="3B3838" w:themeColor="background2" w:themeShade="40"/>
          <w:lang w:val="en-US"/>
        </w:rPr>
        <w:t>Quelle: (Public Domain) https://commons.wikimedia.org/wiki/File:Julius_Caesar_Coustou_Louvre.png [17.11.2015]</w:t>
      </w:r>
    </w:p>
    <w:p w14:paraId="36FB68D3" w14:textId="6D1174AF" w:rsidR="00256562" w:rsidRPr="00796233" w:rsidRDefault="00256562" w:rsidP="00256562">
      <w:pPr>
        <w:pStyle w:val="berschrift1"/>
      </w:pPr>
      <w:r w:rsidRPr="00796233">
        <w:lastRenderedPageBreak/>
        <w:t>Bauanleitung</w:t>
      </w:r>
    </w:p>
    <w:p w14:paraId="65F136F9" w14:textId="23CA4F30" w:rsidR="00256562" w:rsidRPr="00B20A9F" w:rsidRDefault="00256562" w:rsidP="00256562">
      <w:r w:rsidRPr="00B20A9F">
        <w:t xml:space="preserve">Um eine Verschlüsselungs-Scheibe zu </w:t>
      </w:r>
      <w:del w:id="12" w:author="Schmidberger, Alessa | Wissensfabrik" w:date="2022-10-11T16:05:00Z">
        <w:r w:rsidRPr="00B20A9F" w:rsidDel="005C2941">
          <w:delText>basteln</w:delText>
        </w:r>
      </w:del>
      <w:ins w:id="13" w:author="Schmidberger, Alessa | Wissensfabrik" w:date="2022-10-11T16:05:00Z">
        <w:r w:rsidR="005C2941" w:rsidRPr="00B20A9F">
          <w:t>basteln,</w:t>
        </w:r>
      </w:ins>
      <w:r w:rsidRPr="00B20A9F">
        <w:t xml:space="preserve"> benötigst du:</w:t>
      </w:r>
    </w:p>
    <w:p w14:paraId="71D6E3DE" w14:textId="77777777" w:rsidR="00256562" w:rsidRPr="00B20A9F" w:rsidRDefault="00256562" w:rsidP="00256562">
      <w:pPr>
        <w:pStyle w:val="Listenabsatz"/>
        <w:numPr>
          <w:ilvl w:val="0"/>
          <w:numId w:val="27"/>
        </w:numPr>
        <w:spacing w:line="276" w:lineRule="auto"/>
      </w:pPr>
      <w:r w:rsidRPr="00B20A9F">
        <w:rPr>
          <w:noProof/>
        </w:rPr>
        <w:drawing>
          <wp:anchor distT="0" distB="0" distL="114300" distR="114300" simplePos="0" relativeHeight="251655680" behindDoc="1" locked="0" layoutInCell="1" allowOverlap="1" wp14:anchorId="1D1FAA84" wp14:editId="62DD54BB">
            <wp:simplePos x="0" y="0"/>
            <wp:positionH relativeFrom="margin">
              <wp:posOffset>3986530</wp:posOffset>
            </wp:positionH>
            <wp:positionV relativeFrom="paragraph">
              <wp:posOffset>161290</wp:posOffset>
            </wp:positionV>
            <wp:extent cx="1898015" cy="3343910"/>
            <wp:effectExtent l="304800" t="152400" r="292735" b="161290"/>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erschlüsselung.jpg"/>
                    <pic:cNvPicPr/>
                  </pic:nvPicPr>
                  <pic:blipFill>
                    <a:blip r:embed="rId10" cstate="print">
                      <a:extLst>
                        <a:ext uri="{28A0092B-C50C-407E-A947-70E740481C1C}">
                          <a14:useLocalDpi xmlns:a14="http://schemas.microsoft.com/office/drawing/2010/main" val="0"/>
                        </a:ext>
                      </a:extLst>
                    </a:blip>
                    <a:stretch>
                      <a:fillRect/>
                    </a:stretch>
                  </pic:blipFill>
                  <pic:spPr>
                    <a:xfrm rot="20964783">
                      <a:off x="0" y="0"/>
                      <a:ext cx="1898015" cy="3343910"/>
                    </a:xfrm>
                    <a:prstGeom prst="rect">
                      <a:avLst/>
                    </a:prstGeom>
                  </pic:spPr>
                </pic:pic>
              </a:graphicData>
            </a:graphic>
            <wp14:sizeRelH relativeFrom="page">
              <wp14:pctWidth>0</wp14:pctWidth>
            </wp14:sizeRelH>
            <wp14:sizeRelV relativeFrom="page">
              <wp14:pctHeight>0</wp14:pctHeight>
            </wp14:sizeRelV>
          </wp:anchor>
        </w:drawing>
      </w:r>
      <w:r w:rsidRPr="00B20A9F">
        <w:t>Dünne Pappe</w:t>
      </w:r>
    </w:p>
    <w:p w14:paraId="5BF0ADB0" w14:textId="77777777" w:rsidR="00256562" w:rsidRPr="00B20A9F" w:rsidRDefault="00256562" w:rsidP="00256562">
      <w:pPr>
        <w:pStyle w:val="Listenabsatz"/>
        <w:numPr>
          <w:ilvl w:val="0"/>
          <w:numId w:val="27"/>
        </w:numPr>
        <w:spacing w:line="276" w:lineRule="auto"/>
      </w:pPr>
      <w:r w:rsidRPr="00B20A9F">
        <w:t>Zirkel und Geodreieck</w:t>
      </w:r>
    </w:p>
    <w:p w14:paraId="3B442476" w14:textId="77777777" w:rsidR="00256562" w:rsidRPr="00B20A9F" w:rsidRDefault="00256562" w:rsidP="00256562">
      <w:pPr>
        <w:pStyle w:val="Listenabsatz"/>
        <w:numPr>
          <w:ilvl w:val="0"/>
          <w:numId w:val="27"/>
        </w:numPr>
        <w:spacing w:line="276" w:lineRule="auto"/>
      </w:pPr>
      <w:r w:rsidRPr="00B20A9F">
        <w:t>Schere</w:t>
      </w:r>
    </w:p>
    <w:p w14:paraId="40378F72" w14:textId="77777777" w:rsidR="00256562" w:rsidRPr="00B20A9F" w:rsidRDefault="00256562" w:rsidP="00256562">
      <w:pPr>
        <w:pStyle w:val="Listenabsatz"/>
        <w:numPr>
          <w:ilvl w:val="0"/>
          <w:numId w:val="27"/>
        </w:numPr>
        <w:spacing w:line="276" w:lineRule="auto"/>
      </w:pPr>
      <w:r w:rsidRPr="00B20A9F">
        <w:t>Kleber</w:t>
      </w:r>
    </w:p>
    <w:p w14:paraId="2E86D451" w14:textId="77777777" w:rsidR="00256562" w:rsidRPr="00B20A9F" w:rsidRDefault="00256562" w:rsidP="00256562">
      <w:pPr>
        <w:pStyle w:val="Listenabsatz"/>
        <w:numPr>
          <w:ilvl w:val="0"/>
          <w:numId w:val="27"/>
        </w:numPr>
        <w:spacing w:line="276" w:lineRule="auto"/>
      </w:pPr>
      <w:r w:rsidRPr="00B20A9F">
        <w:t>Musterklammer (benutzt man eigentlich zum Verschließen von Versandtaschen)</w:t>
      </w:r>
    </w:p>
    <w:p w14:paraId="058C0158" w14:textId="77777777" w:rsidR="00256562" w:rsidRPr="00B20A9F" w:rsidRDefault="00256562" w:rsidP="00256562">
      <w:pPr>
        <w:pStyle w:val="Listenabsatz"/>
        <w:numPr>
          <w:ilvl w:val="0"/>
          <w:numId w:val="27"/>
        </w:numPr>
        <w:spacing w:line="276" w:lineRule="auto"/>
      </w:pPr>
      <w:r w:rsidRPr="00B20A9F">
        <w:t>Bleistift, Filzstift</w:t>
      </w:r>
    </w:p>
    <w:p w14:paraId="671C3F3E" w14:textId="77777777" w:rsidR="00256562" w:rsidRPr="00B20A9F" w:rsidRDefault="00256562" w:rsidP="00256562"/>
    <w:p w14:paraId="41B32928" w14:textId="77777777" w:rsidR="00256562" w:rsidRPr="00B20A9F" w:rsidRDefault="00256562">
      <w:pPr>
        <w:pStyle w:val="Listenabsatz"/>
        <w:numPr>
          <w:ilvl w:val="0"/>
          <w:numId w:val="28"/>
        </w:numPr>
        <w:jc w:val="both"/>
        <w:pPrChange w:id="14" w:author="Schmidberger, Alessa | Wissensfabrik" w:date="2022-10-11T16:05:00Z">
          <w:pPr>
            <w:pStyle w:val="Listenabsatz"/>
            <w:numPr>
              <w:numId w:val="28"/>
            </w:numPr>
            <w:ind w:left="360" w:hanging="360"/>
          </w:pPr>
        </w:pPrChange>
      </w:pPr>
      <w:r w:rsidRPr="00B20A9F">
        <w:t xml:space="preserve">Zeichne mit einem Zirkel zwei große Kreise nebeneinander auf eine Pappe. Ein Kreis, sollte einen Durchmesser von </w:t>
      </w:r>
      <w:r>
        <w:t>etwa</w:t>
      </w:r>
      <w:r w:rsidRPr="00B20A9F">
        <w:t xml:space="preserve"> 14 cm haben, der andere </w:t>
      </w:r>
      <w:r>
        <w:t>etwa</w:t>
      </w:r>
      <w:r w:rsidRPr="00B20A9F">
        <w:t xml:space="preserve"> 10 cm. </w:t>
      </w:r>
    </w:p>
    <w:p w14:paraId="113EB222" w14:textId="77777777" w:rsidR="00256562" w:rsidRPr="00B20A9F" w:rsidRDefault="00256562">
      <w:pPr>
        <w:pStyle w:val="Listenabsatz"/>
        <w:numPr>
          <w:ilvl w:val="0"/>
          <w:numId w:val="28"/>
        </w:numPr>
        <w:jc w:val="both"/>
        <w:pPrChange w:id="15" w:author="Schmidberger, Alessa | Wissensfabrik" w:date="2022-10-11T16:05:00Z">
          <w:pPr>
            <w:pStyle w:val="Listenabsatz"/>
            <w:numPr>
              <w:numId w:val="28"/>
            </w:numPr>
            <w:ind w:left="360" w:hanging="360"/>
          </w:pPr>
        </w:pPrChange>
      </w:pPr>
      <w:r w:rsidRPr="00B20A9F">
        <w:t>Schneide beide Kreise aus.</w:t>
      </w:r>
    </w:p>
    <w:p w14:paraId="2D448A95" w14:textId="77777777" w:rsidR="00256562" w:rsidRPr="00B20A9F" w:rsidRDefault="00256562">
      <w:pPr>
        <w:pStyle w:val="Listenabsatz"/>
        <w:numPr>
          <w:ilvl w:val="0"/>
          <w:numId w:val="28"/>
        </w:numPr>
        <w:jc w:val="both"/>
        <w:pPrChange w:id="16" w:author="Schmidberger, Alessa | Wissensfabrik" w:date="2022-10-11T16:05:00Z">
          <w:pPr>
            <w:pStyle w:val="Listenabsatz"/>
            <w:numPr>
              <w:numId w:val="28"/>
            </w:numPr>
            <w:ind w:left="360" w:hanging="360"/>
          </w:pPr>
        </w:pPrChange>
      </w:pPr>
      <w:r w:rsidRPr="00B20A9F">
        <w:t>Nun müssen beide Kreise in 26 Felder unterteilt werden. Dafür ermittelst du mit Hilfe eines Geodreiecks erst einmal den Mittelpunkt. Mit dem Bleistift kannst du den Mittelpunkt aufmalen.</w:t>
      </w:r>
    </w:p>
    <w:p w14:paraId="398553DD" w14:textId="77777777" w:rsidR="00256562" w:rsidRPr="00B20A9F" w:rsidRDefault="00256562">
      <w:pPr>
        <w:pStyle w:val="Listenabsatz"/>
        <w:numPr>
          <w:ilvl w:val="0"/>
          <w:numId w:val="28"/>
        </w:numPr>
        <w:jc w:val="both"/>
        <w:pPrChange w:id="17" w:author="Schmidberger, Alessa | Wissensfabrik" w:date="2022-10-11T16:05:00Z">
          <w:pPr>
            <w:pStyle w:val="Listenabsatz"/>
            <w:numPr>
              <w:numId w:val="28"/>
            </w:numPr>
            <w:ind w:left="360" w:hanging="360"/>
          </w:pPr>
        </w:pPrChange>
      </w:pPr>
      <w:r w:rsidRPr="00B20A9F">
        <w:t>Im nächsten Schritt unterteilst du die beiden Kreise in je zwei Hälften. Der Strich muss dafür immer durch den Mittelpunkt gehen, den du gerade eingezeichnet hast.</w:t>
      </w:r>
    </w:p>
    <w:p w14:paraId="4AEF280A" w14:textId="77777777" w:rsidR="00256562" w:rsidRPr="00B20A9F" w:rsidRDefault="00256562">
      <w:pPr>
        <w:pStyle w:val="Listenabsatz"/>
        <w:numPr>
          <w:ilvl w:val="0"/>
          <w:numId w:val="28"/>
        </w:numPr>
        <w:jc w:val="both"/>
        <w:pPrChange w:id="18" w:author="Schmidberger, Alessa | Wissensfabrik" w:date="2022-10-11T16:05:00Z">
          <w:pPr>
            <w:pStyle w:val="Listenabsatz"/>
            <w:numPr>
              <w:numId w:val="28"/>
            </w:numPr>
            <w:ind w:left="360" w:hanging="360"/>
          </w:pPr>
        </w:pPrChange>
      </w:pPr>
      <w:r w:rsidRPr="00B20A9F">
        <w:t>Nun muss jede Hälfte in 13 Teile unterteilt werden, dafür setzt du dein Geodreieck an die Mittellinie, schiebst es um 14 Grad weiter und machst erneut einen Strich. Dies machst du, bis du alle nötigen Felder für das Alphabet hast.</w:t>
      </w:r>
    </w:p>
    <w:p w14:paraId="53DFF0E8" w14:textId="77777777" w:rsidR="00256562" w:rsidRPr="00B20A9F" w:rsidRDefault="00256562">
      <w:pPr>
        <w:pStyle w:val="Listenabsatz"/>
        <w:numPr>
          <w:ilvl w:val="0"/>
          <w:numId w:val="28"/>
        </w:numPr>
        <w:jc w:val="both"/>
        <w:pPrChange w:id="19" w:author="Schmidberger, Alessa | Wissensfabrik" w:date="2022-10-11T16:05:00Z">
          <w:pPr>
            <w:pStyle w:val="Listenabsatz"/>
            <w:numPr>
              <w:numId w:val="28"/>
            </w:numPr>
            <w:ind w:left="360" w:hanging="360"/>
          </w:pPr>
        </w:pPrChange>
      </w:pPr>
      <w:r w:rsidRPr="00B20A9F">
        <w:t>Danach schreibst du das Alphabet in die Felder des großen und des kleinen Kreises.</w:t>
      </w:r>
    </w:p>
    <w:p w14:paraId="5129D5FD" w14:textId="77777777" w:rsidR="00256562" w:rsidRPr="00B20A9F" w:rsidRDefault="00256562">
      <w:pPr>
        <w:pStyle w:val="Listenabsatz"/>
        <w:numPr>
          <w:ilvl w:val="0"/>
          <w:numId w:val="28"/>
        </w:numPr>
        <w:jc w:val="both"/>
        <w:pPrChange w:id="20" w:author="Schmidberger, Alessa | Wissensfabrik" w:date="2022-10-11T16:05:00Z">
          <w:pPr>
            <w:pStyle w:val="Listenabsatz"/>
            <w:numPr>
              <w:numId w:val="28"/>
            </w:numPr>
            <w:ind w:left="360" w:hanging="360"/>
          </w:pPr>
        </w:pPrChange>
      </w:pPr>
      <w:r w:rsidRPr="00B20A9F">
        <w:t>Im letzten Schritt verbindest du beide Kreise mit der Musterklammer, fertig ist die Chiffrier</w:t>
      </w:r>
      <w:r>
        <w:t>-M</w:t>
      </w:r>
      <w:r w:rsidRPr="00B20A9F">
        <w:t>aschine.</w:t>
      </w:r>
    </w:p>
    <w:p w14:paraId="4D031F5B" w14:textId="77777777" w:rsidR="00256562" w:rsidRPr="00B20A9F" w:rsidRDefault="00256562" w:rsidP="00256562">
      <w:r w:rsidRPr="00B20A9F">
        <w:br w:type="page"/>
      </w:r>
    </w:p>
    <w:p w14:paraId="0BD6B4BD" w14:textId="77777777" w:rsidR="00256562" w:rsidRPr="00B20A9F" w:rsidRDefault="00256562" w:rsidP="00256562">
      <w:pPr>
        <w:pStyle w:val="berschrift1"/>
      </w:pPr>
      <w:r w:rsidRPr="00B20A9F">
        <w:lastRenderedPageBreak/>
        <w:t>Übungsaufgaben</w:t>
      </w:r>
    </w:p>
    <w:p w14:paraId="46E05F7F" w14:textId="77777777" w:rsidR="00256562" w:rsidRPr="00B20A9F" w:rsidRDefault="00256562" w:rsidP="00256562">
      <w:pPr>
        <w:pStyle w:val="Listenabsatz"/>
        <w:numPr>
          <w:ilvl w:val="0"/>
          <w:numId w:val="29"/>
        </w:numPr>
        <w:ind w:left="360"/>
      </w:pPr>
      <w:r w:rsidRPr="00B20A9F">
        <w:t xml:space="preserve">Verschlüssele folgenden Satz mit einer Verschiebung um </w:t>
      </w:r>
      <w:r>
        <w:t>vier</w:t>
      </w:r>
      <w:r w:rsidRPr="00B20A9F">
        <w:t xml:space="preserve"> Stellen.</w:t>
      </w:r>
    </w:p>
    <w:p w14:paraId="28BC64C1" w14:textId="77777777" w:rsidR="00256562" w:rsidRPr="00B20A9F" w:rsidRDefault="00256562" w:rsidP="00256562">
      <w:pPr>
        <w:pStyle w:val="Listenabsatz"/>
        <w:ind w:left="360"/>
        <w:jc w:val="center"/>
      </w:pPr>
      <w:r w:rsidRPr="00B20A9F">
        <w:t>„Wir treffen uns um vier Uhr vor der Schule“</w:t>
      </w:r>
      <w:r w:rsidRPr="00B20A9F">
        <w:br/>
      </w:r>
    </w:p>
    <w:p w14:paraId="5E71FCE1" w14:textId="77777777" w:rsidR="00256562" w:rsidRPr="00B20A9F" w:rsidRDefault="00256562" w:rsidP="00256562">
      <w:pPr>
        <w:pStyle w:val="Listenabsatz"/>
        <w:ind w:left="360"/>
        <w:jc w:val="center"/>
      </w:pPr>
      <w:r w:rsidRPr="00B20A9F">
        <w:t>___________  _______________  ______  _____  ______   __________</w:t>
      </w:r>
      <w:r w:rsidRPr="00B20A9F">
        <w:br/>
      </w:r>
    </w:p>
    <w:p w14:paraId="55FF297D" w14:textId="77777777" w:rsidR="00256562" w:rsidRPr="00B20A9F" w:rsidRDefault="00256562" w:rsidP="00256562">
      <w:pPr>
        <w:pStyle w:val="Listenabsatz"/>
        <w:ind w:left="360"/>
        <w:jc w:val="center"/>
      </w:pPr>
      <w:r w:rsidRPr="00B20A9F">
        <w:t>______    _______  ____________ .</w:t>
      </w:r>
    </w:p>
    <w:p w14:paraId="38E793E0" w14:textId="77777777" w:rsidR="00256562" w:rsidRPr="00B20A9F" w:rsidRDefault="00256562" w:rsidP="00256562">
      <w:pPr>
        <w:pStyle w:val="Listenabsatz"/>
        <w:numPr>
          <w:ilvl w:val="0"/>
          <w:numId w:val="29"/>
        </w:numPr>
        <w:ind w:left="360"/>
      </w:pPr>
      <w:r w:rsidRPr="00B20A9F">
        <w:t>Kannst du die folgende Nachricht entschlüsseln? Die Buchstaben sind um fünf Stellen verschoben:</w:t>
      </w:r>
    </w:p>
    <w:p w14:paraId="2720CEB2" w14:textId="2FEE0287" w:rsidR="00256562" w:rsidRPr="00B20A9F" w:rsidRDefault="00256562" w:rsidP="00256562">
      <w:pPr>
        <w:pStyle w:val="Listenabsatz"/>
        <w:ind w:left="360"/>
        <w:jc w:val="center"/>
      </w:pPr>
      <w:r w:rsidRPr="00B20A9F">
        <w:t xml:space="preserve">BNW </w:t>
      </w:r>
      <w:r w:rsidR="005F31B0" w:rsidRPr="00D65EFA">
        <w:t xml:space="preserve">XHMBFJSEJS </w:t>
      </w:r>
      <w:r w:rsidRPr="00B20A9F">
        <w:t>MJZYJ INJ XHMZQJ ZSI LJMJS NSX PNST</w:t>
      </w:r>
      <w:r w:rsidRPr="00B20A9F">
        <w:br/>
      </w:r>
    </w:p>
    <w:p w14:paraId="30A63FBB" w14:textId="77777777" w:rsidR="00256562" w:rsidRPr="00B20A9F" w:rsidRDefault="00256562" w:rsidP="00256562">
      <w:pPr>
        <w:pStyle w:val="Listenabsatz"/>
        <w:ind w:left="360"/>
        <w:jc w:val="center"/>
      </w:pPr>
      <w:r w:rsidRPr="00B20A9F">
        <w:t>_____  _______________  _______  _____  __________</w:t>
      </w:r>
      <w:r w:rsidRPr="00B20A9F">
        <w:br/>
      </w:r>
    </w:p>
    <w:p w14:paraId="74E7C431" w14:textId="77777777" w:rsidR="00256562" w:rsidRPr="00B20A9F" w:rsidRDefault="00256562" w:rsidP="00256562">
      <w:pPr>
        <w:pStyle w:val="Listenabsatz"/>
        <w:ind w:left="360"/>
        <w:jc w:val="center"/>
      </w:pPr>
      <w:r w:rsidRPr="00B20A9F">
        <w:t>______  ______________  _______  __________.</w:t>
      </w:r>
    </w:p>
    <w:p w14:paraId="7A5E9524" w14:textId="77777777" w:rsidR="00256562" w:rsidRPr="00B20A9F" w:rsidRDefault="00256562" w:rsidP="00256562">
      <w:pPr>
        <w:pStyle w:val="Listenabsatz"/>
        <w:numPr>
          <w:ilvl w:val="0"/>
          <w:numId w:val="29"/>
        </w:numPr>
        <w:ind w:left="360"/>
      </w:pPr>
      <w:r w:rsidRPr="00B20A9F">
        <w:t>Kannst du auch eine Nachricht ohne bekannten Schlüssel knacken?</w:t>
      </w:r>
    </w:p>
    <w:p w14:paraId="198C8456" w14:textId="77777777" w:rsidR="00256562" w:rsidRPr="00B20A9F" w:rsidRDefault="00256562" w:rsidP="00256562">
      <w:pPr>
        <w:pStyle w:val="Listenabsatz"/>
        <w:ind w:left="360"/>
        <w:jc w:val="center"/>
      </w:pPr>
      <w:r w:rsidRPr="00B20A9F">
        <w:t>DOOH PHLQH HQWFKHQ</w:t>
      </w:r>
      <w:r w:rsidRPr="00B20A9F">
        <w:br/>
      </w:r>
    </w:p>
    <w:p w14:paraId="3EBD8D44" w14:textId="77777777" w:rsidR="00256562" w:rsidRPr="00B20A9F" w:rsidRDefault="00256562" w:rsidP="00256562">
      <w:pPr>
        <w:pStyle w:val="Listenabsatz"/>
        <w:ind w:left="360"/>
        <w:jc w:val="center"/>
      </w:pPr>
      <w:r w:rsidRPr="00B20A9F">
        <w:t>_________   _________    ______________ .</w:t>
      </w:r>
    </w:p>
    <w:p w14:paraId="08E1421F" w14:textId="77777777" w:rsidR="00256562" w:rsidRPr="00B20A9F" w:rsidRDefault="00256562" w:rsidP="00256562">
      <w:pPr>
        <w:pStyle w:val="Listenabsatz"/>
        <w:numPr>
          <w:ilvl w:val="0"/>
          <w:numId w:val="29"/>
        </w:numPr>
        <w:ind w:left="360"/>
      </w:pPr>
      <w:r w:rsidRPr="00B20A9F">
        <w:t>Warum ist das Verschlüsselungsverfahren von Cäsar leicht zu knacken?</w:t>
      </w:r>
    </w:p>
    <w:p w14:paraId="44B25FA0" w14:textId="77777777" w:rsidR="00256562" w:rsidRDefault="00256562" w:rsidP="00883042">
      <w:pPr>
        <w:pStyle w:val="Listenabsatz"/>
        <w:numPr>
          <w:ilvl w:val="0"/>
          <w:numId w:val="29"/>
        </w:numPr>
        <w:ind w:left="360"/>
      </w:pPr>
      <w:r w:rsidRPr="00B20A9F">
        <w:t>Welche Möglichkeiten hat man, den Schlüssel der Cäsar-Verschlüsselung herauszubekommen? Gibt es mehrere Möglichkeiten?</w:t>
      </w:r>
    </w:p>
    <w:p w14:paraId="16724179" w14:textId="2220C82C" w:rsidR="003F2A36" w:rsidRDefault="003F2A36">
      <w:pPr>
        <w:spacing w:line="259" w:lineRule="auto"/>
        <w:rPr>
          <w:rFonts w:eastAsiaTheme="minorHAnsi"/>
        </w:rPr>
      </w:pPr>
      <w:r>
        <w:br w:type="page"/>
      </w:r>
    </w:p>
    <w:p w14:paraId="55BD2948" w14:textId="77777777" w:rsidR="001F38B0" w:rsidRPr="00B20A9F" w:rsidRDefault="001F38B0" w:rsidP="007659E3">
      <w:pPr>
        <w:pStyle w:val="Titel"/>
      </w:pPr>
      <w:r w:rsidRPr="00B20A9F">
        <w:lastRenderedPageBreak/>
        <w:t>Wie kann man den Code knacken?</w:t>
      </w:r>
    </w:p>
    <w:p w14:paraId="54E59B6D" w14:textId="7932ADF5" w:rsidR="001F38B0" w:rsidRPr="00B20A9F" w:rsidRDefault="001F38B0">
      <w:pPr>
        <w:jc w:val="both"/>
        <w:pPrChange w:id="21" w:author="Schmidberger, Alessa | Wissensfabrik" w:date="2022-10-11T16:06:00Z">
          <w:pPr/>
        </w:pPrChange>
      </w:pPr>
      <w:r w:rsidRPr="00B20A9F">
        <w:t xml:space="preserve">Um die Cäsar-Verschlüsselung zu </w:t>
      </w:r>
      <w:r w:rsidR="007D1120">
        <w:t>dekodieren</w:t>
      </w:r>
      <w:r w:rsidRPr="00B20A9F">
        <w:t>, kann man zum einen alle Möglichkeiten der Scheibe ausprobieren. Dafür benötigt man aber sehr viel Zeit.</w:t>
      </w:r>
    </w:p>
    <w:p w14:paraId="07889080" w14:textId="77777777" w:rsidR="001F38B0" w:rsidRPr="00B20A9F" w:rsidRDefault="001F38B0">
      <w:pPr>
        <w:jc w:val="both"/>
        <w:pPrChange w:id="22" w:author="Schmidberger, Alessa | Wissensfabrik" w:date="2022-10-11T16:06:00Z">
          <w:pPr/>
        </w:pPrChange>
      </w:pPr>
      <w:r w:rsidRPr="00B20A9F">
        <w:t xml:space="preserve">Eine weitere Möglichkeit, um den Text zu entschlüsseln, ist zu schauen, welcher Buchstabe sehr häufig vorkommt und welche </w:t>
      </w:r>
      <w:r>
        <w:t xml:space="preserve">seltener </w:t>
      </w:r>
      <w:r w:rsidRPr="00B20A9F">
        <w:t xml:space="preserve">vorkommen. Das liegt an den Eigenschaften einer Sprache. In der deutschen Sprache kommt der Buchstabe E am häufigsten vor und der Buchstabe Q sehr selten. Wenn also in einem Text ein Buchstabe sehr häufig vorkommt, dann ist dieser wahrscheinlich der Buchstabe E. </w:t>
      </w:r>
    </w:p>
    <w:p w14:paraId="1D1C2132" w14:textId="77777777" w:rsidR="001F38B0" w:rsidRPr="001F38B0" w:rsidRDefault="001F38B0" w:rsidP="001F38B0">
      <w:r w:rsidRPr="001F38B0">
        <w:t>Probiere es einmal aus:</w:t>
      </w:r>
    </w:p>
    <w:p w14:paraId="5B323276" w14:textId="77777777" w:rsidR="001F38B0" w:rsidRPr="00B20A9F" w:rsidRDefault="001F38B0" w:rsidP="001F38B0">
      <w:pPr>
        <w:ind w:left="708"/>
      </w:pPr>
      <w:r w:rsidRPr="00B20A9F">
        <w:t xml:space="preserve">QV PIUJCZO TMJBMV HEMQ </w:t>
      </w:r>
      <w:proofErr w:type="gramStart"/>
      <w:r w:rsidRPr="00B20A9F">
        <w:t>IUMQAMV  LQM</w:t>
      </w:r>
      <w:proofErr w:type="gramEnd"/>
      <w:r w:rsidRPr="00B20A9F">
        <w:t xml:space="preserve"> EWTTBMV VIKP ICABZITQMV ZMQAMV.</w:t>
      </w:r>
    </w:p>
    <w:p w14:paraId="2FC6B4A8" w14:textId="77777777" w:rsidR="001F38B0" w:rsidRPr="001F38B0" w:rsidRDefault="001F38B0" w:rsidP="001F38B0">
      <w:pPr>
        <w:ind w:firstLine="708"/>
      </w:pPr>
      <w:r w:rsidRPr="001F38B0">
        <w:t xml:space="preserve">Häufigster Buchstabe: _____          </w:t>
      </w:r>
    </w:p>
    <w:p w14:paraId="750D580F" w14:textId="77777777" w:rsidR="001F38B0" w:rsidRPr="00B20A9F" w:rsidRDefault="001F38B0">
      <w:pPr>
        <w:jc w:val="both"/>
        <w:pPrChange w:id="23" w:author="Schmidberger, Alessa | Wissensfabrik" w:date="2022-10-11T16:06:00Z">
          <w:pPr/>
        </w:pPrChange>
      </w:pPr>
      <w:r w:rsidRPr="00B20A9F">
        <w:t>Nutze nun deine Cäsar-Scheibe, um den Satz zu entschlüsseln. Drehe dafür den Buchstaben</w:t>
      </w:r>
      <w:r>
        <w:t>,</w:t>
      </w:r>
      <w:r w:rsidRPr="00B20A9F">
        <w:t xml:space="preserve"> der am häufigsten vorkommt, zum E auf der großen Scheibe.</w:t>
      </w:r>
    </w:p>
    <w:p w14:paraId="1BF83F26" w14:textId="77777777" w:rsidR="001F38B0" w:rsidRPr="00B20A9F" w:rsidRDefault="001F38B0" w:rsidP="001F38B0">
      <w:pPr>
        <w:ind w:firstLine="708"/>
      </w:pPr>
      <w:r w:rsidRPr="00B20A9F">
        <w:t xml:space="preserve">Entschlüsselte Nachricht: </w:t>
      </w:r>
    </w:p>
    <w:p w14:paraId="1D9B467C" w14:textId="77777777" w:rsidR="001F38B0" w:rsidRPr="00B20A9F" w:rsidRDefault="001F38B0" w:rsidP="001F38B0">
      <w:pPr>
        <w:ind w:firstLine="708"/>
      </w:pPr>
      <w:r w:rsidRPr="00B20A9F">
        <w:t>______________________________________________________________</w:t>
      </w:r>
    </w:p>
    <w:p w14:paraId="7CB46340" w14:textId="1F0CA768" w:rsidR="001F38B0" w:rsidRDefault="001F38B0" w:rsidP="001A03AF">
      <w:pPr>
        <w:ind w:firstLine="708"/>
      </w:pPr>
      <w:r w:rsidRPr="00B20A9F">
        <w:t>______________________________________________________________</w:t>
      </w:r>
    </w:p>
    <w:p w14:paraId="383B8808" w14:textId="77777777" w:rsidR="001F38B0" w:rsidRPr="00B20A9F" w:rsidRDefault="001F38B0" w:rsidP="001F38B0">
      <w:pPr>
        <w:pStyle w:val="berschrift1"/>
      </w:pPr>
      <w:r w:rsidRPr="00B20A9F">
        <w:t>Aufgabe</w:t>
      </w:r>
    </w:p>
    <w:p w14:paraId="5EDE6023" w14:textId="77777777" w:rsidR="001F38B0" w:rsidRPr="00B20A9F" w:rsidRDefault="001F38B0">
      <w:pPr>
        <w:jc w:val="both"/>
        <w:pPrChange w:id="24" w:author="Schmidberger, Alessa | Wissensfabrik" w:date="2022-10-11T16:06:00Z">
          <w:pPr/>
        </w:pPrChange>
      </w:pPr>
      <w:r w:rsidRPr="00B20A9F">
        <w:t xml:space="preserve">Überlege dir nun selbst eine Nachricht und gib sie </w:t>
      </w:r>
      <w:r w:rsidRPr="001F38B0">
        <w:rPr>
          <w:b/>
        </w:rPr>
        <w:t>ohne Schlüssel</w:t>
      </w:r>
      <w:r w:rsidRPr="00B20A9F">
        <w:t xml:space="preserve"> an deinen Nachbarn oder deine Nachbarin. Kann die Nachricht geknackt werden?</w:t>
      </w:r>
    </w:p>
    <w:p w14:paraId="141B18A0" w14:textId="77777777" w:rsidR="001F38B0" w:rsidRPr="001F38B0" w:rsidRDefault="001F38B0" w:rsidP="001F38B0">
      <w:pPr>
        <w:pStyle w:val="berschrift1"/>
      </w:pPr>
      <w:r w:rsidRPr="001F38B0">
        <w:t>Häufigkeitsverteilung von Buchstaben in Prozent</w:t>
      </w:r>
    </w:p>
    <w:tbl>
      <w:tblPr>
        <w:tblStyle w:val="Tabellenraster"/>
        <w:tblW w:w="9018" w:type="dxa"/>
        <w:tblLook w:val="04A0" w:firstRow="1" w:lastRow="0" w:firstColumn="1" w:lastColumn="0" w:noHBand="0" w:noVBand="1"/>
      </w:tblPr>
      <w:tblGrid>
        <w:gridCol w:w="1077"/>
        <w:gridCol w:w="1077"/>
        <w:gridCol w:w="134"/>
        <w:gridCol w:w="1077"/>
        <w:gridCol w:w="1077"/>
        <w:gridCol w:w="134"/>
        <w:gridCol w:w="1077"/>
        <w:gridCol w:w="1077"/>
        <w:gridCol w:w="134"/>
        <w:gridCol w:w="1077"/>
        <w:gridCol w:w="1077"/>
      </w:tblGrid>
      <w:tr w:rsidR="001F38B0" w:rsidRPr="00B20A9F" w14:paraId="00B95BF5" w14:textId="77777777" w:rsidTr="006C368F">
        <w:trPr>
          <w:trHeight w:val="20"/>
        </w:trPr>
        <w:tc>
          <w:tcPr>
            <w:tcW w:w="1077" w:type="dxa"/>
            <w:vAlign w:val="center"/>
          </w:tcPr>
          <w:p w14:paraId="6E8C79E7" w14:textId="77777777" w:rsidR="001F38B0" w:rsidRPr="00B20A9F" w:rsidRDefault="001F38B0" w:rsidP="006C368F">
            <w:pPr>
              <w:jc w:val="center"/>
              <w:rPr>
                <w:b/>
              </w:rPr>
            </w:pPr>
            <w:r w:rsidRPr="00B20A9F">
              <w:rPr>
                <w:b/>
              </w:rPr>
              <w:t>E</w:t>
            </w:r>
          </w:p>
        </w:tc>
        <w:tc>
          <w:tcPr>
            <w:tcW w:w="1077" w:type="dxa"/>
            <w:tcBorders>
              <w:right w:val="single" w:sz="4" w:space="0" w:color="auto"/>
            </w:tcBorders>
            <w:vAlign w:val="center"/>
          </w:tcPr>
          <w:p w14:paraId="1E2D9392" w14:textId="77777777" w:rsidR="001F38B0" w:rsidRPr="00B20A9F" w:rsidRDefault="001F38B0" w:rsidP="006C368F">
            <w:pPr>
              <w:jc w:val="center"/>
            </w:pPr>
            <w:r w:rsidRPr="00B20A9F">
              <w:t>17,40 %</w:t>
            </w:r>
          </w:p>
        </w:tc>
        <w:tc>
          <w:tcPr>
            <w:tcW w:w="134" w:type="dxa"/>
            <w:tcBorders>
              <w:top w:val="nil"/>
              <w:left w:val="single" w:sz="4" w:space="0" w:color="auto"/>
              <w:bottom w:val="nil"/>
              <w:right w:val="single" w:sz="4" w:space="0" w:color="auto"/>
            </w:tcBorders>
            <w:vAlign w:val="center"/>
          </w:tcPr>
          <w:p w14:paraId="55831D3B" w14:textId="77777777" w:rsidR="001F38B0" w:rsidRPr="00B20A9F" w:rsidRDefault="001F38B0" w:rsidP="006C368F">
            <w:pPr>
              <w:jc w:val="center"/>
            </w:pPr>
          </w:p>
        </w:tc>
        <w:tc>
          <w:tcPr>
            <w:tcW w:w="1077" w:type="dxa"/>
            <w:tcBorders>
              <w:left w:val="single" w:sz="4" w:space="0" w:color="auto"/>
            </w:tcBorders>
            <w:vAlign w:val="center"/>
          </w:tcPr>
          <w:p w14:paraId="22054E6E" w14:textId="77777777" w:rsidR="001F38B0" w:rsidRPr="00B20A9F" w:rsidRDefault="001F38B0" w:rsidP="006C368F">
            <w:pPr>
              <w:jc w:val="center"/>
              <w:rPr>
                <w:b/>
              </w:rPr>
            </w:pPr>
            <w:r w:rsidRPr="00B20A9F">
              <w:rPr>
                <w:b/>
              </w:rPr>
              <w:t>H</w:t>
            </w:r>
          </w:p>
        </w:tc>
        <w:tc>
          <w:tcPr>
            <w:tcW w:w="1077" w:type="dxa"/>
            <w:tcBorders>
              <w:right w:val="single" w:sz="4" w:space="0" w:color="auto"/>
            </w:tcBorders>
            <w:vAlign w:val="center"/>
          </w:tcPr>
          <w:p w14:paraId="409E9E50" w14:textId="77777777" w:rsidR="001F38B0" w:rsidRPr="00B20A9F" w:rsidRDefault="001F38B0" w:rsidP="006C368F">
            <w:pPr>
              <w:jc w:val="center"/>
            </w:pPr>
            <w:r w:rsidRPr="00B20A9F">
              <w:t>4,76 %</w:t>
            </w:r>
          </w:p>
        </w:tc>
        <w:tc>
          <w:tcPr>
            <w:tcW w:w="134" w:type="dxa"/>
            <w:tcBorders>
              <w:top w:val="nil"/>
              <w:left w:val="single" w:sz="4" w:space="0" w:color="auto"/>
              <w:bottom w:val="nil"/>
              <w:right w:val="single" w:sz="4" w:space="0" w:color="auto"/>
            </w:tcBorders>
            <w:vAlign w:val="center"/>
          </w:tcPr>
          <w:p w14:paraId="202C406D" w14:textId="77777777" w:rsidR="001F38B0" w:rsidRPr="00B20A9F" w:rsidRDefault="001F38B0" w:rsidP="006C368F">
            <w:pPr>
              <w:jc w:val="center"/>
            </w:pPr>
          </w:p>
        </w:tc>
        <w:tc>
          <w:tcPr>
            <w:tcW w:w="1077" w:type="dxa"/>
            <w:tcBorders>
              <w:left w:val="single" w:sz="4" w:space="0" w:color="auto"/>
            </w:tcBorders>
            <w:vAlign w:val="center"/>
          </w:tcPr>
          <w:p w14:paraId="5CB05583" w14:textId="77777777" w:rsidR="001F38B0" w:rsidRPr="00B20A9F" w:rsidRDefault="001F38B0" w:rsidP="006C368F">
            <w:pPr>
              <w:jc w:val="center"/>
              <w:rPr>
                <w:b/>
              </w:rPr>
            </w:pPr>
            <w:r w:rsidRPr="00B20A9F">
              <w:rPr>
                <w:b/>
              </w:rPr>
              <w:t>W</w:t>
            </w:r>
          </w:p>
        </w:tc>
        <w:tc>
          <w:tcPr>
            <w:tcW w:w="1077" w:type="dxa"/>
            <w:tcBorders>
              <w:right w:val="single" w:sz="4" w:space="0" w:color="auto"/>
            </w:tcBorders>
            <w:vAlign w:val="center"/>
          </w:tcPr>
          <w:p w14:paraId="73CD5A1A" w14:textId="77777777" w:rsidR="001F38B0" w:rsidRPr="00B20A9F" w:rsidRDefault="001F38B0" w:rsidP="006C368F">
            <w:pPr>
              <w:jc w:val="center"/>
            </w:pPr>
            <w:r w:rsidRPr="00B20A9F">
              <w:t>1,89 %</w:t>
            </w:r>
          </w:p>
        </w:tc>
        <w:tc>
          <w:tcPr>
            <w:tcW w:w="134" w:type="dxa"/>
            <w:tcBorders>
              <w:top w:val="nil"/>
              <w:left w:val="single" w:sz="4" w:space="0" w:color="auto"/>
              <w:bottom w:val="nil"/>
              <w:right w:val="single" w:sz="4" w:space="0" w:color="auto"/>
            </w:tcBorders>
            <w:vAlign w:val="center"/>
          </w:tcPr>
          <w:p w14:paraId="28069DA5" w14:textId="77777777" w:rsidR="001F38B0" w:rsidRPr="00B20A9F" w:rsidRDefault="001F38B0" w:rsidP="006C368F">
            <w:pPr>
              <w:jc w:val="center"/>
            </w:pPr>
          </w:p>
        </w:tc>
        <w:tc>
          <w:tcPr>
            <w:tcW w:w="1077" w:type="dxa"/>
            <w:tcBorders>
              <w:left w:val="single" w:sz="4" w:space="0" w:color="auto"/>
            </w:tcBorders>
            <w:vAlign w:val="center"/>
          </w:tcPr>
          <w:p w14:paraId="20DA82B5" w14:textId="77777777" w:rsidR="001F38B0" w:rsidRPr="00B20A9F" w:rsidRDefault="001F38B0" w:rsidP="006C368F">
            <w:pPr>
              <w:jc w:val="center"/>
              <w:rPr>
                <w:b/>
              </w:rPr>
            </w:pPr>
            <w:r w:rsidRPr="00B20A9F">
              <w:rPr>
                <w:b/>
              </w:rPr>
              <w:t>Y</w:t>
            </w:r>
          </w:p>
        </w:tc>
        <w:tc>
          <w:tcPr>
            <w:tcW w:w="1077" w:type="dxa"/>
            <w:vAlign w:val="center"/>
          </w:tcPr>
          <w:p w14:paraId="79D52355" w14:textId="77777777" w:rsidR="001F38B0" w:rsidRPr="00B20A9F" w:rsidRDefault="001F38B0" w:rsidP="006C368F">
            <w:pPr>
              <w:jc w:val="center"/>
            </w:pPr>
            <w:r w:rsidRPr="00B20A9F">
              <w:t>0,04 %</w:t>
            </w:r>
          </w:p>
        </w:tc>
      </w:tr>
      <w:tr w:rsidR="001F38B0" w:rsidRPr="00B20A9F" w14:paraId="0C755299" w14:textId="77777777" w:rsidTr="006C368F">
        <w:trPr>
          <w:trHeight w:val="20"/>
        </w:trPr>
        <w:tc>
          <w:tcPr>
            <w:tcW w:w="1077" w:type="dxa"/>
            <w:vAlign w:val="center"/>
          </w:tcPr>
          <w:p w14:paraId="62098504" w14:textId="77777777" w:rsidR="001F38B0" w:rsidRPr="00B20A9F" w:rsidRDefault="001F38B0" w:rsidP="006C368F">
            <w:pPr>
              <w:jc w:val="center"/>
              <w:rPr>
                <w:b/>
              </w:rPr>
            </w:pPr>
            <w:r w:rsidRPr="00B20A9F">
              <w:rPr>
                <w:b/>
              </w:rPr>
              <w:t>N</w:t>
            </w:r>
          </w:p>
        </w:tc>
        <w:tc>
          <w:tcPr>
            <w:tcW w:w="1077" w:type="dxa"/>
            <w:tcBorders>
              <w:right w:val="single" w:sz="4" w:space="0" w:color="auto"/>
            </w:tcBorders>
            <w:vAlign w:val="center"/>
          </w:tcPr>
          <w:p w14:paraId="2240E171" w14:textId="77777777" w:rsidR="001F38B0" w:rsidRPr="00B20A9F" w:rsidRDefault="001F38B0" w:rsidP="006C368F">
            <w:pPr>
              <w:jc w:val="center"/>
            </w:pPr>
            <w:r w:rsidRPr="00B20A9F">
              <w:t>9,78 %</w:t>
            </w:r>
          </w:p>
        </w:tc>
        <w:tc>
          <w:tcPr>
            <w:tcW w:w="134" w:type="dxa"/>
            <w:tcBorders>
              <w:top w:val="nil"/>
              <w:left w:val="single" w:sz="4" w:space="0" w:color="auto"/>
              <w:bottom w:val="nil"/>
              <w:right w:val="single" w:sz="4" w:space="0" w:color="auto"/>
            </w:tcBorders>
            <w:vAlign w:val="center"/>
          </w:tcPr>
          <w:p w14:paraId="2E157C13" w14:textId="77777777" w:rsidR="001F38B0" w:rsidRPr="00B20A9F" w:rsidRDefault="001F38B0" w:rsidP="006C368F">
            <w:pPr>
              <w:jc w:val="center"/>
            </w:pPr>
          </w:p>
        </w:tc>
        <w:tc>
          <w:tcPr>
            <w:tcW w:w="1077" w:type="dxa"/>
            <w:tcBorders>
              <w:left w:val="single" w:sz="4" w:space="0" w:color="auto"/>
            </w:tcBorders>
            <w:vAlign w:val="center"/>
          </w:tcPr>
          <w:p w14:paraId="0945BE72" w14:textId="77777777" w:rsidR="001F38B0" w:rsidRPr="00B20A9F" w:rsidRDefault="001F38B0" w:rsidP="006C368F">
            <w:pPr>
              <w:jc w:val="center"/>
              <w:rPr>
                <w:b/>
              </w:rPr>
            </w:pPr>
            <w:r w:rsidRPr="00B20A9F">
              <w:rPr>
                <w:b/>
              </w:rPr>
              <w:t>U</w:t>
            </w:r>
          </w:p>
        </w:tc>
        <w:tc>
          <w:tcPr>
            <w:tcW w:w="1077" w:type="dxa"/>
            <w:tcBorders>
              <w:right w:val="single" w:sz="4" w:space="0" w:color="auto"/>
            </w:tcBorders>
            <w:vAlign w:val="center"/>
          </w:tcPr>
          <w:p w14:paraId="53A7D136" w14:textId="77777777" w:rsidR="001F38B0" w:rsidRPr="00B20A9F" w:rsidRDefault="001F38B0" w:rsidP="006C368F">
            <w:pPr>
              <w:jc w:val="center"/>
            </w:pPr>
            <w:r w:rsidRPr="00B20A9F">
              <w:t>4,35 %</w:t>
            </w:r>
          </w:p>
        </w:tc>
        <w:tc>
          <w:tcPr>
            <w:tcW w:w="134" w:type="dxa"/>
            <w:tcBorders>
              <w:top w:val="nil"/>
              <w:left w:val="single" w:sz="4" w:space="0" w:color="auto"/>
              <w:bottom w:val="nil"/>
              <w:right w:val="single" w:sz="4" w:space="0" w:color="auto"/>
            </w:tcBorders>
            <w:vAlign w:val="center"/>
          </w:tcPr>
          <w:p w14:paraId="6811EE7D" w14:textId="77777777" w:rsidR="001F38B0" w:rsidRPr="00B20A9F" w:rsidRDefault="001F38B0" w:rsidP="006C368F">
            <w:pPr>
              <w:jc w:val="center"/>
            </w:pPr>
          </w:p>
        </w:tc>
        <w:tc>
          <w:tcPr>
            <w:tcW w:w="1077" w:type="dxa"/>
            <w:tcBorders>
              <w:left w:val="single" w:sz="4" w:space="0" w:color="auto"/>
            </w:tcBorders>
            <w:vAlign w:val="center"/>
          </w:tcPr>
          <w:p w14:paraId="12F72481" w14:textId="77777777" w:rsidR="001F38B0" w:rsidRPr="00B20A9F" w:rsidRDefault="001F38B0" w:rsidP="006C368F">
            <w:pPr>
              <w:jc w:val="center"/>
              <w:rPr>
                <w:b/>
              </w:rPr>
            </w:pPr>
            <w:r w:rsidRPr="00B20A9F">
              <w:rPr>
                <w:b/>
              </w:rPr>
              <w:t>F</w:t>
            </w:r>
          </w:p>
        </w:tc>
        <w:tc>
          <w:tcPr>
            <w:tcW w:w="1077" w:type="dxa"/>
            <w:tcBorders>
              <w:right w:val="single" w:sz="4" w:space="0" w:color="auto"/>
            </w:tcBorders>
            <w:vAlign w:val="center"/>
          </w:tcPr>
          <w:p w14:paraId="2E401C57" w14:textId="77777777" w:rsidR="001F38B0" w:rsidRPr="00B20A9F" w:rsidRDefault="001F38B0" w:rsidP="006C368F">
            <w:pPr>
              <w:jc w:val="center"/>
            </w:pPr>
            <w:r w:rsidRPr="00B20A9F">
              <w:t>1,66 %</w:t>
            </w:r>
          </w:p>
        </w:tc>
        <w:tc>
          <w:tcPr>
            <w:tcW w:w="134" w:type="dxa"/>
            <w:tcBorders>
              <w:top w:val="nil"/>
              <w:left w:val="single" w:sz="4" w:space="0" w:color="auto"/>
              <w:bottom w:val="nil"/>
              <w:right w:val="single" w:sz="4" w:space="0" w:color="auto"/>
            </w:tcBorders>
            <w:vAlign w:val="center"/>
          </w:tcPr>
          <w:p w14:paraId="6C8C0746" w14:textId="77777777" w:rsidR="001F38B0" w:rsidRPr="00B20A9F" w:rsidRDefault="001F38B0" w:rsidP="006C368F">
            <w:pPr>
              <w:jc w:val="center"/>
            </w:pPr>
          </w:p>
        </w:tc>
        <w:tc>
          <w:tcPr>
            <w:tcW w:w="1077" w:type="dxa"/>
            <w:tcBorders>
              <w:left w:val="single" w:sz="4" w:space="0" w:color="auto"/>
            </w:tcBorders>
            <w:vAlign w:val="center"/>
          </w:tcPr>
          <w:p w14:paraId="5300082E" w14:textId="77777777" w:rsidR="001F38B0" w:rsidRPr="00B20A9F" w:rsidRDefault="001F38B0" w:rsidP="006C368F">
            <w:pPr>
              <w:jc w:val="center"/>
              <w:rPr>
                <w:b/>
              </w:rPr>
            </w:pPr>
            <w:r w:rsidRPr="00B20A9F">
              <w:rPr>
                <w:b/>
              </w:rPr>
              <w:t>X</w:t>
            </w:r>
          </w:p>
        </w:tc>
        <w:tc>
          <w:tcPr>
            <w:tcW w:w="1077" w:type="dxa"/>
            <w:vAlign w:val="center"/>
          </w:tcPr>
          <w:p w14:paraId="4346C160" w14:textId="77777777" w:rsidR="001F38B0" w:rsidRPr="00B20A9F" w:rsidRDefault="001F38B0" w:rsidP="006C368F">
            <w:pPr>
              <w:jc w:val="center"/>
            </w:pPr>
            <w:r w:rsidRPr="00B20A9F">
              <w:t>0,03 %</w:t>
            </w:r>
          </w:p>
        </w:tc>
      </w:tr>
      <w:tr w:rsidR="001F38B0" w:rsidRPr="00B20A9F" w14:paraId="20AAB730" w14:textId="77777777" w:rsidTr="006C368F">
        <w:trPr>
          <w:trHeight w:val="20"/>
        </w:trPr>
        <w:tc>
          <w:tcPr>
            <w:tcW w:w="1077" w:type="dxa"/>
            <w:vAlign w:val="center"/>
          </w:tcPr>
          <w:p w14:paraId="0BEE7F71" w14:textId="77777777" w:rsidR="001F38B0" w:rsidRPr="00B20A9F" w:rsidRDefault="001F38B0" w:rsidP="006C368F">
            <w:pPr>
              <w:jc w:val="center"/>
              <w:rPr>
                <w:b/>
              </w:rPr>
            </w:pPr>
            <w:r w:rsidRPr="00B20A9F">
              <w:rPr>
                <w:b/>
              </w:rPr>
              <w:t>I</w:t>
            </w:r>
          </w:p>
        </w:tc>
        <w:tc>
          <w:tcPr>
            <w:tcW w:w="1077" w:type="dxa"/>
            <w:tcBorders>
              <w:right w:val="single" w:sz="4" w:space="0" w:color="auto"/>
            </w:tcBorders>
            <w:vAlign w:val="center"/>
          </w:tcPr>
          <w:p w14:paraId="579BCCF1" w14:textId="77777777" w:rsidR="001F38B0" w:rsidRPr="00B20A9F" w:rsidRDefault="001F38B0" w:rsidP="006C368F">
            <w:pPr>
              <w:jc w:val="center"/>
            </w:pPr>
            <w:r w:rsidRPr="00B20A9F">
              <w:t>7,55 %</w:t>
            </w:r>
          </w:p>
        </w:tc>
        <w:tc>
          <w:tcPr>
            <w:tcW w:w="134" w:type="dxa"/>
            <w:tcBorders>
              <w:top w:val="nil"/>
              <w:left w:val="single" w:sz="4" w:space="0" w:color="auto"/>
              <w:bottom w:val="nil"/>
              <w:right w:val="single" w:sz="4" w:space="0" w:color="auto"/>
            </w:tcBorders>
            <w:vAlign w:val="center"/>
          </w:tcPr>
          <w:p w14:paraId="0F1230EA" w14:textId="77777777" w:rsidR="001F38B0" w:rsidRPr="00B20A9F" w:rsidRDefault="001F38B0" w:rsidP="006C368F">
            <w:pPr>
              <w:jc w:val="center"/>
            </w:pPr>
          </w:p>
        </w:tc>
        <w:tc>
          <w:tcPr>
            <w:tcW w:w="1077" w:type="dxa"/>
            <w:tcBorders>
              <w:left w:val="single" w:sz="4" w:space="0" w:color="auto"/>
            </w:tcBorders>
            <w:vAlign w:val="center"/>
          </w:tcPr>
          <w:p w14:paraId="47EB420C" w14:textId="77777777" w:rsidR="001F38B0" w:rsidRPr="00B20A9F" w:rsidRDefault="001F38B0" w:rsidP="006C368F">
            <w:pPr>
              <w:jc w:val="center"/>
              <w:rPr>
                <w:b/>
              </w:rPr>
            </w:pPr>
            <w:r w:rsidRPr="00B20A9F">
              <w:rPr>
                <w:b/>
              </w:rPr>
              <w:t>L</w:t>
            </w:r>
          </w:p>
        </w:tc>
        <w:tc>
          <w:tcPr>
            <w:tcW w:w="1077" w:type="dxa"/>
            <w:tcBorders>
              <w:right w:val="single" w:sz="4" w:space="0" w:color="auto"/>
            </w:tcBorders>
            <w:vAlign w:val="center"/>
          </w:tcPr>
          <w:p w14:paraId="27519350" w14:textId="77777777" w:rsidR="001F38B0" w:rsidRPr="00B20A9F" w:rsidRDefault="001F38B0" w:rsidP="006C368F">
            <w:pPr>
              <w:jc w:val="center"/>
            </w:pPr>
            <w:r w:rsidRPr="00B20A9F">
              <w:t>3,44 %</w:t>
            </w:r>
          </w:p>
        </w:tc>
        <w:tc>
          <w:tcPr>
            <w:tcW w:w="134" w:type="dxa"/>
            <w:tcBorders>
              <w:top w:val="nil"/>
              <w:left w:val="single" w:sz="4" w:space="0" w:color="auto"/>
              <w:bottom w:val="nil"/>
              <w:right w:val="single" w:sz="4" w:space="0" w:color="auto"/>
            </w:tcBorders>
            <w:vAlign w:val="center"/>
          </w:tcPr>
          <w:p w14:paraId="7F8D2C71" w14:textId="77777777" w:rsidR="001F38B0" w:rsidRPr="00B20A9F" w:rsidRDefault="001F38B0" w:rsidP="006C368F">
            <w:pPr>
              <w:jc w:val="center"/>
            </w:pPr>
          </w:p>
        </w:tc>
        <w:tc>
          <w:tcPr>
            <w:tcW w:w="1077" w:type="dxa"/>
            <w:tcBorders>
              <w:left w:val="single" w:sz="4" w:space="0" w:color="auto"/>
            </w:tcBorders>
            <w:vAlign w:val="center"/>
          </w:tcPr>
          <w:p w14:paraId="65EED6B9" w14:textId="77777777" w:rsidR="001F38B0" w:rsidRPr="00B20A9F" w:rsidRDefault="001F38B0" w:rsidP="006C368F">
            <w:pPr>
              <w:jc w:val="center"/>
              <w:rPr>
                <w:b/>
              </w:rPr>
            </w:pPr>
            <w:r w:rsidRPr="00B20A9F">
              <w:rPr>
                <w:b/>
              </w:rPr>
              <w:t>K</w:t>
            </w:r>
          </w:p>
        </w:tc>
        <w:tc>
          <w:tcPr>
            <w:tcW w:w="1077" w:type="dxa"/>
            <w:tcBorders>
              <w:right w:val="single" w:sz="4" w:space="0" w:color="auto"/>
            </w:tcBorders>
            <w:vAlign w:val="center"/>
          </w:tcPr>
          <w:p w14:paraId="16B051CC" w14:textId="77777777" w:rsidR="001F38B0" w:rsidRPr="00B20A9F" w:rsidRDefault="001F38B0" w:rsidP="006C368F">
            <w:pPr>
              <w:jc w:val="center"/>
            </w:pPr>
            <w:r w:rsidRPr="00B20A9F">
              <w:t>1,21 %</w:t>
            </w:r>
          </w:p>
        </w:tc>
        <w:tc>
          <w:tcPr>
            <w:tcW w:w="134" w:type="dxa"/>
            <w:tcBorders>
              <w:top w:val="nil"/>
              <w:left w:val="single" w:sz="4" w:space="0" w:color="auto"/>
              <w:bottom w:val="nil"/>
              <w:right w:val="single" w:sz="4" w:space="0" w:color="auto"/>
            </w:tcBorders>
            <w:vAlign w:val="center"/>
          </w:tcPr>
          <w:p w14:paraId="053EC9BE" w14:textId="77777777" w:rsidR="001F38B0" w:rsidRPr="00B20A9F" w:rsidRDefault="001F38B0" w:rsidP="006C368F">
            <w:pPr>
              <w:jc w:val="center"/>
            </w:pPr>
          </w:p>
        </w:tc>
        <w:tc>
          <w:tcPr>
            <w:tcW w:w="1077" w:type="dxa"/>
            <w:tcBorders>
              <w:left w:val="single" w:sz="4" w:space="0" w:color="auto"/>
              <w:bottom w:val="single" w:sz="4" w:space="0" w:color="auto"/>
            </w:tcBorders>
            <w:vAlign w:val="center"/>
          </w:tcPr>
          <w:p w14:paraId="54CE2E34" w14:textId="77777777" w:rsidR="001F38B0" w:rsidRPr="00B20A9F" w:rsidRDefault="001F38B0" w:rsidP="006C368F">
            <w:pPr>
              <w:jc w:val="center"/>
              <w:rPr>
                <w:b/>
              </w:rPr>
            </w:pPr>
            <w:r w:rsidRPr="00B20A9F">
              <w:rPr>
                <w:b/>
              </w:rPr>
              <w:t>Q</w:t>
            </w:r>
          </w:p>
        </w:tc>
        <w:tc>
          <w:tcPr>
            <w:tcW w:w="1077" w:type="dxa"/>
            <w:tcBorders>
              <w:bottom w:val="single" w:sz="4" w:space="0" w:color="auto"/>
            </w:tcBorders>
            <w:vAlign w:val="center"/>
          </w:tcPr>
          <w:p w14:paraId="04CF52DE" w14:textId="77777777" w:rsidR="001F38B0" w:rsidRPr="00B20A9F" w:rsidRDefault="001F38B0" w:rsidP="006C368F">
            <w:pPr>
              <w:jc w:val="center"/>
            </w:pPr>
            <w:r w:rsidRPr="00B20A9F">
              <w:t>0,02 %</w:t>
            </w:r>
          </w:p>
        </w:tc>
      </w:tr>
      <w:tr w:rsidR="001F38B0" w:rsidRPr="00B20A9F" w14:paraId="4CE56E22" w14:textId="77777777" w:rsidTr="006C368F">
        <w:trPr>
          <w:trHeight w:val="20"/>
        </w:trPr>
        <w:tc>
          <w:tcPr>
            <w:tcW w:w="1077" w:type="dxa"/>
            <w:vAlign w:val="center"/>
          </w:tcPr>
          <w:p w14:paraId="50426A2E" w14:textId="77777777" w:rsidR="001F38B0" w:rsidRPr="00B20A9F" w:rsidRDefault="001F38B0" w:rsidP="006C368F">
            <w:pPr>
              <w:jc w:val="center"/>
              <w:rPr>
                <w:b/>
              </w:rPr>
            </w:pPr>
            <w:r w:rsidRPr="00B20A9F">
              <w:rPr>
                <w:b/>
              </w:rPr>
              <w:t>S</w:t>
            </w:r>
          </w:p>
        </w:tc>
        <w:tc>
          <w:tcPr>
            <w:tcW w:w="1077" w:type="dxa"/>
            <w:tcBorders>
              <w:right w:val="single" w:sz="4" w:space="0" w:color="auto"/>
            </w:tcBorders>
            <w:vAlign w:val="center"/>
          </w:tcPr>
          <w:p w14:paraId="1EF033F7" w14:textId="77777777" w:rsidR="001F38B0" w:rsidRPr="00B20A9F" w:rsidRDefault="001F38B0" w:rsidP="006C368F">
            <w:pPr>
              <w:jc w:val="center"/>
            </w:pPr>
            <w:r w:rsidRPr="00B20A9F">
              <w:t>7,27 %</w:t>
            </w:r>
          </w:p>
        </w:tc>
        <w:tc>
          <w:tcPr>
            <w:tcW w:w="134" w:type="dxa"/>
            <w:tcBorders>
              <w:top w:val="nil"/>
              <w:left w:val="single" w:sz="4" w:space="0" w:color="auto"/>
              <w:bottom w:val="nil"/>
              <w:right w:val="single" w:sz="4" w:space="0" w:color="auto"/>
            </w:tcBorders>
            <w:vAlign w:val="center"/>
          </w:tcPr>
          <w:p w14:paraId="000648A0" w14:textId="77777777" w:rsidR="001F38B0" w:rsidRPr="00B20A9F" w:rsidRDefault="001F38B0" w:rsidP="006C368F">
            <w:pPr>
              <w:jc w:val="center"/>
            </w:pPr>
          </w:p>
        </w:tc>
        <w:tc>
          <w:tcPr>
            <w:tcW w:w="1077" w:type="dxa"/>
            <w:tcBorders>
              <w:left w:val="single" w:sz="4" w:space="0" w:color="auto"/>
            </w:tcBorders>
            <w:vAlign w:val="center"/>
          </w:tcPr>
          <w:p w14:paraId="0C1CD6F4" w14:textId="77777777" w:rsidR="001F38B0" w:rsidRPr="00B20A9F" w:rsidRDefault="001F38B0" w:rsidP="006C368F">
            <w:pPr>
              <w:jc w:val="center"/>
              <w:rPr>
                <w:b/>
              </w:rPr>
            </w:pPr>
            <w:r w:rsidRPr="00B20A9F">
              <w:rPr>
                <w:b/>
              </w:rPr>
              <w:t>C</w:t>
            </w:r>
          </w:p>
        </w:tc>
        <w:tc>
          <w:tcPr>
            <w:tcW w:w="1077" w:type="dxa"/>
            <w:tcBorders>
              <w:right w:val="single" w:sz="4" w:space="0" w:color="auto"/>
            </w:tcBorders>
            <w:vAlign w:val="center"/>
          </w:tcPr>
          <w:p w14:paraId="496F044A" w14:textId="77777777" w:rsidR="001F38B0" w:rsidRPr="00B20A9F" w:rsidRDefault="001F38B0" w:rsidP="006C368F">
            <w:pPr>
              <w:jc w:val="center"/>
            </w:pPr>
            <w:r w:rsidRPr="00B20A9F">
              <w:t>3,06 %</w:t>
            </w:r>
          </w:p>
        </w:tc>
        <w:tc>
          <w:tcPr>
            <w:tcW w:w="134" w:type="dxa"/>
            <w:tcBorders>
              <w:top w:val="nil"/>
              <w:left w:val="single" w:sz="4" w:space="0" w:color="auto"/>
              <w:bottom w:val="nil"/>
              <w:right w:val="single" w:sz="4" w:space="0" w:color="auto"/>
            </w:tcBorders>
            <w:vAlign w:val="center"/>
          </w:tcPr>
          <w:p w14:paraId="4304747A" w14:textId="77777777" w:rsidR="001F38B0" w:rsidRPr="00B20A9F" w:rsidRDefault="001F38B0" w:rsidP="006C368F">
            <w:pPr>
              <w:jc w:val="center"/>
            </w:pPr>
          </w:p>
        </w:tc>
        <w:tc>
          <w:tcPr>
            <w:tcW w:w="1077" w:type="dxa"/>
            <w:tcBorders>
              <w:left w:val="single" w:sz="4" w:space="0" w:color="auto"/>
            </w:tcBorders>
            <w:vAlign w:val="center"/>
          </w:tcPr>
          <w:p w14:paraId="1CF53BAC" w14:textId="77777777" w:rsidR="001F38B0" w:rsidRPr="00B20A9F" w:rsidRDefault="001F38B0" w:rsidP="006C368F">
            <w:pPr>
              <w:jc w:val="center"/>
              <w:rPr>
                <w:b/>
              </w:rPr>
            </w:pPr>
            <w:r w:rsidRPr="00B20A9F">
              <w:rPr>
                <w:b/>
              </w:rPr>
              <w:t>Z</w:t>
            </w:r>
          </w:p>
        </w:tc>
        <w:tc>
          <w:tcPr>
            <w:tcW w:w="1077" w:type="dxa"/>
            <w:tcBorders>
              <w:right w:val="single" w:sz="4" w:space="0" w:color="auto"/>
            </w:tcBorders>
            <w:vAlign w:val="center"/>
          </w:tcPr>
          <w:p w14:paraId="06FEF6AD" w14:textId="77777777" w:rsidR="001F38B0" w:rsidRPr="00B20A9F" w:rsidRDefault="001F38B0" w:rsidP="006C368F">
            <w:pPr>
              <w:jc w:val="center"/>
            </w:pPr>
            <w:r w:rsidRPr="00B20A9F">
              <w:t>1,13 %</w:t>
            </w:r>
          </w:p>
        </w:tc>
        <w:tc>
          <w:tcPr>
            <w:tcW w:w="134" w:type="dxa"/>
            <w:tcBorders>
              <w:top w:val="nil"/>
              <w:left w:val="single" w:sz="4" w:space="0" w:color="auto"/>
              <w:bottom w:val="nil"/>
              <w:right w:val="nil"/>
            </w:tcBorders>
            <w:vAlign w:val="center"/>
          </w:tcPr>
          <w:p w14:paraId="7E49FF5E" w14:textId="77777777" w:rsidR="001F38B0" w:rsidRPr="00B20A9F" w:rsidRDefault="001F38B0" w:rsidP="006C368F">
            <w:pPr>
              <w:jc w:val="center"/>
            </w:pPr>
          </w:p>
        </w:tc>
        <w:tc>
          <w:tcPr>
            <w:tcW w:w="1077" w:type="dxa"/>
            <w:tcBorders>
              <w:top w:val="single" w:sz="4" w:space="0" w:color="auto"/>
              <w:left w:val="nil"/>
              <w:bottom w:val="nil"/>
              <w:right w:val="nil"/>
            </w:tcBorders>
            <w:vAlign w:val="center"/>
          </w:tcPr>
          <w:p w14:paraId="77D6C603" w14:textId="77777777" w:rsidR="001F38B0" w:rsidRPr="00B20A9F" w:rsidRDefault="001F38B0" w:rsidP="006C368F">
            <w:pPr>
              <w:jc w:val="center"/>
              <w:rPr>
                <w:b/>
              </w:rPr>
            </w:pPr>
          </w:p>
        </w:tc>
        <w:tc>
          <w:tcPr>
            <w:tcW w:w="1077" w:type="dxa"/>
            <w:tcBorders>
              <w:top w:val="single" w:sz="4" w:space="0" w:color="auto"/>
              <w:left w:val="nil"/>
              <w:bottom w:val="nil"/>
              <w:right w:val="nil"/>
            </w:tcBorders>
            <w:vAlign w:val="center"/>
          </w:tcPr>
          <w:p w14:paraId="05774D84" w14:textId="77777777" w:rsidR="001F38B0" w:rsidRPr="00B20A9F" w:rsidRDefault="001F38B0" w:rsidP="006C368F">
            <w:pPr>
              <w:jc w:val="center"/>
            </w:pPr>
          </w:p>
        </w:tc>
      </w:tr>
      <w:tr w:rsidR="001F38B0" w:rsidRPr="00B20A9F" w14:paraId="1669CA6A" w14:textId="77777777" w:rsidTr="006C368F">
        <w:trPr>
          <w:trHeight w:val="20"/>
        </w:trPr>
        <w:tc>
          <w:tcPr>
            <w:tcW w:w="1077" w:type="dxa"/>
            <w:vAlign w:val="center"/>
          </w:tcPr>
          <w:p w14:paraId="18BEFC80" w14:textId="77777777" w:rsidR="001F38B0" w:rsidRPr="00B20A9F" w:rsidRDefault="001F38B0" w:rsidP="006C368F">
            <w:pPr>
              <w:jc w:val="center"/>
              <w:rPr>
                <w:b/>
              </w:rPr>
            </w:pPr>
            <w:r w:rsidRPr="00B20A9F">
              <w:rPr>
                <w:b/>
              </w:rPr>
              <w:t>R</w:t>
            </w:r>
          </w:p>
        </w:tc>
        <w:tc>
          <w:tcPr>
            <w:tcW w:w="1077" w:type="dxa"/>
            <w:tcBorders>
              <w:right w:val="single" w:sz="4" w:space="0" w:color="auto"/>
            </w:tcBorders>
            <w:vAlign w:val="center"/>
          </w:tcPr>
          <w:p w14:paraId="71E96E6C" w14:textId="77777777" w:rsidR="001F38B0" w:rsidRPr="00B20A9F" w:rsidRDefault="001F38B0" w:rsidP="006C368F">
            <w:pPr>
              <w:jc w:val="center"/>
            </w:pPr>
            <w:r w:rsidRPr="00B20A9F">
              <w:t>7,00 %</w:t>
            </w:r>
          </w:p>
        </w:tc>
        <w:tc>
          <w:tcPr>
            <w:tcW w:w="134" w:type="dxa"/>
            <w:tcBorders>
              <w:top w:val="nil"/>
              <w:left w:val="single" w:sz="4" w:space="0" w:color="auto"/>
              <w:bottom w:val="nil"/>
              <w:right w:val="single" w:sz="4" w:space="0" w:color="auto"/>
            </w:tcBorders>
            <w:vAlign w:val="center"/>
          </w:tcPr>
          <w:p w14:paraId="233E20B8" w14:textId="77777777" w:rsidR="001F38B0" w:rsidRPr="00B20A9F" w:rsidRDefault="001F38B0" w:rsidP="006C368F">
            <w:pPr>
              <w:jc w:val="center"/>
            </w:pPr>
          </w:p>
        </w:tc>
        <w:tc>
          <w:tcPr>
            <w:tcW w:w="1077" w:type="dxa"/>
            <w:tcBorders>
              <w:left w:val="single" w:sz="4" w:space="0" w:color="auto"/>
            </w:tcBorders>
            <w:vAlign w:val="center"/>
          </w:tcPr>
          <w:p w14:paraId="2179F382" w14:textId="77777777" w:rsidR="001F38B0" w:rsidRPr="00B20A9F" w:rsidRDefault="001F38B0" w:rsidP="006C368F">
            <w:pPr>
              <w:jc w:val="center"/>
              <w:rPr>
                <w:b/>
              </w:rPr>
            </w:pPr>
            <w:r w:rsidRPr="00B20A9F">
              <w:rPr>
                <w:b/>
              </w:rPr>
              <w:t>G</w:t>
            </w:r>
          </w:p>
        </w:tc>
        <w:tc>
          <w:tcPr>
            <w:tcW w:w="1077" w:type="dxa"/>
            <w:tcBorders>
              <w:right w:val="single" w:sz="4" w:space="0" w:color="auto"/>
            </w:tcBorders>
            <w:vAlign w:val="center"/>
          </w:tcPr>
          <w:p w14:paraId="5E7F92B3" w14:textId="77777777" w:rsidR="001F38B0" w:rsidRPr="00B20A9F" w:rsidRDefault="001F38B0" w:rsidP="006C368F">
            <w:pPr>
              <w:jc w:val="center"/>
            </w:pPr>
            <w:r w:rsidRPr="00B20A9F">
              <w:t>3,01 %</w:t>
            </w:r>
          </w:p>
        </w:tc>
        <w:tc>
          <w:tcPr>
            <w:tcW w:w="134" w:type="dxa"/>
            <w:tcBorders>
              <w:top w:val="nil"/>
              <w:left w:val="single" w:sz="4" w:space="0" w:color="auto"/>
              <w:bottom w:val="nil"/>
              <w:right w:val="single" w:sz="4" w:space="0" w:color="auto"/>
            </w:tcBorders>
            <w:vAlign w:val="center"/>
          </w:tcPr>
          <w:p w14:paraId="5F2BBA03" w14:textId="77777777" w:rsidR="001F38B0" w:rsidRPr="00B20A9F" w:rsidRDefault="001F38B0" w:rsidP="006C368F">
            <w:pPr>
              <w:jc w:val="center"/>
            </w:pPr>
          </w:p>
        </w:tc>
        <w:tc>
          <w:tcPr>
            <w:tcW w:w="1077" w:type="dxa"/>
            <w:tcBorders>
              <w:left w:val="single" w:sz="4" w:space="0" w:color="auto"/>
            </w:tcBorders>
            <w:vAlign w:val="center"/>
          </w:tcPr>
          <w:p w14:paraId="2B8BEEE4" w14:textId="77777777" w:rsidR="001F38B0" w:rsidRPr="00B20A9F" w:rsidRDefault="001F38B0" w:rsidP="006C368F">
            <w:pPr>
              <w:jc w:val="center"/>
              <w:rPr>
                <w:b/>
              </w:rPr>
            </w:pPr>
            <w:r w:rsidRPr="00B20A9F">
              <w:rPr>
                <w:b/>
              </w:rPr>
              <w:t>P</w:t>
            </w:r>
          </w:p>
        </w:tc>
        <w:tc>
          <w:tcPr>
            <w:tcW w:w="1077" w:type="dxa"/>
            <w:tcBorders>
              <w:right w:val="single" w:sz="4" w:space="0" w:color="auto"/>
            </w:tcBorders>
            <w:vAlign w:val="center"/>
          </w:tcPr>
          <w:p w14:paraId="32586696" w14:textId="77777777" w:rsidR="001F38B0" w:rsidRPr="00B20A9F" w:rsidRDefault="001F38B0" w:rsidP="006C368F">
            <w:pPr>
              <w:jc w:val="center"/>
            </w:pPr>
            <w:r w:rsidRPr="00B20A9F">
              <w:t>0,79 %</w:t>
            </w:r>
          </w:p>
        </w:tc>
        <w:tc>
          <w:tcPr>
            <w:tcW w:w="134" w:type="dxa"/>
            <w:tcBorders>
              <w:top w:val="nil"/>
              <w:left w:val="single" w:sz="4" w:space="0" w:color="auto"/>
              <w:bottom w:val="nil"/>
              <w:right w:val="nil"/>
            </w:tcBorders>
            <w:vAlign w:val="center"/>
          </w:tcPr>
          <w:p w14:paraId="04646675" w14:textId="77777777" w:rsidR="001F38B0" w:rsidRPr="00B20A9F" w:rsidRDefault="001F38B0" w:rsidP="006C368F">
            <w:pPr>
              <w:jc w:val="center"/>
            </w:pPr>
          </w:p>
        </w:tc>
        <w:tc>
          <w:tcPr>
            <w:tcW w:w="1077" w:type="dxa"/>
            <w:tcBorders>
              <w:top w:val="nil"/>
              <w:left w:val="nil"/>
              <w:bottom w:val="nil"/>
              <w:right w:val="nil"/>
            </w:tcBorders>
            <w:vAlign w:val="center"/>
          </w:tcPr>
          <w:p w14:paraId="1ABB4171" w14:textId="77777777" w:rsidR="001F38B0" w:rsidRPr="00B20A9F" w:rsidRDefault="001F38B0" w:rsidP="006C368F">
            <w:pPr>
              <w:jc w:val="center"/>
              <w:rPr>
                <w:b/>
              </w:rPr>
            </w:pPr>
          </w:p>
        </w:tc>
        <w:tc>
          <w:tcPr>
            <w:tcW w:w="1077" w:type="dxa"/>
            <w:tcBorders>
              <w:top w:val="nil"/>
              <w:left w:val="nil"/>
              <w:bottom w:val="nil"/>
              <w:right w:val="nil"/>
            </w:tcBorders>
            <w:vAlign w:val="center"/>
          </w:tcPr>
          <w:p w14:paraId="1CCA429A" w14:textId="77777777" w:rsidR="001F38B0" w:rsidRPr="00B20A9F" w:rsidRDefault="001F38B0" w:rsidP="006C368F">
            <w:pPr>
              <w:jc w:val="center"/>
            </w:pPr>
          </w:p>
        </w:tc>
      </w:tr>
      <w:tr w:rsidR="001F38B0" w:rsidRPr="00B20A9F" w14:paraId="36C1251D" w14:textId="77777777" w:rsidTr="006C368F">
        <w:trPr>
          <w:trHeight w:val="20"/>
        </w:trPr>
        <w:tc>
          <w:tcPr>
            <w:tcW w:w="1077" w:type="dxa"/>
            <w:vAlign w:val="center"/>
          </w:tcPr>
          <w:p w14:paraId="73870E62" w14:textId="77777777" w:rsidR="001F38B0" w:rsidRPr="00B20A9F" w:rsidRDefault="001F38B0" w:rsidP="006C368F">
            <w:pPr>
              <w:jc w:val="center"/>
              <w:rPr>
                <w:b/>
              </w:rPr>
            </w:pPr>
            <w:r w:rsidRPr="00B20A9F">
              <w:rPr>
                <w:b/>
              </w:rPr>
              <w:t>A</w:t>
            </w:r>
          </w:p>
        </w:tc>
        <w:tc>
          <w:tcPr>
            <w:tcW w:w="1077" w:type="dxa"/>
            <w:tcBorders>
              <w:right w:val="single" w:sz="4" w:space="0" w:color="auto"/>
            </w:tcBorders>
            <w:vAlign w:val="center"/>
          </w:tcPr>
          <w:p w14:paraId="1F3FC98D" w14:textId="77777777" w:rsidR="001F38B0" w:rsidRPr="00B20A9F" w:rsidRDefault="001F38B0" w:rsidP="006C368F">
            <w:pPr>
              <w:jc w:val="center"/>
            </w:pPr>
            <w:r w:rsidRPr="00B20A9F">
              <w:t>6,51 %</w:t>
            </w:r>
          </w:p>
        </w:tc>
        <w:tc>
          <w:tcPr>
            <w:tcW w:w="134" w:type="dxa"/>
            <w:tcBorders>
              <w:top w:val="nil"/>
              <w:left w:val="single" w:sz="4" w:space="0" w:color="auto"/>
              <w:bottom w:val="nil"/>
              <w:right w:val="single" w:sz="4" w:space="0" w:color="auto"/>
            </w:tcBorders>
            <w:vAlign w:val="center"/>
          </w:tcPr>
          <w:p w14:paraId="6D23FB1D" w14:textId="77777777" w:rsidR="001F38B0" w:rsidRPr="00B20A9F" w:rsidRDefault="001F38B0" w:rsidP="006C368F">
            <w:pPr>
              <w:jc w:val="center"/>
            </w:pPr>
          </w:p>
        </w:tc>
        <w:tc>
          <w:tcPr>
            <w:tcW w:w="1077" w:type="dxa"/>
            <w:tcBorders>
              <w:left w:val="single" w:sz="4" w:space="0" w:color="auto"/>
            </w:tcBorders>
            <w:vAlign w:val="center"/>
          </w:tcPr>
          <w:p w14:paraId="18658006" w14:textId="77777777" w:rsidR="001F38B0" w:rsidRPr="00B20A9F" w:rsidRDefault="001F38B0" w:rsidP="006C368F">
            <w:pPr>
              <w:jc w:val="center"/>
              <w:rPr>
                <w:b/>
              </w:rPr>
            </w:pPr>
            <w:r w:rsidRPr="00B20A9F">
              <w:rPr>
                <w:b/>
              </w:rPr>
              <w:t>M</w:t>
            </w:r>
          </w:p>
        </w:tc>
        <w:tc>
          <w:tcPr>
            <w:tcW w:w="1077" w:type="dxa"/>
            <w:tcBorders>
              <w:right w:val="single" w:sz="4" w:space="0" w:color="auto"/>
            </w:tcBorders>
            <w:vAlign w:val="center"/>
          </w:tcPr>
          <w:p w14:paraId="08ED1CA8" w14:textId="77777777" w:rsidR="001F38B0" w:rsidRPr="00B20A9F" w:rsidRDefault="001F38B0" w:rsidP="006C368F">
            <w:pPr>
              <w:jc w:val="center"/>
            </w:pPr>
            <w:r w:rsidRPr="00B20A9F">
              <w:t>2,53 %</w:t>
            </w:r>
          </w:p>
        </w:tc>
        <w:tc>
          <w:tcPr>
            <w:tcW w:w="134" w:type="dxa"/>
            <w:tcBorders>
              <w:top w:val="nil"/>
              <w:left w:val="single" w:sz="4" w:space="0" w:color="auto"/>
              <w:bottom w:val="nil"/>
              <w:right w:val="single" w:sz="4" w:space="0" w:color="auto"/>
            </w:tcBorders>
            <w:vAlign w:val="center"/>
          </w:tcPr>
          <w:p w14:paraId="0B710E89" w14:textId="77777777" w:rsidR="001F38B0" w:rsidRPr="00B20A9F" w:rsidRDefault="001F38B0" w:rsidP="006C368F">
            <w:pPr>
              <w:jc w:val="center"/>
            </w:pPr>
          </w:p>
        </w:tc>
        <w:tc>
          <w:tcPr>
            <w:tcW w:w="1077" w:type="dxa"/>
            <w:tcBorders>
              <w:left w:val="single" w:sz="4" w:space="0" w:color="auto"/>
            </w:tcBorders>
            <w:vAlign w:val="center"/>
          </w:tcPr>
          <w:p w14:paraId="0B474569" w14:textId="77777777" w:rsidR="001F38B0" w:rsidRPr="00B20A9F" w:rsidRDefault="001F38B0" w:rsidP="006C368F">
            <w:pPr>
              <w:jc w:val="center"/>
              <w:rPr>
                <w:b/>
              </w:rPr>
            </w:pPr>
            <w:r w:rsidRPr="00B20A9F">
              <w:rPr>
                <w:b/>
              </w:rPr>
              <w:t>V</w:t>
            </w:r>
          </w:p>
        </w:tc>
        <w:tc>
          <w:tcPr>
            <w:tcW w:w="1077" w:type="dxa"/>
            <w:tcBorders>
              <w:right w:val="single" w:sz="4" w:space="0" w:color="auto"/>
            </w:tcBorders>
            <w:vAlign w:val="center"/>
          </w:tcPr>
          <w:p w14:paraId="483E83FE" w14:textId="77777777" w:rsidR="001F38B0" w:rsidRPr="00B20A9F" w:rsidRDefault="001F38B0" w:rsidP="006C368F">
            <w:pPr>
              <w:jc w:val="center"/>
            </w:pPr>
            <w:r w:rsidRPr="00B20A9F">
              <w:t>0,67 %</w:t>
            </w:r>
          </w:p>
        </w:tc>
        <w:tc>
          <w:tcPr>
            <w:tcW w:w="134" w:type="dxa"/>
            <w:tcBorders>
              <w:top w:val="nil"/>
              <w:left w:val="single" w:sz="4" w:space="0" w:color="auto"/>
              <w:bottom w:val="nil"/>
              <w:right w:val="nil"/>
            </w:tcBorders>
            <w:vAlign w:val="center"/>
          </w:tcPr>
          <w:p w14:paraId="215A7F9E" w14:textId="77777777" w:rsidR="001F38B0" w:rsidRPr="00B20A9F" w:rsidRDefault="001F38B0" w:rsidP="006C368F">
            <w:pPr>
              <w:jc w:val="center"/>
            </w:pPr>
          </w:p>
        </w:tc>
        <w:tc>
          <w:tcPr>
            <w:tcW w:w="1077" w:type="dxa"/>
            <w:tcBorders>
              <w:top w:val="nil"/>
              <w:left w:val="nil"/>
              <w:bottom w:val="nil"/>
              <w:right w:val="nil"/>
            </w:tcBorders>
            <w:vAlign w:val="center"/>
          </w:tcPr>
          <w:p w14:paraId="27DE89CC" w14:textId="77777777" w:rsidR="001F38B0" w:rsidRPr="00B20A9F" w:rsidRDefault="001F38B0" w:rsidP="006C368F">
            <w:pPr>
              <w:jc w:val="center"/>
              <w:rPr>
                <w:b/>
              </w:rPr>
            </w:pPr>
          </w:p>
        </w:tc>
        <w:tc>
          <w:tcPr>
            <w:tcW w:w="1077" w:type="dxa"/>
            <w:tcBorders>
              <w:top w:val="nil"/>
              <w:left w:val="nil"/>
              <w:bottom w:val="nil"/>
              <w:right w:val="nil"/>
            </w:tcBorders>
            <w:vAlign w:val="center"/>
          </w:tcPr>
          <w:p w14:paraId="1F590FD5" w14:textId="77777777" w:rsidR="001F38B0" w:rsidRPr="00B20A9F" w:rsidRDefault="001F38B0" w:rsidP="006C368F">
            <w:pPr>
              <w:jc w:val="center"/>
            </w:pPr>
          </w:p>
        </w:tc>
      </w:tr>
      <w:tr w:rsidR="001F38B0" w:rsidRPr="00B20A9F" w14:paraId="74D873B0" w14:textId="77777777" w:rsidTr="006C368F">
        <w:trPr>
          <w:trHeight w:val="20"/>
        </w:trPr>
        <w:tc>
          <w:tcPr>
            <w:tcW w:w="1077" w:type="dxa"/>
            <w:vAlign w:val="center"/>
          </w:tcPr>
          <w:p w14:paraId="2AB98EFF" w14:textId="77777777" w:rsidR="001F38B0" w:rsidRPr="00B20A9F" w:rsidRDefault="001F38B0" w:rsidP="006C368F">
            <w:pPr>
              <w:jc w:val="center"/>
              <w:rPr>
                <w:b/>
              </w:rPr>
            </w:pPr>
            <w:r w:rsidRPr="00B20A9F">
              <w:rPr>
                <w:b/>
              </w:rPr>
              <w:t>T</w:t>
            </w:r>
          </w:p>
        </w:tc>
        <w:tc>
          <w:tcPr>
            <w:tcW w:w="1077" w:type="dxa"/>
            <w:tcBorders>
              <w:right w:val="single" w:sz="4" w:space="0" w:color="auto"/>
            </w:tcBorders>
            <w:vAlign w:val="center"/>
          </w:tcPr>
          <w:p w14:paraId="2BAF8EBA" w14:textId="77777777" w:rsidR="001F38B0" w:rsidRPr="00B20A9F" w:rsidRDefault="001F38B0" w:rsidP="006C368F">
            <w:pPr>
              <w:jc w:val="center"/>
            </w:pPr>
            <w:r w:rsidRPr="00B20A9F">
              <w:t>6,15 %</w:t>
            </w:r>
          </w:p>
        </w:tc>
        <w:tc>
          <w:tcPr>
            <w:tcW w:w="134" w:type="dxa"/>
            <w:tcBorders>
              <w:top w:val="nil"/>
              <w:left w:val="single" w:sz="4" w:space="0" w:color="auto"/>
              <w:bottom w:val="nil"/>
              <w:right w:val="single" w:sz="4" w:space="0" w:color="auto"/>
            </w:tcBorders>
            <w:vAlign w:val="center"/>
          </w:tcPr>
          <w:p w14:paraId="090330FE" w14:textId="77777777" w:rsidR="001F38B0" w:rsidRPr="00B20A9F" w:rsidRDefault="001F38B0" w:rsidP="006C368F">
            <w:pPr>
              <w:jc w:val="center"/>
            </w:pPr>
          </w:p>
        </w:tc>
        <w:tc>
          <w:tcPr>
            <w:tcW w:w="1077" w:type="dxa"/>
            <w:tcBorders>
              <w:left w:val="single" w:sz="4" w:space="0" w:color="auto"/>
            </w:tcBorders>
            <w:vAlign w:val="center"/>
          </w:tcPr>
          <w:p w14:paraId="5A7B3552" w14:textId="77777777" w:rsidR="001F38B0" w:rsidRPr="00B20A9F" w:rsidRDefault="001F38B0" w:rsidP="006C368F">
            <w:pPr>
              <w:jc w:val="center"/>
              <w:rPr>
                <w:b/>
              </w:rPr>
            </w:pPr>
            <w:r w:rsidRPr="00B20A9F">
              <w:rPr>
                <w:b/>
              </w:rPr>
              <w:t>O</w:t>
            </w:r>
          </w:p>
        </w:tc>
        <w:tc>
          <w:tcPr>
            <w:tcW w:w="1077" w:type="dxa"/>
            <w:tcBorders>
              <w:right w:val="single" w:sz="4" w:space="0" w:color="auto"/>
            </w:tcBorders>
            <w:vAlign w:val="center"/>
          </w:tcPr>
          <w:p w14:paraId="43B97BB5" w14:textId="77777777" w:rsidR="001F38B0" w:rsidRPr="00B20A9F" w:rsidRDefault="001F38B0" w:rsidP="006C368F">
            <w:pPr>
              <w:jc w:val="center"/>
            </w:pPr>
            <w:r w:rsidRPr="00B20A9F">
              <w:t>2,51 %</w:t>
            </w:r>
          </w:p>
        </w:tc>
        <w:tc>
          <w:tcPr>
            <w:tcW w:w="134" w:type="dxa"/>
            <w:tcBorders>
              <w:top w:val="nil"/>
              <w:left w:val="single" w:sz="4" w:space="0" w:color="auto"/>
              <w:bottom w:val="nil"/>
              <w:right w:val="single" w:sz="4" w:space="0" w:color="auto"/>
            </w:tcBorders>
            <w:vAlign w:val="center"/>
          </w:tcPr>
          <w:p w14:paraId="3DCB9E54" w14:textId="77777777" w:rsidR="001F38B0" w:rsidRPr="00B20A9F" w:rsidRDefault="001F38B0" w:rsidP="006C368F">
            <w:pPr>
              <w:jc w:val="center"/>
            </w:pPr>
          </w:p>
        </w:tc>
        <w:tc>
          <w:tcPr>
            <w:tcW w:w="1077" w:type="dxa"/>
            <w:tcBorders>
              <w:left w:val="single" w:sz="4" w:space="0" w:color="auto"/>
            </w:tcBorders>
            <w:vAlign w:val="center"/>
          </w:tcPr>
          <w:p w14:paraId="4785D29C" w14:textId="77777777" w:rsidR="001F38B0" w:rsidRPr="00B20A9F" w:rsidRDefault="001F38B0" w:rsidP="006C368F">
            <w:pPr>
              <w:jc w:val="center"/>
              <w:rPr>
                <w:b/>
              </w:rPr>
            </w:pPr>
            <w:r w:rsidRPr="00B20A9F">
              <w:rPr>
                <w:b/>
              </w:rPr>
              <w:t>ß</w:t>
            </w:r>
          </w:p>
        </w:tc>
        <w:tc>
          <w:tcPr>
            <w:tcW w:w="1077" w:type="dxa"/>
            <w:tcBorders>
              <w:right w:val="single" w:sz="4" w:space="0" w:color="auto"/>
            </w:tcBorders>
            <w:vAlign w:val="center"/>
          </w:tcPr>
          <w:p w14:paraId="73ED7932" w14:textId="77777777" w:rsidR="001F38B0" w:rsidRPr="00B20A9F" w:rsidRDefault="001F38B0" w:rsidP="006C368F">
            <w:pPr>
              <w:jc w:val="center"/>
            </w:pPr>
            <w:r w:rsidRPr="00B20A9F">
              <w:t>0,31 %</w:t>
            </w:r>
          </w:p>
        </w:tc>
        <w:tc>
          <w:tcPr>
            <w:tcW w:w="134" w:type="dxa"/>
            <w:tcBorders>
              <w:top w:val="nil"/>
              <w:left w:val="single" w:sz="4" w:space="0" w:color="auto"/>
              <w:bottom w:val="nil"/>
              <w:right w:val="nil"/>
            </w:tcBorders>
            <w:vAlign w:val="center"/>
          </w:tcPr>
          <w:p w14:paraId="784F5AC9" w14:textId="77777777" w:rsidR="001F38B0" w:rsidRPr="00B20A9F" w:rsidRDefault="001F38B0" w:rsidP="006C368F">
            <w:pPr>
              <w:jc w:val="center"/>
            </w:pPr>
          </w:p>
        </w:tc>
        <w:tc>
          <w:tcPr>
            <w:tcW w:w="1077" w:type="dxa"/>
            <w:tcBorders>
              <w:top w:val="nil"/>
              <w:left w:val="nil"/>
              <w:bottom w:val="nil"/>
              <w:right w:val="nil"/>
            </w:tcBorders>
            <w:vAlign w:val="center"/>
          </w:tcPr>
          <w:p w14:paraId="175AD951" w14:textId="77777777" w:rsidR="001F38B0" w:rsidRPr="00B20A9F" w:rsidRDefault="001F38B0" w:rsidP="006C368F">
            <w:pPr>
              <w:jc w:val="center"/>
              <w:rPr>
                <w:b/>
              </w:rPr>
            </w:pPr>
          </w:p>
        </w:tc>
        <w:tc>
          <w:tcPr>
            <w:tcW w:w="1077" w:type="dxa"/>
            <w:tcBorders>
              <w:top w:val="nil"/>
              <w:left w:val="nil"/>
              <w:bottom w:val="nil"/>
              <w:right w:val="nil"/>
            </w:tcBorders>
            <w:vAlign w:val="center"/>
          </w:tcPr>
          <w:p w14:paraId="134FBB7D" w14:textId="77777777" w:rsidR="001F38B0" w:rsidRPr="00B20A9F" w:rsidRDefault="001F38B0" w:rsidP="006C368F">
            <w:pPr>
              <w:jc w:val="center"/>
            </w:pPr>
          </w:p>
        </w:tc>
      </w:tr>
      <w:tr w:rsidR="001F38B0" w:rsidRPr="00B20A9F" w14:paraId="5AB90CA2" w14:textId="77777777" w:rsidTr="006C368F">
        <w:trPr>
          <w:trHeight w:val="20"/>
        </w:trPr>
        <w:tc>
          <w:tcPr>
            <w:tcW w:w="1077" w:type="dxa"/>
            <w:vAlign w:val="center"/>
          </w:tcPr>
          <w:p w14:paraId="2EDB1981" w14:textId="77777777" w:rsidR="001F38B0" w:rsidRPr="00B20A9F" w:rsidRDefault="001F38B0" w:rsidP="006C368F">
            <w:pPr>
              <w:jc w:val="center"/>
              <w:rPr>
                <w:b/>
              </w:rPr>
            </w:pPr>
            <w:r w:rsidRPr="00B20A9F">
              <w:rPr>
                <w:b/>
              </w:rPr>
              <w:t>D</w:t>
            </w:r>
          </w:p>
        </w:tc>
        <w:tc>
          <w:tcPr>
            <w:tcW w:w="1077" w:type="dxa"/>
            <w:tcBorders>
              <w:right w:val="single" w:sz="4" w:space="0" w:color="auto"/>
            </w:tcBorders>
            <w:vAlign w:val="center"/>
          </w:tcPr>
          <w:p w14:paraId="266E395D" w14:textId="77777777" w:rsidR="001F38B0" w:rsidRPr="00B20A9F" w:rsidRDefault="001F38B0" w:rsidP="006C368F">
            <w:pPr>
              <w:jc w:val="center"/>
            </w:pPr>
            <w:r w:rsidRPr="00B20A9F">
              <w:t>5,08 %</w:t>
            </w:r>
          </w:p>
        </w:tc>
        <w:tc>
          <w:tcPr>
            <w:tcW w:w="134" w:type="dxa"/>
            <w:tcBorders>
              <w:top w:val="nil"/>
              <w:left w:val="single" w:sz="4" w:space="0" w:color="auto"/>
              <w:bottom w:val="nil"/>
              <w:right w:val="single" w:sz="4" w:space="0" w:color="auto"/>
            </w:tcBorders>
            <w:vAlign w:val="center"/>
          </w:tcPr>
          <w:p w14:paraId="6D9B73E8" w14:textId="77777777" w:rsidR="001F38B0" w:rsidRPr="00B20A9F" w:rsidRDefault="001F38B0" w:rsidP="006C368F">
            <w:pPr>
              <w:jc w:val="center"/>
            </w:pPr>
          </w:p>
        </w:tc>
        <w:tc>
          <w:tcPr>
            <w:tcW w:w="1077" w:type="dxa"/>
            <w:tcBorders>
              <w:left w:val="single" w:sz="4" w:space="0" w:color="auto"/>
            </w:tcBorders>
            <w:vAlign w:val="center"/>
          </w:tcPr>
          <w:p w14:paraId="7FBA8449" w14:textId="77777777" w:rsidR="001F38B0" w:rsidRPr="00B20A9F" w:rsidRDefault="001F38B0" w:rsidP="006C368F">
            <w:pPr>
              <w:jc w:val="center"/>
              <w:rPr>
                <w:b/>
              </w:rPr>
            </w:pPr>
            <w:r w:rsidRPr="00B20A9F">
              <w:rPr>
                <w:b/>
              </w:rPr>
              <w:t>B</w:t>
            </w:r>
          </w:p>
        </w:tc>
        <w:tc>
          <w:tcPr>
            <w:tcW w:w="1077" w:type="dxa"/>
            <w:tcBorders>
              <w:right w:val="single" w:sz="4" w:space="0" w:color="auto"/>
            </w:tcBorders>
            <w:vAlign w:val="center"/>
          </w:tcPr>
          <w:p w14:paraId="3171F236" w14:textId="77777777" w:rsidR="001F38B0" w:rsidRPr="00B20A9F" w:rsidRDefault="001F38B0" w:rsidP="006C368F">
            <w:pPr>
              <w:jc w:val="center"/>
            </w:pPr>
            <w:r w:rsidRPr="00B20A9F">
              <w:t>1,89 %</w:t>
            </w:r>
          </w:p>
        </w:tc>
        <w:tc>
          <w:tcPr>
            <w:tcW w:w="134" w:type="dxa"/>
            <w:tcBorders>
              <w:top w:val="nil"/>
              <w:left w:val="single" w:sz="4" w:space="0" w:color="auto"/>
              <w:bottom w:val="nil"/>
              <w:right w:val="single" w:sz="4" w:space="0" w:color="auto"/>
            </w:tcBorders>
            <w:vAlign w:val="center"/>
          </w:tcPr>
          <w:p w14:paraId="7B65C7AC" w14:textId="77777777" w:rsidR="001F38B0" w:rsidRPr="00B20A9F" w:rsidRDefault="001F38B0" w:rsidP="006C368F">
            <w:pPr>
              <w:jc w:val="center"/>
            </w:pPr>
          </w:p>
        </w:tc>
        <w:tc>
          <w:tcPr>
            <w:tcW w:w="1077" w:type="dxa"/>
            <w:tcBorders>
              <w:left w:val="single" w:sz="4" w:space="0" w:color="auto"/>
            </w:tcBorders>
            <w:vAlign w:val="center"/>
          </w:tcPr>
          <w:p w14:paraId="0AAA0B52" w14:textId="77777777" w:rsidR="001F38B0" w:rsidRPr="00B20A9F" w:rsidRDefault="001F38B0" w:rsidP="006C368F">
            <w:pPr>
              <w:jc w:val="center"/>
              <w:rPr>
                <w:b/>
              </w:rPr>
            </w:pPr>
            <w:r w:rsidRPr="00B20A9F">
              <w:rPr>
                <w:b/>
              </w:rPr>
              <w:t>J</w:t>
            </w:r>
          </w:p>
        </w:tc>
        <w:tc>
          <w:tcPr>
            <w:tcW w:w="1077" w:type="dxa"/>
            <w:tcBorders>
              <w:right w:val="single" w:sz="4" w:space="0" w:color="auto"/>
            </w:tcBorders>
            <w:vAlign w:val="center"/>
          </w:tcPr>
          <w:p w14:paraId="388109C1" w14:textId="77777777" w:rsidR="001F38B0" w:rsidRPr="00B20A9F" w:rsidRDefault="001F38B0" w:rsidP="006C368F">
            <w:pPr>
              <w:jc w:val="center"/>
            </w:pPr>
            <w:r w:rsidRPr="00B20A9F">
              <w:t>0,27 %</w:t>
            </w:r>
          </w:p>
        </w:tc>
        <w:tc>
          <w:tcPr>
            <w:tcW w:w="134" w:type="dxa"/>
            <w:tcBorders>
              <w:top w:val="nil"/>
              <w:left w:val="single" w:sz="4" w:space="0" w:color="auto"/>
              <w:bottom w:val="nil"/>
              <w:right w:val="nil"/>
            </w:tcBorders>
            <w:vAlign w:val="center"/>
          </w:tcPr>
          <w:p w14:paraId="495FF719" w14:textId="77777777" w:rsidR="001F38B0" w:rsidRPr="00B20A9F" w:rsidRDefault="001F38B0" w:rsidP="006C368F">
            <w:pPr>
              <w:jc w:val="center"/>
            </w:pPr>
          </w:p>
        </w:tc>
        <w:tc>
          <w:tcPr>
            <w:tcW w:w="1077" w:type="dxa"/>
            <w:tcBorders>
              <w:top w:val="nil"/>
              <w:left w:val="nil"/>
              <w:bottom w:val="nil"/>
              <w:right w:val="nil"/>
            </w:tcBorders>
            <w:vAlign w:val="center"/>
          </w:tcPr>
          <w:p w14:paraId="01974697" w14:textId="77777777" w:rsidR="001F38B0" w:rsidRPr="00B20A9F" w:rsidRDefault="001F38B0" w:rsidP="006C368F">
            <w:pPr>
              <w:jc w:val="center"/>
              <w:rPr>
                <w:b/>
              </w:rPr>
            </w:pPr>
          </w:p>
        </w:tc>
        <w:tc>
          <w:tcPr>
            <w:tcW w:w="1077" w:type="dxa"/>
            <w:tcBorders>
              <w:top w:val="nil"/>
              <w:left w:val="nil"/>
              <w:bottom w:val="nil"/>
              <w:right w:val="nil"/>
            </w:tcBorders>
            <w:vAlign w:val="center"/>
          </w:tcPr>
          <w:p w14:paraId="237BAD6E" w14:textId="77777777" w:rsidR="001F38B0" w:rsidRPr="00B20A9F" w:rsidRDefault="001F38B0" w:rsidP="006C368F">
            <w:pPr>
              <w:jc w:val="center"/>
            </w:pPr>
          </w:p>
        </w:tc>
      </w:tr>
    </w:tbl>
    <w:p w14:paraId="258EB71D" w14:textId="77777777" w:rsidR="001F38B0" w:rsidRPr="00B20A9F" w:rsidRDefault="001F38B0" w:rsidP="001A03AF"/>
    <w:sectPr w:rsidR="001F38B0" w:rsidRPr="00B20A9F" w:rsidSect="001A03AF">
      <w:headerReference w:type="default" r:id="rId11"/>
      <w:footerReference w:type="default" r:id="rId12"/>
      <w:headerReference w:type="first" r:id="rId13"/>
      <w:footerReference w:type="first" r:id="rId14"/>
      <w:pgSz w:w="11906" w:h="16838"/>
      <w:pgMar w:top="1134" w:right="1531" w:bottom="1276" w:left="1531"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722348" w14:textId="77777777" w:rsidR="009A28E0" w:rsidRDefault="009A28E0" w:rsidP="00DD6851">
      <w:r>
        <w:separator/>
      </w:r>
    </w:p>
  </w:endnote>
  <w:endnote w:type="continuationSeparator" w:id="0">
    <w:p w14:paraId="2AAF79FF" w14:textId="77777777" w:rsidR="009A28E0" w:rsidRDefault="009A28E0"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Helvetica 45">
    <w:altName w:val="Arial"/>
    <w:charset w:val="00"/>
    <w:family w:val="auto"/>
    <w:pitch w:val="variable"/>
    <w:sig w:usb0="E00002FF" w:usb1="5000785B" w:usb2="00000000" w:usb3="00000000" w:csb0="0000019F" w:csb1="00000000"/>
  </w:font>
  <w:font w:name="Helvetica 65">
    <w:altName w:val="Arial"/>
    <w:charset w:val="00"/>
    <w:family w:val="auto"/>
    <w:pitch w:val="variable"/>
    <w:sig w:usb0="E00002FF" w:usb1="5000785B" w:usb2="00000000" w:usb3="00000000" w:csb0="0000019F" w:csb1="00000000"/>
  </w:font>
  <w:font w:name="Segoe UI">
    <w:altName w:val="Sylfaen"/>
    <w:panose1 w:val="020B0502040204020203"/>
    <w:charset w:val="00"/>
    <w:family w:val="swiss"/>
    <w:pitch w:val="variable"/>
    <w:sig w:usb0="E4002EFF" w:usb1="C000E47F" w:usb2="00000009" w:usb3="00000000" w:csb0="000001FF" w:csb1="00000000"/>
  </w:font>
  <w:font w:name="Helvetica 55">
    <w:altName w:val="Arial"/>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16272" w14:textId="3C0165E3" w:rsidR="000C02EB" w:rsidRPr="00591CE4" w:rsidRDefault="0068262C" w:rsidP="003F2A36">
    <w:pPr>
      <w:pStyle w:val="Kopfzeile"/>
      <w:tabs>
        <w:tab w:val="clear" w:pos="4536"/>
        <w:tab w:val="clear" w:pos="9072"/>
        <w:tab w:val="center" w:pos="4253"/>
        <w:tab w:val="right" w:pos="8789"/>
      </w:tabs>
      <w:ind w:right="-2637"/>
      <w:rPr>
        <w:i/>
        <w:sz w:val="18"/>
      </w:rPr>
    </w:pPr>
    <w:r>
      <w:rPr>
        <w:noProof/>
        <w:sz w:val="8"/>
      </w:rPr>
      <mc:AlternateContent>
        <mc:Choice Requires="wpg">
          <w:drawing>
            <wp:anchor distT="0" distB="0" distL="114300" distR="114300" simplePos="0" relativeHeight="251679744" behindDoc="0" locked="0" layoutInCell="1" allowOverlap="1" wp14:anchorId="5B1DB459" wp14:editId="2FFD85FC">
              <wp:simplePos x="0" y="0"/>
              <wp:positionH relativeFrom="column">
                <wp:posOffset>6000750</wp:posOffset>
              </wp:positionH>
              <wp:positionV relativeFrom="paragraph">
                <wp:posOffset>-4471035</wp:posOffset>
              </wp:positionV>
              <wp:extent cx="328930" cy="4095750"/>
              <wp:effectExtent l="0" t="0" r="0" b="0"/>
              <wp:wrapNone/>
              <wp:docPr id="6" name="Gruppieren 6"/>
              <wp:cNvGraphicFramePr/>
              <a:graphic xmlns:a="http://schemas.openxmlformats.org/drawingml/2006/main">
                <a:graphicData uri="http://schemas.microsoft.com/office/word/2010/wordprocessingGroup">
                  <wpg:wgp>
                    <wpg:cNvGrpSpPr/>
                    <wpg:grpSpPr>
                      <a:xfrm>
                        <a:off x="0" y="0"/>
                        <a:ext cx="328930" cy="4095750"/>
                        <a:chOff x="0" y="0"/>
                        <a:chExt cx="328930" cy="4096068"/>
                      </a:xfrm>
                    </wpg:grpSpPr>
                    <wps:wsp>
                      <wps:cNvPr id="8"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07FD1EE0" w14:textId="77777777" w:rsidR="0068262C" w:rsidRPr="00195786" w:rsidRDefault="0068262C" w:rsidP="0068262C">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13" name="Grafik 13"/>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anchor>
          </w:drawing>
        </mc:Choice>
        <mc:Fallback>
          <w:pict>
            <v:group w14:anchorId="5B1DB459" id="Gruppieren 6" o:spid="_x0000_s1029" style="position:absolute;margin-left:472.5pt;margin-top:-352.05pt;width:25.9pt;height:322.5pt;z-index:251679744"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&#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jCuvrIwpbJi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">
              <v:shapetype id="_x0000_t202" coordsize="21600,21600" o:spt="202" path="m,l,21600r21600,l21600,xe">
                <v:stroke joinstyle="miter"/>
                <v:path gradientshapeok="t" o:connecttype="rect"/>
              </v:shapetype>
              <v:shape id="_x0000_s1030"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" stroked="f">
                <v:textbox>
                  <w:txbxContent>
                    <w:p w14:paraId="07FD1EE0" w14:textId="77777777" w:rsidR="0068262C" w:rsidRPr="00195786" w:rsidRDefault="0068262C" w:rsidP="0068262C">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3" o:spid="_x0000_s1031"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">
                <v:imagedata r:id="rId2" o:title="" chromakey="#fefefe" recolortarget="#494949 [1446]"/>
              </v:shape>
            </v:group>
          </w:pict>
        </mc:Fallback>
      </mc:AlternateContent>
    </w:r>
    <w:r w:rsidR="00591CE4" w:rsidRPr="00C140D3">
      <w:rPr>
        <w:noProof/>
        <w:sz w:val="8"/>
      </w:rPr>
      <mc:AlternateContent>
        <mc:Choice Requires="wps">
          <w:drawing>
            <wp:anchor distT="0" distB="0" distL="114300" distR="114300" simplePos="0" relativeHeight="251669504" behindDoc="0" locked="0" layoutInCell="1" allowOverlap="1" wp14:anchorId="6B17A846" wp14:editId="11E464DC">
              <wp:simplePos x="0" y="0"/>
              <wp:positionH relativeFrom="column">
                <wp:posOffset>6985</wp:posOffset>
              </wp:positionH>
              <wp:positionV relativeFrom="paragraph">
                <wp:posOffset>-114244</wp:posOffset>
              </wp:positionV>
              <wp:extent cx="5604176" cy="0"/>
              <wp:effectExtent l="0" t="19050" r="15875" b="19050"/>
              <wp:wrapNone/>
              <wp:docPr id="7" name="Gerade Verbindung 7"/>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3F284B62" id="Gerade Verbindung 7"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" strokecolor="#ffc000 [3207]" strokeweight="3pt">
              <v:stroke joinstyle="miter"/>
            </v:line>
          </w:pict>
        </mc:Fallback>
      </mc:AlternateContent>
    </w:r>
    <w:r w:rsidR="00591CE4" w:rsidRPr="00C140D3">
      <w:rPr>
        <w:sz w:val="6"/>
      </w:rPr>
      <w:t xml:space="preserve"> </w:t>
    </w:r>
    <w:r w:rsidR="00591CE4" w:rsidRPr="00C140D3">
      <w:rPr>
        <w:sz w:val="18"/>
      </w:rPr>
      <w:t>Modul B</w:t>
    </w:r>
    <w:r w:rsidR="00591CE4">
      <w:rPr>
        <w:sz w:val="18"/>
      </w:rPr>
      <w:t xml:space="preserve">1 </w:t>
    </w:r>
    <w:r w:rsidR="00591CE4" w:rsidRPr="00C140D3">
      <w:rPr>
        <w:sz w:val="18"/>
      </w:rPr>
      <w:t xml:space="preserve">– </w:t>
    </w:r>
    <w:r w:rsidR="00591CE4">
      <w:rPr>
        <w:sz w:val="18"/>
      </w:rPr>
      <w:t>Blinzeln</w:t>
    </w:r>
    <w:r w:rsidR="003F2A36">
      <w:rPr>
        <w:sz w:val="18"/>
      </w:rPr>
      <w:tab/>
    </w:r>
    <w:r w:rsidR="004F07E3">
      <w:rPr>
        <w:sz w:val="18"/>
      </w:rPr>
      <w:t>aktualisiert am</w:t>
    </w:r>
    <w:del w:id="25" w:author="Schmidberger, Alessa | Wissensfabrik" w:date="2022-10-11T16:09:00Z">
      <w:r w:rsidR="004F07E3" w:rsidDel="00CD13F2">
        <w:rPr>
          <w:sz w:val="18"/>
        </w:rPr>
        <w:delText xml:space="preserve"> </w:delText>
      </w:r>
    </w:del>
    <w:ins w:id="26" w:author="Schmidberger, Alessa | Wissensfabrik" w:date="2022-10-11T16:09:00Z">
      <w:r w:rsidR="00CD13F2">
        <w:rPr>
          <w:sz w:val="18"/>
        </w:rPr>
        <w:t xml:space="preserve"> 11.10.2022</w:t>
      </w:r>
    </w:ins>
    <w:del w:id="27" w:author="Schmidberger, Alessa | Wissensfabrik" w:date="2022-10-11T16:09:00Z">
      <w:r w:rsidR="003F2A36" w:rsidDel="00CD13F2">
        <w:rPr>
          <w:sz w:val="18"/>
        </w:rPr>
        <w:fldChar w:fldCharType="begin"/>
      </w:r>
      <w:r w:rsidR="003F2A36" w:rsidDel="00CD13F2">
        <w:rPr>
          <w:sz w:val="18"/>
        </w:rPr>
        <w:delInstrText xml:space="preserve"> TIME \@ "dd.MM.yyyy" </w:delInstrText>
      </w:r>
      <w:r w:rsidR="003F2A36" w:rsidDel="00CD13F2">
        <w:rPr>
          <w:sz w:val="18"/>
        </w:rPr>
        <w:fldChar w:fldCharType="separate"/>
      </w:r>
      <w:r w:rsidR="00CD13F2" w:rsidDel="00CD13F2">
        <w:rPr>
          <w:noProof/>
          <w:sz w:val="18"/>
        </w:rPr>
        <w:delText>11.10.2022</w:delText>
      </w:r>
      <w:r w:rsidR="003F2A36" w:rsidDel="00CD13F2">
        <w:rPr>
          <w:sz w:val="18"/>
        </w:rPr>
        <w:fldChar w:fldCharType="end"/>
      </w:r>
    </w:del>
    <w:r w:rsidR="00591CE4" w:rsidRPr="00C140D3">
      <w:rPr>
        <w:i/>
        <w:sz w:val="18"/>
      </w:rPr>
      <w:tab/>
    </w:r>
    <w:r w:rsidR="00591CE4" w:rsidRPr="00C140D3">
      <w:rPr>
        <w:sz w:val="18"/>
      </w:rPr>
      <w:t xml:space="preserve">Seite </w:t>
    </w:r>
    <w:r w:rsidR="00591CE4" w:rsidRPr="00C140D3">
      <w:rPr>
        <w:bCs w:val="0"/>
        <w:sz w:val="18"/>
      </w:rPr>
      <w:fldChar w:fldCharType="begin"/>
    </w:r>
    <w:r w:rsidR="00591CE4" w:rsidRPr="00C140D3">
      <w:rPr>
        <w:sz w:val="18"/>
      </w:rPr>
      <w:instrText>PAGE  \* Arabic  \* MERGEFORMAT</w:instrText>
    </w:r>
    <w:r w:rsidR="00591CE4" w:rsidRPr="00C140D3">
      <w:rPr>
        <w:bCs w:val="0"/>
        <w:sz w:val="18"/>
      </w:rPr>
      <w:fldChar w:fldCharType="separate"/>
    </w:r>
    <w:r w:rsidR="007D1120">
      <w:rPr>
        <w:sz w:val="18"/>
      </w:rPr>
      <w:t>4</w:t>
    </w:r>
    <w:r w:rsidR="00591CE4" w:rsidRPr="00C140D3">
      <w:rPr>
        <w:bCs w:val="0"/>
        <w:sz w:val="18"/>
      </w:rPr>
      <w:fldChar w:fldCharType="end"/>
    </w:r>
    <w:r w:rsidR="00591CE4" w:rsidRPr="00C140D3">
      <w:rPr>
        <w:sz w:val="18"/>
      </w:rPr>
      <w:t xml:space="preserve"> von </w:t>
    </w:r>
    <w:r w:rsidR="00591CE4" w:rsidRPr="00C140D3">
      <w:rPr>
        <w:sz w:val="18"/>
      </w:rPr>
      <w:fldChar w:fldCharType="begin"/>
    </w:r>
    <w:r w:rsidR="00591CE4" w:rsidRPr="00C140D3">
      <w:rPr>
        <w:sz w:val="18"/>
      </w:rPr>
      <w:instrText>NUMPAGES  \* Arabic  \* MERGEFORMAT</w:instrText>
    </w:r>
    <w:r w:rsidR="00591CE4" w:rsidRPr="00C140D3">
      <w:rPr>
        <w:sz w:val="18"/>
      </w:rPr>
      <w:fldChar w:fldCharType="separate"/>
    </w:r>
    <w:r w:rsidR="007D1120">
      <w:rPr>
        <w:sz w:val="18"/>
      </w:rPr>
      <w:t>4</w:t>
    </w:r>
    <w:r w:rsidR="00591CE4" w:rsidRPr="00C140D3">
      <w:rPr>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CD3CA" w14:textId="503AD0D6" w:rsidR="0083529B" w:rsidRPr="00DA477A" w:rsidRDefault="00DA477A" w:rsidP="00DA477A">
    <w:pPr>
      <w:pStyle w:val="Kopfzeile"/>
      <w:tabs>
        <w:tab w:val="clear" w:pos="4536"/>
        <w:tab w:val="clear" w:pos="9072"/>
        <w:tab w:val="right" w:pos="8789"/>
      </w:tabs>
      <w:ind w:right="-2637"/>
      <w:rPr>
        <w:i/>
        <w:sz w:val="18"/>
      </w:rPr>
    </w:pPr>
    <w:r w:rsidRPr="00C140D3">
      <w:rPr>
        <w:noProof/>
        <w:sz w:val="8"/>
      </w:rPr>
      <mc:AlternateContent>
        <mc:Choice Requires="wps">
          <w:drawing>
            <wp:anchor distT="0" distB="0" distL="114300" distR="114300" simplePos="0" relativeHeight="251663360" behindDoc="0" locked="0" layoutInCell="1" allowOverlap="1" wp14:anchorId="6EE79ECB" wp14:editId="46C3D219">
              <wp:simplePos x="0" y="0"/>
              <wp:positionH relativeFrom="column">
                <wp:posOffset>6985</wp:posOffset>
              </wp:positionH>
              <wp:positionV relativeFrom="paragraph">
                <wp:posOffset>-114244</wp:posOffset>
              </wp:positionV>
              <wp:extent cx="5604176" cy="0"/>
              <wp:effectExtent l="0" t="19050" r="15875" b="19050"/>
              <wp:wrapNone/>
              <wp:docPr id="26" name="Gerade Verbindung 26"/>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79CC1D01" id="Gerade Verbindung 26"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" strokecolor="#ffc000 [3207]" strokeweight="3pt">
              <v:stroke joinstyle="miter"/>
            </v:line>
          </w:pict>
        </mc:Fallback>
      </mc:AlternateContent>
    </w:r>
    <w:r w:rsidRPr="00C140D3">
      <w:rPr>
        <w:noProof/>
        <w:sz w:val="8"/>
      </w:rPr>
      <mc:AlternateContent>
        <mc:Choice Requires="wps">
          <w:drawing>
            <wp:anchor distT="0" distB="0" distL="114300" distR="114300" simplePos="0" relativeHeight="251662336" behindDoc="0" locked="0" layoutInCell="1" allowOverlap="1" wp14:anchorId="615FE8C4" wp14:editId="37717F52">
              <wp:simplePos x="0" y="0"/>
              <wp:positionH relativeFrom="column">
                <wp:posOffset>-1681812</wp:posOffset>
              </wp:positionH>
              <wp:positionV relativeFrom="paragraph">
                <wp:posOffset>-2188845</wp:posOffset>
              </wp:positionV>
              <wp:extent cx="2824765" cy="369693"/>
              <wp:effectExtent l="8255" t="0" r="3175" b="3175"/>
              <wp:wrapNone/>
              <wp:docPr id="2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824765" cy="369693"/>
                      </a:xfrm>
                      <a:prstGeom prst="rect">
                        <a:avLst/>
                      </a:prstGeom>
                      <a:solidFill>
                        <a:srgbClr val="FFFFFF"/>
                      </a:solidFill>
                      <a:ln w="9525">
                        <a:noFill/>
                        <a:miter lim="800000"/>
                        <a:headEnd/>
                        <a:tailEnd/>
                      </a:ln>
                    </wps:spPr>
                    <wps:txbx>
                      <w:txbxContent>
                        <w:p w14:paraId="4D99AA35" w14:textId="77777777" w:rsidR="00DA477A" w:rsidRPr="002E6DB5" w:rsidRDefault="00DA477A" w:rsidP="00DA477A">
                          <w:pPr>
                            <w:spacing w:line="160" w:lineRule="exact"/>
                            <w:rPr>
                              <w:rFonts w:ascii="Helvetica 55" w:hAnsi="Helvetica 55"/>
                              <w:sz w:val="14"/>
                              <w:szCs w:val="14"/>
                            </w:rPr>
                          </w:pPr>
                          <w:r w:rsidRPr="002E6DB5">
                            <w:rPr>
                              <w:rFonts w:ascii="Helvetica 55" w:hAnsi="Helvetica 55"/>
                              <w:sz w:val="14"/>
                              <w:szCs w:val="14"/>
                            </w:rPr>
                            <w:t xml:space="preserve">Eine Entwicklung von OFFIS – Universität Oldenburg </w:t>
                          </w:r>
                          <w:r>
                            <w:rPr>
                              <w:rFonts w:ascii="Helvetica 55" w:hAnsi="Helvetica 55"/>
                              <w:sz w:val="14"/>
                              <w:szCs w:val="14"/>
                            </w:rPr>
                            <w:br/>
                          </w:r>
                          <w:r w:rsidRPr="002E6DB5">
                            <w:rPr>
                              <w:rFonts w:ascii="Helvetica 55" w:hAnsi="Helvetica 55"/>
                              <w:sz w:val="14"/>
                              <w:szCs w:val="14"/>
                            </w:rPr>
                            <w:t>im Auftrag der Wissensfabrik – Unternehmen für Deutschland e.V.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5FE8C4" id="_x0000_t202" coordsize="21600,21600" o:spt="202" path="m,l,21600r21600,l21600,xe">
              <v:stroke joinstyle="miter"/>
              <v:path gradientshapeok="t" o:connecttype="rect"/>
            </v:shapetype>
            <v:shape id="_x0000_s1034" type="#_x0000_t202" style="position:absolute;margin-left:-132.45pt;margin-top:-172.35pt;width:222.4pt;height:29.1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" stroked="f">
              <v:textbox>
                <w:txbxContent>
                  <w:p w14:paraId="4D99AA35" w14:textId="77777777" w:rsidR="00DA477A" w:rsidRPr="002E6DB5" w:rsidRDefault="00DA477A" w:rsidP="00DA477A">
                    <w:pPr>
                      <w:spacing w:line="160" w:lineRule="exact"/>
                      <w:rPr>
                        <w:rFonts w:ascii="Helvetica 55" w:hAnsi="Helvetica 55"/>
                        <w:sz w:val="14"/>
                        <w:szCs w:val="14"/>
                      </w:rPr>
                    </w:pPr>
                    <w:r w:rsidRPr="002E6DB5">
                      <w:rPr>
                        <w:rFonts w:ascii="Helvetica 55" w:hAnsi="Helvetica 55"/>
                        <w:sz w:val="14"/>
                        <w:szCs w:val="14"/>
                      </w:rPr>
                      <w:t xml:space="preserve">Eine Entwicklung von OFFIS – Universität Oldenburg </w:t>
                    </w:r>
                    <w:r>
                      <w:rPr>
                        <w:rFonts w:ascii="Helvetica 55" w:hAnsi="Helvetica 55"/>
                        <w:sz w:val="14"/>
                        <w:szCs w:val="14"/>
                      </w:rPr>
                      <w:br/>
                    </w:r>
                    <w:r w:rsidRPr="002E6DB5">
                      <w:rPr>
                        <w:rFonts w:ascii="Helvetica 55" w:hAnsi="Helvetica 55"/>
                        <w:sz w:val="14"/>
                        <w:szCs w:val="14"/>
                      </w:rPr>
                      <w:t>im Auftrag der Wissensfabrik – Unternehmen für Deutschland e.V.</w:t>
                    </w:r>
                  </w:p>
                </w:txbxContent>
              </v:textbox>
            </v:shape>
          </w:pict>
        </mc:Fallback>
      </mc:AlternateContent>
    </w:r>
    <w:r w:rsidRPr="00C140D3">
      <w:rPr>
        <w:sz w:val="6"/>
      </w:rPr>
      <w:t xml:space="preserve"> </w:t>
    </w:r>
    <w:r w:rsidRPr="00C140D3">
      <w:rPr>
        <w:sz w:val="18"/>
      </w:rPr>
      <w:t>Modul B</w:t>
    </w:r>
    <w:r>
      <w:rPr>
        <w:sz w:val="18"/>
      </w:rPr>
      <w:t xml:space="preserve">1 </w:t>
    </w:r>
    <w:r w:rsidRPr="00C140D3">
      <w:rPr>
        <w:sz w:val="18"/>
      </w:rPr>
      <w:t xml:space="preserve">– </w:t>
    </w:r>
    <w:r>
      <w:rPr>
        <w:sz w:val="18"/>
      </w:rPr>
      <w:t>Blinzeln</w:t>
    </w:r>
    <w:r w:rsidRPr="00C140D3">
      <w:rPr>
        <w:i/>
        <w:sz w:val="18"/>
      </w:rPr>
      <w:tab/>
    </w:r>
    <w:r w:rsidRPr="00C140D3">
      <w:rPr>
        <w:sz w:val="18"/>
      </w:rPr>
      <w:t xml:space="preserve">Seite </w:t>
    </w:r>
    <w:r w:rsidRPr="00C140D3">
      <w:rPr>
        <w:bCs w:val="0"/>
        <w:sz w:val="18"/>
      </w:rPr>
      <w:fldChar w:fldCharType="begin"/>
    </w:r>
    <w:r w:rsidRPr="00C140D3">
      <w:rPr>
        <w:sz w:val="18"/>
      </w:rPr>
      <w:instrText>PAGE  \* Arabic  \* MERGEFORMAT</w:instrText>
    </w:r>
    <w:r w:rsidRPr="00C140D3">
      <w:rPr>
        <w:bCs w:val="0"/>
        <w:sz w:val="18"/>
      </w:rPr>
      <w:fldChar w:fldCharType="separate"/>
    </w:r>
    <w:r w:rsidR="001A03AF">
      <w:rPr>
        <w:sz w:val="18"/>
      </w:rPr>
      <w:t>1</w:t>
    </w:r>
    <w:r w:rsidRPr="00C140D3">
      <w:rPr>
        <w:bCs w:val="0"/>
        <w:sz w:val="18"/>
      </w:rPr>
      <w:fldChar w:fldCharType="end"/>
    </w:r>
    <w:r w:rsidRPr="00C140D3">
      <w:rPr>
        <w:sz w:val="18"/>
      </w:rPr>
      <w:t xml:space="preserve"> von </w:t>
    </w:r>
    <w:r w:rsidRPr="00C140D3">
      <w:rPr>
        <w:sz w:val="18"/>
      </w:rPr>
      <w:fldChar w:fldCharType="begin"/>
    </w:r>
    <w:r w:rsidRPr="00C140D3">
      <w:rPr>
        <w:sz w:val="18"/>
      </w:rPr>
      <w:instrText>NUMPAGES  \* Arabic  \* MERGEFORMAT</w:instrText>
    </w:r>
    <w:r w:rsidRPr="00C140D3">
      <w:rPr>
        <w:sz w:val="18"/>
      </w:rPr>
      <w:fldChar w:fldCharType="separate"/>
    </w:r>
    <w:r w:rsidR="0027328B">
      <w:rPr>
        <w:sz w:val="18"/>
      </w:rPr>
      <w:t>4</w:t>
    </w:r>
    <w:r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CBF43E" w14:textId="77777777" w:rsidR="009A28E0" w:rsidRDefault="009A28E0" w:rsidP="00DD6851">
      <w:r>
        <w:separator/>
      </w:r>
    </w:p>
  </w:footnote>
  <w:footnote w:type="continuationSeparator" w:id="0">
    <w:p w14:paraId="0134AFED" w14:textId="77777777" w:rsidR="009A28E0" w:rsidRDefault="009A28E0" w:rsidP="00DD68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5695D" w14:textId="3B6C5068" w:rsidR="001A03AF" w:rsidRPr="001623C4" w:rsidRDefault="001A03AF" w:rsidP="001A03AF">
    <w:pPr>
      <w:pStyle w:val="Kopfzeile"/>
      <w:tabs>
        <w:tab w:val="clear" w:pos="4536"/>
        <w:tab w:val="clear" w:pos="9072"/>
      </w:tabs>
      <w:ind w:right="-87"/>
      <w:rPr>
        <w:color w:val="AEAAAA" w:themeColor="background2" w:themeShade="BF"/>
        <w:sz w:val="22"/>
      </w:rPr>
    </w:pPr>
    <w:r>
      <w:rPr>
        <w:noProof/>
        <w:color w:val="E7E6E6" w:themeColor="background2"/>
        <w:sz w:val="32"/>
      </w:rPr>
      <mc:AlternateContent>
        <mc:Choice Requires="wps">
          <w:drawing>
            <wp:anchor distT="0" distB="0" distL="114300" distR="114300" simplePos="0" relativeHeight="251674624" behindDoc="1" locked="0" layoutInCell="1" allowOverlap="1" wp14:anchorId="2157EF73" wp14:editId="61DD56D3">
              <wp:simplePos x="0" y="0"/>
              <wp:positionH relativeFrom="margin">
                <wp:align>right</wp:align>
              </wp:positionH>
              <wp:positionV relativeFrom="paragraph">
                <wp:posOffset>6350</wp:posOffset>
              </wp:positionV>
              <wp:extent cx="3060000" cy="340242"/>
              <wp:effectExtent l="0" t="0" r="7620" b="3175"/>
              <wp:wrapNone/>
              <wp:docPr id="11" name="Rechteck 11"/>
              <wp:cNvGraphicFramePr/>
              <a:graphic xmlns:a="http://schemas.openxmlformats.org/drawingml/2006/main">
                <a:graphicData uri="http://schemas.microsoft.com/office/word/2010/wordprocessingShape">
                  <wps:wsp>
                    <wps:cNvSpPr/>
                    <wps:spPr>
                      <a:xfrm>
                        <a:off x="0" y="0"/>
                        <a:ext cx="3060000" cy="340242"/>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8B2DBF" w14:textId="468075FC" w:rsidR="001A03AF" w:rsidRDefault="001A03AF" w:rsidP="001A03AF">
                          <w:pPr>
                            <w:jc w:val="center"/>
                          </w:pPr>
                          <w:r>
                            <w:rPr>
                              <w:b/>
                              <w:color w:val="FFFFFF" w:themeColor="background1"/>
                              <w:sz w:val="32"/>
                            </w:rPr>
                            <w:t xml:space="preserve">Arbeitsmaterial </w:t>
                          </w:r>
                          <w:r w:rsidRPr="001D2B9B">
                            <w:rPr>
                              <w:b/>
                              <w:color w:val="FFFFFF" w:themeColor="background1"/>
                              <w:sz w:val="32"/>
                            </w:rPr>
                            <w:t>B1.</w:t>
                          </w:r>
                          <w:r>
                            <w:rPr>
                              <w:b/>
                              <w:color w:val="FFFFFF" w:themeColor="background1"/>
                              <w:sz w:val="32"/>
                            </w:rPr>
                            <w:t>6 Sek.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57EF73" id="Rechteck 11" o:spid="_x0000_s1027" style="position:absolute;margin-left:189.75pt;margin-top:.5pt;width:240.95pt;height:26.8pt;z-index:-2516418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" fillcolor="#ffc000 [3207]" stroked="f" strokeweight="1pt">
              <v:textbox>
                <w:txbxContent>
                  <w:p w14:paraId="678B2DBF" w14:textId="468075FC" w:rsidR="001A03AF" w:rsidRDefault="001A03AF" w:rsidP="001A03AF">
                    <w:pPr>
                      <w:jc w:val="center"/>
                    </w:pPr>
                    <w:r>
                      <w:rPr>
                        <w:b/>
                        <w:color w:val="FFFFFF" w:themeColor="background1"/>
                        <w:sz w:val="32"/>
                      </w:rPr>
                      <w:t xml:space="preserve">Arbeitsmaterial </w:t>
                    </w:r>
                    <w:r w:rsidRPr="001D2B9B">
                      <w:rPr>
                        <w:b/>
                        <w:color w:val="FFFFFF" w:themeColor="background1"/>
                        <w:sz w:val="32"/>
                      </w:rPr>
                      <w:t>B1.</w:t>
                    </w:r>
                    <w:r>
                      <w:rPr>
                        <w:b/>
                        <w:color w:val="FFFFFF" w:themeColor="background1"/>
                        <w:sz w:val="32"/>
                      </w:rPr>
                      <w:t>6 Sek. I</w:t>
                    </w:r>
                  </w:p>
                </w:txbxContent>
              </v:textbox>
              <w10:wrap anchorx="margin"/>
            </v:rect>
          </w:pict>
        </mc:Fallback>
      </mc:AlternateContent>
    </w:r>
    <w:r w:rsidRPr="00F37B06">
      <w:rPr>
        <w:noProof/>
        <w:color w:val="AEAAAA" w:themeColor="background2" w:themeShade="BF"/>
        <w:sz w:val="32"/>
      </w:rPr>
      <mc:AlternateContent>
        <mc:Choice Requires="wps">
          <w:drawing>
            <wp:anchor distT="0" distB="0" distL="114300" distR="114300" simplePos="0" relativeHeight="251675648" behindDoc="0" locked="0" layoutInCell="1" allowOverlap="1" wp14:anchorId="5571954C" wp14:editId="01589E5E">
              <wp:simplePos x="0" y="0"/>
              <wp:positionH relativeFrom="column">
                <wp:posOffset>-1912620</wp:posOffset>
              </wp:positionH>
              <wp:positionV relativeFrom="paragraph">
                <wp:posOffset>-2219960</wp:posOffset>
              </wp:positionV>
              <wp:extent cx="3190875" cy="247650"/>
              <wp:effectExtent l="4763" t="0" r="0" b="0"/>
              <wp:wrapNone/>
              <wp:docPr id="1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90875" cy="247650"/>
                      </a:xfrm>
                      <a:prstGeom prst="rect">
                        <a:avLst/>
                      </a:prstGeom>
                      <a:solidFill>
                        <a:srgbClr val="FFFFFF"/>
                      </a:solidFill>
                      <a:ln w="9525">
                        <a:noFill/>
                        <a:miter lim="800000"/>
                        <a:headEnd/>
                        <a:tailEnd/>
                      </a:ln>
                    </wps:spPr>
                    <wps:txbx>
                      <w:txbxContent>
                        <w:p w14:paraId="6166F943" w14:textId="77777777" w:rsidR="001A03AF" w:rsidRPr="008D5655" w:rsidRDefault="001A03AF" w:rsidP="001A03AF">
                          <w:pPr>
                            <w:rPr>
                              <w:sz w:val="15"/>
                              <w:szCs w:val="15"/>
                            </w:rPr>
                          </w:pPr>
                          <w:r w:rsidRPr="008D5655">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571954C" id="_x0000_t202" coordsize="21600,21600" o:spt="202" path="m,l,21600r21600,l21600,xe">
              <v:stroke joinstyle="miter"/>
              <v:path gradientshapeok="t" o:connecttype="rect"/>
            </v:shapetype>
            <v:shape id="Textfeld 2" o:spid="_x0000_s1028" type="#_x0000_t202" style="position:absolute;margin-left:-150.6pt;margin-top:-174.8pt;width:251.25pt;height:19.5pt;rotation:-9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" stroked="f">
              <v:textbox>
                <w:txbxContent>
                  <w:p w14:paraId="6166F943" w14:textId="77777777" w:rsidR="001A03AF" w:rsidRPr="008D5655" w:rsidRDefault="001A03AF" w:rsidP="001A03AF">
                    <w:pPr>
                      <w:rPr>
                        <w:sz w:val="15"/>
                        <w:szCs w:val="15"/>
                      </w:rPr>
                    </w:pPr>
                    <w:r w:rsidRPr="008D5655">
                      <w:rPr>
                        <w:sz w:val="15"/>
                        <w:szCs w:val="15"/>
                      </w:rPr>
                      <w:t>Eine Zusammenarbeit von Wissensfabrik Deutschland und OFFIS</w:t>
                    </w:r>
                  </w:p>
                </w:txbxContent>
              </v:textbox>
            </v:shape>
          </w:pict>
        </mc:Fallback>
      </mc:AlternateContent>
    </w:r>
    <w:r>
      <w:rPr>
        <w:color w:val="AEAAAA" w:themeColor="background2" w:themeShade="BF"/>
        <w:sz w:val="32"/>
      </w:rPr>
      <w:t xml:space="preserve"> </w:t>
    </w:r>
  </w:p>
  <w:p w14:paraId="7C6E1440" w14:textId="1B9D642B" w:rsidR="00611CF4" w:rsidRPr="001A03AF" w:rsidRDefault="00611CF4" w:rsidP="001A03AF">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3E2870" w14:textId="77777777" w:rsidR="001E4DD6" w:rsidRPr="00F37B06" w:rsidRDefault="001E4DD6" w:rsidP="001E4DD6">
    <w:pPr>
      <w:pStyle w:val="Kopfzeile"/>
      <w:tabs>
        <w:tab w:val="clear" w:pos="4536"/>
        <w:tab w:val="clear" w:pos="9072"/>
      </w:tabs>
      <w:ind w:right="-87"/>
      <w:rPr>
        <w:color w:val="AEAAAA" w:themeColor="background2" w:themeShade="BF"/>
        <w:sz w:val="22"/>
      </w:rPr>
    </w:pPr>
    <w:r>
      <w:rPr>
        <w:noProof/>
        <w:color w:val="E7E6E6" w:themeColor="background2"/>
        <w:sz w:val="32"/>
      </w:rPr>
      <mc:AlternateContent>
        <mc:Choice Requires="wps">
          <w:drawing>
            <wp:anchor distT="0" distB="0" distL="114300" distR="114300" simplePos="0" relativeHeight="251671552" behindDoc="1" locked="0" layoutInCell="1" allowOverlap="1" wp14:anchorId="2C2732AB" wp14:editId="24BC176B">
              <wp:simplePos x="0" y="0"/>
              <wp:positionH relativeFrom="column">
                <wp:posOffset>3085465</wp:posOffset>
              </wp:positionH>
              <wp:positionV relativeFrom="paragraph">
                <wp:posOffset>-37465</wp:posOffset>
              </wp:positionV>
              <wp:extent cx="2593975" cy="340242"/>
              <wp:effectExtent l="0" t="0" r="0" b="3175"/>
              <wp:wrapNone/>
              <wp:docPr id="22" name="Rechteck 22"/>
              <wp:cNvGraphicFramePr/>
              <a:graphic xmlns:a="http://schemas.openxmlformats.org/drawingml/2006/main">
                <a:graphicData uri="http://schemas.microsoft.com/office/word/2010/wordprocessingShape">
                  <wps:wsp>
                    <wps:cNvSpPr/>
                    <wps:spPr>
                      <a:xfrm>
                        <a:off x="0" y="0"/>
                        <a:ext cx="2593975" cy="340242"/>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DCCDCF" w14:textId="77777777" w:rsidR="00256562" w:rsidRDefault="00256562" w:rsidP="00256562">
                          <w:pPr>
                            <w:jc w:val="center"/>
                          </w:pPr>
                          <w:r w:rsidRPr="001D2B9B">
                            <w:rPr>
                              <w:b/>
                              <w:color w:val="FFFFFF" w:themeColor="background1"/>
                              <w:sz w:val="32"/>
                            </w:rPr>
                            <w:t xml:space="preserve">Arbeitsblatt B1.6 </w:t>
                          </w:r>
                          <w:r>
                            <w:rPr>
                              <w:b/>
                              <w:color w:val="FFFFFF" w:themeColor="background1"/>
                              <w:sz w:val="32"/>
                            </w:rPr>
                            <w:t>Sek. 1</w:t>
                          </w:r>
                        </w:p>
                        <w:p w14:paraId="717FEFC5" w14:textId="3E80A23D" w:rsidR="001E4DD6" w:rsidRDefault="001E4DD6" w:rsidP="001E4DD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2732AB" id="Rechteck 22" o:spid="_x0000_s1032" style="position:absolute;margin-left:242.95pt;margin-top:-2.95pt;width:204.25pt;height:26.8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" fillcolor="#ffc000 [3207]" stroked="f" strokeweight="1pt">
              <v:textbox>
                <w:txbxContent>
                  <w:p w14:paraId="67DCCDCF" w14:textId="77777777" w:rsidR="00256562" w:rsidRDefault="00256562" w:rsidP="00256562">
                    <w:pPr>
                      <w:jc w:val="center"/>
                    </w:pPr>
                    <w:r w:rsidRPr="001D2B9B">
                      <w:rPr>
                        <w:b/>
                        <w:color w:val="FFFFFF" w:themeColor="background1"/>
                        <w:sz w:val="32"/>
                      </w:rPr>
                      <w:t xml:space="preserve">Arbeitsblatt B1.6 </w:t>
                    </w:r>
                    <w:r>
                      <w:rPr>
                        <w:b/>
                        <w:color w:val="FFFFFF" w:themeColor="background1"/>
                        <w:sz w:val="32"/>
                      </w:rPr>
                      <w:t>Sek. 1</w:t>
                    </w:r>
                  </w:p>
                  <w:p w14:paraId="717FEFC5" w14:textId="3E80A23D" w:rsidR="001E4DD6" w:rsidRDefault="001E4DD6" w:rsidP="001E4DD6">
                    <w:pPr>
                      <w:jc w:val="center"/>
                    </w:pPr>
                  </w:p>
                </w:txbxContent>
              </v:textbox>
            </v:rect>
          </w:pict>
        </mc:Fallback>
      </mc:AlternateContent>
    </w:r>
    <w:r w:rsidRPr="00F37B06">
      <w:rPr>
        <w:noProof/>
        <w:color w:val="AEAAAA" w:themeColor="background2" w:themeShade="BF"/>
        <w:sz w:val="32"/>
      </w:rPr>
      <mc:AlternateContent>
        <mc:Choice Requires="wps">
          <w:drawing>
            <wp:anchor distT="0" distB="0" distL="114300" distR="114300" simplePos="0" relativeHeight="251672576" behindDoc="0" locked="0" layoutInCell="1" allowOverlap="1" wp14:anchorId="15F76FDF" wp14:editId="508B7755">
              <wp:simplePos x="0" y="0"/>
              <wp:positionH relativeFrom="column">
                <wp:posOffset>-1912620</wp:posOffset>
              </wp:positionH>
              <wp:positionV relativeFrom="paragraph">
                <wp:posOffset>-2219960</wp:posOffset>
              </wp:positionV>
              <wp:extent cx="3190875" cy="247650"/>
              <wp:effectExtent l="4763" t="0" r="0" b="0"/>
              <wp:wrapNone/>
              <wp:docPr id="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90875" cy="247650"/>
                      </a:xfrm>
                      <a:prstGeom prst="rect">
                        <a:avLst/>
                      </a:prstGeom>
                      <a:solidFill>
                        <a:srgbClr val="FFFFFF"/>
                      </a:solidFill>
                      <a:ln w="9525">
                        <a:noFill/>
                        <a:miter lim="800000"/>
                        <a:headEnd/>
                        <a:tailEnd/>
                      </a:ln>
                    </wps:spPr>
                    <wps:txbx>
                      <w:txbxContent>
                        <w:p w14:paraId="541E4F40" w14:textId="77777777" w:rsidR="001E4DD6" w:rsidRPr="008D5655" w:rsidRDefault="001E4DD6" w:rsidP="001E4DD6">
                          <w:pPr>
                            <w:rPr>
                              <w:sz w:val="15"/>
                              <w:szCs w:val="15"/>
                            </w:rPr>
                          </w:pPr>
                          <w:r w:rsidRPr="008D5655">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5F76FDF" id="_x0000_t202" coordsize="21600,21600" o:spt="202" path="m,l,21600r21600,l21600,xe">
              <v:stroke joinstyle="miter"/>
              <v:path gradientshapeok="t" o:connecttype="rect"/>
            </v:shapetype>
            <v:shape id="_x0000_s1033" type="#_x0000_t202" style="position:absolute;margin-left:-150.6pt;margin-top:-174.8pt;width:251.25pt;height:19.5pt;rotation:-9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" stroked="f">
              <v:textbox>
                <w:txbxContent>
                  <w:p w14:paraId="541E4F40" w14:textId="77777777" w:rsidR="001E4DD6" w:rsidRPr="008D5655" w:rsidRDefault="001E4DD6" w:rsidP="001E4DD6">
                    <w:pPr>
                      <w:rPr>
                        <w:sz w:val="15"/>
                        <w:szCs w:val="15"/>
                      </w:rPr>
                    </w:pPr>
                    <w:r w:rsidRPr="008D5655">
                      <w:rPr>
                        <w:sz w:val="15"/>
                        <w:szCs w:val="15"/>
                      </w:rPr>
                      <w:t>Eine Zusammenarbeit von Wissensfabrik Deutschland und OFFIS</w:t>
                    </w:r>
                  </w:p>
                </w:txbxContent>
              </v:textbox>
            </v:shape>
          </w:pict>
        </mc:Fallback>
      </mc:AlternateContent>
    </w:r>
    <w:r>
      <w:rPr>
        <w:color w:val="AEAAAA" w:themeColor="background2" w:themeShade="BF"/>
        <w:sz w:val="32"/>
      </w:rPr>
      <w:t xml:space="preserve">    </w:t>
    </w:r>
    <w:r w:rsidRPr="00F37B06">
      <w:rPr>
        <w:color w:val="AEAAAA" w:themeColor="background2" w:themeShade="BF"/>
        <w:sz w:val="32"/>
      </w:rPr>
      <w:tab/>
    </w:r>
  </w:p>
  <w:p w14:paraId="2FCD2E92" w14:textId="77777777" w:rsidR="0083529B" w:rsidRPr="001E4DD6" w:rsidRDefault="0083529B" w:rsidP="001E4DD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166B8"/>
    <w:multiLevelType w:val="hybridMultilevel"/>
    <w:tmpl w:val="CA1074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E4817DB"/>
    <w:multiLevelType w:val="hybridMultilevel"/>
    <w:tmpl w:val="219A6E00"/>
    <w:lvl w:ilvl="0" w:tplc="C986A35A">
      <w:start w:val="1"/>
      <w:numFmt w:val="decimal"/>
      <w:lvlText w:val="%1."/>
      <w:lvlJc w:val="left"/>
      <w:pPr>
        <w:ind w:left="720" w:hanging="360"/>
      </w:pPr>
      <w:rPr>
        <w:rFonts w:hint="default"/>
        <w:sz w:val="22"/>
        <w:szCs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32C2579"/>
    <w:multiLevelType w:val="hybridMultilevel"/>
    <w:tmpl w:val="958473D4"/>
    <w:lvl w:ilvl="0" w:tplc="118EB0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412288E"/>
    <w:multiLevelType w:val="hybridMultilevel"/>
    <w:tmpl w:val="1494E62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 w15:restartNumberingAfterBreak="0">
    <w:nsid w:val="1482775B"/>
    <w:multiLevelType w:val="multilevel"/>
    <w:tmpl w:val="19448D2E"/>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 w15:restartNumberingAfterBreak="0">
    <w:nsid w:val="14ED0C2A"/>
    <w:multiLevelType w:val="hybridMultilevel"/>
    <w:tmpl w:val="D38C1B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25305B5"/>
    <w:multiLevelType w:val="hybridMultilevel"/>
    <w:tmpl w:val="72CA3D58"/>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9" w15:restartNumberingAfterBreak="0">
    <w:nsid w:val="35105BE3"/>
    <w:multiLevelType w:val="hybridMultilevel"/>
    <w:tmpl w:val="3F0AD908"/>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49340486"/>
    <w:multiLevelType w:val="hybridMultilevel"/>
    <w:tmpl w:val="6518E1D8"/>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1" w15:restartNumberingAfterBreak="0">
    <w:nsid w:val="4EC936AE"/>
    <w:multiLevelType w:val="hybridMultilevel"/>
    <w:tmpl w:val="EE2EE72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6BD229CA"/>
    <w:multiLevelType w:val="hybridMultilevel"/>
    <w:tmpl w:val="EE2EE72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6E285329"/>
    <w:multiLevelType w:val="hybridMultilevel"/>
    <w:tmpl w:val="3B50C35A"/>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6" w15:restartNumberingAfterBreak="0">
    <w:nsid w:val="79894283"/>
    <w:multiLevelType w:val="hybridMultilevel"/>
    <w:tmpl w:val="D8945C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7FAC36B0"/>
    <w:multiLevelType w:val="hybridMultilevel"/>
    <w:tmpl w:val="753E6E9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408160076">
    <w:abstractNumId w:val="17"/>
  </w:num>
  <w:num w:numId="2" w16cid:durableId="149291399">
    <w:abstractNumId w:val="5"/>
  </w:num>
  <w:num w:numId="3" w16cid:durableId="785974433">
    <w:abstractNumId w:val="5"/>
  </w:num>
  <w:num w:numId="4" w16cid:durableId="897546411">
    <w:abstractNumId w:val="5"/>
  </w:num>
  <w:num w:numId="5" w16cid:durableId="1681934319">
    <w:abstractNumId w:val="5"/>
  </w:num>
  <w:num w:numId="6" w16cid:durableId="156726714">
    <w:abstractNumId w:val="5"/>
  </w:num>
  <w:num w:numId="7" w16cid:durableId="1498881532">
    <w:abstractNumId w:val="5"/>
  </w:num>
  <w:num w:numId="8" w16cid:durableId="1292441710">
    <w:abstractNumId w:val="5"/>
  </w:num>
  <w:num w:numId="9" w16cid:durableId="461727006">
    <w:abstractNumId w:val="5"/>
  </w:num>
  <w:num w:numId="10" w16cid:durableId="1019701291">
    <w:abstractNumId w:val="5"/>
  </w:num>
  <w:num w:numId="11" w16cid:durableId="417561773">
    <w:abstractNumId w:val="5"/>
  </w:num>
  <w:num w:numId="12" w16cid:durableId="1370030107">
    <w:abstractNumId w:val="7"/>
  </w:num>
  <w:num w:numId="13" w16cid:durableId="1814981373">
    <w:abstractNumId w:val="2"/>
  </w:num>
  <w:num w:numId="14" w16cid:durableId="238441341">
    <w:abstractNumId w:val="13"/>
  </w:num>
  <w:num w:numId="15" w16cid:durableId="483276507">
    <w:abstractNumId w:val="14"/>
  </w:num>
  <w:num w:numId="16" w16cid:durableId="1887637481">
    <w:abstractNumId w:val="11"/>
  </w:num>
  <w:num w:numId="17" w16cid:durableId="2119182056">
    <w:abstractNumId w:val="16"/>
  </w:num>
  <w:num w:numId="18" w16cid:durableId="783426307">
    <w:abstractNumId w:val="9"/>
  </w:num>
  <w:num w:numId="19" w16cid:durableId="1209950014">
    <w:abstractNumId w:val="1"/>
  </w:num>
  <w:num w:numId="20" w16cid:durableId="2038309119">
    <w:abstractNumId w:val="4"/>
  </w:num>
  <w:num w:numId="21" w16cid:durableId="1472406344">
    <w:abstractNumId w:val="0"/>
  </w:num>
  <w:num w:numId="22" w16cid:durableId="1498569057">
    <w:abstractNumId w:val="8"/>
  </w:num>
  <w:num w:numId="23" w16cid:durableId="361634997">
    <w:abstractNumId w:val="5"/>
  </w:num>
  <w:num w:numId="24" w16cid:durableId="151412688">
    <w:abstractNumId w:val="5"/>
  </w:num>
  <w:num w:numId="25" w16cid:durableId="1659188273">
    <w:abstractNumId w:val="12"/>
  </w:num>
  <w:num w:numId="26" w16cid:durableId="244461644">
    <w:abstractNumId w:val="15"/>
  </w:num>
  <w:num w:numId="27" w16cid:durableId="1168714490">
    <w:abstractNumId w:val="6"/>
  </w:num>
  <w:num w:numId="28" w16cid:durableId="1193693096">
    <w:abstractNumId w:val="10"/>
  </w:num>
  <w:num w:numId="29" w16cid:durableId="1736858658">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chmidberger, Alessa | Wissensfabrik">
    <w15:presenceInfo w15:providerId="AD" w15:userId="S::Alessa.Schmidberger@wissensfabrik.de::c749b6e7-fa44-4d64-be0c-8b1e0f6bd1c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09"/>
  <w:autoHyphenation/>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851"/>
    <w:rsid w:val="00012484"/>
    <w:rsid w:val="00043DA4"/>
    <w:rsid w:val="00047122"/>
    <w:rsid w:val="00047164"/>
    <w:rsid w:val="00062520"/>
    <w:rsid w:val="000644BD"/>
    <w:rsid w:val="00085522"/>
    <w:rsid w:val="000B6F96"/>
    <w:rsid w:val="000C02EB"/>
    <w:rsid w:val="000C295A"/>
    <w:rsid w:val="000E3900"/>
    <w:rsid w:val="000F37F2"/>
    <w:rsid w:val="00131C62"/>
    <w:rsid w:val="00152FC3"/>
    <w:rsid w:val="001773BB"/>
    <w:rsid w:val="001A03AF"/>
    <w:rsid w:val="001B44BE"/>
    <w:rsid w:val="001E4DD6"/>
    <w:rsid w:val="001F38B0"/>
    <w:rsid w:val="001F6089"/>
    <w:rsid w:val="00207843"/>
    <w:rsid w:val="00256562"/>
    <w:rsid w:val="0027328B"/>
    <w:rsid w:val="00283070"/>
    <w:rsid w:val="002B4E0F"/>
    <w:rsid w:val="002B7586"/>
    <w:rsid w:val="002F2C3A"/>
    <w:rsid w:val="00310998"/>
    <w:rsid w:val="00311F98"/>
    <w:rsid w:val="003175E8"/>
    <w:rsid w:val="00342B12"/>
    <w:rsid w:val="00344E68"/>
    <w:rsid w:val="003B3429"/>
    <w:rsid w:val="003C10CF"/>
    <w:rsid w:val="003F2A36"/>
    <w:rsid w:val="00454810"/>
    <w:rsid w:val="00461E4C"/>
    <w:rsid w:val="004670A5"/>
    <w:rsid w:val="004759E8"/>
    <w:rsid w:val="004B310D"/>
    <w:rsid w:val="004F0644"/>
    <w:rsid w:val="004F07E3"/>
    <w:rsid w:val="0051659F"/>
    <w:rsid w:val="005357CA"/>
    <w:rsid w:val="00591CE4"/>
    <w:rsid w:val="005C0A9C"/>
    <w:rsid w:val="005C2941"/>
    <w:rsid w:val="005F31B0"/>
    <w:rsid w:val="00611CF4"/>
    <w:rsid w:val="0068262C"/>
    <w:rsid w:val="006B1729"/>
    <w:rsid w:val="00717B5D"/>
    <w:rsid w:val="007342D2"/>
    <w:rsid w:val="007659E3"/>
    <w:rsid w:val="007C0631"/>
    <w:rsid w:val="007D1120"/>
    <w:rsid w:val="008108BA"/>
    <w:rsid w:val="008306C3"/>
    <w:rsid w:val="0083529B"/>
    <w:rsid w:val="008717D7"/>
    <w:rsid w:val="008D4E72"/>
    <w:rsid w:val="008E177C"/>
    <w:rsid w:val="00902B67"/>
    <w:rsid w:val="009411F2"/>
    <w:rsid w:val="009929BE"/>
    <w:rsid w:val="009A0C4B"/>
    <w:rsid w:val="009A28E0"/>
    <w:rsid w:val="009B2F48"/>
    <w:rsid w:val="009B3BAC"/>
    <w:rsid w:val="009E6885"/>
    <w:rsid w:val="00A24E85"/>
    <w:rsid w:val="00A55669"/>
    <w:rsid w:val="00A562B0"/>
    <w:rsid w:val="00A819CF"/>
    <w:rsid w:val="00AA2DA3"/>
    <w:rsid w:val="00AF1502"/>
    <w:rsid w:val="00AF6BE6"/>
    <w:rsid w:val="00B16FE0"/>
    <w:rsid w:val="00B32281"/>
    <w:rsid w:val="00B9342B"/>
    <w:rsid w:val="00BB53E3"/>
    <w:rsid w:val="00BF00E1"/>
    <w:rsid w:val="00C108ED"/>
    <w:rsid w:val="00C164C9"/>
    <w:rsid w:val="00C64A60"/>
    <w:rsid w:val="00C83BBB"/>
    <w:rsid w:val="00CA0A3A"/>
    <w:rsid w:val="00CA0D31"/>
    <w:rsid w:val="00CA60E2"/>
    <w:rsid w:val="00CC3A7A"/>
    <w:rsid w:val="00CD13F2"/>
    <w:rsid w:val="00D534AE"/>
    <w:rsid w:val="00D650AC"/>
    <w:rsid w:val="00D802F7"/>
    <w:rsid w:val="00D83C29"/>
    <w:rsid w:val="00DA477A"/>
    <w:rsid w:val="00DD6851"/>
    <w:rsid w:val="00DE6AFD"/>
    <w:rsid w:val="00E00233"/>
    <w:rsid w:val="00E12811"/>
    <w:rsid w:val="00E24D25"/>
    <w:rsid w:val="00E46849"/>
    <w:rsid w:val="00E722EA"/>
    <w:rsid w:val="00E967E9"/>
    <w:rsid w:val="00EC2D49"/>
    <w:rsid w:val="00F11671"/>
    <w:rsid w:val="00F24DEC"/>
    <w:rsid w:val="00F762B7"/>
    <w:rsid w:val="00F90343"/>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7B17DBD9"/>
  <w15:docId w15:val="{FA688123-319C-40C1-8A81-49F3B1EEC6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CC3A7A"/>
    <w:pPr>
      <w:spacing w:line="288" w:lineRule="auto"/>
    </w:pPr>
    <w:rPr>
      <w:rFonts w:ascii="Helvetica 45" w:hAnsi="Helvetica 45"/>
      <w:bCs/>
      <w:sz w:val="21"/>
      <w:lang w:eastAsia="de-DE"/>
    </w:rPr>
  </w:style>
  <w:style w:type="paragraph" w:styleId="berschrift1">
    <w:name w:val="heading 1"/>
    <w:aliases w:val="WF-Überschrift 1"/>
    <w:basedOn w:val="Standard"/>
    <w:next w:val="Standard"/>
    <w:link w:val="berschrift1Zchn"/>
    <w:uiPriority w:val="9"/>
    <w:qFormat/>
    <w:rsid w:val="00CC3A7A"/>
    <w:pPr>
      <w:keepNext/>
      <w:keepLines/>
      <w:spacing w:before="760" w:line="240" w:lineRule="auto"/>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CC3A7A"/>
    <w:pPr>
      <w:keepNext/>
      <w:keepLines/>
      <w:numPr>
        <w:ilvl w:val="1"/>
        <w:numId w:val="24"/>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CC3A7A"/>
    <w:pPr>
      <w:keepNext/>
      <w:keepLines/>
      <w:numPr>
        <w:ilvl w:val="2"/>
        <w:numId w:val="24"/>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unhideWhenUsed/>
    <w:qFormat/>
    <w:rsid w:val="000C02EB"/>
    <w:pPr>
      <w:keepNext/>
      <w:keepLines/>
      <w:numPr>
        <w:ilvl w:val="3"/>
        <w:numId w:val="24"/>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24"/>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24"/>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24"/>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24"/>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2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CA60E2"/>
    <w:pPr>
      <w:spacing w:after="240" w:line="240" w:lineRule="auto"/>
      <w:contextualSpacing/>
    </w:pPr>
    <w:rPr>
      <w:rFonts w:asciiTheme="majorHAnsi" w:eastAsiaTheme="majorEastAsia" w:hAnsiTheme="majorHAnsi" w:cstheme="majorBidi"/>
      <w:color w:val="000000" w:themeColor="text1"/>
      <w:sz w:val="48"/>
      <w:szCs w:val="56"/>
    </w:rPr>
  </w:style>
  <w:style w:type="character" w:customStyle="1" w:styleId="TitelZchn">
    <w:name w:val="Titel Zchn"/>
    <w:basedOn w:val="Absatz-Standardschriftart"/>
    <w:link w:val="Titel"/>
    <w:uiPriority w:val="10"/>
    <w:rsid w:val="00CA60E2"/>
    <w:rPr>
      <w:rFonts w:asciiTheme="majorHAnsi" w:eastAsiaTheme="majorEastAsia" w:hAnsiTheme="majorHAnsi" w:cstheme="majorBidi"/>
      <w:color w:val="000000" w:themeColor="text1"/>
      <w:sz w:val="48"/>
      <w:szCs w:val="56"/>
    </w:rPr>
  </w:style>
  <w:style w:type="paragraph" w:styleId="Untertitel">
    <w:name w:val="Subtitle"/>
    <w:basedOn w:val="Standard"/>
    <w:next w:val="Standard"/>
    <w:link w:val="UntertitelZchn"/>
    <w:uiPriority w:val="11"/>
    <w:qFormat/>
    <w:rsid w:val="000C02EB"/>
    <w:pPr>
      <w:numPr>
        <w:ilvl w:val="1"/>
      </w:numPr>
    </w:pPr>
    <w:rPr>
      <w:i/>
      <w:spacing w:val="10"/>
      <w:sz w:val="40"/>
    </w:rPr>
  </w:style>
  <w:style w:type="character" w:customStyle="1" w:styleId="UntertitelZchn">
    <w:name w:val="Untertitel Zchn"/>
    <w:basedOn w:val="Absatz-Standardschriftart"/>
    <w:link w:val="Untertitel"/>
    <w:uiPriority w:val="11"/>
    <w:rsid w:val="000C02EB"/>
    <w:rPr>
      <w:i/>
      <w:spacing w:val="10"/>
      <w:sz w:val="40"/>
    </w:rPr>
  </w:style>
  <w:style w:type="character" w:customStyle="1" w:styleId="berschrift1Zchn">
    <w:name w:val="Überschrift 1 Zchn"/>
    <w:aliases w:val="WF-Überschrift 1 Zchn"/>
    <w:basedOn w:val="Absatz-Standardschriftart"/>
    <w:link w:val="berschrift1"/>
    <w:uiPriority w:val="9"/>
    <w:rsid w:val="00CC3A7A"/>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outlineLvl w:val="9"/>
    </w:pPr>
    <w:rPr>
      <w:b/>
      <w:bCs/>
      <w:smallCaps/>
    </w:rPr>
  </w:style>
  <w:style w:type="character" w:customStyle="1" w:styleId="berschrift2Zchn">
    <w:name w:val="Überschrift 2 Zchn"/>
    <w:aliases w:val="WF-Überschrift 2 Zchn"/>
    <w:basedOn w:val="Absatz-Standardschriftart"/>
    <w:link w:val="berschrift2"/>
    <w:uiPriority w:val="9"/>
    <w:rsid w:val="00CC3A7A"/>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5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CC3A7A"/>
    <w:pPr>
      <w:spacing w:before="120" w:after="120"/>
      <w:ind w:left="720"/>
    </w:pPr>
    <w:rPr>
      <w:rFonts w:eastAsiaTheme="minorHAnsi"/>
    </w:rPr>
  </w:style>
  <w:style w:type="character" w:customStyle="1" w:styleId="berschrift3Zchn">
    <w:name w:val="Überschrift 3 Zchn"/>
    <w:aliases w:val="WF-Überschrift 3 Zchn"/>
    <w:basedOn w:val="Absatz-Standardschriftart"/>
    <w:link w:val="berschrift3"/>
    <w:uiPriority w:val="9"/>
    <w:rsid w:val="00CC3A7A"/>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311F98"/>
    <w:pPr>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paragraph" w:customStyle="1" w:styleId="Kopfzeileneu">
    <w:name w:val="Kopfzeile_neu"/>
    <w:basedOn w:val="Standard"/>
    <w:link w:val="KopfzeileneuZchn"/>
    <w:rsid w:val="000C02EB"/>
    <w:pPr>
      <w:pBdr>
        <w:top w:val="single" w:sz="8" w:space="4" w:color="FFC000"/>
        <w:left w:val="single" w:sz="8" w:space="6" w:color="FFC000"/>
        <w:bottom w:val="single" w:sz="8" w:space="4" w:color="FFC000"/>
        <w:right w:val="single" w:sz="8" w:space="6" w:color="FFC000"/>
      </w:pBdr>
      <w:shd w:val="clear" w:color="auto" w:fill="FFC000"/>
      <w:spacing w:after="120"/>
      <w:ind w:left="170" w:right="170"/>
    </w:pPr>
    <w:rPr>
      <w:b/>
    </w:rPr>
  </w:style>
  <w:style w:type="character" w:customStyle="1" w:styleId="KopfzeileneuZchn">
    <w:name w:val="Kopfzeile_neu Zchn"/>
    <w:basedOn w:val="KopfzeileZchn"/>
    <w:link w:val="Kopfzeileneu"/>
    <w:rsid w:val="000C02EB"/>
    <w:rPr>
      <w:b/>
      <w:shd w:val="clear" w:color="auto" w:fill="FFC000"/>
    </w:rPr>
  </w:style>
  <w:style w:type="paragraph" w:styleId="Funotentext">
    <w:name w:val="footnote text"/>
    <w:basedOn w:val="Standard"/>
    <w:link w:val="FunotentextZchn"/>
    <w:uiPriority w:val="99"/>
    <w:semiHidden/>
    <w:unhideWhenUsed/>
    <w:rsid w:val="00344E68"/>
    <w:pPr>
      <w:spacing w:after="0" w:line="240" w:lineRule="auto"/>
    </w:pPr>
    <w:rPr>
      <w:rFonts w:eastAsiaTheme="minorHAnsi"/>
      <w:sz w:val="20"/>
      <w:szCs w:val="20"/>
    </w:rPr>
  </w:style>
  <w:style w:type="character" w:customStyle="1" w:styleId="FunotentextZchn">
    <w:name w:val="Fußnotentext Zchn"/>
    <w:basedOn w:val="Absatz-Standardschriftart"/>
    <w:link w:val="Funotentext"/>
    <w:uiPriority w:val="99"/>
    <w:semiHidden/>
    <w:rsid w:val="00344E68"/>
    <w:rPr>
      <w:rFonts w:eastAsiaTheme="minorHAnsi"/>
      <w:sz w:val="20"/>
      <w:szCs w:val="20"/>
    </w:rPr>
  </w:style>
  <w:style w:type="character" w:styleId="Funotenzeichen">
    <w:name w:val="footnote reference"/>
    <w:basedOn w:val="Absatz-Standardschriftart"/>
    <w:uiPriority w:val="99"/>
    <w:semiHidden/>
    <w:unhideWhenUsed/>
    <w:rsid w:val="00344E68"/>
    <w:rPr>
      <w:vertAlign w:val="superscript"/>
    </w:rPr>
  </w:style>
  <w:style w:type="character" w:customStyle="1" w:styleId="ListenabsatzZchn">
    <w:name w:val="Listenabsatz Zchn"/>
    <w:aliases w:val="WF-Listenabsatz Zchn"/>
    <w:basedOn w:val="Absatz-Standardschriftart"/>
    <w:link w:val="Listenabsatz"/>
    <w:uiPriority w:val="34"/>
    <w:rsid w:val="00CC3A7A"/>
    <w:rPr>
      <w:rFonts w:ascii="Helvetica 45" w:eastAsiaTheme="minorHAnsi" w:hAnsi="Helvetica 45"/>
      <w:bCs/>
      <w:noProof/>
      <w:sz w:val="21"/>
      <w:lang w:eastAsia="de-DE"/>
    </w:rPr>
  </w:style>
  <w:style w:type="paragraph" w:customStyle="1" w:styleId="WF-Inhaltsverzeichnis">
    <w:name w:val="WF-Inhaltsverzeichnis"/>
    <w:basedOn w:val="Standard"/>
    <w:link w:val="WF-InhaltsverzeichnisZchn"/>
    <w:qFormat/>
    <w:rsid w:val="00CC3A7A"/>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CC3A7A"/>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CC3A7A"/>
    <w:pPr>
      <w:numPr>
        <w:numId w:val="25"/>
      </w:numPr>
      <w:spacing w:line="276" w:lineRule="auto"/>
    </w:pPr>
  </w:style>
  <w:style w:type="character" w:customStyle="1" w:styleId="WF-Listenabsatz-1-facherZeilenabstandZchn">
    <w:name w:val="WF-Listenabsatz - 1-facher Zeilenabstand Zchn"/>
    <w:basedOn w:val="ListenabsatzZchn"/>
    <w:link w:val="WF-Listenabsatz-1-facherZeilenabstand"/>
    <w:rsid w:val="00CC3A7A"/>
    <w:rPr>
      <w:rFonts w:ascii="Helvetica 45" w:eastAsiaTheme="minorHAnsi" w:hAnsi="Helvetica 45"/>
      <w:bCs/>
      <w:noProof/>
      <w:sz w:val="21"/>
      <w:lang w:eastAsia="de-DE"/>
    </w:rPr>
  </w:style>
  <w:style w:type="paragraph" w:customStyle="1" w:styleId="WF-Arbeitsblatt">
    <w:name w:val="WF-Arbeitsblatt"/>
    <w:basedOn w:val="Standard"/>
    <w:qFormat/>
    <w:rsid w:val="00591CE4"/>
    <w:rPr>
      <w:rFonts w:ascii="Helvetica 65" w:hAnsi="Helvetica 65"/>
      <w:sz w:val="44"/>
      <w:szCs w:val="44"/>
    </w:rPr>
  </w:style>
  <w:style w:type="paragraph" w:customStyle="1" w:styleId="WF-Beschriftung">
    <w:name w:val="WF-Beschriftung"/>
    <w:basedOn w:val="Beschriftung"/>
    <w:qFormat/>
    <w:rsid w:val="00591CE4"/>
    <w:rPr>
      <w:rFonts w:ascii="Helvetica 55" w:hAnsi="Helvetica 55"/>
      <w:lang w:val="en-US"/>
    </w:rPr>
  </w:style>
  <w:style w:type="character" w:styleId="Kommentarzeichen">
    <w:name w:val="annotation reference"/>
    <w:basedOn w:val="Absatz-Standardschriftart"/>
    <w:uiPriority w:val="99"/>
    <w:semiHidden/>
    <w:unhideWhenUsed/>
    <w:rsid w:val="00047164"/>
    <w:rPr>
      <w:sz w:val="18"/>
      <w:szCs w:val="18"/>
    </w:rPr>
  </w:style>
  <w:style w:type="paragraph" w:styleId="Kommentartext">
    <w:name w:val="annotation text"/>
    <w:basedOn w:val="Standard"/>
    <w:link w:val="KommentartextZchn"/>
    <w:uiPriority w:val="99"/>
    <w:semiHidden/>
    <w:unhideWhenUsed/>
    <w:rsid w:val="00047164"/>
    <w:pPr>
      <w:spacing w:line="240" w:lineRule="auto"/>
    </w:pPr>
    <w:rPr>
      <w:sz w:val="24"/>
      <w:szCs w:val="24"/>
    </w:rPr>
  </w:style>
  <w:style w:type="character" w:customStyle="1" w:styleId="KommentartextZchn">
    <w:name w:val="Kommentartext Zchn"/>
    <w:basedOn w:val="Absatz-Standardschriftart"/>
    <w:link w:val="Kommentartext"/>
    <w:uiPriority w:val="99"/>
    <w:semiHidden/>
    <w:rsid w:val="00047164"/>
    <w:rPr>
      <w:rFonts w:ascii="Helvetica 45" w:hAnsi="Helvetica 45"/>
      <w:bCs/>
      <w:noProof/>
      <w:sz w:val="24"/>
      <w:szCs w:val="24"/>
      <w:lang w:eastAsia="de-DE"/>
    </w:rPr>
  </w:style>
  <w:style w:type="paragraph" w:styleId="Kommentarthema">
    <w:name w:val="annotation subject"/>
    <w:basedOn w:val="Kommentartext"/>
    <w:next w:val="Kommentartext"/>
    <w:link w:val="KommentarthemaZchn"/>
    <w:uiPriority w:val="99"/>
    <w:semiHidden/>
    <w:unhideWhenUsed/>
    <w:rsid w:val="00047164"/>
    <w:rPr>
      <w:b/>
      <w:sz w:val="20"/>
      <w:szCs w:val="20"/>
    </w:rPr>
  </w:style>
  <w:style w:type="character" w:customStyle="1" w:styleId="KommentarthemaZchn">
    <w:name w:val="Kommentarthema Zchn"/>
    <w:basedOn w:val="KommentartextZchn"/>
    <w:link w:val="Kommentarthema"/>
    <w:uiPriority w:val="99"/>
    <w:semiHidden/>
    <w:rsid w:val="00047164"/>
    <w:rPr>
      <w:rFonts w:ascii="Helvetica 45" w:hAnsi="Helvetica 45"/>
      <w:b/>
      <w:bCs/>
      <w:noProof/>
      <w:sz w:val="20"/>
      <w:szCs w:val="20"/>
      <w:lang w:eastAsia="de-DE"/>
    </w:rPr>
  </w:style>
  <w:style w:type="paragraph" w:styleId="berarbeitung">
    <w:name w:val="Revision"/>
    <w:hidden/>
    <w:uiPriority w:val="99"/>
    <w:semiHidden/>
    <w:rsid w:val="005C2941"/>
    <w:pPr>
      <w:spacing w:after="0" w:line="240" w:lineRule="auto"/>
    </w:pPr>
    <w:rPr>
      <w:rFonts w:ascii="Helvetica 45" w:hAnsi="Helvetica 45"/>
      <w:bCs/>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numbering" Target="numbering.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2.xml"/></Relationships>
</file>

<file path=word/_rels/footer1.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C5C5B6-4244-114C-AA7F-FC4787C6E4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Pages>
  <Words>715</Words>
  <Characters>4509</Characters>
  <Application>Microsoft Office Word</Application>
  <DocSecurity>0</DocSecurity>
  <Lines>37</Lines>
  <Paragraphs>10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Schmidberger, Alessa | Wissensfabrik</cp:lastModifiedBy>
  <cp:revision>25</cp:revision>
  <cp:lastPrinted>2019-04-10T14:52:00Z</cp:lastPrinted>
  <dcterms:created xsi:type="dcterms:W3CDTF">2016-02-11T08:38:00Z</dcterms:created>
  <dcterms:modified xsi:type="dcterms:W3CDTF">2022-10-11T14:09:00Z</dcterms:modified>
</cp:coreProperties>
</file>