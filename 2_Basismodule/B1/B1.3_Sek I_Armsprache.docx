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47878" w14:textId="77777777" w:rsidR="00B765D9" w:rsidRPr="00B765D9" w:rsidRDefault="00B765D9" w:rsidP="00B765D9">
      <w:pPr>
        <w:pStyle w:val="Titel"/>
      </w:pPr>
      <w:r w:rsidRPr="00B765D9">
        <w:t>Die Armsprache</w:t>
      </w:r>
    </w:p>
    <w:p w14:paraId="33DE64C8" w14:textId="77777777" w:rsidR="00B765D9" w:rsidRPr="00B765D9" w:rsidRDefault="00B765D9">
      <w:pPr>
        <w:jc w:val="both"/>
        <w:pPrChange w:id="0" w:author="Schmidberger, Alessa | Wissensfabrik" w:date="2022-10-11T12:08:00Z">
          <w:pPr/>
        </w:pPrChange>
      </w:pPr>
      <w:r w:rsidRPr="00B765D9">
        <w:t>Eine Form der optischen Sprachübermittlung ist die Armsprache. Je nachdem, wie die Stellung der Arme ist, lassen sich beispielsweise Zahlen oder Buchstaben übertragen.</w:t>
      </w:r>
    </w:p>
    <w:p w14:paraId="75CD0BEE" w14:textId="77777777" w:rsidR="00B765D9" w:rsidRPr="00D61B83" w:rsidRDefault="00B765D9">
      <w:pPr>
        <w:pStyle w:val="berschrift1"/>
        <w:jc w:val="both"/>
        <w:pPrChange w:id="1" w:author="Schmidberger, Alessa | Wissensfabrik" w:date="2022-10-11T12:08:00Z">
          <w:pPr>
            <w:pStyle w:val="berschrift1"/>
          </w:pPr>
        </w:pPrChange>
      </w:pPr>
      <w:r w:rsidRPr="00D61B83">
        <w:t>Aufgaben</w:t>
      </w:r>
    </w:p>
    <w:p w14:paraId="564FA5A7" w14:textId="77777777" w:rsidR="00B765D9" w:rsidRPr="00B765D9" w:rsidRDefault="00B765D9">
      <w:pPr>
        <w:jc w:val="both"/>
        <w:pPrChange w:id="2" w:author="Schmidberger, Alessa | Wissensfabrik" w:date="2022-10-11T12:08:00Z">
          <w:pPr/>
        </w:pPrChange>
      </w:pPr>
      <w:r w:rsidRPr="00B765D9">
        <w:t xml:space="preserve">Vereinbare mit deinem Partner nur durch Einsatz der abgewinkelten Arme eine Kommunikation, die es erlaubt, </w:t>
      </w:r>
      <w:r w:rsidR="00703AD2">
        <w:t xml:space="preserve">die </w:t>
      </w:r>
      <w:r w:rsidRPr="00B765D9">
        <w:t>Ziffern von 0 bis 9 zu übertragen. Die Finger sollen dabei nicht verwendet werden. Wichtig: Während der nachfolgenden gesamten Datenübertragung darf nicht gesprochen werden!</w:t>
      </w:r>
    </w:p>
    <w:p w14:paraId="4892E763" w14:textId="4B8D25FA" w:rsidR="00B765D9" w:rsidRPr="00B765D9" w:rsidRDefault="00B765D9">
      <w:pPr>
        <w:pStyle w:val="Listenabsatz"/>
        <w:numPr>
          <w:ilvl w:val="0"/>
          <w:numId w:val="18"/>
        </w:numPr>
        <w:jc w:val="both"/>
        <w:pPrChange w:id="3" w:author="Schmidberger, Alessa | Wissensfabrik" w:date="2022-10-11T12:08:00Z">
          <w:pPr>
            <w:pStyle w:val="Listenabsatz"/>
            <w:numPr>
              <w:numId w:val="18"/>
            </w:numPr>
            <w:ind w:hanging="360"/>
          </w:pPr>
        </w:pPrChange>
      </w:pPr>
      <w:r w:rsidRPr="00B765D9">
        <w:t xml:space="preserve">Übertragt euch gegenseitig mit dieser Zeichensprache das Geburtsdatum eurer Mutter. Wie lange braucht </w:t>
      </w:r>
      <w:r w:rsidR="00703AD2">
        <w:t>i</w:t>
      </w:r>
      <w:r w:rsidRPr="00B765D9">
        <w:t>hr dazu?</w:t>
      </w:r>
    </w:p>
    <w:p w14:paraId="46C39423" w14:textId="17D48686" w:rsidR="00B765D9" w:rsidRPr="00B765D9" w:rsidRDefault="00B765D9">
      <w:pPr>
        <w:pStyle w:val="Listenabsatz"/>
        <w:numPr>
          <w:ilvl w:val="0"/>
          <w:numId w:val="18"/>
        </w:numPr>
        <w:jc w:val="both"/>
        <w:pPrChange w:id="4" w:author="Schmidberger, Alessa | Wissensfabrik" w:date="2022-10-11T12:08:00Z">
          <w:pPr>
            <w:pStyle w:val="Listenabsatz"/>
            <w:numPr>
              <w:numId w:val="18"/>
            </w:numPr>
            <w:ind w:hanging="360"/>
          </w:pPr>
        </w:pPrChange>
      </w:pPr>
      <w:r w:rsidRPr="00B765D9">
        <w:t xml:space="preserve">Es soll mit dieser Sprache auch der </w:t>
      </w:r>
      <w:r w:rsidR="007C38D1">
        <w:t>Vor</w:t>
      </w:r>
      <w:r w:rsidR="007C38D1" w:rsidRPr="00B765D9">
        <w:t xml:space="preserve">name </w:t>
      </w:r>
      <w:r w:rsidRPr="00B765D9">
        <w:t>der Mutter übertragen werden – was müsst ihr zusätzlich vereinbaren?</w:t>
      </w:r>
    </w:p>
    <w:p w14:paraId="5816CE04" w14:textId="77777777" w:rsidR="00B765D9" w:rsidRPr="00B765D9" w:rsidRDefault="00B765D9">
      <w:pPr>
        <w:pStyle w:val="Listenabsatz"/>
        <w:numPr>
          <w:ilvl w:val="0"/>
          <w:numId w:val="18"/>
        </w:numPr>
        <w:jc w:val="both"/>
        <w:pPrChange w:id="5" w:author="Schmidberger, Alessa | Wissensfabrik" w:date="2022-10-11T12:08:00Z">
          <w:pPr>
            <w:pStyle w:val="Listenabsatz"/>
            <w:numPr>
              <w:numId w:val="18"/>
            </w:numPr>
            <w:ind w:hanging="360"/>
          </w:pPr>
        </w:pPrChange>
      </w:pPr>
      <w:r w:rsidRPr="00B765D9">
        <w:t>Schreibt, ohne dass euer Partner es sieht, einen willkürlichen Satz auf, der etwa 100 Buchstaben umfasst. Stoppt die Zeit, die ihr braucht, um diesen Satz zu übertragen. Ihr könnt jetzt eure Übertragungsgeschwindigkeit ermitteln. Teilt dazu die Übertragungszeit durch die Anzahl der Buchstaben</w:t>
      </w:r>
      <w:r w:rsidR="00703AD2">
        <w:t>.</w:t>
      </w:r>
    </w:p>
    <w:p w14:paraId="7DEA5E58" w14:textId="77777777" w:rsidR="00B765D9" w:rsidRPr="00B765D9" w:rsidRDefault="00B765D9">
      <w:pPr>
        <w:pStyle w:val="Listenabsatz"/>
        <w:numPr>
          <w:ilvl w:val="0"/>
          <w:numId w:val="18"/>
        </w:numPr>
        <w:jc w:val="both"/>
        <w:pPrChange w:id="6" w:author="Schmidberger, Alessa | Wissensfabrik" w:date="2022-10-11T12:08:00Z">
          <w:pPr>
            <w:pStyle w:val="Listenabsatz"/>
            <w:numPr>
              <w:numId w:val="18"/>
            </w:numPr>
            <w:ind w:hanging="360"/>
          </w:pPr>
        </w:pPrChange>
      </w:pPr>
      <w:r w:rsidRPr="00B765D9">
        <w:t>Wie viele Übertragungsfehler sind bei eurer Übertragung entstanden?</w:t>
      </w:r>
    </w:p>
    <w:p w14:paraId="23324F94" w14:textId="77777777" w:rsidR="00B765D9" w:rsidRPr="00B765D9" w:rsidRDefault="00B765D9">
      <w:pPr>
        <w:jc w:val="both"/>
        <w:pPrChange w:id="7" w:author="Schmidberger, Alessa | Wissensfabrik" w:date="2022-10-11T12:08:00Z">
          <w:pPr/>
        </w:pPrChange>
      </w:pPr>
    </w:p>
    <w:p w14:paraId="5C23B31C" w14:textId="0036F72A" w:rsidR="00B765D9" w:rsidRPr="00B765D9" w:rsidRDefault="00B765D9">
      <w:pPr>
        <w:jc w:val="both"/>
        <w:pPrChange w:id="8" w:author="Schmidberger, Alessa | Wissensfabrik" w:date="2022-10-11T12:08:00Z">
          <w:pPr/>
        </w:pPrChange>
      </w:pPr>
      <w:r w:rsidRPr="00B765D9">
        <w:rPr>
          <w:noProof/>
        </w:rPr>
        <mc:AlternateContent>
          <mc:Choice Requires="wps">
            <w:drawing>
              <wp:anchor distT="0" distB="0" distL="114300" distR="114300" simplePos="0" relativeHeight="251658240" behindDoc="1" locked="0" layoutInCell="1" allowOverlap="1" wp14:anchorId="3BCA2282" wp14:editId="26776710">
                <wp:simplePos x="0" y="0"/>
                <wp:positionH relativeFrom="column">
                  <wp:posOffset>3465830</wp:posOffset>
                </wp:positionH>
                <wp:positionV relativeFrom="paragraph">
                  <wp:posOffset>3499485</wp:posOffset>
                </wp:positionV>
                <wp:extent cx="2056765" cy="258445"/>
                <wp:effectExtent l="0" t="0" r="635" b="8255"/>
                <wp:wrapTight wrapText="bothSides">
                  <wp:wrapPolygon edited="0">
                    <wp:start x="0" y="0"/>
                    <wp:lineTo x="0" y="20698"/>
                    <wp:lineTo x="21407" y="20698"/>
                    <wp:lineTo x="21407"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056765" cy="258445"/>
                        </a:xfrm>
                        <a:prstGeom prst="rect">
                          <a:avLst/>
                        </a:prstGeom>
                        <a:solidFill>
                          <a:prstClr val="white"/>
                        </a:solidFill>
                        <a:ln>
                          <a:noFill/>
                        </a:ln>
                        <a:effectLst/>
                      </wps:spPr>
                      <wps:txbx>
                        <w:txbxContent>
                          <w:p w14:paraId="3CAFD3D8" w14:textId="77777777" w:rsidR="00B765D9" w:rsidRPr="00896D46" w:rsidRDefault="00B765D9" w:rsidP="00B765D9">
                            <w:pPr>
                              <w:pStyle w:val="Beschriftung"/>
                              <w:jc w:val="center"/>
                            </w:pPr>
                            <w:r>
                              <w:t>Optische Telegrafenstation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BCA2282" id="_x0000_t202" coordsize="21600,21600" o:spt="202" path="m,l,21600r21600,l21600,xe">
                <v:stroke joinstyle="miter"/>
                <v:path gradientshapeok="t" o:connecttype="rect"/>
              </v:shapetype>
              <v:shape id="Textfeld 1" o:spid="_x0000_s1026" type="#_x0000_t202" style="position:absolute;left:0;text-align:left;margin-left:272.9pt;margin-top:275.55pt;width:161.95pt;height:20.3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" stroked="f">
                <v:textbox style="mso-fit-shape-to-text:t" inset="0,0,0,0">
                  <w:txbxContent>
                    <w:p w14:paraId="3CAFD3D8" w14:textId="77777777" w:rsidR="00B765D9" w:rsidRPr="00896D46" w:rsidRDefault="00B765D9" w:rsidP="00B765D9">
                      <w:pPr>
                        <w:pStyle w:val="Beschriftung"/>
                        <w:jc w:val="center"/>
                      </w:pPr>
                      <w:r>
                        <w:t>Optische Telegrafenstation</w:t>
                      </w:r>
                    </w:p>
                  </w:txbxContent>
                </v:textbox>
                <w10:wrap type="tight"/>
              </v:shape>
            </w:pict>
          </mc:Fallback>
        </mc:AlternateContent>
      </w:r>
      <w:r w:rsidRPr="00B765D9">
        <w:rPr>
          <w:noProof/>
        </w:rPr>
        <w:drawing>
          <wp:anchor distT="0" distB="0" distL="114300" distR="114300" simplePos="0" relativeHeight="251656192" behindDoc="1" locked="0" layoutInCell="1" allowOverlap="1" wp14:anchorId="4B9FE357" wp14:editId="4FE167DB">
            <wp:simplePos x="0" y="0"/>
            <wp:positionH relativeFrom="margin">
              <wp:align>right</wp:align>
            </wp:positionH>
            <wp:positionV relativeFrom="paragraph">
              <wp:posOffset>128905</wp:posOffset>
            </wp:positionV>
            <wp:extent cx="2209165" cy="3251200"/>
            <wp:effectExtent l="38100" t="38100" r="95885" b="101600"/>
            <wp:wrapTight wrapText="bothSides">
              <wp:wrapPolygon edited="0">
                <wp:start x="0" y="-253"/>
                <wp:lineTo x="-373" y="-127"/>
                <wp:lineTo x="-373" y="21769"/>
                <wp:lineTo x="0" y="22148"/>
                <wp:lineTo x="21979" y="22148"/>
                <wp:lineTo x="22351" y="20250"/>
                <wp:lineTo x="22351" y="1898"/>
                <wp:lineTo x="21979" y="0"/>
                <wp:lineTo x="21979" y="-253"/>
                <wp:lineTo x="0" y="-253"/>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tische Telegrafensta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9165" cy="32512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765D9">
        <w:t xml:space="preserve">Der französische Geistliche Claude </w:t>
      </w:r>
      <w:proofErr w:type="spellStart"/>
      <w:r w:rsidRPr="00B765D9">
        <w:t>Chappe</w:t>
      </w:r>
      <w:proofErr w:type="spellEnd"/>
      <w:r w:rsidRPr="00B765D9">
        <w:t xml:space="preserve"> (1763-1805) entwickelte </w:t>
      </w:r>
      <w:r w:rsidR="00703AD2">
        <w:t xml:space="preserve">1791 </w:t>
      </w:r>
      <w:r w:rsidRPr="00B765D9">
        <w:t>mit seinen Brüdern unter Zuhilfenahme von zwei synchron laufenden Uhren</w:t>
      </w:r>
      <w:r w:rsidR="00703AD2">
        <w:t xml:space="preserve"> </w:t>
      </w:r>
      <w:r w:rsidRPr="00B765D9">
        <w:t xml:space="preserve">den ersten optischen „Fernschreiber“ (lateinisch Telegraph). Dazu hinterlegten sie das Ziffernblatt der Uhren mit Codezeichensegmenten. Wenn der Sekundenzeiger über das zu sendende Codesegment strich, wurde von der Sendestation ein Gong betätigt, und auf der Gegenseite konnte nun das Zeichen abgelesen werden. Immerhin gelang es damit, 400 m zu überbrücken. Später ersetzten sie den Gong und die Uhren durch Signalmasten mit beweglichen Armen und konnten so bei Tageslicht bis zu 15 km überbrücken. Durch 22 </w:t>
      </w:r>
      <w:r w:rsidR="00703AD2">
        <w:t>günstig gelegene</w:t>
      </w:r>
      <w:r w:rsidR="00703AD2" w:rsidRPr="00B765D9">
        <w:t xml:space="preserve"> </w:t>
      </w:r>
      <w:r w:rsidRPr="00B765D9">
        <w:t xml:space="preserve">Zwischenstationen gelang es schon drei Jahre später, die 225 km lange Strecke von Paris nach Lille in Betrieb zu nehmen. In den nachfolgenden Jahren gelang es, ganz Frankreich mit einem System von Signalmasten zu versehen. Auch in England und den USA wurden ähnliche Systeme entwickelt und zur Kommunikation eingesetzt. </w:t>
      </w:r>
    </w:p>
    <w:p w14:paraId="609B2AE9" w14:textId="77777777" w:rsidR="00611CF4" w:rsidRPr="00B765D9" w:rsidRDefault="00611CF4">
      <w:pPr>
        <w:jc w:val="both"/>
        <w:pPrChange w:id="9" w:author="Schmidberger, Alessa | Wissensfabrik" w:date="2022-10-11T12:08:00Z">
          <w:pPr/>
        </w:pPrChange>
      </w:pPr>
    </w:p>
    <w:sectPr w:rsidR="00611CF4" w:rsidRPr="00B765D9" w:rsidSect="00A06E5F">
      <w:headerReference w:type="default" r:id="rId9"/>
      <w:footerReference w:type="default" r:id="rId10"/>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4736E" w14:textId="77777777" w:rsidR="00D727BA" w:rsidRDefault="00D727BA" w:rsidP="00DD6851">
      <w:r>
        <w:separator/>
      </w:r>
    </w:p>
  </w:endnote>
  <w:endnote w:type="continuationSeparator" w:id="0">
    <w:p w14:paraId="198A652B" w14:textId="77777777" w:rsidR="00D727BA" w:rsidRDefault="00D727B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E6234" w14:textId="4C602DD6" w:rsidR="000C02EB" w:rsidRPr="00EC4386" w:rsidRDefault="001D24A7" w:rsidP="00804137">
    <w:pPr>
      <w:pStyle w:val="Kopfzeile"/>
      <w:tabs>
        <w:tab w:val="clear" w:pos="4536"/>
        <w:tab w:val="clear" w:pos="9072"/>
      </w:tabs>
      <w:ind w:right="-2637"/>
      <w:rPr>
        <w:i/>
        <w:sz w:val="18"/>
      </w:rPr>
      <w:pPrChange w:id="10" w:author="Schmidberger, Alessa | Wissensfabrik" w:date="2022-10-11T12:12:00Z">
        <w:pPr>
          <w:pStyle w:val="Kopfzeile"/>
          <w:tabs>
            <w:tab w:val="clear" w:pos="4536"/>
            <w:tab w:val="clear" w:pos="9072"/>
            <w:tab w:val="right" w:pos="8789"/>
          </w:tabs>
          <w:ind w:right="-2637"/>
        </w:pPr>
      </w:pPrChange>
    </w:pPr>
    <w:r>
      <w:rPr>
        <w:noProof/>
        <w:sz w:val="8"/>
      </w:rPr>
      <mc:AlternateContent>
        <mc:Choice Requires="wpg">
          <w:drawing>
            <wp:anchor distT="0" distB="0" distL="114300" distR="114300" simplePos="0" relativeHeight="251659264" behindDoc="0" locked="0" layoutInCell="1" allowOverlap="1" wp14:anchorId="5A7C7776" wp14:editId="547F6CBA">
              <wp:simplePos x="0" y="0"/>
              <wp:positionH relativeFrom="column">
                <wp:posOffset>5991225</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EB1F2D8" w14:textId="77777777" w:rsidR="001D24A7" w:rsidRPr="00195786" w:rsidRDefault="001D24A7" w:rsidP="001D24A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A7C7776" id="Gruppieren 27" o:spid="_x0000_s1029" style="position:absolute;margin-left:471.75pt;margin-top:-352.35pt;width:25.9pt;height:322.5pt;z-index:25165926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Babmkc4wAAAAwBAAAPAAAAZHJzL2Rvd25yZXYu&#10;eG1sTI/BToNAEIbvJr7DZky8tQtSRJClaRr11JjYmhhvU5gCKTtL2C3Qt3c96XFmvvzz/fl61p0Y&#10;abCtYQXhMgBBXJqq5VrB5+F18QTCOuQKO8Ok4EoW1sXtTY5ZZSb+oHHvauFD2GaooHGuz6S0ZUMa&#10;7dL0xP52MoNG58ehltWAkw/XnXwIgkepsWX/ocGetg2V5/1FK3ibcNpE4cu4O5+21+9D/P61C0mp&#10;+7t58wzC0ez+YPjV9+pQeKejuXBlRacgXUWxRxUskmCVgPBImsYRiKNfxWkCssjl/xLF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Wm5pH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4EB1F2D8" w14:textId="77777777" w:rsidR="001D24A7" w:rsidRPr="00195786" w:rsidRDefault="001D24A7" w:rsidP="001D24A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EC4386" w:rsidRPr="00C140D3">
      <w:rPr>
        <w:noProof/>
        <w:sz w:val="8"/>
      </w:rPr>
      <mc:AlternateContent>
        <mc:Choice Requires="wps">
          <w:drawing>
            <wp:anchor distT="0" distB="0" distL="114300" distR="114300" simplePos="0" relativeHeight="251658240" behindDoc="0" locked="0" layoutInCell="1" allowOverlap="1" wp14:anchorId="390602A4" wp14:editId="7143E39A">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5D3D20D" id="Gerade Verbindung 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EC4386" w:rsidRPr="00C140D3">
      <w:rPr>
        <w:sz w:val="6"/>
      </w:rPr>
      <w:t xml:space="preserve"> </w:t>
    </w:r>
    <w:r w:rsidR="00EC4386" w:rsidRPr="00C140D3">
      <w:rPr>
        <w:sz w:val="18"/>
      </w:rPr>
      <w:t>Modul B</w:t>
    </w:r>
    <w:r w:rsidR="00EC4386">
      <w:rPr>
        <w:sz w:val="18"/>
      </w:rPr>
      <w:t xml:space="preserve">1 </w:t>
    </w:r>
    <w:r w:rsidR="00EC4386" w:rsidRPr="00C140D3">
      <w:rPr>
        <w:sz w:val="18"/>
      </w:rPr>
      <w:t xml:space="preserve">– </w:t>
    </w:r>
    <w:r w:rsidR="00EC4386">
      <w:rPr>
        <w:sz w:val="18"/>
      </w:rPr>
      <w:t>Blinzeln</w:t>
    </w:r>
    <w:ins w:id="11" w:author="Schmidberger, Alessa | Wissensfabrik" w:date="2022-10-11T12:11:00Z">
      <w:r w:rsidR="00804137">
        <w:rPr>
          <w:sz w:val="18"/>
        </w:rPr>
        <w:t xml:space="preserve"> </w:t>
      </w:r>
      <w:r w:rsidR="00804137">
        <w:rPr>
          <w:sz w:val="18"/>
        </w:rPr>
        <w:tab/>
      </w:r>
    </w:ins>
    <w:ins w:id="12" w:author="Schmidberger, Alessa | Wissensfabrik" w:date="2022-10-11T12:12:00Z">
      <w:r w:rsidR="00804137">
        <w:rPr>
          <w:sz w:val="18"/>
        </w:rPr>
        <w:tab/>
      </w:r>
      <w:r w:rsidR="00804137">
        <w:rPr>
          <w:sz w:val="18"/>
        </w:rPr>
        <w:tab/>
      </w:r>
    </w:ins>
    <w:ins w:id="13" w:author="Schmidberger, Alessa | Wissensfabrik" w:date="2022-10-11T12:11:00Z">
      <w:r w:rsidR="00804137">
        <w:rPr>
          <w:sz w:val="18"/>
        </w:rPr>
        <w:t>zuletzt aktualisiert am 11.10.2022</w:t>
      </w:r>
    </w:ins>
    <w:r w:rsidR="00EC4386" w:rsidRPr="00C140D3">
      <w:rPr>
        <w:i/>
        <w:sz w:val="18"/>
      </w:rPr>
      <w:tab/>
    </w:r>
    <w:ins w:id="14" w:author="Schmidberger, Alessa | Wissensfabrik" w:date="2022-10-11T12:12:00Z">
      <w:r w:rsidR="00804137">
        <w:rPr>
          <w:i/>
          <w:sz w:val="18"/>
        </w:rPr>
        <w:tab/>
      </w:r>
      <w:r w:rsidR="00804137">
        <w:rPr>
          <w:i/>
          <w:sz w:val="18"/>
        </w:rPr>
        <w:tab/>
      </w:r>
    </w:ins>
    <w:r w:rsidR="00EC4386" w:rsidRPr="00C140D3">
      <w:rPr>
        <w:sz w:val="18"/>
      </w:rPr>
      <w:t xml:space="preserve">Seite </w:t>
    </w:r>
    <w:r w:rsidR="00EC4386" w:rsidRPr="00C140D3">
      <w:rPr>
        <w:bCs w:val="0"/>
        <w:sz w:val="18"/>
      </w:rPr>
      <w:fldChar w:fldCharType="begin"/>
    </w:r>
    <w:r w:rsidR="00EC4386" w:rsidRPr="00C140D3">
      <w:rPr>
        <w:sz w:val="18"/>
      </w:rPr>
      <w:instrText>PAGE  \* Arabic  \* MERGEFORMAT</w:instrText>
    </w:r>
    <w:r w:rsidR="00EC4386" w:rsidRPr="00C140D3">
      <w:rPr>
        <w:bCs w:val="0"/>
        <w:sz w:val="18"/>
      </w:rPr>
      <w:fldChar w:fldCharType="separate"/>
    </w:r>
    <w:r w:rsidR="0095371E">
      <w:rPr>
        <w:sz w:val="18"/>
      </w:rPr>
      <w:t>1</w:t>
    </w:r>
    <w:r w:rsidR="00EC4386" w:rsidRPr="00C140D3">
      <w:rPr>
        <w:bCs w:val="0"/>
        <w:sz w:val="18"/>
      </w:rPr>
      <w:fldChar w:fldCharType="end"/>
    </w:r>
    <w:r w:rsidR="00EC4386" w:rsidRPr="00C140D3">
      <w:rPr>
        <w:sz w:val="18"/>
      </w:rPr>
      <w:t xml:space="preserve"> von </w:t>
    </w:r>
    <w:r w:rsidR="00EC4386" w:rsidRPr="00C140D3">
      <w:rPr>
        <w:sz w:val="18"/>
      </w:rPr>
      <w:fldChar w:fldCharType="begin"/>
    </w:r>
    <w:r w:rsidR="00EC4386" w:rsidRPr="00C140D3">
      <w:rPr>
        <w:sz w:val="18"/>
      </w:rPr>
      <w:instrText>NUMPAGES  \* Arabic  \* MERGEFORMAT</w:instrText>
    </w:r>
    <w:r w:rsidR="00EC4386" w:rsidRPr="00C140D3">
      <w:rPr>
        <w:sz w:val="18"/>
      </w:rPr>
      <w:fldChar w:fldCharType="separate"/>
    </w:r>
    <w:r w:rsidR="0095371E">
      <w:rPr>
        <w:sz w:val="18"/>
      </w:rPr>
      <w:t>1</w:t>
    </w:r>
    <w:r w:rsidR="00EC4386"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F703D" w14:textId="77777777" w:rsidR="00D727BA" w:rsidRDefault="00D727BA" w:rsidP="00DD6851">
      <w:r>
        <w:separator/>
      </w:r>
    </w:p>
  </w:footnote>
  <w:footnote w:type="continuationSeparator" w:id="0">
    <w:p w14:paraId="26D6E683" w14:textId="77777777" w:rsidR="00D727BA" w:rsidRDefault="00D727B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2BE29" w14:textId="3353AA1E" w:rsidR="00611CF4" w:rsidRPr="009737BB" w:rsidRDefault="009737BB" w:rsidP="009737BB">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6192" behindDoc="1" locked="0" layoutInCell="1" allowOverlap="1" wp14:anchorId="169DD8F6" wp14:editId="5DF6AF75">
              <wp:simplePos x="0" y="0"/>
              <wp:positionH relativeFrom="column">
                <wp:posOffset>2553335</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A0A598" w14:textId="48F92429" w:rsidR="009737BB" w:rsidRDefault="003A02D6" w:rsidP="009737BB">
                          <w:pPr>
                            <w:jc w:val="center"/>
                          </w:pPr>
                          <w:r>
                            <w:rPr>
                              <w:b/>
                              <w:color w:val="FFFFFF" w:themeColor="background1"/>
                              <w:sz w:val="32"/>
                            </w:rPr>
                            <w:t xml:space="preserve">Arbeitsmaterial </w:t>
                          </w:r>
                          <w:r w:rsidR="009737BB" w:rsidRPr="001D2B9B">
                            <w:rPr>
                              <w:b/>
                              <w:color w:val="FFFFFF" w:themeColor="background1"/>
                              <w:sz w:val="32"/>
                            </w:rPr>
                            <w:t>B1.</w:t>
                          </w:r>
                          <w:r w:rsidR="009737BB">
                            <w:rPr>
                              <w:b/>
                              <w:color w:val="FFFFFF" w:themeColor="background1"/>
                              <w:sz w:val="32"/>
                            </w:rPr>
                            <w:t>3</w:t>
                          </w:r>
                          <w:r w:rsidR="009737BB" w:rsidRPr="001D2B9B">
                            <w:rPr>
                              <w:b/>
                              <w:color w:val="FFFFFF" w:themeColor="background1"/>
                              <w:sz w:val="32"/>
                            </w:rPr>
                            <w:t xml:space="preserve"> </w:t>
                          </w:r>
                          <w:r>
                            <w:rPr>
                              <w:b/>
                              <w:color w:val="FFFFFF" w:themeColor="background1"/>
                              <w:sz w:val="32"/>
                            </w:rPr>
                            <w:t>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D8F6" id="Rechteck 22" o:spid="_x0000_s1027" style="position:absolute;margin-left:201.05pt;margin-top:.8pt;width:240.95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4AA0A598" w14:textId="48F92429" w:rsidR="009737BB" w:rsidRDefault="003A02D6" w:rsidP="009737BB">
                    <w:pPr>
                      <w:jc w:val="center"/>
                    </w:pPr>
                    <w:r>
                      <w:rPr>
                        <w:b/>
                        <w:color w:val="FFFFFF" w:themeColor="background1"/>
                        <w:sz w:val="32"/>
                      </w:rPr>
                      <w:t xml:space="preserve">Arbeitsmaterial </w:t>
                    </w:r>
                    <w:r w:rsidR="009737BB" w:rsidRPr="001D2B9B">
                      <w:rPr>
                        <w:b/>
                        <w:color w:val="FFFFFF" w:themeColor="background1"/>
                        <w:sz w:val="32"/>
                      </w:rPr>
                      <w:t>B1.</w:t>
                    </w:r>
                    <w:r w:rsidR="009737BB">
                      <w:rPr>
                        <w:b/>
                        <w:color w:val="FFFFFF" w:themeColor="background1"/>
                        <w:sz w:val="32"/>
                      </w:rPr>
                      <w:t>3</w:t>
                    </w:r>
                    <w:r w:rsidR="009737BB" w:rsidRPr="001D2B9B">
                      <w:rPr>
                        <w:b/>
                        <w:color w:val="FFFFFF" w:themeColor="background1"/>
                        <w:sz w:val="32"/>
                      </w:rPr>
                      <w:t xml:space="preserve"> </w:t>
                    </w:r>
                    <w:r>
                      <w:rPr>
                        <w:b/>
                        <w:color w:val="FFFFFF" w:themeColor="background1"/>
                        <w:sz w:val="32"/>
                      </w:rPr>
                      <w:t>Sek. 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7216" behindDoc="0" locked="0" layoutInCell="1" allowOverlap="1" wp14:anchorId="499BFC26" wp14:editId="5BB6075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FFDA6E4" w14:textId="77777777" w:rsidR="009737BB" w:rsidRPr="008D5655" w:rsidRDefault="009737BB" w:rsidP="009737BB">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9BFC26"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FFDA6E4" w14:textId="77777777" w:rsidR="009737BB" w:rsidRPr="008D5655" w:rsidRDefault="009737BB" w:rsidP="009737BB">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5213A31"/>
    <w:multiLevelType w:val="hybridMultilevel"/>
    <w:tmpl w:val="6E5EA4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78E2A8F"/>
    <w:multiLevelType w:val="hybridMultilevel"/>
    <w:tmpl w:val="C14E4B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76196246">
    <w:abstractNumId w:val="10"/>
  </w:num>
  <w:num w:numId="2" w16cid:durableId="1625228170">
    <w:abstractNumId w:val="2"/>
  </w:num>
  <w:num w:numId="3" w16cid:durableId="289671380">
    <w:abstractNumId w:val="2"/>
  </w:num>
  <w:num w:numId="4" w16cid:durableId="2076927917">
    <w:abstractNumId w:val="2"/>
  </w:num>
  <w:num w:numId="5" w16cid:durableId="1028409865">
    <w:abstractNumId w:val="2"/>
  </w:num>
  <w:num w:numId="6" w16cid:durableId="605233893">
    <w:abstractNumId w:val="2"/>
  </w:num>
  <w:num w:numId="7" w16cid:durableId="926841087">
    <w:abstractNumId w:val="2"/>
  </w:num>
  <w:num w:numId="8" w16cid:durableId="463935160">
    <w:abstractNumId w:val="2"/>
  </w:num>
  <w:num w:numId="9" w16cid:durableId="856428977">
    <w:abstractNumId w:val="2"/>
  </w:num>
  <w:num w:numId="10" w16cid:durableId="1390299895">
    <w:abstractNumId w:val="2"/>
  </w:num>
  <w:num w:numId="11" w16cid:durableId="651177125">
    <w:abstractNumId w:val="2"/>
  </w:num>
  <w:num w:numId="12" w16cid:durableId="1634753945">
    <w:abstractNumId w:val="4"/>
  </w:num>
  <w:num w:numId="13" w16cid:durableId="1987739038">
    <w:abstractNumId w:val="0"/>
  </w:num>
  <w:num w:numId="14" w16cid:durableId="792865465">
    <w:abstractNumId w:val="7"/>
  </w:num>
  <w:num w:numId="15" w16cid:durableId="188372717">
    <w:abstractNumId w:val="9"/>
  </w:num>
  <w:num w:numId="16" w16cid:durableId="341594999">
    <w:abstractNumId w:val="5"/>
  </w:num>
  <w:num w:numId="17" w16cid:durableId="487672632">
    <w:abstractNumId w:val="3"/>
  </w:num>
  <w:num w:numId="18" w16cid:durableId="1055860526">
    <w:abstractNumId w:val="8"/>
  </w:num>
  <w:num w:numId="19" w16cid:durableId="1271661828">
    <w:abstractNumId w:val="2"/>
  </w:num>
  <w:num w:numId="20" w16cid:durableId="1576816218">
    <w:abstractNumId w:val="2"/>
  </w:num>
  <w:num w:numId="21" w16cid:durableId="12500454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552AD"/>
    <w:rsid w:val="000644BD"/>
    <w:rsid w:val="00085522"/>
    <w:rsid w:val="000B6F96"/>
    <w:rsid w:val="000C02EB"/>
    <w:rsid w:val="000C295A"/>
    <w:rsid w:val="000E58AD"/>
    <w:rsid w:val="00152FC3"/>
    <w:rsid w:val="00191683"/>
    <w:rsid w:val="001D24A7"/>
    <w:rsid w:val="002152F4"/>
    <w:rsid w:val="00216BCA"/>
    <w:rsid w:val="00283070"/>
    <w:rsid w:val="00311F98"/>
    <w:rsid w:val="00342B12"/>
    <w:rsid w:val="003A02D6"/>
    <w:rsid w:val="00454810"/>
    <w:rsid w:val="004670A5"/>
    <w:rsid w:val="004F0644"/>
    <w:rsid w:val="0051659F"/>
    <w:rsid w:val="005C0A9C"/>
    <w:rsid w:val="00611CF4"/>
    <w:rsid w:val="006B1729"/>
    <w:rsid w:val="006C7FFA"/>
    <w:rsid w:val="006E0B09"/>
    <w:rsid w:val="00703AD2"/>
    <w:rsid w:val="007342D2"/>
    <w:rsid w:val="007C0631"/>
    <w:rsid w:val="007C38D1"/>
    <w:rsid w:val="007F480C"/>
    <w:rsid w:val="00804137"/>
    <w:rsid w:val="00805E9D"/>
    <w:rsid w:val="008306C3"/>
    <w:rsid w:val="008717D7"/>
    <w:rsid w:val="008D4E72"/>
    <w:rsid w:val="00902B67"/>
    <w:rsid w:val="0095371E"/>
    <w:rsid w:val="00961C8F"/>
    <w:rsid w:val="009737BB"/>
    <w:rsid w:val="009929BE"/>
    <w:rsid w:val="009A0C4B"/>
    <w:rsid w:val="009B3BAC"/>
    <w:rsid w:val="009E6885"/>
    <w:rsid w:val="00A06E5F"/>
    <w:rsid w:val="00A24E85"/>
    <w:rsid w:val="00A55669"/>
    <w:rsid w:val="00A562B0"/>
    <w:rsid w:val="00A80419"/>
    <w:rsid w:val="00AA2DA3"/>
    <w:rsid w:val="00AF1502"/>
    <w:rsid w:val="00AF6BE6"/>
    <w:rsid w:val="00B16FE0"/>
    <w:rsid w:val="00B32281"/>
    <w:rsid w:val="00B765D9"/>
    <w:rsid w:val="00B9342B"/>
    <w:rsid w:val="00BB53E3"/>
    <w:rsid w:val="00BF00E1"/>
    <w:rsid w:val="00C108ED"/>
    <w:rsid w:val="00C164C9"/>
    <w:rsid w:val="00CA0A3A"/>
    <w:rsid w:val="00CA3424"/>
    <w:rsid w:val="00CA3764"/>
    <w:rsid w:val="00CA60E2"/>
    <w:rsid w:val="00D35263"/>
    <w:rsid w:val="00D60053"/>
    <w:rsid w:val="00D61B83"/>
    <w:rsid w:val="00D650AC"/>
    <w:rsid w:val="00D727BA"/>
    <w:rsid w:val="00D802F7"/>
    <w:rsid w:val="00DD6851"/>
    <w:rsid w:val="00E24D25"/>
    <w:rsid w:val="00E46849"/>
    <w:rsid w:val="00E722EA"/>
    <w:rsid w:val="00EC256B"/>
    <w:rsid w:val="00EC2D49"/>
    <w:rsid w:val="00EC4386"/>
    <w:rsid w:val="00EC66E8"/>
    <w:rsid w:val="00F24DEC"/>
    <w:rsid w:val="00F306F1"/>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44BAA2B"/>
  <w15:docId w15:val="{D3FA3B2C-ACC2-451B-8406-D453581BE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A06E5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A06E5F"/>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A06E5F"/>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A06E5F"/>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A06E5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A06E5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A06E5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A06E5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A06E5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A06E5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A06E5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A06E5F"/>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A06E5F"/>
    <w:rPr>
      <w:rFonts w:ascii="Helvetica 45" w:eastAsiaTheme="minorHAnsi" w:hAnsi="Helvetica 45"/>
      <w:bCs/>
      <w:noProof/>
      <w:sz w:val="21"/>
      <w:lang w:eastAsia="de-DE"/>
    </w:rPr>
  </w:style>
  <w:style w:type="character" w:styleId="Kommentarzeichen">
    <w:name w:val="annotation reference"/>
    <w:basedOn w:val="Absatz-Standardschriftart"/>
    <w:uiPriority w:val="99"/>
    <w:semiHidden/>
    <w:unhideWhenUsed/>
    <w:rsid w:val="00703AD2"/>
    <w:rPr>
      <w:sz w:val="18"/>
      <w:szCs w:val="18"/>
    </w:rPr>
  </w:style>
  <w:style w:type="paragraph" w:styleId="Kommentartext">
    <w:name w:val="annotation text"/>
    <w:basedOn w:val="Standard"/>
    <w:link w:val="KommentartextZchn"/>
    <w:uiPriority w:val="99"/>
    <w:semiHidden/>
    <w:unhideWhenUsed/>
    <w:rsid w:val="00703AD2"/>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03AD2"/>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703AD2"/>
    <w:rPr>
      <w:b/>
      <w:sz w:val="20"/>
      <w:szCs w:val="20"/>
    </w:rPr>
  </w:style>
  <w:style w:type="character" w:customStyle="1" w:styleId="KommentarthemaZchn">
    <w:name w:val="Kommentarthema Zchn"/>
    <w:basedOn w:val="KommentartextZchn"/>
    <w:link w:val="Kommentarthema"/>
    <w:uiPriority w:val="99"/>
    <w:semiHidden/>
    <w:rsid w:val="00703AD2"/>
    <w:rPr>
      <w:rFonts w:ascii="Helvetica 45" w:hAnsi="Helvetica 45"/>
      <w:b/>
      <w:bCs/>
      <w:noProof/>
      <w:sz w:val="20"/>
      <w:szCs w:val="20"/>
      <w:lang w:eastAsia="de-DE"/>
    </w:rPr>
  </w:style>
  <w:style w:type="paragraph" w:styleId="berarbeitung">
    <w:name w:val="Revision"/>
    <w:hidden/>
    <w:uiPriority w:val="99"/>
    <w:semiHidden/>
    <w:rsid w:val="00F306F1"/>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7585C-3949-4290-9CC8-B3DF57A59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282</Words>
  <Characters>1777</Characters>
  <Application>Microsoft Office Word</Application>
  <DocSecurity>0</DocSecurity>
  <Lines>14</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58</cp:revision>
  <cp:lastPrinted>2016-11-24T10:25:00Z</cp:lastPrinted>
  <dcterms:created xsi:type="dcterms:W3CDTF">2015-11-17T10:03:00Z</dcterms:created>
  <dcterms:modified xsi:type="dcterms:W3CDTF">2022-10-11T10:12:00Z</dcterms:modified>
</cp:coreProperties>
</file>