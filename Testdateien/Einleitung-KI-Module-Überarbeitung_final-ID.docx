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Document.xml" ContentType="application/vnd.openxmlformats-officedocument.wordprocessingml.commentsExtensible+xml"/>
  <Override PartName="/word/commentsExtendedDocument.xml" ContentType="application/vnd.openxmlformats-officedocument.wordprocessingml.commentsExtended+xml"/>
  <Override PartName="/word/peopleDocument.xml" ContentType="application/vnd.openxmlformats-officedocument.wordprocessingml.people+xml"/>
  <Override PartName="/word/commentsDocument.xml" ContentType="application/vnd.openxmlformats-officedocument.wordprocessingml.comments+xml"/>
  <Override PartName="/word/commentsIdsDocument.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8411A" w14:textId="77777777" w:rsidR="004E195F" w:rsidRPr="009727D9" w:rsidRDefault="004E195F">
      <w:pPr>
        <w:pStyle w:val="Untertitel"/>
        <w:rPr>
          <w:rFonts w:asciiTheme="minorHAnsi" w:hAnsiTheme="minorHAnsi" w:cstheme="minorHAnsi"/>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4E195F" w:rsidRPr="009727D9" w14:paraId="2BD69052" w14:textId="77777777">
        <w:trPr>
          <w:trHeight w:val="8891"/>
        </w:trPr>
        <w:tc>
          <w:tcPr>
            <w:tcW w:w="9061" w:type="dxa"/>
            <w:vAlign w:val="center"/>
          </w:tcPr>
          <w:p w14:paraId="7BE62AFA" w14:textId="77777777" w:rsidR="004E195F" w:rsidRPr="009727D9" w:rsidRDefault="003821D4" w:rsidP="00AD4782">
            <w:pPr>
              <w:jc w:val="center"/>
              <w:rPr>
                <w:rFonts w:asciiTheme="minorHAnsi" w:hAnsiTheme="minorHAnsi" w:cstheme="minorHAnsi"/>
              </w:rPr>
            </w:pPr>
            <w:r w:rsidRPr="009727D9">
              <w:rPr>
                <w:rFonts w:asciiTheme="minorHAnsi" w:hAnsiTheme="minorHAnsi" w:cstheme="minorHAnsi"/>
                <w:noProof/>
              </w:rPr>
              <w:drawing>
                <wp:inline distT="0" distB="0" distL="0" distR="0" wp14:anchorId="3227DE28" wp14:editId="3E825FBA">
                  <wp:extent cx="3686130" cy="352325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27947" name=""/>
                          <pic:cNvPicPr>
                            <a:picLocks noChangeAspect="1"/>
                          </pic:cNvPicPr>
                        </pic:nvPicPr>
                        <pic:blipFill>
                          <a:blip r:embed="rId12"/>
                          <a:stretch/>
                        </pic:blipFill>
                        <pic:spPr bwMode="auto">
                          <a:xfrm>
                            <a:off x="0" y="0"/>
                            <a:ext cx="3686130" cy="3523254"/>
                          </a:xfrm>
                          <a:prstGeom prst="rect">
                            <a:avLst/>
                          </a:prstGeom>
                        </pic:spPr>
                      </pic:pic>
                    </a:graphicData>
                  </a:graphic>
                </wp:inline>
              </w:drawing>
            </w:r>
            <w:r w:rsidRPr="009727D9">
              <w:rPr>
                <w:rFonts w:asciiTheme="minorHAnsi" w:hAnsiTheme="minorHAnsi" w:cstheme="minorHAnsi"/>
                <w:noProof/>
              </w:rPr>
              <mc:AlternateContent>
                <mc:Choice Requires="wpg">
                  <w:drawing>
                    <wp:anchor distT="0" distB="0" distL="114300" distR="114300" simplePos="0" relativeHeight="251653632" behindDoc="0" locked="0" layoutInCell="1" allowOverlap="1" wp14:anchorId="2A9F2914" wp14:editId="36F7BB2F">
                      <wp:simplePos x="0" y="0"/>
                      <wp:positionH relativeFrom="column">
                        <wp:posOffset>0</wp:posOffset>
                      </wp:positionH>
                      <wp:positionV relativeFrom="paragraph">
                        <wp:posOffset>-853441</wp:posOffset>
                      </wp:positionV>
                      <wp:extent cx="4228487" cy="1094511"/>
                      <wp:effectExtent l="0" t="0" r="0" b="0"/>
                      <wp:wrapNone/>
                      <wp:docPr id="12" name="Gruppieren 26"/>
                      <wp:cNvGraphicFramePr/>
                      <a:graphic xmlns:a="http://schemas.openxmlformats.org/drawingml/2006/main">
                        <a:graphicData uri="http://schemas.microsoft.com/office/word/2010/wordprocessingGroup">
                          <wpg:wgp>
                            <wpg:cNvGrpSpPr/>
                            <wpg:grpSpPr bwMode="auto">
                              <a:xfrm>
                                <a:off x="0" y="0"/>
                                <a:ext cx="4228486" cy="1094510"/>
                                <a:chOff x="0" y="0"/>
                                <a:chExt cx="4228486" cy="1094510"/>
                              </a:xfrm>
                            </wpg:grpSpPr>
                            <wps:wsp>
                              <wps:cNvPr id="1" name="Rechteck 1"/>
                              <wps:cNvSpPr/>
                              <wps:spPr bwMode="auto">
                                <a:xfrm>
                                  <a:off x="761888" y="639297"/>
                                  <a:ext cx="3466597" cy="428286"/>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BD747E" w14:textId="77777777" w:rsidR="004E195F" w:rsidRDefault="003821D4">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hteck 2"/>
                              <wps:cNvSpPr/>
                              <wps:spPr bwMode="auto">
                                <a:xfrm>
                                  <a:off x="0" y="0"/>
                                  <a:ext cx="4228486" cy="1094510"/>
                                </a:xfrm>
                                <a:prstGeom prst="rect">
                                  <a:avLst/>
                                </a:prstGeom>
                                <a:noFill/>
                                <a:ln w="9525">
                                  <a:noFill/>
                                  <a:miter lim="800000"/>
                                  <a:headEnd/>
                                  <a:tailEnd/>
                                </a:ln>
                              </wps:spPr>
                              <wps:txbx>
                                <w:txbxContent>
                                  <w:p w14:paraId="0185CEFF" w14:textId="77777777" w:rsidR="004E195F" w:rsidRDefault="003821D4">
                                    <w:pPr>
                                      <w:pStyle w:val="Kopfzeile"/>
                                      <w:rPr>
                                        <w:rFonts w:ascii="Helvetica 55" w:hAnsi="Helvetica 55"/>
                                        <w:b/>
                                        <w:sz w:val="88"/>
                                        <w:szCs w:val="88"/>
                                      </w:rPr>
                                    </w:pPr>
                                    <w:r>
                                      <w:rPr>
                                        <w:rFonts w:ascii="Helvetica 55" w:hAnsi="Helvetica 55"/>
                                        <w:b/>
                                        <w:sz w:val="88"/>
                                        <w:szCs w:val="88"/>
                                      </w:rPr>
                                      <w:t>IT2School</w:t>
                                    </w:r>
                                  </w:p>
                                  <w:p w14:paraId="0562BF5E" w14:textId="77777777" w:rsidR="004E195F" w:rsidRDefault="004E195F">
                                    <w:pPr>
                                      <w:spacing w:line="240" w:lineRule="auto"/>
                                      <w:jc w:val="both"/>
                                      <w:rPr>
                                        <w:sz w:val="18"/>
                                        <w:szCs w:val="15"/>
                                      </w:rPr>
                                    </w:pPr>
                                  </w:p>
                                  <w:p w14:paraId="38542B81" w14:textId="77777777" w:rsidR="004E195F" w:rsidRDefault="004E195F">
                                    <w:pPr>
                                      <w:spacing w:line="240" w:lineRule="auto"/>
                                      <w:jc w:val="both"/>
                                      <w:rPr>
                                        <w:sz w:val="18"/>
                                        <w:szCs w:val="15"/>
                                      </w:rPr>
                                    </w:pPr>
                                  </w:p>
                                  <w:p w14:paraId="1015B53D" w14:textId="77777777" w:rsidR="004E195F" w:rsidRDefault="004E195F">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A9F2914" id="Gruppieren 26" o:spid="_x0000_s1026" style="position:absolute;left:0;text-align:left;margin-left:0;margin-top:-67.2pt;width:332.95pt;height:86.2pt;z-index:251653632;mso-width-relative:margin;mso-height-relative:margin" coordsize="42284,10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">
                      <v:rect id="Rechteck 1" o:spid="_x0000_s1027" style="position:absolute;left:7618;top:6392;width:34666;height: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" fillcolor="#ffc000" stroked="f" strokeweight="1pt">
                        <v:textbox>
                          <w:txbxContent>
                            <w:p w14:paraId="72BD747E" w14:textId="77777777" w:rsidR="004E195F" w:rsidRDefault="003821D4">
                              <w:pPr>
                                <w:spacing w:line="240" w:lineRule="auto"/>
                                <w:jc w:val="center"/>
                              </w:pPr>
                              <w:r>
                                <w:rPr>
                                  <w:b/>
                                  <w:color w:val="FFFFFF" w:themeColor="background1"/>
                                  <w:sz w:val="40"/>
                                </w:rPr>
                                <w:t>Gemeinsam IT entdecken</w:t>
                              </w:r>
                            </w:p>
                          </w:txbxContent>
                        </v:textbox>
                      </v:rect>
                      <v:rect id="Rechteck 2" o:spid="_x0000_s1028" style="position:absolute;width:42284;height:10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0185CEFF" w14:textId="77777777" w:rsidR="004E195F" w:rsidRDefault="003821D4">
                              <w:pPr>
                                <w:pStyle w:val="Kopfzeile"/>
                                <w:rPr>
                                  <w:rFonts w:ascii="Helvetica 55" w:hAnsi="Helvetica 55"/>
                                  <w:b/>
                                  <w:sz w:val="88"/>
                                  <w:szCs w:val="88"/>
                                </w:rPr>
                              </w:pPr>
                              <w:r>
                                <w:rPr>
                                  <w:rFonts w:ascii="Helvetica 55" w:hAnsi="Helvetica 55"/>
                                  <w:b/>
                                  <w:sz w:val="88"/>
                                  <w:szCs w:val="88"/>
                                </w:rPr>
                                <w:t>IT2School</w:t>
                              </w:r>
                            </w:p>
                            <w:p w14:paraId="0562BF5E" w14:textId="77777777" w:rsidR="004E195F" w:rsidRDefault="004E195F">
                              <w:pPr>
                                <w:spacing w:line="240" w:lineRule="auto"/>
                                <w:jc w:val="both"/>
                                <w:rPr>
                                  <w:sz w:val="18"/>
                                  <w:szCs w:val="15"/>
                                </w:rPr>
                              </w:pPr>
                            </w:p>
                            <w:p w14:paraId="38542B81" w14:textId="77777777" w:rsidR="004E195F" w:rsidRDefault="004E195F">
                              <w:pPr>
                                <w:spacing w:line="240" w:lineRule="auto"/>
                                <w:jc w:val="both"/>
                                <w:rPr>
                                  <w:sz w:val="18"/>
                                  <w:szCs w:val="15"/>
                                </w:rPr>
                              </w:pPr>
                            </w:p>
                            <w:p w14:paraId="1015B53D" w14:textId="77777777" w:rsidR="004E195F" w:rsidRDefault="004E195F">
                              <w:pPr>
                                <w:spacing w:line="240" w:lineRule="auto"/>
                                <w:jc w:val="both"/>
                                <w:rPr>
                                  <w:sz w:val="18"/>
                                  <w:szCs w:val="15"/>
                                </w:rPr>
                              </w:pPr>
                            </w:p>
                          </w:txbxContent>
                        </v:textbox>
                      </v:rect>
                    </v:group>
                  </w:pict>
                </mc:Fallback>
              </mc:AlternateContent>
            </w:r>
          </w:p>
        </w:tc>
      </w:tr>
    </w:tbl>
    <w:p w14:paraId="6EDE390E" w14:textId="77777777" w:rsidR="006926AD" w:rsidRPr="009727D9" w:rsidRDefault="003821D4" w:rsidP="00A646F0">
      <w:pPr>
        <w:spacing w:line="259" w:lineRule="auto"/>
        <w:rPr>
          <w:rFonts w:asciiTheme="minorHAnsi" w:eastAsia="Times New Roman" w:hAnsiTheme="minorHAnsi" w:cstheme="minorHAnsi"/>
          <w:b/>
          <w:color w:val="000000"/>
          <w:sz w:val="56"/>
          <w:szCs w:val="56"/>
        </w:rPr>
      </w:pPr>
      <w:r w:rsidRPr="009727D9">
        <w:rPr>
          <w:rFonts w:asciiTheme="minorHAnsi" w:eastAsia="Times New Roman" w:hAnsiTheme="minorHAnsi" w:cstheme="minorHAnsi"/>
          <w:b/>
          <w:color w:val="000000"/>
          <w:sz w:val="56"/>
          <w:szCs w:val="56"/>
        </w:rPr>
        <w:t>Einleitung KI-Module</w:t>
      </w:r>
    </w:p>
    <w:p w14:paraId="0EDDAF63" w14:textId="213E186F" w:rsidR="00AD4782" w:rsidRPr="009727D9" w:rsidRDefault="00AD4782" w:rsidP="00A646F0">
      <w:pPr>
        <w:spacing w:line="259" w:lineRule="auto"/>
        <w:rPr>
          <w:rFonts w:asciiTheme="minorHAnsi" w:hAnsiTheme="minorHAnsi" w:cstheme="minorHAnsi"/>
        </w:rPr>
      </w:pPr>
      <w:r w:rsidRPr="009727D9">
        <w:rPr>
          <w:rFonts w:asciiTheme="minorHAnsi" w:hAnsiTheme="minorHAnsi" w:cstheme="minorHAnsi"/>
        </w:rPr>
        <w:br w:type="page"/>
      </w:r>
      <w:r w:rsidR="005B68B8">
        <w:rPr>
          <w:rFonts w:asciiTheme="minorHAnsi" w:hAnsiTheme="minorHAnsi" w:cstheme="minorHAnsi"/>
        </w:rPr>
        <w:lastRenderedPageBreak/>
        <w:t>von Ira Diethelm</w:t>
      </w:r>
    </w:p>
    <w:p w14:paraId="16D46EAE" w14:textId="77777777" w:rsidR="004E195F" w:rsidRPr="009727D9" w:rsidRDefault="004E195F">
      <w:pPr>
        <w:rPr>
          <w:rFonts w:asciiTheme="minorHAnsi" w:hAnsiTheme="minorHAnsi" w:cstheme="minorHAnsi"/>
        </w:rPr>
      </w:pPr>
    </w:p>
    <w:sdt>
      <w:sdtPr>
        <w:rPr>
          <w:rFonts w:asciiTheme="minorHAnsi" w:hAnsiTheme="minorHAnsi" w:cstheme="minorHAnsi"/>
        </w:rPr>
        <w:id w:val="-851097492"/>
        <w:docPartObj>
          <w:docPartGallery w:val="Table of Contents"/>
          <w:docPartUnique/>
        </w:docPartObj>
      </w:sdtPr>
      <w:sdtContent>
        <w:p w14:paraId="10131EE4" w14:textId="77777777" w:rsidR="004E195F" w:rsidRPr="009727D9" w:rsidRDefault="003821D4">
          <w:pPr>
            <w:spacing w:line="259" w:lineRule="auto"/>
            <w:rPr>
              <w:rStyle w:val="WF-InhaltsverzeichnisZchn"/>
              <w:rFonts w:asciiTheme="minorHAnsi" w:hAnsiTheme="minorHAnsi" w:cstheme="minorHAnsi"/>
            </w:rPr>
          </w:pPr>
          <w:r w:rsidRPr="009727D9">
            <w:rPr>
              <w:rStyle w:val="WF-InhaltsverzeichnisZchn"/>
              <w:rFonts w:asciiTheme="minorHAnsi" w:hAnsiTheme="minorHAnsi" w:cstheme="minorHAnsi"/>
            </w:rPr>
            <w:t>Inhalt</w:t>
          </w:r>
        </w:p>
        <w:p w14:paraId="48BD9F55" w14:textId="2FD1BD39" w:rsidR="007866A4" w:rsidRDefault="003821D4">
          <w:pPr>
            <w:pStyle w:val="Verzeichnis1"/>
            <w:tabs>
              <w:tab w:val="left" w:pos="440"/>
              <w:tab w:val="right" w:leader="dot" w:pos="8834"/>
            </w:tabs>
            <w:rPr>
              <w:rFonts w:asciiTheme="minorHAnsi" w:eastAsiaTheme="minorEastAsia" w:hAnsiTheme="minorHAnsi" w:cstheme="minorBidi"/>
              <w:bCs w:val="0"/>
              <w:noProof/>
              <w:sz w:val="22"/>
            </w:rPr>
          </w:pPr>
          <w:r w:rsidRPr="009727D9">
            <w:rPr>
              <w:rFonts w:asciiTheme="minorHAnsi" w:hAnsiTheme="minorHAnsi" w:cstheme="minorHAnsi"/>
              <w:bCs w:val="0"/>
            </w:rPr>
            <w:fldChar w:fldCharType="begin"/>
          </w:r>
          <w:r w:rsidRPr="009727D9">
            <w:rPr>
              <w:rFonts w:asciiTheme="minorHAnsi" w:hAnsiTheme="minorHAnsi" w:cstheme="minorHAnsi"/>
            </w:rPr>
            <w:instrText xml:space="preserve"> TOC \o "1-3" \h \z \u </w:instrText>
          </w:r>
          <w:r w:rsidRPr="009727D9">
            <w:rPr>
              <w:rFonts w:asciiTheme="minorHAnsi" w:hAnsiTheme="minorHAnsi" w:cstheme="minorHAnsi"/>
              <w:bCs w:val="0"/>
            </w:rPr>
            <w:fldChar w:fldCharType="separate"/>
          </w:r>
          <w:hyperlink w:anchor="_Toc97887465" w:history="1">
            <w:r w:rsidR="007866A4" w:rsidRPr="00C72A39">
              <w:rPr>
                <w:rStyle w:val="Hyperlink"/>
                <w:rFonts w:cstheme="minorHAnsi"/>
                <w:noProof/>
              </w:rPr>
              <w:t>1</w:t>
            </w:r>
            <w:r w:rsidR="007866A4">
              <w:rPr>
                <w:rFonts w:asciiTheme="minorHAnsi" w:eastAsiaTheme="minorEastAsia" w:hAnsiTheme="minorHAnsi" w:cstheme="minorBidi"/>
                <w:bCs w:val="0"/>
                <w:noProof/>
                <w:sz w:val="22"/>
              </w:rPr>
              <w:tab/>
            </w:r>
            <w:r w:rsidR="007866A4" w:rsidRPr="00C72A39">
              <w:rPr>
                <w:rStyle w:val="Hyperlink"/>
                <w:rFonts w:cstheme="minorHAnsi"/>
                <w:noProof/>
              </w:rPr>
              <w:t>Einführung in IT2School und die KI-Module</w:t>
            </w:r>
            <w:r w:rsidR="007866A4">
              <w:rPr>
                <w:noProof/>
                <w:webHidden/>
              </w:rPr>
              <w:tab/>
            </w:r>
            <w:r w:rsidR="007866A4">
              <w:rPr>
                <w:noProof/>
                <w:webHidden/>
              </w:rPr>
              <w:fldChar w:fldCharType="begin"/>
            </w:r>
            <w:r w:rsidR="007866A4">
              <w:rPr>
                <w:noProof/>
                <w:webHidden/>
              </w:rPr>
              <w:instrText xml:space="preserve"> PAGEREF _Toc97887465 \h </w:instrText>
            </w:r>
            <w:r w:rsidR="007866A4">
              <w:rPr>
                <w:noProof/>
                <w:webHidden/>
              </w:rPr>
            </w:r>
            <w:r w:rsidR="007866A4">
              <w:rPr>
                <w:noProof/>
                <w:webHidden/>
              </w:rPr>
              <w:fldChar w:fldCharType="separate"/>
            </w:r>
            <w:r w:rsidR="007866A4">
              <w:rPr>
                <w:noProof/>
                <w:webHidden/>
              </w:rPr>
              <w:t>3</w:t>
            </w:r>
            <w:r w:rsidR="007866A4">
              <w:rPr>
                <w:noProof/>
                <w:webHidden/>
              </w:rPr>
              <w:fldChar w:fldCharType="end"/>
            </w:r>
          </w:hyperlink>
        </w:p>
        <w:p w14:paraId="2D96657C" w14:textId="7AE39118"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66" w:history="1">
            <w:r w:rsidR="007866A4" w:rsidRPr="00C72A39">
              <w:rPr>
                <w:rStyle w:val="Hyperlink"/>
                <w:rFonts w:cstheme="minorHAnsi"/>
                <w:noProof/>
              </w:rPr>
              <w:t>2</w:t>
            </w:r>
            <w:r w:rsidR="007866A4">
              <w:rPr>
                <w:rFonts w:asciiTheme="minorHAnsi" w:eastAsiaTheme="minorEastAsia" w:hAnsiTheme="minorHAnsi" w:cstheme="minorBidi"/>
                <w:bCs w:val="0"/>
                <w:noProof/>
                <w:sz w:val="22"/>
              </w:rPr>
              <w:tab/>
            </w:r>
            <w:r w:rsidR="007866A4" w:rsidRPr="00C72A39">
              <w:rPr>
                <w:rStyle w:val="Hyperlink"/>
                <w:rFonts w:cstheme="minorHAnsi"/>
                <w:noProof/>
              </w:rPr>
              <w:t>Definitionen, Geschichte und Entmystifizierung von KI</w:t>
            </w:r>
            <w:r w:rsidR="007866A4">
              <w:rPr>
                <w:noProof/>
                <w:webHidden/>
              </w:rPr>
              <w:tab/>
            </w:r>
            <w:r w:rsidR="007866A4">
              <w:rPr>
                <w:noProof/>
                <w:webHidden/>
              </w:rPr>
              <w:fldChar w:fldCharType="begin"/>
            </w:r>
            <w:r w:rsidR="007866A4">
              <w:rPr>
                <w:noProof/>
                <w:webHidden/>
              </w:rPr>
              <w:instrText xml:space="preserve"> PAGEREF _Toc97887466 \h </w:instrText>
            </w:r>
            <w:r w:rsidR="007866A4">
              <w:rPr>
                <w:noProof/>
                <w:webHidden/>
              </w:rPr>
            </w:r>
            <w:r w:rsidR="007866A4">
              <w:rPr>
                <w:noProof/>
                <w:webHidden/>
              </w:rPr>
              <w:fldChar w:fldCharType="separate"/>
            </w:r>
            <w:r w:rsidR="007866A4">
              <w:rPr>
                <w:noProof/>
                <w:webHidden/>
              </w:rPr>
              <w:t>5</w:t>
            </w:r>
            <w:r w:rsidR="007866A4">
              <w:rPr>
                <w:noProof/>
                <w:webHidden/>
              </w:rPr>
              <w:fldChar w:fldCharType="end"/>
            </w:r>
          </w:hyperlink>
        </w:p>
        <w:p w14:paraId="7DC00535" w14:textId="7271D2E6"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67" w:history="1">
            <w:r w:rsidR="007866A4" w:rsidRPr="00C72A39">
              <w:rPr>
                <w:rStyle w:val="Hyperlink"/>
                <w:rFonts w:cstheme="minorHAnsi"/>
                <w:noProof/>
              </w:rPr>
              <w:t>3</w:t>
            </w:r>
            <w:r w:rsidR="007866A4">
              <w:rPr>
                <w:rFonts w:asciiTheme="minorHAnsi" w:eastAsiaTheme="minorEastAsia" w:hAnsiTheme="minorHAnsi" w:cstheme="minorBidi"/>
                <w:bCs w:val="0"/>
                <w:noProof/>
                <w:sz w:val="22"/>
              </w:rPr>
              <w:tab/>
            </w:r>
            <w:r w:rsidR="007866A4" w:rsidRPr="00C72A39">
              <w:rPr>
                <w:rStyle w:val="Hyperlink"/>
                <w:rFonts w:cstheme="minorHAnsi"/>
                <w:noProof/>
              </w:rPr>
              <w:t xml:space="preserve">Die KI-Module von IT2School </w:t>
            </w:r>
            <w:r w:rsidR="007866A4" w:rsidRPr="00C72A39">
              <w:rPr>
                <w:rStyle w:val="Hyperlink"/>
                <w:rFonts w:cstheme="minorHAnsi"/>
                <w:noProof/>
              </w:rPr>
              <w:noBreakHyphen/>
              <w:t xml:space="preserve"> eine Übersicht</w:t>
            </w:r>
            <w:r w:rsidR="007866A4">
              <w:rPr>
                <w:noProof/>
                <w:webHidden/>
              </w:rPr>
              <w:tab/>
            </w:r>
            <w:r w:rsidR="007866A4">
              <w:rPr>
                <w:noProof/>
                <w:webHidden/>
              </w:rPr>
              <w:fldChar w:fldCharType="begin"/>
            </w:r>
            <w:r w:rsidR="007866A4">
              <w:rPr>
                <w:noProof/>
                <w:webHidden/>
              </w:rPr>
              <w:instrText xml:space="preserve"> PAGEREF _Toc97887467 \h </w:instrText>
            </w:r>
            <w:r w:rsidR="007866A4">
              <w:rPr>
                <w:noProof/>
                <w:webHidden/>
              </w:rPr>
            </w:r>
            <w:r w:rsidR="007866A4">
              <w:rPr>
                <w:noProof/>
                <w:webHidden/>
              </w:rPr>
              <w:fldChar w:fldCharType="separate"/>
            </w:r>
            <w:r w:rsidR="007866A4">
              <w:rPr>
                <w:noProof/>
                <w:webHidden/>
              </w:rPr>
              <w:t>7</w:t>
            </w:r>
            <w:r w:rsidR="007866A4">
              <w:rPr>
                <w:noProof/>
                <w:webHidden/>
              </w:rPr>
              <w:fldChar w:fldCharType="end"/>
            </w:r>
          </w:hyperlink>
        </w:p>
        <w:p w14:paraId="4A94C72D" w14:textId="203FBA79"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68" w:history="1">
            <w:r w:rsidR="007866A4" w:rsidRPr="00C72A39">
              <w:rPr>
                <w:rStyle w:val="Hyperlink"/>
                <w:rFonts w:cstheme="minorHAnsi"/>
                <w:noProof/>
              </w:rPr>
              <w:t>4</w:t>
            </w:r>
            <w:r w:rsidR="007866A4">
              <w:rPr>
                <w:rFonts w:asciiTheme="minorHAnsi" w:eastAsiaTheme="minorEastAsia" w:hAnsiTheme="minorHAnsi" w:cstheme="minorBidi"/>
                <w:bCs w:val="0"/>
                <w:noProof/>
                <w:sz w:val="22"/>
              </w:rPr>
              <w:tab/>
            </w:r>
            <w:r w:rsidR="007866A4" w:rsidRPr="00C72A39">
              <w:rPr>
                <w:rStyle w:val="Hyperlink"/>
                <w:rFonts w:cstheme="minorHAnsi"/>
                <w:noProof/>
              </w:rPr>
              <w:t>Mögliche Reihungen der Module zu KI</w:t>
            </w:r>
            <w:r w:rsidR="007866A4">
              <w:rPr>
                <w:noProof/>
                <w:webHidden/>
              </w:rPr>
              <w:tab/>
            </w:r>
            <w:r w:rsidR="007866A4">
              <w:rPr>
                <w:noProof/>
                <w:webHidden/>
              </w:rPr>
              <w:fldChar w:fldCharType="begin"/>
            </w:r>
            <w:r w:rsidR="007866A4">
              <w:rPr>
                <w:noProof/>
                <w:webHidden/>
              </w:rPr>
              <w:instrText xml:space="preserve"> PAGEREF _Toc97887468 \h </w:instrText>
            </w:r>
            <w:r w:rsidR="007866A4">
              <w:rPr>
                <w:noProof/>
                <w:webHidden/>
              </w:rPr>
            </w:r>
            <w:r w:rsidR="007866A4">
              <w:rPr>
                <w:noProof/>
                <w:webHidden/>
              </w:rPr>
              <w:fldChar w:fldCharType="separate"/>
            </w:r>
            <w:r w:rsidR="007866A4">
              <w:rPr>
                <w:noProof/>
                <w:webHidden/>
              </w:rPr>
              <w:t>10</w:t>
            </w:r>
            <w:r w:rsidR="007866A4">
              <w:rPr>
                <w:noProof/>
                <w:webHidden/>
              </w:rPr>
              <w:fldChar w:fldCharType="end"/>
            </w:r>
          </w:hyperlink>
        </w:p>
        <w:p w14:paraId="48A9EC2E" w14:textId="09CC21D7"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69" w:history="1">
            <w:r w:rsidR="007866A4" w:rsidRPr="00C72A39">
              <w:rPr>
                <w:rStyle w:val="Hyperlink"/>
                <w:rFonts w:cstheme="minorHAnsi"/>
                <w:noProof/>
              </w:rPr>
              <w:t>5</w:t>
            </w:r>
            <w:r w:rsidR="007866A4">
              <w:rPr>
                <w:rFonts w:asciiTheme="minorHAnsi" w:eastAsiaTheme="minorEastAsia" w:hAnsiTheme="minorHAnsi" w:cstheme="minorBidi"/>
                <w:bCs w:val="0"/>
                <w:noProof/>
                <w:sz w:val="22"/>
              </w:rPr>
              <w:tab/>
            </w:r>
            <w:r w:rsidR="007866A4" w:rsidRPr="00C72A39">
              <w:rPr>
                <w:rStyle w:val="Hyperlink"/>
                <w:rFonts w:cstheme="minorHAnsi"/>
                <w:noProof/>
              </w:rPr>
              <w:t>Kommentare zu den Arbeitsmaterialien</w:t>
            </w:r>
            <w:r w:rsidR="007866A4">
              <w:rPr>
                <w:noProof/>
                <w:webHidden/>
              </w:rPr>
              <w:tab/>
            </w:r>
            <w:r w:rsidR="007866A4">
              <w:rPr>
                <w:noProof/>
                <w:webHidden/>
              </w:rPr>
              <w:fldChar w:fldCharType="begin"/>
            </w:r>
            <w:r w:rsidR="007866A4">
              <w:rPr>
                <w:noProof/>
                <w:webHidden/>
              </w:rPr>
              <w:instrText xml:space="preserve"> PAGEREF _Toc97887469 \h </w:instrText>
            </w:r>
            <w:r w:rsidR="007866A4">
              <w:rPr>
                <w:noProof/>
                <w:webHidden/>
              </w:rPr>
            </w:r>
            <w:r w:rsidR="007866A4">
              <w:rPr>
                <w:noProof/>
                <w:webHidden/>
              </w:rPr>
              <w:fldChar w:fldCharType="separate"/>
            </w:r>
            <w:r w:rsidR="007866A4">
              <w:rPr>
                <w:noProof/>
                <w:webHidden/>
              </w:rPr>
              <w:t>12</w:t>
            </w:r>
            <w:r w:rsidR="007866A4">
              <w:rPr>
                <w:noProof/>
                <w:webHidden/>
              </w:rPr>
              <w:fldChar w:fldCharType="end"/>
            </w:r>
          </w:hyperlink>
        </w:p>
        <w:p w14:paraId="39D66A97" w14:textId="330A8D9F"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70" w:history="1">
            <w:r w:rsidR="007866A4" w:rsidRPr="00C72A39">
              <w:rPr>
                <w:rStyle w:val="Hyperlink"/>
                <w:noProof/>
              </w:rPr>
              <w:t>6</w:t>
            </w:r>
            <w:r w:rsidR="007866A4">
              <w:rPr>
                <w:rFonts w:asciiTheme="minorHAnsi" w:eastAsiaTheme="minorEastAsia" w:hAnsiTheme="minorHAnsi" w:cstheme="minorBidi"/>
                <w:bCs w:val="0"/>
                <w:noProof/>
                <w:sz w:val="22"/>
              </w:rPr>
              <w:tab/>
            </w:r>
            <w:r w:rsidR="007866A4" w:rsidRPr="00C72A39">
              <w:rPr>
                <w:rStyle w:val="Hyperlink"/>
                <w:noProof/>
              </w:rPr>
              <w:t xml:space="preserve">Bestandteile von den KI-Modulen </w:t>
            </w:r>
            <w:r w:rsidR="007866A4">
              <w:rPr>
                <w:noProof/>
                <w:webHidden/>
              </w:rPr>
              <w:tab/>
            </w:r>
            <w:r w:rsidR="007866A4">
              <w:rPr>
                <w:noProof/>
                <w:webHidden/>
              </w:rPr>
              <w:fldChar w:fldCharType="begin"/>
            </w:r>
            <w:r w:rsidR="007866A4">
              <w:rPr>
                <w:noProof/>
                <w:webHidden/>
              </w:rPr>
              <w:instrText xml:space="preserve"> PAGEREF _Toc97887470 \h </w:instrText>
            </w:r>
            <w:r w:rsidR="007866A4">
              <w:rPr>
                <w:noProof/>
                <w:webHidden/>
              </w:rPr>
            </w:r>
            <w:r w:rsidR="007866A4">
              <w:rPr>
                <w:noProof/>
                <w:webHidden/>
              </w:rPr>
              <w:fldChar w:fldCharType="separate"/>
            </w:r>
            <w:r w:rsidR="007866A4">
              <w:rPr>
                <w:noProof/>
                <w:webHidden/>
              </w:rPr>
              <w:t>13</w:t>
            </w:r>
            <w:r w:rsidR="007866A4">
              <w:rPr>
                <w:noProof/>
                <w:webHidden/>
              </w:rPr>
              <w:fldChar w:fldCharType="end"/>
            </w:r>
          </w:hyperlink>
        </w:p>
        <w:p w14:paraId="71C40070" w14:textId="1F0887CB" w:rsidR="007866A4"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97887471" w:history="1">
            <w:r w:rsidR="007866A4" w:rsidRPr="00C72A39">
              <w:rPr>
                <w:rStyle w:val="Hyperlink"/>
                <w:rFonts w:cstheme="minorHAnsi"/>
                <w:noProof/>
              </w:rPr>
              <w:t>7</w:t>
            </w:r>
            <w:r w:rsidR="007866A4">
              <w:rPr>
                <w:rFonts w:asciiTheme="minorHAnsi" w:eastAsiaTheme="minorEastAsia" w:hAnsiTheme="minorHAnsi" w:cstheme="minorBidi"/>
                <w:bCs w:val="0"/>
                <w:noProof/>
                <w:sz w:val="22"/>
              </w:rPr>
              <w:tab/>
            </w:r>
            <w:r w:rsidR="007866A4" w:rsidRPr="00C72A39">
              <w:rPr>
                <w:rStyle w:val="Hyperlink"/>
                <w:rFonts w:cstheme="minorHAnsi"/>
                <w:noProof/>
              </w:rPr>
              <w:t>Literaturverzeichnis</w:t>
            </w:r>
            <w:r w:rsidR="007866A4">
              <w:rPr>
                <w:noProof/>
                <w:webHidden/>
              </w:rPr>
              <w:tab/>
            </w:r>
            <w:r w:rsidR="007866A4">
              <w:rPr>
                <w:noProof/>
                <w:webHidden/>
              </w:rPr>
              <w:fldChar w:fldCharType="begin"/>
            </w:r>
            <w:r w:rsidR="007866A4">
              <w:rPr>
                <w:noProof/>
                <w:webHidden/>
              </w:rPr>
              <w:instrText xml:space="preserve"> PAGEREF _Toc97887471 \h </w:instrText>
            </w:r>
            <w:r w:rsidR="007866A4">
              <w:rPr>
                <w:noProof/>
                <w:webHidden/>
              </w:rPr>
            </w:r>
            <w:r w:rsidR="007866A4">
              <w:rPr>
                <w:noProof/>
                <w:webHidden/>
              </w:rPr>
              <w:fldChar w:fldCharType="separate"/>
            </w:r>
            <w:r w:rsidR="007866A4">
              <w:rPr>
                <w:noProof/>
                <w:webHidden/>
              </w:rPr>
              <w:t>15</w:t>
            </w:r>
            <w:r w:rsidR="007866A4">
              <w:rPr>
                <w:noProof/>
                <w:webHidden/>
              </w:rPr>
              <w:fldChar w:fldCharType="end"/>
            </w:r>
          </w:hyperlink>
        </w:p>
        <w:p w14:paraId="739C769D" w14:textId="34049DDE" w:rsidR="004E195F" w:rsidRPr="009727D9" w:rsidRDefault="003821D4">
          <w:pPr>
            <w:rPr>
              <w:rFonts w:asciiTheme="minorHAnsi" w:hAnsiTheme="minorHAnsi" w:cstheme="minorHAnsi"/>
            </w:rPr>
          </w:pPr>
          <w:r w:rsidRPr="009727D9">
            <w:rPr>
              <w:rFonts w:asciiTheme="minorHAnsi" w:eastAsiaTheme="minorEastAsia" w:hAnsiTheme="minorHAnsi" w:cstheme="minorHAnsi"/>
              <w:b/>
              <w:bCs w:val="0"/>
            </w:rPr>
            <w:fldChar w:fldCharType="end"/>
          </w:r>
        </w:p>
      </w:sdtContent>
    </w:sdt>
    <w:p w14:paraId="547F5580"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br w:type="page"/>
      </w:r>
    </w:p>
    <w:p w14:paraId="34000211" w14:textId="77777777" w:rsidR="004E195F" w:rsidRPr="009727D9" w:rsidRDefault="003821D4">
      <w:pPr>
        <w:pStyle w:val="berschrift1"/>
        <w:rPr>
          <w:rFonts w:asciiTheme="minorHAnsi" w:hAnsiTheme="minorHAnsi" w:cstheme="minorHAnsi"/>
        </w:rPr>
      </w:pPr>
      <w:bookmarkStart w:id="0" w:name="_Toc433292495"/>
      <w:bookmarkStart w:id="1" w:name="_Toc97887465"/>
      <w:r w:rsidRPr="009727D9">
        <w:rPr>
          <w:rFonts w:asciiTheme="minorHAnsi" w:eastAsiaTheme="minorEastAsia" w:hAnsiTheme="minorHAnsi" w:cstheme="minorHAnsi"/>
        </w:rPr>
        <w:lastRenderedPageBreak/>
        <w:t>Einführung</w:t>
      </w:r>
      <w:bookmarkEnd w:id="0"/>
      <w:r w:rsidRPr="009727D9">
        <w:rPr>
          <w:rFonts w:asciiTheme="minorHAnsi" w:eastAsiaTheme="minorEastAsia" w:hAnsiTheme="minorHAnsi" w:cstheme="minorHAnsi"/>
        </w:rPr>
        <w:t xml:space="preserve"> in IT2School und die KI-Module</w:t>
      </w:r>
      <w:bookmarkEnd w:id="1"/>
    </w:p>
    <w:p w14:paraId="7F5C1599" w14:textId="726ABCB4" w:rsidR="004E195F" w:rsidRPr="009727D9" w:rsidRDefault="003821D4">
      <w:pPr>
        <w:rPr>
          <w:rFonts w:asciiTheme="minorHAnsi" w:hAnsiTheme="minorHAnsi" w:cstheme="minorHAnsi"/>
        </w:rPr>
      </w:pPr>
      <w:r w:rsidRPr="009727D9">
        <w:rPr>
          <w:rFonts w:asciiTheme="minorHAnsi" w:eastAsiaTheme="minorEastAsia" w:hAnsiTheme="minorHAnsi" w:cstheme="minorHAnsi"/>
        </w:rPr>
        <w:t>Informatik und Informationstechnologie (IT) beschreiben im Allgemeinen die Verarbeitung von Information</w:t>
      </w:r>
      <w:del w:id="2" w:author="Ira" w:date="2022-03-13T12:18:00Z">
        <w:r w:rsidRPr="009727D9" w:rsidDel="00814CDA">
          <w:rPr>
            <w:rFonts w:asciiTheme="minorHAnsi" w:eastAsiaTheme="minorEastAsia" w:hAnsiTheme="minorHAnsi" w:cstheme="minorHAnsi"/>
          </w:rPr>
          <w:delText>en</w:delText>
        </w:r>
      </w:del>
      <w:r w:rsidRPr="009727D9">
        <w:rPr>
          <w:rFonts w:asciiTheme="minorHAnsi" w:eastAsiaTheme="minorEastAsia" w:hAnsiTheme="minorHAnsi" w:cstheme="minorHAnsi"/>
        </w:rPr>
        <w:t xml:space="preserve"> und Daten mit</w:t>
      </w:r>
      <w:ins w:id="3" w:author="Ira" w:date="2022-03-13T12:18:00Z">
        <w:r w:rsidR="00814CDA">
          <w:rPr>
            <w:rFonts w:asciiTheme="minorHAnsi" w:eastAsiaTheme="minorEastAsia" w:hAnsiTheme="minorHAnsi" w:cstheme="minorHAnsi"/>
          </w:rPr>
          <w:t>hilfe von</w:t>
        </w:r>
      </w:ins>
      <w:r w:rsidRPr="009727D9">
        <w:rPr>
          <w:rFonts w:asciiTheme="minorHAnsi" w:eastAsiaTheme="minorEastAsia" w:hAnsiTheme="minorHAnsi" w:cstheme="minorHAnsi"/>
        </w:rPr>
        <w:t xml:space="preserve"> Computer</w:t>
      </w:r>
      <w:del w:id="4" w:author="Ira" w:date="2022-03-13T12:17:00Z">
        <w:r w:rsidRPr="009727D9" w:rsidDel="00814CDA">
          <w:rPr>
            <w:rFonts w:asciiTheme="minorHAnsi" w:eastAsiaTheme="minorEastAsia" w:hAnsiTheme="minorHAnsi" w:cstheme="minorHAnsi"/>
          </w:rPr>
          <w:delText>-Systemen</w:delText>
        </w:r>
      </w:del>
      <w:ins w:id="5" w:author="Ira" w:date="2022-03-13T12:17:00Z">
        <w:r w:rsidR="00814CDA">
          <w:rPr>
            <w:rFonts w:asciiTheme="minorHAnsi" w:eastAsiaTheme="minorEastAsia" w:hAnsiTheme="minorHAnsi" w:cstheme="minorHAnsi"/>
          </w:rPr>
          <w:t>n</w:t>
        </w:r>
      </w:ins>
      <w:r w:rsidRPr="009727D9">
        <w:rPr>
          <w:rFonts w:asciiTheme="minorHAnsi" w:eastAsiaTheme="minorEastAsia" w:hAnsiTheme="minorHAnsi" w:cstheme="minorHAnsi"/>
        </w:rPr>
        <w:t>. Dies passiert vielerorts, oft aber versteckt. Im Projekt IT2School können Schüler*innen unterschiedlicher Schulstufen Informatik und IT</w:t>
      </w:r>
      <w:r w:rsidR="00AD4782" w:rsidRPr="009727D9">
        <w:rPr>
          <w:rFonts w:asciiTheme="minorHAnsi" w:eastAsiaTheme="minorEastAsia" w:hAnsiTheme="minorHAnsi" w:cstheme="minorHAnsi"/>
        </w:rPr>
        <w:t xml:space="preserve"> spielend entdecken,</w:t>
      </w:r>
      <w:r w:rsidRPr="009727D9">
        <w:rPr>
          <w:rFonts w:asciiTheme="minorHAnsi" w:eastAsiaTheme="minorEastAsia" w:hAnsiTheme="minorHAnsi" w:cstheme="minorHAnsi"/>
        </w:rPr>
        <w:t xml:space="preserve"> ausprobieren</w:t>
      </w:r>
      <w:r w:rsidR="00AD4782" w:rsidRPr="009727D9">
        <w:rPr>
          <w:rFonts w:asciiTheme="minorHAnsi" w:eastAsiaTheme="minorEastAsia" w:hAnsiTheme="minorHAnsi" w:cstheme="minorHAnsi"/>
        </w:rPr>
        <w:t xml:space="preserve"> und erforschen</w:t>
      </w:r>
      <w:r w:rsidRPr="009727D9">
        <w:rPr>
          <w:rFonts w:asciiTheme="minorHAnsi" w:eastAsiaTheme="minorEastAsia" w:hAnsiTheme="minorHAnsi" w:cstheme="minorHAnsi"/>
        </w:rPr>
        <w:t>. Sie werden so zu Expert*innen, die Informationstechnologie im Alltag hinterfragen, kreativ einsetzen, Neues erfinden und eigene Ideen umsetzen können. Ziel des Projekts ist es, Informatik auf spielerische Weise zu vermitteln. Kinder und Jugendliche sollen Informatiksysteme verstehen, aktiv gestalten und selbstbewusst und mündig mit ihnen interagieren.</w:t>
      </w:r>
    </w:p>
    <w:p w14:paraId="62DD87B6" w14:textId="2A71BFF3" w:rsidR="004E195F" w:rsidRPr="009727D9" w:rsidRDefault="003821D4">
      <w:pPr>
        <w:rPr>
          <w:rFonts w:asciiTheme="minorHAnsi" w:hAnsiTheme="minorHAnsi" w:cstheme="minorHAnsi"/>
        </w:rPr>
      </w:pPr>
      <w:r w:rsidRPr="009727D9">
        <w:rPr>
          <w:rFonts w:asciiTheme="minorHAnsi" w:eastAsiaTheme="minorEastAsia" w:hAnsiTheme="minorHAnsi" w:cstheme="minorHAnsi"/>
        </w:rPr>
        <w:t>Künstliche Intelligenz</w:t>
      </w:r>
      <w:r w:rsidR="00AD4782" w:rsidRPr="009727D9">
        <w:rPr>
          <w:rFonts w:asciiTheme="minorHAnsi" w:eastAsiaTheme="minorEastAsia" w:hAnsiTheme="minorHAnsi" w:cstheme="minorHAnsi"/>
        </w:rPr>
        <w:t xml:space="preserve"> wirkt</w:t>
      </w:r>
      <w:r w:rsidRPr="009727D9">
        <w:rPr>
          <w:rFonts w:asciiTheme="minorHAnsi" w:eastAsiaTheme="minorEastAsia" w:hAnsiTheme="minorHAnsi" w:cstheme="minorHAnsi"/>
        </w:rPr>
        <w:t xml:space="preserve"> für </w:t>
      </w:r>
      <w:r w:rsidR="00AD4782" w:rsidRPr="009727D9">
        <w:rPr>
          <w:rFonts w:asciiTheme="minorHAnsi" w:eastAsiaTheme="minorEastAsia" w:hAnsiTheme="minorHAnsi" w:cstheme="minorHAnsi"/>
        </w:rPr>
        <w:t>große Teile der</w:t>
      </w:r>
      <w:r w:rsidRPr="009727D9">
        <w:rPr>
          <w:rFonts w:asciiTheme="minorHAnsi" w:eastAsiaTheme="minorEastAsia" w:hAnsiTheme="minorHAnsi" w:cstheme="minorHAnsi"/>
        </w:rPr>
        <w:t xml:space="preserve"> Gesellschaft </w:t>
      </w:r>
      <w:r w:rsidR="00AD4782" w:rsidRPr="009727D9">
        <w:rPr>
          <w:rFonts w:asciiTheme="minorHAnsi" w:eastAsiaTheme="minorEastAsia" w:hAnsiTheme="minorHAnsi" w:cstheme="minorHAnsi"/>
        </w:rPr>
        <w:t xml:space="preserve">wie </w:t>
      </w:r>
      <w:r w:rsidRPr="009727D9">
        <w:rPr>
          <w:rFonts w:asciiTheme="minorHAnsi" w:eastAsiaTheme="minorEastAsia" w:hAnsiTheme="minorHAnsi" w:cstheme="minorHAnsi"/>
        </w:rPr>
        <w:t>ein neues Thema</w:t>
      </w:r>
      <w:r w:rsidR="00AD4782" w:rsidRPr="009727D9">
        <w:rPr>
          <w:rFonts w:asciiTheme="minorHAnsi" w:eastAsiaTheme="minorEastAsia" w:hAnsiTheme="minorHAnsi" w:cstheme="minorHAnsi"/>
        </w:rPr>
        <w:t>, ist aber</w:t>
      </w:r>
      <w:r w:rsidRPr="009727D9">
        <w:rPr>
          <w:rFonts w:asciiTheme="minorHAnsi" w:eastAsiaTheme="minorEastAsia" w:hAnsiTheme="minorHAnsi" w:cstheme="minorHAnsi"/>
        </w:rPr>
        <w:t xml:space="preserve"> geschichtlich untrennbar mit der Informatik verbunden. Schon 1950 hat eine der wichtigsten Persönlichkeiten der Informatik, Alan Turing, die Frage gestellt, ob Maschinen denken können. Er erfand das sog. Imitationsspiel (Imitation-Game</w:t>
      </w:r>
      <w:r w:rsidRPr="009727D9">
        <w:rPr>
          <w:rStyle w:val="Funotenzeichen"/>
          <w:rFonts w:asciiTheme="minorHAnsi" w:eastAsiaTheme="minorEastAsia" w:hAnsiTheme="minorHAnsi" w:cstheme="minorHAnsi"/>
        </w:rPr>
        <w:footnoteReference w:id="1"/>
      </w:r>
      <w:r w:rsidRPr="009727D9">
        <w:rPr>
          <w:rFonts w:asciiTheme="minorHAnsi" w:eastAsiaTheme="minorEastAsia" w:hAnsiTheme="minorHAnsi" w:cstheme="minorHAnsi"/>
        </w:rPr>
        <w:t xml:space="preserve">), das heute als Turing-Test bekannt ist, um festzustellen, ob eine Maschine intelligent ist oder nicht. Seither versuchen Forscher*innen Maschinen zu konstruieren, die diesen Test bestehen und den Menschen behilflich sind. Während viele dieser Überlegungen früher durch die begrenzte Rechenkapazität normaler Computer eher theoretisch blieben oder in Spezial-Laboren umgesetzt wurden, nehmen (vermeintlich) intelligente Sprachassistenten inzwischen die Rolle von </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Familienmitgliedern</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 ein. </w:t>
      </w:r>
    </w:p>
    <w:p w14:paraId="2D47EFF0" w14:textId="62565863" w:rsidR="004E195F" w:rsidRPr="009727D9" w:rsidRDefault="003821D4">
      <w:pPr>
        <w:rPr>
          <w:rFonts w:asciiTheme="minorHAnsi" w:hAnsiTheme="minorHAnsi" w:cstheme="minorHAnsi"/>
        </w:rPr>
      </w:pPr>
      <w:r w:rsidRPr="009727D9">
        <w:rPr>
          <w:rFonts w:asciiTheme="minorHAnsi" w:eastAsiaTheme="minorEastAsia" w:hAnsiTheme="minorHAnsi" w:cstheme="minorHAnsi"/>
        </w:rPr>
        <w:t>Die hier vorgestellten Module bieten Ihnen als Lehrkraft die Möglichkeit, die Breite des Themas KI als Lernbegleiter*in gemeinsam mit Ihren Schüler</w:t>
      </w:r>
      <w:r w:rsidR="006926AD"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innen zu entdecken und Kinder und Jugendliche aktiv bei der Beantwortung von im Unterricht entstehenden Fragen miteinzubeziehen, KI gemeinsam zu erkunden und (mit) KI selbst zu gestalten. </w:t>
      </w:r>
    </w:p>
    <w:p w14:paraId="2FD82A9A"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Der Themenkomplex Künstliche Intelligenz ist wie folgt in zwei Teil-Gruppen aufgeteilt:</w:t>
      </w:r>
    </w:p>
    <w:p w14:paraId="77DD0046" w14:textId="756FBFCC" w:rsidR="00C1075B" w:rsidRPr="009727D9" w:rsidRDefault="005B0388">
      <w:pPr>
        <w:rPr>
          <w:rFonts w:asciiTheme="minorHAnsi" w:hAnsiTheme="minorHAnsi" w:cstheme="minorHAnsi"/>
        </w:rPr>
      </w:pPr>
      <w:r w:rsidRPr="009727D9">
        <w:rPr>
          <w:rFonts w:asciiTheme="minorHAnsi" w:eastAsiaTheme="minorEastAsia" w:hAnsiTheme="minorHAnsi" w:cstheme="minorHAnsi"/>
          <w:noProof/>
        </w:rPr>
        <w:drawing>
          <wp:inline distT="0" distB="0" distL="0" distR="0" wp14:anchorId="5403C309" wp14:editId="2F5E2516">
            <wp:extent cx="5495585" cy="220094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7827" name=""/>
                    <pic:cNvPicPr>
                      <a:picLocks noChangeAspect="1"/>
                    </pic:cNvPicPr>
                  </pic:nvPicPr>
                  <pic:blipFill>
                    <a:blip r:embed="rId13"/>
                    <a:stretch/>
                  </pic:blipFill>
                  <pic:spPr bwMode="auto">
                    <a:xfrm>
                      <a:off x="0" y="0"/>
                      <a:ext cx="5495583" cy="2200945"/>
                    </a:xfrm>
                    <a:prstGeom prst="rect">
                      <a:avLst/>
                    </a:prstGeom>
                  </pic:spPr>
                </pic:pic>
              </a:graphicData>
            </a:graphic>
          </wp:inline>
        </w:drawing>
      </w:r>
    </w:p>
    <w:p w14:paraId="5B1DE7F9" w14:textId="77777777" w:rsidR="00C1075B" w:rsidRPr="009727D9" w:rsidRDefault="00C1075B">
      <w:pPr>
        <w:spacing w:line="259" w:lineRule="auto"/>
        <w:rPr>
          <w:rFonts w:asciiTheme="minorHAnsi" w:hAnsiTheme="minorHAnsi" w:cstheme="minorHAnsi"/>
        </w:rPr>
      </w:pPr>
      <w:r w:rsidRPr="009727D9">
        <w:rPr>
          <w:rFonts w:asciiTheme="minorHAnsi" w:hAnsiTheme="minorHAnsi" w:cstheme="minorHAnsi"/>
        </w:rPr>
        <w:br w:type="page"/>
      </w:r>
    </w:p>
    <w:p w14:paraId="5EEC9E93"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lastRenderedPageBreak/>
        <w:t xml:space="preserve">Die neuen KI-Module ergänzen die ursprünglichen vier Cluster von IT2School, die seit 2016 vielfältige Zugänge bieten, um </w:t>
      </w:r>
      <w:r w:rsidRPr="009727D9">
        <w:rPr>
          <w:rFonts w:asciiTheme="minorHAnsi" w:eastAsiaTheme="minorEastAsia" w:hAnsiTheme="minorHAnsi" w:cstheme="minorHAnsi"/>
          <w:noProof/>
        </w:rPr>
        <mc:AlternateContent>
          <mc:Choice Requires="wpg">
            <w:drawing>
              <wp:anchor distT="0" distB="0" distL="114300" distR="114300" simplePos="0" relativeHeight="251652608" behindDoc="1" locked="0" layoutInCell="1" allowOverlap="1" wp14:anchorId="58D4C886" wp14:editId="761D9D56">
                <wp:simplePos x="0" y="0"/>
                <wp:positionH relativeFrom="margin">
                  <wp:align>right</wp:align>
                </wp:positionH>
                <wp:positionV relativeFrom="paragraph">
                  <wp:posOffset>3809</wp:posOffset>
                </wp:positionV>
                <wp:extent cx="3205479" cy="1428750"/>
                <wp:effectExtent l="0" t="0" r="13969" b="19049"/>
                <wp:wrapTight wrapText="bothSides">
                  <wp:wrapPolygon edited="1">
                    <wp:start x="255" y="0"/>
                    <wp:lineTo x="0" y="576"/>
                    <wp:lineTo x="0" y="21024"/>
                    <wp:lineTo x="125" y="21600"/>
                    <wp:lineTo x="21435" y="21600"/>
                    <wp:lineTo x="21564" y="21024"/>
                    <wp:lineTo x="21564" y="576"/>
                    <wp:lineTo x="21307" y="0"/>
                    <wp:lineTo x="255" y="0"/>
                  </wp:wrapPolygon>
                </wp:wrapTight>
                <wp:docPr id="13" name="Diagramm 9"/>
                <wp:cNvGraphicFramePr/>
                <a:graphic xmlns:a="http://schemas.openxmlformats.org/drawingml/2006/main">
                  <a:graphicData uri="http://schemas.microsoft.com/office/word/2010/wordprocessingGroup">
                    <wpg:wgp>
                      <wpg:cNvGrpSpPr/>
                      <wpg:grpSpPr bwMode="auto">
                        <a:xfrm>
                          <a:off x="0" y="0"/>
                          <a:ext cx="0" cy="0"/>
                          <a:chOff x="0" y="0"/>
                          <a:chExt cx="0" cy="0"/>
                        </a:xfrm>
                      </wpg:grpSpPr>
                      <wpg:grpSp>
                        <wpg:cNvPr id="3" name="Gruppieren 3"/>
                        <wpg:cNvGrpSpPr/>
                        <wpg:grpSpPr bwMode="auto">
                          <a:xfrm>
                            <a:off x="444182" y="-444182"/>
                            <a:ext cx="714375" cy="1602740"/>
                            <a:chOff x="0" y="0"/>
                            <a:chExt cx="714375" cy="1602740"/>
                          </a:xfrm>
                        </wpg:grpSpPr>
                        <wps:wsp>
                          <wps:cNvPr id="4" name="Rechteck: eine Ecke abgerundet 4"/>
                          <wps:cNvSpPr/>
                          <wps:spPr bwMode="auto">
                            <a:xfrm rot="16199998">
                              <a:off x="0" y="0"/>
                              <a:ext cx="714375" cy="1602740"/>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5" name="Rechteck 5"/>
                          <wps:cNvSpPr/>
                          <wps:spPr bwMode="auto">
                            <a:xfrm rot="21600000">
                              <a:off x="-444182" y="444182"/>
                              <a:ext cx="1602740" cy="535781"/>
                            </a:xfrm>
                            <a:prstGeom prst="rect">
                              <a:avLst/>
                            </a:prstGeom>
                            <a:noFill/>
                            <a:ln>
                              <a:noFill/>
                            </a:ln>
                          </wps:spPr>
                          <wps:txbx>
                            <w:txbxContent>
                              <w:p w14:paraId="5DCC02E8" w14:textId="77777777" w:rsidR="004E195F" w:rsidRDefault="003821D4">
                                <w:r>
                                  <w:rPr>
                                    <w:rFonts w:ascii="Arial" w:hAnsi="Arial"/>
                                    <w:b/>
                                    <w:color w:val="000000"/>
                                    <w:szCs w:val="21"/>
                                  </w:rPr>
                                  <w:t>Kommunikation erkunden</w:t>
                                </w:r>
                              </w:p>
                            </w:txbxContent>
                          </wps:txbx>
                          <wps:bodyPr spcFirstLastPara="0" vert="horz" wrap="square" lIns="78232" tIns="78232" rIns="78232" bIns="78232" numCol="1" spcCol="1270" anchor="ctr" anchorCtr="0">
                            <a:noAutofit/>
                          </wps:bodyPr>
                        </wps:wsp>
                      </wpg:grpSp>
                      <wpg:grpSp>
                        <wpg:cNvPr id="6" name="Gruppieren 6"/>
                        <wpg:cNvGrpSpPr/>
                        <wpg:grpSpPr bwMode="auto">
                          <a:xfrm>
                            <a:off x="1602740" y="0"/>
                            <a:ext cx="1602740" cy="714375"/>
                            <a:chOff x="0" y="0"/>
                            <a:chExt cx="1602740" cy="714375"/>
                          </a:xfrm>
                        </wpg:grpSpPr>
                        <wps:wsp>
                          <wps:cNvPr id="7" name="Rechteck: eine Ecke abgerundet 7"/>
                          <wps:cNvSpPr/>
                          <wps:spPr bwMode="auto">
                            <a:xfrm>
                              <a:off x="0" y="0"/>
                              <a:ext cx="1602740" cy="714375"/>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8" name="Rechteck 8"/>
                          <wps:cNvSpPr/>
                          <wps:spPr bwMode="auto">
                            <a:xfrm>
                              <a:off x="0" y="0"/>
                              <a:ext cx="1602740" cy="535781"/>
                            </a:xfrm>
                            <a:prstGeom prst="rect">
                              <a:avLst/>
                            </a:prstGeom>
                            <a:noFill/>
                            <a:ln>
                              <a:noFill/>
                            </a:ln>
                          </wps:spPr>
                          <wps:txbx>
                            <w:txbxContent>
                              <w:p w14:paraId="0D0B8460" w14:textId="77777777" w:rsidR="004E195F" w:rsidRDefault="003821D4">
                                <w:r>
                                  <w:rPr>
                                    <w:rFonts w:ascii="Arial" w:hAnsi="Arial"/>
                                    <w:b/>
                                    <w:color w:val="000000"/>
                                    <w:szCs w:val="21"/>
                                  </w:rPr>
                                  <w:t>IT selber machen und teilen</w:t>
                                </w:r>
                              </w:p>
                            </w:txbxContent>
                          </wps:txbx>
                          <wps:bodyPr spcFirstLastPara="0" vert="horz" wrap="square" lIns="78232" tIns="78232" rIns="78232" bIns="78232" numCol="1" spcCol="1270" anchor="ctr" anchorCtr="0">
                            <a:noAutofit/>
                          </wps:bodyPr>
                        </wps:wsp>
                      </wpg:grpSp>
                      <wpg:grpSp>
                        <wpg:cNvPr id="9" name="Gruppieren 9"/>
                        <wpg:cNvGrpSpPr/>
                        <wpg:grpSpPr bwMode="auto">
                          <a:xfrm>
                            <a:off x="0" y="714375"/>
                            <a:ext cx="1602740" cy="714375"/>
                            <a:chOff x="0" y="0"/>
                            <a:chExt cx="1602740" cy="714375"/>
                          </a:xfrm>
                        </wpg:grpSpPr>
                        <wps:wsp>
                          <wps:cNvPr id="10" name="Rechteck: eine Ecke abgerundet 10"/>
                          <wps:cNvSpPr/>
                          <wps:spPr bwMode="auto">
                            <a:xfrm rot="10800000">
                              <a:off x="0" y="0"/>
                              <a:ext cx="1602740" cy="714375"/>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14" name="Rechteck 14"/>
                          <wps:cNvSpPr/>
                          <wps:spPr bwMode="auto">
                            <a:xfrm rot="21600000">
                              <a:off x="0" y="178591"/>
                              <a:ext cx="1602740" cy="535781"/>
                            </a:xfrm>
                            <a:prstGeom prst="rect">
                              <a:avLst/>
                            </a:prstGeom>
                            <a:noFill/>
                            <a:ln>
                              <a:noFill/>
                            </a:ln>
                          </wps:spPr>
                          <wps:txbx>
                            <w:txbxContent>
                              <w:p w14:paraId="3A09D629" w14:textId="77777777" w:rsidR="004E195F" w:rsidRDefault="003821D4">
                                <w:r>
                                  <w:rPr>
                                    <w:rFonts w:ascii="Arial" w:hAnsi="Arial"/>
                                    <w:b/>
                                    <w:color w:val="000000"/>
                                    <w:szCs w:val="21"/>
                                  </w:rPr>
                                  <w:t>IT spielend entdecken</w:t>
                                </w:r>
                              </w:p>
                            </w:txbxContent>
                          </wps:txbx>
                          <wps:bodyPr spcFirstLastPara="0" vert="horz" wrap="square" lIns="78232" tIns="78232" rIns="78232" bIns="78232" numCol="1" spcCol="1270" anchor="ctr" anchorCtr="0">
                            <a:noAutofit/>
                          </wps:bodyPr>
                        </wps:wsp>
                      </wpg:grpSp>
                      <wpg:grpSp>
                        <wpg:cNvPr id="15" name="Gruppieren 15"/>
                        <wpg:cNvGrpSpPr/>
                        <wpg:grpSpPr bwMode="auto">
                          <a:xfrm>
                            <a:off x="2046922" y="270192"/>
                            <a:ext cx="714375" cy="1602740"/>
                            <a:chOff x="0" y="0"/>
                            <a:chExt cx="714375" cy="1602740"/>
                          </a:xfrm>
                        </wpg:grpSpPr>
                        <wps:wsp>
                          <wps:cNvPr id="16" name="Rechteck: eine Ecke abgerundet 16"/>
                          <wps:cNvSpPr/>
                          <wps:spPr bwMode="auto">
                            <a:xfrm rot="5400000">
                              <a:off x="0" y="0"/>
                              <a:ext cx="714375" cy="1602740"/>
                            </a:xfrm>
                            <a:prstGeom prst="round1Rect">
                              <a:avLst>
                                <a:gd name="adj" fmla="val 16667"/>
                              </a:avLst>
                            </a:prstGeom>
                            <a:solidFill>
                              <a:srgbClr val="FFC000"/>
                            </a:solidFill>
                            <a:ln w="12700" cap="flat" cmpd="sng" algn="ctr">
                              <a:solidFill>
                                <a:schemeClr val="bg1"/>
                              </a:solidFill>
                              <a:prstDash val="solid"/>
                              <a:miter lim="800000"/>
                            </a:ln>
                          </wps:spPr>
                          <wps:style>
                            <a:lnRef idx="2">
                              <a:schemeClr val="accent4"/>
                            </a:lnRef>
                            <a:fillRef idx="1">
                              <a:schemeClr val="lt1"/>
                            </a:fillRef>
                            <a:effectRef idx="0">
                              <a:schemeClr val="accent4"/>
                            </a:effectRef>
                            <a:fontRef idx="minor">
                              <a:schemeClr val="dk1"/>
                            </a:fontRef>
                          </wps:style>
                          <wps:bodyPr rot="0">
                            <a:prstTxWarp prst="textNoShape">
                              <a:avLst/>
                            </a:prstTxWarp>
                            <a:noAutofit/>
                          </wps:bodyPr>
                        </wps:wsp>
                        <wps:wsp>
                          <wps:cNvPr id="17" name="Rechteck 17"/>
                          <wps:cNvSpPr/>
                          <wps:spPr bwMode="auto">
                            <a:xfrm>
                              <a:off x="-444182" y="622776"/>
                              <a:ext cx="1602740" cy="535781"/>
                            </a:xfrm>
                            <a:prstGeom prst="rect">
                              <a:avLst/>
                            </a:prstGeom>
                            <a:noFill/>
                            <a:ln>
                              <a:noFill/>
                            </a:ln>
                          </wps:spPr>
                          <wps:txbx>
                            <w:txbxContent>
                              <w:p w14:paraId="450AA479" w14:textId="77777777" w:rsidR="004E195F" w:rsidRDefault="003821D4">
                                <w:r>
                                  <w:rPr>
                                    <w:rFonts w:ascii="Arial" w:hAnsi="Arial"/>
                                    <w:b/>
                                    <w:color w:val="000000"/>
                                    <w:szCs w:val="21"/>
                                  </w:rPr>
                                  <w:t xml:space="preserve">Daten erforschen     </w:t>
                                </w:r>
                              </w:p>
                            </w:txbxContent>
                          </wps:txbx>
                          <wps:bodyPr spcFirstLastPara="0" vert="horz" wrap="square" lIns="78232" tIns="78232" rIns="78232" bIns="78232" numCol="1" spcCol="1270" anchor="ctr" anchorCtr="0">
                            <a:noAutofit/>
                          </wps:bodyPr>
                        </wps:wsp>
                      </wpg:grpSp>
                      <wpg:grpSp>
                        <wpg:cNvPr id="18" name="Gruppieren 18"/>
                        <wpg:cNvGrpSpPr/>
                        <wpg:grpSpPr bwMode="auto">
                          <a:xfrm>
                            <a:off x="1076754" y="556744"/>
                            <a:ext cx="1051971" cy="315260"/>
                            <a:chOff x="0" y="0"/>
                            <a:chExt cx="1051971" cy="315260"/>
                          </a:xfrm>
                        </wpg:grpSpPr>
                        <wps:wsp>
                          <wps:cNvPr id="19" name="Rechteck: abgerundete Ecken 19"/>
                          <wps:cNvSpPr/>
                          <wps:spPr bwMode="auto">
                            <a:xfrm>
                              <a:off x="0" y="0"/>
                              <a:ext cx="1051971" cy="315260"/>
                            </a:xfrm>
                            <a:prstGeom prst="roundRect">
                              <a:avLst>
                                <a:gd name="adj" fmla="val 16667"/>
                              </a:avLst>
                            </a:prstGeom>
                            <a:solidFill>
                              <a:schemeClr val="bg1"/>
                            </a:solidFill>
                            <a:ln w="12700" cap="flat" cmpd="sng" algn="ctr">
                              <a:noFill/>
                              <a:prstDash val="solid"/>
                              <a:miter lim="800000"/>
                            </a:ln>
                          </wps:spPr>
                          <wps:style>
                            <a:lnRef idx="2">
                              <a:srgbClr val="000000"/>
                            </a:lnRef>
                            <a:fillRef idx="1">
                              <a:srgbClr val="000000"/>
                            </a:fillRef>
                            <a:effectRef idx="0">
                              <a:srgbClr val="000000"/>
                            </a:effectRef>
                            <a:fontRef idx="minor"/>
                          </wps:style>
                          <wps:bodyPr rot="0">
                            <a:prstTxWarp prst="textNoShape">
                              <a:avLst/>
                            </a:prstTxWarp>
                            <a:noAutofit/>
                          </wps:bodyPr>
                        </wps:wsp>
                        <wps:wsp>
                          <wps:cNvPr id="20" name="Rechteck 20"/>
                          <wps:cNvSpPr/>
                          <wps:spPr bwMode="auto">
                            <a:xfrm>
                              <a:off x="15389" y="15390"/>
                              <a:ext cx="1021191" cy="284480"/>
                            </a:xfrm>
                            <a:prstGeom prst="rect">
                              <a:avLst/>
                            </a:prstGeom>
                            <a:noFill/>
                            <a:ln>
                              <a:noFill/>
                            </a:ln>
                          </wps:spPr>
                          <wps:txbx>
                            <w:txbxContent>
                              <w:p w14:paraId="315ED701" w14:textId="77777777" w:rsidR="004E195F" w:rsidRDefault="003821D4">
                                <w:r>
                                  <w:rPr>
                                    <w:rFonts w:ascii="Arial" w:hAnsi="Arial"/>
                                    <w:b/>
                                    <w:color w:val="000000"/>
                                    <w:szCs w:val="21"/>
                                  </w:rPr>
                                  <w:t xml:space="preserve">   IT2School</w:t>
                                </w:r>
                              </w:p>
                            </w:txbxContent>
                          </wps:txbx>
                          <wps:bodyPr spcFirstLastPara="0" vert="horz" wrap="square" lIns="41910" tIns="41910" rIns="41910" bIns="41910" numCol="1" spcCol="127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8D4C886" id="Diagramm 9" o:spid="_x0000_s1029" style="position:absolute;margin-left:201.2pt;margin-top:.3pt;width:252.4pt;height:112.5pt;z-index:-251663872;mso-position-horizontal:right;mso-position-horizontal-relative:margin;mso-width-relative:margin;mso-height-relative:margin" coordsize="0,0" wrapcoords="255 -10 0 566 0 21014 125 21590 21431 21590 21560 21014 21560 566 21303 -10 255 -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">
                <v:group id="Gruppieren 3" o:spid="_x0000_s1030" style="position:absolute;left:444182;top:-444182;width:714375;height:1602740" coordsize="7143,1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Rechteck: eine Ecke abgerundet 4" o:spid="_x0000_s1031" style="position:absolute;width:7144;height:16026;rotation:-5898242fd;visibility:visible;mso-wrap-style:square;v-text-anchor:top" coordsize="714375,160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" path="m,l595310,v65758,,119065,53307,119065,119065l714375,1602740,,1602740,,xe" fillcolor="#ffc000" strokecolor="white [3212]" strokeweight="1pt">
                    <v:stroke joinstyle="miter"/>
                    <v:path arrowok="t" o:connecttype="custom" o:connectlocs="0,0;595310,0;714375,119065;714375,1602740;0,1602740;0,0" o:connectangles="0,0,0,0,0,0"/>
                  </v:shape>
                  <v:rect id="Rechteck 5" o:spid="_x0000_s1032" style="position:absolute;left:-4441;top:4441;width:16026;height:5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" filled="f" stroked="f">
                    <v:textbox inset="6.16pt,6.16pt,6.16pt,6.16pt">
                      <w:txbxContent>
                        <w:p w14:paraId="5DCC02E8" w14:textId="77777777" w:rsidR="004E195F" w:rsidRDefault="003821D4">
                          <w:r>
                            <w:rPr>
                              <w:rFonts w:ascii="Arial" w:hAnsi="Arial"/>
                              <w:b/>
                              <w:color w:val="000000"/>
                              <w:szCs w:val="21"/>
                            </w:rPr>
                            <w:t>Kommunikation erkunden</w:t>
                          </w:r>
                        </w:p>
                      </w:txbxContent>
                    </v:textbox>
                  </v:rect>
                </v:group>
                <v:group id="Gruppieren 6" o:spid="_x0000_s1033" style="position:absolute;left:1602740;width:1602740;height:714375" coordsize="16027,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Rechteck: eine Ecke abgerundet 7" o:spid="_x0000_s1034" style="position:absolute;width:16027;height:7143;visibility:visible;mso-wrap-style:square;v-text-anchor:top" coordsize="160274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" path="m,l1483675,v65758,,119065,53307,119065,119065l1602740,714375,,714375,,xe" fillcolor="#ffc000" strokecolor="white [3212]" strokeweight="1pt">
                    <v:stroke joinstyle="miter"/>
                    <v:path arrowok="t" o:connecttype="custom" o:connectlocs="0,0;1483675,0;1602740,119065;1602740,714375;0,714375;0,0" o:connectangles="0,0,0,0,0,0"/>
                  </v:shape>
                  <v:rect id="Rechteck 8" o:spid="_x0000_s1035" style="position:absolute;width:16027;height:5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" filled="f" stroked="f">
                    <v:textbox inset="6.16pt,6.16pt,6.16pt,6.16pt">
                      <w:txbxContent>
                        <w:p w14:paraId="0D0B8460" w14:textId="77777777" w:rsidR="004E195F" w:rsidRDefault="003821D4">
                          <w:r>
                            <w:rPr>
                              <w:rFonts w:ascii="Arial" w:hAnsi="Arial"/>
                              <w:b/>
                              <w:color w:val="000000"/>
                              <w:szCs w:val="21"/>
                            </w:rPr>
                            <w:t>IT selber machen und teilen</w:t>
                          </w:r>
                        </w:p>
                      </w:txbxContent>
                    </v:textbox>
                  </v:rect>
                </v:group>
                <v:group id="Gruppieren 9" o:spid="_x0000_s1036" style="position:absolute;top:714375;width:1602740;height:714375" coordsize="16027,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Rechteck: eine Ecke abgerundet 10" o:spid="_x0000_s1037" style="position:absolute;width:16027;height:7143;rotation:180;visibility:visible;mso-wrap-style:square;v-text-anchor:top" coordsize="160274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" path="m,l1483675,v65758,,119065,53307,119065,119065l1602740,714375,,714375,,xe" fillcolor="#ffc000" strokecolor="white [3212]" strokeweight="1pt">
                    <v:stroke joinstyle="miter"/>
                    <v:path arrowok="t" o:connecttype="custom" o:connectlocs="0,0;1483675,0;1602740,119065;1602740,714375;0,714375;0,0" o:connectangles="0,0,0,0,0,0"/>
                  </v:shape>
                  <v:rect id="Rechteck 14" o:spid="_x0000_s1038" style="position:absolute;top:1785;width:16027;height:5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" filled="f" stroked="f">
                    <v:textbox inset="6.16pt,6.16pt,6.16pt,6.16pt">
                      <w:txbxContent>
                        <w:p w14:paraId="3A09D629" w14:textId="77777777" w:rsidR="004E195F" w:rsidRDefault="003821D4">
                          <w:r>
                            <w:rPr>
                              <w:rFonts w:ascii="Arial" w:hAnsi="Arial"/>
                              <w:b/>
                              <w:color w:val="000000"/>
                              <w:szCs w:val="21"/>
                            </w:rPr>
                            <w:t>IT spielend entdecken</w:t>
                          </w:r>
                        </w:p>
                      </w:txbxContent>
                    </v:textbox>
                  </v:rect>
                </v:group>
                <v:group id="Gruppieren 15" o:spid="_x0000_s1039" style="position:absolute;left:2046922;top:270192;width:714375;height:1602740" coordsize="7143,1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Rechteck: eine Ecke abgerundet 16" o:spid="_x0000_s1040" style="position:absolute;width:7144;height:16026;rotation:90;visibility:visible;mso-wrap-style:square;v-text-anchor:top" coordsize="714375,160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" path="m,l595310,v65758,,119065,53307,119065,119065l714375,1602740,,1602740,,xe" fillcolor="#ffc000" strokecolor="white [3212]" strokeweight="1pt">
                    <v:stroke joinstyle="miter"/>
                    <v:path arrowok="t" o:connecttype="custom" o:connectlocs="0,0;595310,0;714375,119065;714375,1602740;0,1602740;0,0" o:connectangles="0,0,0,0,0,0"/>
                  </v:shape>
                  <v:rect id="Rechteck 17" o:spid="_x0000_s1041" style="position:absolute;left:-4441;top:6227;width:16026;height:5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" filled="f" stroked="f">
                    <v:textbox inset="6.16pt,6.16pt,6.16pt,6.16pt">
                      <w:txbxContent>
                        <w:p w14:paraId="450AA479" w14:textId="77777777" w:rsidR="004E195F" w:rsidRDefault="003821D4">
                          <w:r>
                            <w:rPr>
                              <w:rFonts w:ascii="Arial" w:hAnsi="Arial"/>
                              <w:b/>
                              <w:color w:val="000000"/>
                              <w:szCs w:val="21"/>
                            </w:rPr>
                            <w:t xml:space="preserve">Daten erforschen     </w:t>
                          </w:r>
                        </w:p>
                      </w:txbxContent>
                    </v:textbox>
                  </v:rect>
                </v:group>
                <v:group id="Gruppieren 18" o:spid="_x0000_s1042" style="position:absolute;left:1076754;top:556744;width:1051971;height:315260" coordsize="10519,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Rechteck: abgerundete Ecken 19" o:spid="_x0000_s1043" style="position:absolute;width:10519;height:31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" fillcolor="white [3212]" stroked="f" strokeweight="1pt">
                    <v:stroke joinstyle="miter"/>
                  </v:roundrect>
                  <v:rect id="Rechteck 20" o:spid="_x0000_s1044" style="position:absolute;left:153;top:153;width:10212;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" filled="f" stroked="f">
                    <v:textbox inset="3.3pt,3.3pt,3.3pt,3.3pt">
                      <w:txbxContent>
                        <w:p w14:paraId="315ED701" w14:textId="77777777" w:rsidR="004E195F" w:rsidRDefault="003821D4">
                          <w:r>
                            <w:rPr>
                              <w:rFonts w:ascii="Arial" w:hAnsi="Arial"/>
                              <w:b/>
                              <w:color w:val="000000"/>
                              <w:szCs w:val="21"/>
                            </w:rPr>
                            <w:t xml:space="preserve">   IT2School</w:t>
                          </w:r>
                        </w:p>
                      </w:txbxContent>
                    </v:textbox>
                  </v:rect>
                </v:group>
                <w10:wrap type="tight" anchorx="margin"/>
              </v:group>
            </w:pict>
          </mc:Fallback>
        </mc:AlternateContent>
      </w:r>
      <w:r w:rsidRPr="009727D9">
        <w:rPr>
          <w:rFonts w:asciiTheme="minorHAnsi" w:eastAsiaTheme="minorEastAsia" w:hAnsiTheme="minorHAnsi" w:cstheme="minorHAnsi"/>
        </w:rPr>
        <w:t>die Grundlagen der Informatik zu verstehen (die u.a. auch für das Thema KI die Grundlage bilden), vielfältige Kompetenzen zu erlangen und IT selbst mitzugestalten. Hierzu stellt das Projekt IT2School der Wissensfabrik viele Module zur Verfügung. Innerhalb der vier Cluster stehen acht Basismodule und drei Aufbaumodule zur Verfügung. In den Modulen werden die grundlegenden Themen der Informatik wie Kommunikation, Programmierung, Verständnis von Netzwerken, Zusammenspiel von Hard- und Softwarekomponenten und Darstellung von Informationen in den Blick genommen und für die Klassenstufen 4 bis 10 (Basismodule) bzw. 7 bis 13 (Aufbaumodule) aufbereitet. Eine genaue Übersicht der klassischen Basismodule findet sich in der Einleitung des ersten Teils von IT2School.</w:t>
      </w:r>
    </w:p>
    <w:p w14:paraId="67AF432C" w14:textId="72AD0FD7" w:rsidR="004E195F" w:rsidRPr="009727D9" w:rsidRDefault="003821D4">
      <w:pPr>
        <w:rPr>
          <w:rFonts w:asciiTheme="minorHAnsi" w:hAnsiTheme="minorHAnsi" w:cstheme="minorHAnsi"/>
        </w:rPr>
      </w:pPr>
      <w:r w:rsidRPr="009727D9">
        <w:rPr>
          <w:rFonts w:asciiTheme="minorHAnsi" w:eastAsiaTheme="minorEastAsia" w:hAnsiTheme="minorHAnsi" w:cstheme="minorHAnsi"/>
        </w:rPr>
        <w:t>Nach wie vor gilt bezüglich des Schwierigkeitsgrades, des Aufwandes oder der Einsatzdauer im Unterricht folgende Einstufung</w:t>
      </w:r>
      <w:r w:rsidR="00C1075B" w:rsidRPr="009727D9">
        <w:rPr>
          <w:rFonts w:asciiTheme="minorHAnsi" w:eastAsiaTheme="minorEastAsia" w:hAnsiTheme="minorHAnsi" w:cstheme="minorHAnsi"/>
        </w:rPr>
        <w:t xml:space="preserve"> bzgl. der Module</w:t>
      </w:r>
      <w:r w:rsidRPr="009727D9">
        <w:rPr>
          <w:rFonts w:asciiTheme="minorHAnsi" w:eastAsiaTheme="minorEastAsia" w:hAnsiTheme="minorHAnsi" w:cstheme="minorHAnsi"/>
        </w:rPr>
        <w:t xml:space="preserve">: </w:t>
      </w:r>
    </w:p>
    <w:p w14:paraId="49B0D51D" w14:textId="6B9F9B54" w:rsidR="004E195F" w:rsidRPr="009727D9" w:rsidRDefault="003821D4">
      <w:pPr>
        <w:ind w:left="1560" w:hanging="1559"/>
        <w:rPr>
          <w:rFonts w:asciiTheme="minorHAnsi" w:hAnsiTheme="minorHAnsi" w:cstheme="minorHAnsi"/>
        </w:rPr>
      </w:pPr>
      <w:r w:rsidRPr="009727D9">
        <w:rPr>
          <w:rFonts w:asciiTheme="minorHAnsi" w:eastAsiaTheme="minorEastAsia" w:hAnsiTheme="minorHAnsi" w:cstheme="minorHAnsi"/>
          <w:b/>
        </w:rPr>
        <w:t>Basis:</w:t>
      </w:r>
      <w:r w:rsidRPr="009727D9">
        <w:rPr>
          <w:rFonts w:asciiTheme="minorHAnsi" w:eastAsiaTheme="minorEastAsia" w:hAnsiTheme="minorHAnsi" w:cstheme="minorHAnsi"/>
          <w:b/>
        </w:rPr>
        <w:tab/>
      </w:r>
      <w:r w:rsidRPr="009727D9">
        <w:rPr>
          <w:rFonts w:asciiTheme="minorHAnsi" w:eastAsiaTheme="minorEastAsia" w:hAnsiTheme="minorHAnsi" w:cstheme="minorHAnsi"/>
        </w:rPr>
        <w:t xml:space="preserve">Ohne tiefer gehende Vorkenntnisse auf Seiten der Lehrkräfte leicht durchführbar; </w:t>
      </w:r>
      <w:r w:rsidR="00C1075B" w:rsidRPr="009727D9">
        <w:rPr>
          <w:rFonts w:asciiTheme="minorHAnsi" w:eastAsiaTheme="minorEastAsia" w:hAnsiTheme="minorHAnsi" w:cstheme="minorHAnsi"/>
        </w:rPr>
        <w:t xml:space="preserve">schnelles </w:t>
      </w:r>
      <w:r w:rsidRPr="009727D9">
        <w:rPr>
          <w:rFonts w:asciiTheme="minorHAnsi" w:eastAsiaTheme="minorEastAsia" w:hAnsiTheme="minorHAnsi" w:cstheme="minorHAnsi"/>
        </w:rPr>
        <w:t>Erfolgserlebnis sowohl für Lehrkräfte als auch für Schüler</w:t>
      </w:r>
      <w:r w:rsidR="006821C2" w:rsidRPr="009727D9">
        <w:rPr>
          <w:rFonts w:asciiTheme="minorHAnsi" w:eastAsiaTheme="minorEastAsia" w:hAnsiTheme="minorHAnsi" w:cstheme="minorHAnsi"/>
        </w:rPr>
        <w:t>*</w:t>
      </w:r>
      <w:r w:rsidRPr="009727D9">
        <w:rPr>
          <w:rFonts w:asciiTheme="minorHAnsi" w:eastAsiaTheme="minorEastAsia" w:hAnsiTheme="minorHAnsi" w:cstheme="minorHAnsi"/>
        </w:rPr>
        <w:t>innen.</w:t>
      </w:r>
    </w:p>
    <w:p w14:paraId="1FEC831E" w14:textId="730B3D02" w:rsidR="004E195F" w:rsidRPr="009727D9" w:rsidRDefault="003821D4">
      <w:pPr>
        <w:ind w:left="1560" w:hanging="1559"/>
        <w:rPr>
          <w:rFonts w:asciiTheme="minorHAnsi" w:hAnsiTheme="minorHAnsi" w:cstheme="minorHAnsi"/>
        </w:rPr>
      </w:pPr>
      <w:r w:rsidRPr="009727D9">
        <w:rPr>
          <w:rFonts w:asciiTheme="minorHAnsi" w:eastAsiaTheme="minorEastAsia" w:hAnsiTheme="minorHAnsi" w:cstheme="minorHAnsi"/>
          <w:b/>
        </w:rPr>
        <w:t>Aufbau:</w:t>
      </w:r>
      <w:r w:rsidRPr="009727D9">
        <w:rPr>
          <w:rFonts w:asciiTheme="minorHAnsi" w:eastAsiaTheme="minorEastAsia" w:hAnsiTheme="minorHAnsi" w:cstheme="minorHAnsi"/>
          <w:b/>
        </w:rPr>
        <w:tab/>
      </w:r>
      <w:r w:rsidRPr="009727D9">
        <w:rPr>
          <w:rFonts w:asciiTheme="minorHAnsi" w:eastAsiaTheme="minorEastAsia" w:hAnsiTheme="minorHAnsi" w:cstheme="minorHAnsi"/>
        </w:rPr>
        <w:t>Mehr Vorbereitung oder Vorkenntnisse von Lehrkräften nötig; beschäftigt sich mit komplexeren Themen der Informatik bzw. KI und erzeugt ein tieferes Verständnis bei den Schüler</w:t>
      </w:r>
      <w:r w:rsidR="006821C2" w:rsidRPr="009727D9">
        <w:rPr>
          <w:rFonts w:asciiTheme="minorHAnsi" w:eastAsiaTheme="minorEastAsia" w:hAnsiTheme="minorHAnsi" w:cstheme="minorHAnsi"/>
        </w:rPr>
        <w:t>*</w:t>
      </w:r>
      <w:r w:rsidRPr="009727D9">
        <w:rPr>
          <w:rFonts w:asciiTheme="minorHAnsi" w:eastAsiaTheme="minorEastAsia" w:hAnsiTheme="minorHAnsi" w:cstheme="minorHAnsi"/>
        </w:rPr>
        <w:t>innen.</w:t>
      </w:r>
    </w:p>
    <w:p w14:paraId="1E0A1180" w14:textId="3BE10B95" w:rsidR="005B0388" w:rsidRPr="00824C9B" w:rsidRDefault="003821D4">
      <w:pPr>
        <w:rPr>
          <w:rFonts w:asciiTheme="minorHAnsi" w:hAnsiTheme="minorHAnsi" w:cstheme="minorHAnsi"/>
        </w:rPr>
      </w:pPr>
      <w:r w:rsidRPr="009727D9">
        <w:rPr>
          <w:rFonts w:asciiTheme="minorHAnsi" w:eastAsiaTheme="minorEastAsia" w:hAnsiTheme="minorHAnsi" w:cstheme="minorHAnsi"/>
        </w:rPr>
        <w:t>Die Basismodule können flexibel nach den Wünschen und Interessen der Lehrkräfte, Schüler</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innen sowie der beteiligten Unternehmensvertreter</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innen zusammengestellt werden. Es stehen sowohl Module bereit, die weitgehend ohne technischen Einsatz durchführbar sind, als auch solche, die Software nutzen oder selbst gestalten. In einzelnen Modulen (bspw. KI-B1 und KI-B2) sind auch Verläufe mit oder ohne Technik möglich. Aufbaumodule erfordern ein oder mehrere Basismodule als Voraussetzung und sind insgesamt anspruchsvoller und thematisch vertiefend. Auch der Einbezug der Unternehmensvertreter</w:t>
      </w:r>
      <w:r w:rsidR="00C1075B" w:rsidRPr="009727D9">
        <w:rPr>
          <w:rFonts w:asciiTheme="minorHAnsi" w:eastAsiaTheme="minorEastAsia" w:hAnsiTheme="minorHAnsi" w:cstheme="minorHAnsi"/>
        </w:rPr>
        <w:t>*</w:t>
      </w:r>
      <w:r w:rsidRPr="009727D9">
        <w:rPr>
          <w:rFonts w:asciiTheme="minorHAnsi" w:eastAsiaTheme="minorEastAsia" w:hAnsiTheme="minorHAnsi" w:cstheme="minorHAnsi"/>
        </w:rPr>
        <w:t>innen</w:t>
      </w:r>
      <w:r w:rsidR="00C1075B" w:rsidRPr="009727D9">
        <w:rPr>
          <w:rFonts w:asciiTheme="minorHAnsi" w:eastAsiaTheme="minorEastAsia" w:hAnsiTheme="minorHAnsi" w:cstheme="minorHAnsi"/>
        </w:rPr>
        <w:t xml:space="preserve"> </w:t>
      </w:r>
      <w:r w:rsidRPr="009727D9">
        <w:rPr>
          <w:rFonts w:asciiTheme="minorHAnsi" w:eastAsiaTheme="minorEastAsia" w:hAnsiTheme="minorHAnsi" w:cstheme="minorHAnsi"/>
        </w:rPr>
        <w:t xml:space="preserve">ist flexibel gestaltbar. </w:t>
      </w:r>
    </w:p>
    <w:p w14:paraId="755F2079" w14:textId="487BF261" w:rsidR="00C1075B"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Zunächst </w:t>
      </w:r>
      <w:r w:rsidR="00C1075B" w:rsidRPr="009727D9">
        <w:rPr>
          <w:rFonts w:asciiTheme="minorHAnsi" w:eastAsiaTheme="minorEastAsia" w:hAnsiTheme="minorHAnsi" w:cstheme="minorHAnsi"/>
        </w:rPr>
        <w:t xml:space="preserve">folgt </w:t>
      </w:r>
      <w:r w:rsidRPr="009727D9">
        <w:rPr>
          <w:rFonts w:asciiTheme="minorHAnsi" w:eastAsiaTheme="minorEastAsia" w:hAnsiTheme="minorHAnsi" w:cstheme="minorHAnsi"/>
        </w:rPr>
        <w:t xml:space="preserve">hier eine kurze Einordnung, was KI eigentlich ist (und was nicht). Andere jeweils modulspezifisch ausführlichere Einführungen und Begriffserläuterungen finden sich auch in den Kapiteln 5 der </w:t>
      </w:r>
      <w:r w:rsidR="00C325A8" w:rsidRPr="009727D9">
        <w:rPr>
          <w:rFonts w:asciiTheme="minorHAnsi" w:eastAsiaTheme="minorEastAsia" w:hAnsiTheme="minorHAnsi" w:cstheme="minorHAnsi"/>
        </w:rPr>
        <w:t>Basism</w:t>
      </w:r>
      <w:r w:rsidRPr="009727D9">
        <w:rPr>
          <w:rFonts w:asciiTheme="minorHAnsi" w:eastAsiaTheme="minorEastAsia" w:hAnsiTheme="minorHAnsi" w:cstheme="minorHAnsi"/>
        </w:rPr>
        <w:t>odule 1 (Finde die KI) und 3 (Schlag den Roboter). Die sich dadurch ergebenden Wiederholungen sollten unterschiedliche Einstiegspunkte in die Materialien ermöglichen und bieten Gelegenheit zur Festigung und Vertiefung.</w:t>
      </w:r>
    </w:p>
    <w:p w14:paraId="6220C89F" w14:textId="77777777" w:rsidR="00C1075B" w:rsidRPr="009727D9" w:rsidRDefault="00C1075B">
      <w:pPr>
        <w:spacing w:line="259" w:lineRule="auto"/>
        <w:rPr>
          <w:rFonts w:asciiTheme="minorHAnsi" w:eastAsiaTheme="minorEastAsia" w:hAnsiTheme="minorHAnsi" w:cstheme="minorHAnsi"/>
        </w:rPr>
      </w:pPr>
      <w:r w:rsidRPr="009727D9">
        <w:rPr>
          <w:rFonts w:asciiTheme="minorHAnsi" w:eastAsiaTheme="minorEastAsia" w:hAnsiTheme="minorHAnsi" w:cstheme="minorHAnsi"/>
        </w:rPr>
        <w:br w:type="page"/>
      </w:r>
    </w:p>
    <w:p w14:paraId="542C2E55" w14:textId="77777777" w:rsidR="004E195F" w:rsidRPr="009727D9" w:rsidRDefault="003821D4">
      <w:pPr>
        <w:pStyle w:val="berschrift1"/>
        <w:rPr>
          <w:rFonts w:asciiTheme="minorHAnsi" w:hAnsiTheme="minorHAnsi" w:cstheme="minorHAnsi"/>
        </w:rPr>
      </w:pPr>
      <w:bookmarkStart w:id="6" w:name="_Toc97887466"/>
      <w:r w:rsidRPr="009727D9">
        <w:rPr>
          <w:rFonts w:asciiTheme="minorHAnsi" w:eastAsiaTheme="minorEastAsia" w:hAnsiTheme="minorHAnsi" w:cstheme="minorHAnsi"/>
        </w:rPr>
        <w:lastRenderedPageBreak/>
        <w:t>Definitionen, Geschichte und Entmystifizierung von KI</w:t>
      </w:r>
      <w:bookmarkEnd w:id="6"/>
    </w:p>
    <w:p w14:paraId="3DFA4AD8" w14:textId="2A33037C" w:rsidR="004E195F" w:rsidRPr="009727D9" w:rsidRDefault="003821D4">
      <w:pPr>
        <w:rPr>
          <w:rFonts w:asciiTheme="minorHAnsi" w:hAnsiTheme="minorHAnsi" w:cstheme="minorHAnsi"/>
        </w:rPr>
      </w:pPr>
      <w:r w:rsidRPr="009727D9">
        <w:rPr>
          <w:rFonts w:asciiTheme="minorHAnsi" w:eastAsiaTheme="minorEastAsia" w:hAnsiTheme="minorHAnsi" w:cstheme="minorHAnsi"/>
        </w:rPr>
        <w:t>Es ist in der Informatik allgemein anerkannt, dass Künstliche Intelligenz (KI) als Begriff zu breit und eher als Sammelbegriff zu verstehen ist. So definiert Katharina Zweig in ihrem sehr lesenswerten und allgemeinverständlichen Buch „Ein Algorithmus hat kein Taktgefühl“ (2019, S. 126): „Als künstliche Intelligenz (KI) bezeichnet man eine Software, mit deren Hilfe ein Computer eine kognitive Tätigkeit ausführt, die normalerweise Menschen erledigen.“ Diese erste, sehr breite Definition von KI, so Zweig, bringt u.a. das Problem mit sich, dass eine Tätigkeit als weniger intelligent wahrgenommen wird, sobald sie ein Computer ausführen kann, gerade weil sie ein Computer ausführen kann</w:t>
      </w:r>
      <w:r w:rsidRPr="009727D9">
        <w:rPr>
          <w:rStyle w:val="Funotenzeichen"/>
          <w:rFonts w:asciiTheme="minorHAnsi" w:eastAsiaTheme="minorEastAsia" w:hAnsiTheme="minorHAnsi" w:cstheme="minorHAnsi"/>
        </w:rPr>
        <w:footnoteReference w:id="2"/>
      </w:r>
      <w:r w:rsidRPr="009727D9">
        <w:rPr>
          <w:rFonts w:asciiTheme="minorHAnsi" w:eastAsiaTheme="minorEastAsia" w:hAnsiTheme="minorHAnsi" w:cstheme="minorHAnsi"/>
        </w:rPr>
        <w:t>.</w:t>
      </w:r>
      <w:r w:rsidR="005B0388" w:rsidRPr="009727D9">
        <w:rPr>
          <w:rFonts w:asciiTheme="minorHAnsi" w:eastAsiaTheme="minorEastAsia" w:hAnsiTheme="minorHAnsi" w:cstheme="minorHAnsi"/>
        </w:rPr>
        <w:t xml:space="preserve"> Für den Bildungsbereich bedeutet die fehlende</w:t>
      </w:r>
      <w:r w:rsidR="00876CD9" w:rsidRPr="009727D9">
        <w:rPr>
          <w:rFonts w:asciiTheme="minorHAnsi" w:eastAsiaTheme="minorEastAsia" w:hAnsiTheme="minorHAnsi" w:cstheme="minorHAnsi"/>
        </w:rPr>
        <w:t xml:space="preserve"> </w:t>
      </w:r>
      <w:r w:rsidR="005B0388" w:rsidRPr="009727D9">
        <w:rPr>
          <w:rFonts w:asciiTheme="minorHAnsi" w:eastAsiaTheme="minorEastAsia" w:hAnsiTheme="minorHAnsi" w:cstheme="minorHAnsi"/>
        </w:rPr>
        <w:t xml:space="preserve"> trennscharfe Definition von KI, dass KI-Systeme als solche schwierig zu identifizieren sind. Auch hieraus lässt sich der Bildungsauftrag </w:t>
      </w:r>
      <w:r w:rsidR="00471389" w:rsidRPr="009727D9">
        <w:rPr>
          <w:rFonts w:asciiTheme="minorHAnsi" w:eastAsiaTheme="minorEastAsia" w:hAnsiTheme="minorHAnsi" w:cstheme="minorHAnsi"/>
        </w:rPr>
        <w:t>für</w:t>
      </w:r>
      <w:r w:rsidR="005B0388" w:rsidRPr="009727D9">
        <w:rPr>
          <w:rFonts w:asciiTheme="minorHAnsi" w:eastAsiaTheme="minorEastAsia" w:hAnsiTheme="minorHAnsi" w:cstheme="minorHAnsi"/>
        </w:rPr>
        <w:t xml:space="preserve"> den mündigen Umgang mit KI-Systemen </w:t>
      </w:r>
      <w:r w:rsidR="00471389" w:rsidRPr="009727D9">
        <w:rPr>
          <w:rFonts w:asciiTheme="minorHAnsi" w:eastAsiaTheme="minorEastAsia" w:hAnsiTheme="minorHAnsi" w:cstheme="minorHAnsi"/>
        </w:rPr>
        <w:t>ableiten.</w:t>
      </w:r>
    </w:p>
    <w:p w14:paraId="2134A620" w14:textId="6FE2B81D" w:rsidR="004E195F" w:rsidRPr="009727D9" w:rsidRDefault="003821D4">
      <w:pPr>
        <w:rPr>
          <w:rFonts w:asciiTheme="minorHAnsi" w:hAnsiTheme="minorHAnsi" w:cstheme="minorHAnsi"/>
        </w:rPr>
      </w:pPr>
      <w:r w:rsidRPr="009727D9">
        <w:rPr>
          <w:rFonts w:asciiTheme="minorHAnsi" w:eastAsiaTheme="minorEastAsia" w:hAnsiTheme="minorHAnsi" w:cstheme="minorHAnsi"/>
        </w:rPr>
        <w:t>Alan Turing (1950) definierte ursprünglich, dass eine Maschine dann als intelligent gilt, wenn sie im sogenannten Imitationsspiel von einem Menschen nicht zu unterscheiden ist. Im Jahr 201</w:t>
      </w:r>
      <w:r w:rsidR="00876CD9" w:rsidRPr="009727D9">
        <w:rPr>
          <w:rFonts w:asciiTheme="minorHAnsi" w:eastAsiaTheme="minorEastAsia" w:hAnsiTheme="minorHAnsi" w:cstheme="minorHAnsi"/>
        </w:rPr>
        <w:t>4</w:t>
      </w:r>
      <w:r w:rsidRPr="009727D9">
        <w:rPr>
          <w:rFonts w:asciiTheme="minorHAnsi" w:eastAsiaTheme="minorEastAsia" w:hAnsiTheme="minorHAnsi" w:cstheme="minorHAnsi"/>
        </w:rPr>
        <w:t xml:space="preserve"> meldete die BBC, dass ein Computer</w:t>
      </w:r>
      <w:r w:rsidR="00966634" w:rsidRPr="009727D9">
        <w:rPr>
          <w:rFonts w:asciiTheme="minorHAnsi" w:eastAsiaTheme="minorEastAsia" w:hAnsiTheme="minorHAnsi" w:cstheme="minorHAnsi"/>
        </w:rPr>
        <w:t>-</w:t>
      </w:r>
      <w:r w:rsidRPr="009727D9">
        <w:rPr>
          <w:rFonts w:asciiTheme="minorHAnsi" w:eastAsiaTheme="minorEastAsia" w:hAnsiTheme="minorHAnsi" w:cstheme="minorHAnsi"/>
        </w:rPr>
        <w:t>Programm, das einen 13-jährigen Jungen namens Eugene Goostman simulierte, den Turing-Test als erstes Programm der Welt bestand. Betrachtet man die Kommunikationsprotokolle, so drängt sich aber die Frage auf, ob der Test nicht nur deswegen bestanden wurde, weil man 13-jährigen Jungen aus der Ukraine viele unsinnige Antworten zutraut und sprachliche Defizite in Englisch verzeiht.</w:t>
      </w:r>
    </w:p>
    <w:p w14:paraId="7BD5F0B0" w14:textId="215555D6"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Sogenannte </w:t>
      </w:r>
      <w:r w:rsidRPr="009727D9">
        <w:rPr>
          <w:rFonts w:asciiTheme="minorHAnsi" w:eastAsiaTheme="minorEastAsia" w:hAnsiTheme="minorHAnsi" w:cstheme="minorHAnsi"/>
          <w:i/>
          <w:iCs/>
        </w:rPr>
        <w:t xml:space="preserve">schwache </w:t>
      </w:r>
      <w:r w:rsidRPr="009727D9">
        <w:rPr>
          <w:rFonts w:asciiTheme="minorHAnsi" w:eastAsiaTheme="minorEastAsia" w:hAnsiTheme="minorHAnsi" w:cstheme="minorHAnsi"/>
        </w:rPr>
        <w:t xml:space="preserve">KI-Systeme wie Chatbots (Alexa, Siri uvm.) und Spieleroboter werden von Kindern meist als freundlich, intelligent oder als Spiel- und Lernpartner wahrgenommen (Druga et al, 2017). Sie unterhalten uns oder erleichtern die Arbeit. Dies sind wichtige Aspekte, die in den Unterricht einfließen sollten, wenn wir KI aus der Perspektive der Kinder und Jugendlichen betrachten. Wichtig ist dazu außerdem die Betrachtung der zunehmenden Automatisierung des Alltags, Diskussionen über autonome Fahrzeuge und Waffensysteme und die damit verbundene Angst davor, was KI potenziell kann, wenn die sog. </w:t>
      </w:r>
      <w:r w:rsidRPr="009727D9">
        <w:rPr>
          <w:rFonts w:asciiTheme="minorHAnsi" w:eastAsiaTheme="minorEastAsia" w:hAnsiTheme="minorHAnsi" w:cstheme="minorHAnsi"/>
          <w:i/>
          <w:iCs/>
        </w:rPr>
        <w:t>Singularität</w:t>
      </w:r>
      <w:r w:rsidRPr="009727D9">
        <w:rPr>
          <w:rFonts w:asciiTheme="minorHAnsi" w:eastAsiaTheme="minorEastAsia" w:hAnsiTheme="minorHAnsi" w:cstheme="minorHAnsi"/>
        </w:rPr>
        <w:t xml:space="preserve"> (=„Geburt“ einer </w:t>
      </w:r>
      <w:r w:rsidRPr="009727D9">
        <w:rPr>
          <w:rFonts w:asciiTheme="minorHAnsi" w:eastAsiaTheme="minorEastAsia" w:hAnsiTheme="minorHAnsi" w:cstheme="minorHAnsi"/>
          <w:i/>
          <w:iCs/>
        </w:rPr>
        <w:t>starken KI</w:t>
      </w:r>
      <w:r w:rsidRPr="009727D9">
        <w:rPr>
          <w:rFonts w:asciiTheme="minorHAnsi" w:eastAsiaTheme="minorEastAsia" w:hAnsiTheme="minorHAnsi" w:cstheme="minorHAnsi"/>
        </w:rPr>
        <w:t xml:space="preserve">) erreicht ist. </w:t>
      </w:r>
    </w:p>
    <w:p w14:paraId="597F92B0"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Welche Eigenschaften eine </w:t>
      </w:r>
      <w:r w:rsidRPr="009727D9">
        <w:rPr>
          <w:rFonts w:asciiTheme="minorHAnsi" w:eastAsiaTheme="minorEastAsia" w:hAnsiTheme="minorHAnsi" w:cstheme="minorHAnsi"/>
          <w:i/>
          <w:iCs/>
        </w:rPr>
        <w:t>starke KI</w:t>
      </w:r>
      <w:r w:rsidRPr="009727D9">
        <w:rPr>
          <w:rFonts w:asciiTheme="minorHAnsi" w:eastAsiaTheme="minorEastAsia" w:hAnsiTheme="minorHAnsi" w:cstheme="minorHAnsi"/>
        </w:rPr>
        <w:t xml:space="preserve"> in den Vorstellungen der Menschen hat, lässt sich u.a. von Hauptfiguren in Science-Fiction-Filmen wie Terminator, R2-D2, K.I.T.T., Commander Data und Agent Smith</w:t>
      </w:r>
      <w:r w:rsidRPr="009727D9">
        <w:rPr>
          <w:rStyle w:val="Funotenzeichen"/>
          <w:rFonts w:asciiTheme="minorHAnsi" w:eastAsiaTheme="minorEastAsia" w:hAnsiTheme="minorHAnsi" w:cstheme="minorHAnsi"/>
        </w:rPr>
        <w:footnoteReference w:id="3"/>
      </w:r>
      <w:r w:rsidRPr="009727D9">
        <w:rPr>
          <w:rFonts w:asciiTheme="minorHAnsi" w:eastAsiaTheme="minorEastAsia" w:hAnsiTheme="minorHAnsi" w:cstheme="minorHAnsi"/>
        </w:rPr>
        <w:t xml:space="preserve"> ableiten. Als abstrakte, körperlose KI-Systeme wären Mother (bzw. MU-TH-UR aus Alien), HAL (Odyssee im Weltraum), Skynet (Terminator) oder die Matrix zu ergänzen, die das Wohl von Menschen in der Regel anderen (Missions-)Zielen unterordnen. Die damit ausgedrückten Ängste sollten auch Lehrkräfte im Unterricht zu KI berücksichtigen, da die Ängste vor KI, im Gegensatz zu den fiktionalen Figuren, durchaus real sind.</w:t>
      </w:r>
    </w:p>
    <w:p w14:paraId="1A5C3D17" w14:textId="1F44CC85"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Warnungen in Bezug auf eine starke, eher allmächtige KI formulierte 1951 bereits Alan Turing und später auch Stephen Hawking und Elon Musk. Die Enquete-Kommission zur KI des Deutschen Bundestages geht zwar nicht davon aus, dass die Entwicklung einer solchen KI kurz- oder mittelfristig bevorsteht (Deutscher Bundestag, 2020, S. 50), dennoch schwingen auch in Diskussionen in der Politik oft Ängste vor KI bzw. unerklärlicher, magischer Technik mit. Nicht selten werden IT-Systeme, die als autonom (selbsttätig) wahrgenommen werden, als „intelligent“ oder „smart“ bezeichnet, auch </w:t>
      </w:r>
      <w:r w:rsidR="00966634" w:rsidRPr="009727D9">
        <w:rPr>
          <w:rFonts w:asciiTheme="minorHAnsi" w:eastAsiaTheme="minorEastAsia" w:hAnsiTheme="minorHAnsi" w:cstheme="minorHAnsi"/>
        </w:rPr>
        <w:t>ohne,</w:t>
      </w:r>
      <w:r w:rsidRPr="009727D9">
        <w:rPr>
          <w:rFonts w:asciiTheme="minorHAnsi" w:eastAsiaTheme="minorEastAsia" w:hAnsiTheme="minorHAnsi" w:cstheme="minorHAnsi"/>
        </w:rPr>
        <w:t xml:space="preserve"> dass „echte KI“ daran beteiligt ist, bspw. in der Werbung für Haushaltsgeräte. Deshalb muss der Unterricht auch diese vage, allmächtige </w:t>
      </w:r>
      <w:r w:rsidRPr="009727D9">
        <w:rPr>
          <w:rFonts w:asciiTheme="minorHAnsi" w:eastAsiaTheme="minorEastAsia" w:hAnsiTheme="minorHAnsi" w:cstheme="minorHAnsi"/>
        </w:rPr>
        <w:lastRenderedPageBreak/>
        <w:t>Vorstellung von KI in Betracht ziehen, die sowohl bei Schüler</w:t>
      </w:r>
      <w:r w:rsidR="00966634" w:rsidRPr="009727D9">
        <w:rPr>
          <w:rFonts w:asciiTheme="minorHAnsi" w:eastAsiaTheme="minorEastAsia" w:hAnsiTheme="minorHAnsi" w:cstheme="minorHAnsi"/>
        </w:rPr>
        <w:t>*</w:t>
      </w:r>
      <w:r w:rsidRPr="009727D9">
        <w:rPr>
          <w:rFonts w:asciiTheme="minorHAnsi" w:eastAsiaTheme="minorEastAsia" w:hAnsiTheme="minorHAnsi" w:cstheme="minorHAnsi"/>
        </w:rPr>
        <w:t>innen</w:t>
      </w:r>
      <w:r w:rsidR="00966634" w:rsidRPr="009727D9">
        <w:rPr>
          <w:rFonts w:asciiTheme="minorHAnsi" w:eastAsiaTheme="minorEastAsia" w:hAnsiTheme="minorHAnsi" w:cstheme="minorHAnsi"/>
        </w:rPr>
        <w:t xml:space="preserve"> </w:t>
      </w:r>
      <w:r w:rsidRPr="009727D9">
        <w:rPr>
          <w:rFonts w:asciiTheme="minorHAnsi" w:eastAsiaTheme="minorEastAsia" w:hAnsiTheme="minorHAnsi" w:cstheme="minorHAnsi"/>
        </w:rPr>
        <w:t>als auch Lehrkräften Ängste hervorrufen kann. Denn: In dem Moment, in dem die Technik von Menschen hinterfragt und verstanden werden kann, gilt diese Technik als weniger magisch und damit weniger intelligent und ggf. weniger angsteinflößend.</w:t>
      </w:r>
    </w:p>
    <w:p w14:paraId="5FA062D6" w14:textId="7AE2A635"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Insofern gehört es zum Bildungsauftrag, die Phänomene rund um KI aufzudecken, die Kinder und Jugendlichen zu befähigen KI zu erkennen, nachzuvollziehen wie </w:t>
      </w:r>
      <w:r w:rsidR="00471389" w:rsidRPr="009727D9">
        <w:rPr>
          <w:rFonts w:asciiTheme="minorHAnsi" w:eastAsiaTheme="minorEastAsia" w:hAnsiTheme="minorHAnsi" w:cstheme="minorHAnsi"/>
        </w:rPr>
        <w:t>ein KI-System</w:t>
      </w:r>
      <w:r w:rsidRPr="009727D9">
        <w:rPr>
          <w:rFonts w:asciiTheme="minorHAnsi" w:eastAsiaTheme="minorEastAsia" w:hAnsiTheme="minorHAnsi" w:cstheme="minorHAnsi"/>
        </w:rPr>
        <w:t xml:space="preserve"> arbeitet, ihre Schwächen zu erkennen und für sich selbst nutzbringend einzusetzen; kurz: KI zu entmystifizieren. Hierzu will dieser neue Teil von IT2School einen Beitrag leisten. Daher folgt hier noch eine kurze Einordnung weiterer wichtiger Begriffe, um die Teilgebiete der KI zu ordnen (Vgl. auch </w:t>
      </w:r>
      <w:r w:rsidR="00471389" w:rsidRPr="009727D9">
        <w:rPr>
          <w:rFonts w:asciiTheme="minorHAnsi" w:eastAsiaTheme="minorEastAsia" w:hAnsiTheme="minorHAnsi" w:cstheme="minorHAnsi"/>
        </w:rPr>
        <w:t>Basismo</w:t>
      </w:r>
      <w:r w:rsidRPr="009727D9">
        <w:rPr>
          <w:rFonts w:asciiTheme="minorHAnsi" w:eastAsiaTheme="minorEastAsia" w:hAnsiTheme="minorHAnsi" w:cstheme="minorHAnsi"/>
        </w:rPr>
        <w:t>dul</w:t>
      </w:r>
      <w:r w:rsidR="00471389" w:rsidRPr="009727D9">
        <w:rPr>
          <w:rFonts w:asciiTheme="minorHAnsi" w:eastAsiaTheme="minorEastAsia" w:hAnsiTheme="minorHAnsi" w:cstheme="minorHAnsi"/>
        </w:rPr>
        <w:t>e zu KI</w:t>
      </w:r>
      <w:r w:rsidR="00993A50" w:rsidRPr="009727D9">
        <w:rPr>
          <w:rFonts w:asciiTheme="minorHAnsi" w:eastAsiaTheme="minorEastAsia" w:hAnsiTheme="minorHAnsi" w:cstheme="minorHAnsi"/>
        </w:rPr>
        <w:t>-B</w:t>
      </w:r>
      <w:r w:rsidRPr="009727D9">
        <w:rPr>
          <w:rFonts w:asciiTheme="minorHAnsi" w:eastAsiaTheme="minorEastAsia" w:hAnsiTheme="minorHAnsi" w:cstheme="minorHAnsi"/>
        </w:rPr>
        <w:t xml:space="preserve">1 und </w:t>
      </w:r>
      <w:r w:rsidR="00993A50" w:rsidRPr="009727D9">
        <w:rPr>
          <w:rFonts w:asciiTheme="minorHAnsi" w:eastAsiaTheme="minorEastAsia" w:hAnsiTheme="minorHAnsi" w:cstheme="minorHAnsi"/>
        </w:rPr>
        <w:t>KI-B</w:t>
      </w:r>
      <w:r w:rsidRPr="009727D9">
        <w:rPr>
          <w:rFonts w:asciiTheme="minorHAnsi" w:eastAsiaTheme="minorEastAsia" w:hAnsiTheme="minorHAnsi" w:cstheme="minorHAnsi"/>
        </w:rPr>
        <w:t>3, jeweils Kap. 5):</w:t>
      </w:r>
    </w:p>
    <w:p w14:paraId="58CCFD1D"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Der Wissenschaftszweig der Informatik, der sich mit KI beschäftigt, teilt sich einerseits in </w:t>
      </w:r>
      <w:r w:rsidRPr="009727D9">
        <w:rPr>
          <w:rFonts w:asciiTheme="minorHAnsi" w:eastAsiaTheme="minorEastAsia" w:hAnsiTheme="minorHAnsi" w:cstheme="minorHAnsi"/>
          <w:i/>
          <w:iCs/>
        </w:rPr>
        <w:t>körperlose KI-Systeme</w:t>
      </w:r>
      <w:r w:rsidRPr="009727D9">
        <w:rPr>
          <w:rFonts w:asciiTheme="minorHAnsi" w:eastAsiaTheme="minorEastAsia" w:hAnsiTheme="minorHAnsi" w:cstheme="minorHAnsi"/>
        </w:rPr>
        <w:t xml:space="preserve"> und sog. </w:t>
      </w:r>
      <w:r w:rsidRPr="009727D9">
        <w:rPr>
          <w:rFonts w:asciiTheme="minorHAnsi" w:eastAsiaTheme="minorEastAsia" w:hAnsiTheme="minorHAnsi" w:cstheme="minorHAnsi"/>
          <w:i/>
          <w:iCs/>
        </w:rPr>
        <w:t>verkörperte KI-Systeme</w:t>
      </w:r>
      <w:r w:rsidRPr="009727D9">
        <w:rPr>
          <w:rFonts w:asciiTheme="minorHAnsi" w:eastAsiaTheme="minorEastAsia" w:hAnsiTheme="minorHAnsi" w:cstheme="minorHAnsi"/>
        </w:rPr>
        <w:t xml:space="preserve"> (vor allem als Robotik). Die KI-Module beziehen sich meist u.a. aus Kostengründen auf körperlose KI-Systeme. Modul KI-A2 (intelligenter Assistent) widmet sich jedoch auch den verkörperten KI-Systemen.</w:t>
      </w:r>
    </w:p>
    <w:p w14:paraId="4B172437" w14:textId="4A0C3CA3"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Außerdem unterscheidet man </w:t>
      </w:r>
      <w:r w:rsidR="00966634" w:rsidRPr="009727D9">
        <w:rPr>
          <w:rFonts w:asciiTheme="minorHAnsi" w:eastAsiaTheme="minorEastAsia" w:hAnsiTheme="minorHAnsi" w:cstheme="minorHAnsi"/>
          <w:i/>
          <w:iCs/>
        </w:rPr>
        <w:t xml:space="preserve">lernende </w:t>
      </w:r>
      <w:r w:rsidRPr="009727D9">
        <w:rPr>
          <w:rFonts w:asciiTheme="minorHAnsi" w:eastAsiaTheme="minorEastAsia" w:hAnsiTheme="minorHAnsi" w:cstheme="minorHAnsi"/>
          <w:i/>
          <w:iCs/>
        </w:rPr>
        <w:t>KI-Systeme</w:t>
      </w:r>
      <w:r w:rsidRPr="009727D9">
        <w:rPr>
          <w:rFonts w:asciiTheme="minorHAnsi" w:eastAsiaTheme="minorEastAsia" w:hAnsiTheme="minorHAnsi" w:cstheme="minorHAnsi"/>
        </w:rPr>
        <w:t xml:space="preserve"> von </w:t>
      </w:r>
      <w:r w:rsidRPr="009727D9">
        <w:rPr>
          <w:rFonts w:asciiTheme="minorHAnsi" w:eastAsiaTheme="minorEastAsia" w:hAnsiTheme="minorHAnsi" w:cstheme="minorHAnsi"/>
          <w:i/>
          <w:iCs/>
        </w:rPr>
        <w:t>regelbasierten KI-Systemen.</w:t>
      </w:r>
    </w:p>
    <w:p w14:paraId="51D53449" w14:textId="59B968FD" w:rsidR="004E195F" w:rsidRPr="009727D9" w:rsidRDefault="003821D4">
      <w:pPr>
        <w:rPr>
          <w:rFonts w:asciiTheme="minorHAnsi" w:hAnsiTheme="minorHAnsi" w:cstheme="minorHAnsi"/>
        </w:rPr>
      </w:pPr>
      <w:r w:rsidRPr="009727D9">
        <w:rPr>
          <w:rFonts w:asciiTheme="minorHAnsi" w:eastAsiaTheme="minorEastAsia" w:hAnsiTheme="minorHAnsi" w:cstheme="minorHAnsi"/>
          <w:i/>
        </w:rPr>
        <w:t>Regelbasierte Systeme</w:t>
      </w:r>
      <w:r w:rsidRPr="009727D9">
        <w:rPr>
          <w:rFonts w:asciiTheme="minorHAnsi" w:eastAsiaTheme="minorEastAsia" w:hAnsiTheme="minorHAnsi" w:cstheme="minorHAnsi"/>
        </w:rPr>
        <w:t xml:space="preserve"> werden auch als </w:t>
      </w:r>
      <w:r w:rsidRPr="009727D9">
        <w:rPr>
          <w:rFonts w:asciiTheme="minorHAnsi" w:eastAsiaTheme="minorEastAsia" w:hAnsiTheme="minorHAnsi" w:cstheme="minorHAnsi"/>
          <w:i/>
        </w:rPr>
        <w:t>klassische KI-Systeme</w:t>
      </w:r>
      <w:r w:rsidRPr="009727D9">
        <w:rPr>
          <w:rFonts w:asciiTheme="minorHAnsi" w:eastAsiaTheme="minorEastAsia" w:hAnsiTheme="minorHAnsi" w:cstheme="minorHAnsi"/>
        </w:rPr>
        <w:t xml:space="preserve"> bezeichnet. Ihr „Verhalten [ist] vollständig durch algorithmische Regeln und maschinenlesbares Wissen von menschlichen Expertinnen oder Experten definiert“ (Deutscher Bundestag, 2020, S. 48). Sie lernen nicht aus Daten und legen die Regeln nicht selbst fest. Wichtige Schritte hierbei sind die Wissensrepräsentation und die Wissensverarbeitung (vgl. KI-</w:t>
      </w:r>
      <w:r w:rsidR="00C325A8" w:rsidRPr="009727D9">
        <w:rPr>
          <w:rFonts w:asciiTheme="minorHAnsi" w:eastAsiaTheme="minorEastAsia" w:hAnsiTheme="minorHAnsi" w:cstheme="minorHAnsi"/>
        </w:rPr>
        <w:t>Basism</w:t>
      </w:r>
      <w:r w:rsidRPr="009727D9">
        <w:rPr>
          <w:rFonts w:asciiTheme="minorHAnsi" w:eastAsiaTheme="minorEastAsia" w:hAnsiTheme="minorHAnsi" w:cstheme="minorHAnsi"/>
        </w:rPr>
        <w:t>odul 3</w:t>
      </w:r>
      <w:r w:rsidR="00993A50" w:rsidRPr="009727D9">
        <w:rPr>
          <w:rFonts w:asciiTheme="minorHAnsi" w:eastAsiaTheme="minorEastAsia" w:hAnsiTheme="minorHAnsi" w:cstheme="minorHAnsi"/>
        </w:rPr>
        <w:t>: Schlag den Roboter</w:t>
      </w:r>
      <w:r w:rsidRPr="009727D9">
        <w:rPr>
          <w:rFonts w:asciiTheme="minorHAnsi" w:eastAsiaTheme="minorEastAsia" w:hAnsiTheme="minorHAnsi" w:cstheme="minorHAnsi"/>
        </w:rPr>
        <w:t>).</w:t>
      </w:r>
    </w:p>
    <w:p w14:paraId="7B43BA58" w14:textId="1C889979"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Bei </w:t>
      </w:r>
      <w:r w:rsidR="00966634" w:rsidRPr="009727D9">
        <w:rPr>
          <w:rFonts w:asciiTheme="minorHAnsi" w:eastAsiaTheme="minorEastAsia" w:hAnsiTheme="minorHAnsi" w:cstheme="minorHAnsi"/>
          <w:i/>
        </w:rPr>
        <w:t>l</w:t>
      </w:r>
      <w:r w:rsidRPr="009727D9">
        <w:rPr>
          <w:rFonts w:asciiTheme="minorHAnsi" w:eastAsiaTheme="minorEastAsia" w:hAnsiTheme="minorHAnsi" w:cstheme="minorHAnsi"/>
          <w:i/>
        </w:rPr>
        <w:t xml:space="preserve">ernenden KI-Systemen, </w:t>
      </w:r>
      <w:r w:rsidRPr="009727D9">
        <w:rPr>
          <w:rFonts w:asciiTheme="minorHAnsi" w:eastAsiaTheme="minorEastAsia" w:hAnsiTheme="minorHAnsi" w:cstheme="minorHAnsi"/>
        </w:rPr>
        <w:t xml:space="preserve">die auch als ML-Systeme bezeichnet (ML=Machine Learning) werden, werden die Regeln automatisiert aus großen Datenmengen abgeleitet. Ihr Verhalten ist stark von Trainingsdaten und der Rechenleistung der Computer abhängig, auf denen sie ausgeführt werden. Man unterscheidet hier </w:t>
      </w:r>
      <w:r w:rsidRPr="009727D9">
        <w:rPr>
          <w:rFonts w:asciiTheme="minorHAnsi" w:eastAsiaTheme="minorEastAsia" w:hAnsiTheme="minorHAnsi" w:cstheme="minorHAnsi"/>
          <w:i/>
          <w:iCs/>
        </w:rPr>
        <w:t>überwachtes Lernen</w:t>
      </w:r>
      <w:r w:rsidRPr="009727D9">
        <w:rPr>
          <w:rFonts w:asciiTheme="minorHAnsi" w:eastAsiaTheme="minorEastAsia" w:hAnsiTheme="minorHAnsi" w:cstheme="minorHAnsi"/>
        </w:rPr>
        <w:t xml:space="preserve"> (supervised learning), </w:t>
      </w:r>
      <w:r w:rsidRPr="009727D9">
        <w:rPr>
          <w:rFonts w:asciiTheme="minorHAnsi" w:eastAsiaTheme="minorEastAsia" w:hAnsiTheme="minorHAnsi" w:cstheme="minorHAnsi"/>
          <w:i/>
        </w:rPr>
        <w:t>verstärkendes Lernen</w:t>
      </w:r>
      <w:r w:rsidRPr="009727D9">
        <w:rPr>
          <w:rFonts w:asciiTheme="minorHAnsi" w:eastAsiaTheme="minorEastAsia" w:hAnsiTheme="minorHAnsi" w:cstheme="minorHAnsi"/>
        </w:rPr>
        <w:t xml:space="preserve"> (reinforcement learning) und </w:t>
      </w:r>
      <w:r w:rsidRPr="009727D9">
        <w:rPr>
          <w:rFonts w:asciiTheme="minorHAnsi" w:eastAsiaTheme="minorEastAsia" w:hAnsiTheme="minorHAnsi" w:cstheme="minorHAnsi"/>
          <w:i/>
          <w:iCs/>
        </w:rPr>
        <w:t>unüberwachtes Lernen</w:t>
      </w:r>
      <w:r w:rsidRPr="009727D9">
        <w:rPr>
          <w:rFonts w:asciiTheme="minorHAnsi" w:eastAsiaTheme="minorEastAsia" w:hAnsiTheme="minorHAnsi" w:cstheme="minorHAnsi"/>
        </w:rPr>
        <w:t xml:space="preserve"> (unsupervised learning). Die Unterscheidung von diesen drei Verfahren und auch von klassischen Systemen ist Inhalt von KI-</w:t>
      </w:r>
      <w:r w:rsidR="00C325A8" w:rsidRPr="009727D9">
        <w:rPr>
          <w:rFonts w:asciiTheme="minorHAnsi" w:eastAsiaTheme="minorEastAsia" w:hAnsiTheme="minorHAnsi" w:cstheme="minorHAnsi"/>
        </w:rPr>
        <w:t>Basism</w:t>
      </w:r>
      <w:r w:rsidRPr="009727D9">
        <w:rPr>
          <w:rFonts w:asciiTheme="minorHAnsi" w:eastAsiaTheme="minorEastAsia" w:hAnsiTheme="minorHAnsi" w:cstheme="minorHAnsi"/>
        </w:rPr>
        <w:t>odul 3.</w:t>
      </w:r>
    </w:p>
    <w:p w14:paraId="344363A8" w14:textId="08981E92" w:rsidR="004E195F" w:rsidRPr="009727D9" w:rsidRDefault="003821D4">
      <w:pPr>
        <w:rPr>
          <w:rFonts w:asciiTheme="minorHAnsi" w:eastAsiaTheme="minorEastAsia" w:hAnsiTheme="minorHAnsi" w:cstheme="minorHAnsi"/>
          <w:iCs/>
        </w:rPr>
      </w:pPr>
      <w:r w:rsidRPr="009727D9">
        <w:rPr>
          <w:rFonts w:asciiTheme="minorHAnsi" w:eastAsiaTheme="minorEastAsia" w:hAnsiTheme="minorHAnsi" w:cstheme="minorHAnsi"/>
        </w:rPr>
        <w:t xml:space="preserve">Mit </w:t>
      </w:r>
      <w:r w:rsidRPr="009727D9">
        <w:rPr>
          <w:rFonts w:asciiTheme="minorHAnsi" w:eastAsiaTheme="minorEastAsia" w:hAnsiTheme="minorHAnsi" w:cstheme="minorHAnsi"/>
          <w:i/>
        </w:rPr>
        <w:t>überwachtem Lern</w:t>
      </w:r>
      <w:r w:rsidRPr="009727D9">
        <w:rPr>
          <w:rFonts w:asciiTheme="minorHAnsi" w:eastAsiaTheme="minorEastAsia" w:hAnsiTheme="minorHAnsi" w:cstheme="minorHAnsi"/>
          <w:i/>
          <w:iCs/>
        </w:rPr>
        <w:t xml:space="preserve">en </w:t>
      </w:r>
      <w:r w:rsidRPr="009727D9">
        <w:rPr>
          <w:rFonts w:asciiTheme="minorHAnsi" w:eastAsiaTheme="minorEastAsia" w:hAnsiTheme="minorHAnsi" w:cstheme="minorHAnsi"/>
          <w:iCs/>
        </w:rPr>
        <w:t xml:space="preserve">sind </w:t>
      </w:r>
      <w:r w:rsidR="00876CD9" w:rsidRPr="009727D9">
        <w:rPr>
          <w:rFonts w:asciiTheme="minorHAnsi" w:eastAsiaTheme="minorEastAsia" w:hAnsiTheme="minorHAnsi" w:cstheme="minorHAnsi"/>
          <w:iCs/>
        </w:rPr>
        <w:t xml:space="preserve">Verfahren </w:t>
      </w:r>
      <w:r w:rsidRPr="009727D9">
        <w:rPr>
          <w:rFonts w:asciiTheme="minorHAnsi" w:eastAsiaTheme="minorEastAsia" w:hAnsiTheme="minorHAnsi" w:cstheme="minorHAnsi"/>
          <w:iCs/>
        </w:rPr>
        <w:t xml:space="preserve">gemeint, die durch Menschen angeleitet werden, indem die Trainingsdaten mit entsprechender Beschriftung bereitgestellt werden und der Computer so den Zusammenhang zwischen der Beschriftung und den Daten lernen kann. </w:t>
      </w:r>
      <w:r w:rsidR="001A0E69" w:rsidRPr="009727D9">
        <w:rPr>
          <w:rFonts w:asciiTheme="minorHAnsi" w:eastAsiaTheme="minorEastAsia" w:hAnsiTheme="minorHAnsi" w:cstheme="minorHAnsi"/>
          <w:iCs/>
        </w:rPr>
        <w:t xml:space="preserve">Neue, bisher unbekannte Eingabedaten können dann anhand der so erkannten Muster und Zusammenhänge selbstständig (also ohne Einfluss des Menschen) eingeordnet werden. </w:t>
      </w:r>
      <w:r w:rsidRPr="009727D9">
        <w:rPr>
          <w:rFonts w:asciiTheme="minorHAnsi" w:eastAsiaTheme="minorEastAsia" w:hAnsiTheme="minorHAnsi" w:cstheme="minorHAnsi"/>
          <w:iCs/>
        </w:rPr>
        <w:t xml:space="preserve">Beim </w:t>
      </w:r>
      <w:r w:rsidRPr="009727D9">
        <w:rPr>
          <w:rFonts w:asciiTheme="minorHAnsi" w:eastAsiaTheme="minorEastAsia" w:hAnsiTheme="minorHAnsi" w:cstheme="minorHAnsi"/>
        </w:rPr>
        <w:t>überwachten Lernen</w:t>
      </w:r>
      <w:r w:rsidRPr="009727D9">
        <w:rPr>
          <w:rFonts w:asciiTheme="minorHAnsi" w:eastAsiaTheme="minorEastAsia" w:hAnsiTheme="minorHAnsi" w:cstheme="minorHAnsi"/>
          <w:iCs/>
        </w:rPr>
        <w:t xml:space="preserve"> werden </w:t>
      </w:r>
      <w:r w:rsidR="00DF12EA" w:rsidRPr="009727D9">
        <w:rPr>
          <w:rFonts w:asciiTheme="minorHAnsi" w:eastAsiaTheme="minorEastAsia" w:hAnsiTheme="minorHAnsi" w:cstheme="minorHAnsi"/>
          <w:iCs/>
        </w:rPr>
        <w:t xml:space="preserve">während des Trainings </w:t>
      </w:r>
      <w:r w:rsidRPr="009727D9">
        <w:rPr>
          <w:rFonts w:asciiTheme="minorHAnsi" w:eastAsiaTheme="minorEastAsia" w:hAnsiTheme="minorHAnsi" w:cstheme="minorHAnsi"/>
          <w:iCs/>
        </w:rPr>
        <w:t xml:space="preserve">die Ergebnisse </w:t>
      </w:r>
      <w:r w:rsidRPr="009727D9">
        <w:rPr>
          <w:rFonts w:asciiTheme="minorHAnsi" w:eastAsiaTheme="minorEastAsia" w:hAnsiTheme="minorHAnsi" w:cstheme="minorHAnsi"/>
        </w:rPr>
        <w:t xml:space="preserve">mit bekannten Ergebnissen verglichen. So kann die </w:t>
      </w:r>
      <w:r w:rsidRPr="009727D9">
        <w:rPr>
          <w:rFonts w:asciiTheme="minorHAnsi" w:eastAsiaTheme="minorEastAsia" w:hAnsiTheme="minorHAnsi" w:cstheme="minorHAnsi"/>
          <w:i/>
          <w:iCs/>
        </w:rPr>
        <w:t xml:space="preserve">Qualität </w:t>
      </w:r>
      <w:r w:rsidRPr="009727D9">
        <w:rPr>
          <w:rFonts w:asciiTheme="minorHAnsi" w:eastAsiaTheme="minorEastAsia" w:hAnsiTheme="minorHAnsi" w:cstheme="minorHAnsi"/>
        </w:rPr>
        <w:t xml:space="preserve">der Vorhersage beurteilt und durch überwachtes Training gesteigert werden. Um eine möglichst gute Qualität im Sinne der Trefferquote zu erhalten, stehen verschiedene </w:t>
      </w:r>
      <w:r w:rsidR="00DF12EA" w:rsidRPr="009727D9">
        <w:rPr>
          <w:rFonts w:asciiTheme="minorHAnsi" w:eastAsiaTheme="minorEastAsia" w:hAnsiTheme="minorHAnsi" w:cstheme="minorHAnsi"/>
        </w:rPr>
        <w:t>M</w:t>
      </w:r>
      <w:r w:rsidRPr="009727D9">
        <w:rPr>
          <w:rFonts w:asciiTheme="minorHAnsi" w:eastAsiaTheme="minorEastAsia" w:hAnsiTheme="minorHAnsi" w:cstheme="minorHAnsi"/>
        </w:rPr>
        <w:t>odelle zur Verfügung. Beispiele hierfür sind Entscheidungsbäume, Random Forest oder die k-nearest Neighbour-Klassifikation (vgl. KI-</w:t>
      </w:r>
      <w:r w:rsidR="00993A50" w:rsidRPr="009727D9">
        <w:rPr>
          <w:rFonts w:asciiTheme="minorHAnsi" w:eastAsiaTheme="minorEastAsia" w:hAnsiTheme="minorHAnsi" w:cstheme="minorHAnsi"/>
        </w:rPr>
        <w:t>Basism</w:t>
      </w:r>
      <w:r w:rsidRPr="009727D9">
        <w:rPr>
          <w:rFonts w:asciiTheme="minorHAnsi" w:eastAsiaTheme="minorEastAsia" w:hAnsiTheme="minorHAnsi" w:cstheme="minorHAnsi"/>
        </w:rPr>
        <w:t>odul 4</w:t>
      </w:r>
      <w:r w:rsidR="00993A50" w:rsidRPr="009727D9">
        <w:rPr>
          <w:rFonts w:asciiTheme="minorHAnsi" w:eastAsiaTheme="minorEastAsia" w:hAnsiTheme="minorHAnsi" w:cstheme="minorHAnsi"/>
        </w:rPr>
        <w:t>: Von Daten und Bäumen</w:t>
      </w:r>
      <w:r w:rsidRPr="009727D9">
        <w:rPr>
          <w:rFonts w:asciiTheme="minorHAnsi" w:eastAsiaTheme="minorEastAsia" w:hAnsiTheme="minorHAnsi" w:cstheme="minorHAnsi"/>
        </w:rPr>
        <w:t>).</w:t>
      </w:r>
    </w:p>
    <w:p w14:paraId="37F8F074" w14:textId="3BD8115E" w:rsidR="00AE42EA"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Beim </w:t>
      </w:r>
      <w:r w:rsidRPr="009727D9">
        <w:rPr>
          <w:rFonts w:asciiTheme="minorHAnsi" w:eastAsiaTheme="minorEastAsia" w:hAnsiTheme="minorHAnsi" w:cstheme="minorHAnsi"/>
          <w:i/>
        </w:rPr>
        <w:t>unüberwachten Lernen</w:t>
      </w:r>
      <w:r w:rsidRPr="009727D9">
        <w:rPr>
          <w:rFonts w:asciiTheme="minorHAnsi" w:eastAsiaTheme="minorEastAsia" w:hAnsiTheme="minorHAnsi" w:cstheme="minorHAnsi"/>
        </w:rPr>
        <w:t xml:space="preserve"> findet keine Rückkopplung mit erwarteten Ergebnissen oder Belohnung einer guten Zuordnung statt. Die Maschine versucht selbstständig</w:t>
      </w:r>
      <w:r w:rsidR="00966634"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 Muster zu erkennen und z.B. Cluster zu bilden (vgl. KI-</w:t>
      </w:r>
      <w:r w:rsidR="00993A50" w:rsidRPr="009727D9">
        <w:rPr>
          <w:rFonts w:asciiTheme="minorHAnsi" w:eastAsiaTheme="minorEastAsia" w:hAnsiTheme="minorHAnsi" w:cstheme="minorHAnsi"/>
        </w:rPr>
        <w:t>Basism</w:t>
      </w:r>
      <w:r w:rsidRPr="009727D9">
        <w:rPr>
          <w:rFonts w:asciiTheme="minorHAnsi" w:eastAsiaTheme="minorEastAsia" w:hAnsiTheme="minorHAnsi" w:cstheme="minorHAnsi"/>
        </w:rPr>
        <w:t>odul 3</w:t>
      </w:r>
      <w:r w:rsidR="00993A50" w:rsidRPr="009727D9">
        <w:rPr>
          <w:rFonts w:asciiTheme="minorHAnsi" w:eastAsiaTheme="minorEastAsia" w:hAnsiTheme="minorHAnsi" w:cstheme="minorHAnsi"/>
        </w:rPr>
        <w:t>: Schlag den Roboter</w:t>
      </w:r>
      <w:r w:rsidRPr="009727D9">
        <w:rPr>
          <w:rFonts w:asciiTheme="minorHAnsi" w:eastAsiaTheme="minorEastAsia" w:hAnsiTheme="minorHAnsi" w:cstheme="minorHAnsi"/>
        </w:rPr>
        <w:t xml:space="preserve">). </w:t>
      </w:r>
    </w:p>
    <w:p w14:paraId="60BE768E" w14:textId="0D37C865" w:rsidR="00AE42EA" w:rsidRPr="009727D9" w:rsidRDefault="00AE42EA" w:rsidP="00AE42EA">
      <w:pPr>
        <w:rPr>
          <w:rFonts w:asciiTheme="minorHAnsi" w:eastAsiaTheme="minorEastAsia" w:hAnsiTheme="minorHAnsi" w:cstheme="minorHAnsi"/>
        </w:rPr>
      </w:pPr>
      <w:r w:rsidRPr="009727D9">
        <w:rPr>
          <w:rFonts w:asciiTheme="minorHAnsi" w:eastAsiaTheme="minorEastAsia" w:hAnsiTheme="minorHAnsi" w:cstheme="minorHAnsi"/>
          <w:i/>
          <w:iCs/>
        </w:rPr>
        <w:t>Verstärkendes Lernen (reinforcement Learning)</w:t>
      </w:r>
      <w:r w:rsidRPr="009727D9">
        <w:rPr>
          <w:rFonts w:asciiTheme="minorHAnsi" w:eastAsiaTheme="minorEastAsia" w:hAnsiTheme="minorHAnsi" w:cstheme="minorHAnsi"/>
        </w:rPr>
        <w:t xml:space="preserve"> </w:t>
      </w:r>
      <w:r w:rsidR="00841385" w:rsidRPr="009727D9">
        <w:rPr>
          <w:rFonts w:asciiTheme="minorHAnsi" w:eastAsia="Roboto" w:hAnsiTheme="minorHAnsi" w:cstheme="minorHAnsi"/>
        </w:rPr>
        <w:t>ist ein</w:t>
      </w:r>
      <w:r w:rsidR="00966634" w:rsidRPr="009727D9">
        <w:rPr>
          <w:rFonts w:asciiTheme="minorHAnsi" w:eastAsia="Roboto" w:hAnsiTheme="minorHAnsi" w:cstheme="minorHAnsi"/>
        </w:rPr>
        <w:t>e</w:t>
      </w:r>
      <w:r w:rsidR="00841385" w:rsidRPr="009727D9">
        <w:rPr>
          <w:rFonts w:asciiTheme="minorHAnsi" w:eastAsia="Roboto" w:hAnsiTheme="minorHAnsi" w:cstheme="minorHAnsi"/>
        </w:rPr>
        <w:t xml:space="preserve"> von der Psychologie inspirierte Methode des maschinellen Lernens, bei der der Computer durch Belohnung und Bestrafung</w:t>
      </w:r>
      <w:r w:rsidR="00966634" w:rsidRPr="009727D9">
        <w:rPr>
          <w:rFonts w:asciiTheme="minorHAnsi" w:eastAsia="Roboto" w:hAnsiTheme="minorHAnsi" w:cstheme="minorHAnsi"/>
        </w:rPr>
        <w:t xml:space="preserve"> lernt</w:t>
      </w:r>
      <w:r w:rsidRPr="009727D9">
        <w:rPr>
          <w:rFonts w:asciiTheme="minorHAnsi" w:eastAsiaTheme="minorEastAsia" w:hAnsiTheme="minorHAnsi" w:cstheme="minorHAnsi"/>
        </w:rPr>
        <w:t xml:space="preserve">, in welcher Situation welche Aktion die beste ist (vgl. </w:t>
      </w:r>
      <w:r w:rsidR="00993A50" w:rsidRPr="009727D9">
        <w:rPr>
          <w:rFonts w:asciiTheme="minorHAnsi" w:eastAsiaTheme="minorEastAsia" w:hAnsiTheme="minorHAnsi" w:cstheme="minorHAnsi"/>
        </w:rPr>
        <w:t>KI-Basism</w:t>
      </w:r>
      <w:r w:rsidRPr="009727D9">
        <w:rPr>
          <w:rFonts w:asciiTheme="minorHAnsi" w:eastAsiaTheme="minorEastAsia" w:hAnsiTheme="minorHAnsi" w:cstheme="minorHAnsi"/>
        </w:rPr>
        <w:t>odul 3</w:t>
      </w:r>
      <w:r w:rsidR="00841385"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 Schlag den </w:t>
      </w:r>
      <w:r w:rsidRPr="009727D9">
        <w:rPr>
          <w:rFonts w:asciiTheme="minorHAnsi" w:eastAsiaTheme="minorEastAsia" w:hAnsiTheme="minorHAnsi" w:cstheme="minorHAnsi"/>
        </w:rPr>
        <w:lastRenderedPageBreak/>
        <w:t>Roboter).</w:t>
      </w:r>
      <w:r w:rsidR="00841385" w:rsidRPr="009727D9">
        <w:rPr>
          <w:rFonts w:asciiTheme="minorHAnsi" w:eastAsiaTheme="minorEastAsia" w:hAnsiTheme="minorHAnsi" w:cstheme="minorHAnsi"/>
        </w:rPr>
        <w:t xml:space="preserve"> Im Gegensatz zu den anderen Verfahren sind keine Trainingsdaten notwendig. Das System lernt während des Betriebs.</w:t>
      </w:r>
    </w:p>
    <w:p w14:paraId="05D71BE7" w14:textId="7A3D259D" w:rsidR="00AE42EA" w:rsidRPr="009727D9" w:rsidRDefault="00945D39" w:rsidP="00AE42EA">
      <w:pPr>
        <w:rPr>
          <w:rFonts w:asciiTheme="minorHAnsi" w:eastAsiaTheme="minorEastAsia" w:hAnsiTheme="minorHAnsi" w:cstheme="minorHAnsi"/>
        </w:rPr>
      </w:pPr>
      <w:r w:rsidRPr="007A2673">
        <w:rPr>
          <w:rFonts w:asciiTheme="minorHAnsi" w:hAnsiTheme="minorHAnsi" w:cstheme="minorHAnsi"/>
        </w:rPr>
        <w:t xml:space="preserve">Oftmals werden für diese drei Arten, wie Maschinen lernen können, neben den dargestellten Verfahren auch sogenannte (künstliche) Neuronale Netze verwendet. Wenn in einem solchen Neuronalen Netz mehrere Schichten von Neuronen hintereinandergeschaltet werden, spricht man auch von </w:t>
      </w:r>
      <w:r w:rsidRPr="007A2673">
        <w:rPr>
          <w:rFonts w:asciiTheme="minorHAnsi" w:hAnsiTheme="minorHAnsi" w:cstheme="minorHAnsi"/>
          <w:i/>
          <w:iCs/>
        </w:rPr>
        <w:t>Deep Learning</w:t>
      </w:r>
      <w:r w:rsidRPr="007A2673">
        <w:rPr>
          <w:rFonts w:asciiTheme="minorHAnsi" w:hAnsiTheme="minorHAnsi" w:cstheme="minorHAnsi"/>
        </w:rPr>
        <w:t>. Da im Rahmen des IT2School-Projekts die zugrunde liegenden Ideen, die zum Verständnis und Mitgestalten der digitalen Welt befähigen, und nicht die technologische Umsetzung im Vordergrund stehen sollen, sind Neuronale Netze und Deep Learning kein Teil der Module.</w:t>
      </w:r>
    </w:p>
    <w:p w14:paraId="166BE6E3" w14:textId="55B33924"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In welchem Modul welche Themen und Begriffe angesprochen werden, zeigt die folgende Übersicht. </w:t>
      </w:r>
    </w:p>
    <w:p w14:paraId="44854FD5" w14:textId="761E2B77" w:rsidR="004E195F" w:rsidRPr="009727D9" w:rsidRDefault="003821D4">
      <w:pPr>
        <w:pStyle w:val="berschrift1"/>
        <w:rPr>
          <w:rFonts w:asciiTheme="minorHAnsi" w:hAnsiTheme="minorHAnsi" w:cstheme="minorHAnsi"/>
        </w:rPr>
      </w:pPr>
      <w:bookmarkStart w:id="7" w:name="_Toc433292496"/>
      <w:bookmarkStart w:id="8" w:name="_Toc97887467"/>
      <w:r w:rsidRPr="009727D9">
        <w:rPr>
          <w:rFonts w:asciiTheme="minorHAnsi" w:eastAsiaTheme="minorEastAsia" w:hAnsiTheme="minorHAnsi" w:cstheme="minorHAnsi"/>
        </w:rPr>
        <w:t xml:space="preserve">Die KI-Module von IT2School </w:t>
      </w:r>
      <w:r w:rsidRPr="009727D9">
        <w:rPr>
          <w:rFonts w:asciiTheme="minorHAnsi" w:eastAsiaTheme="minorEastAsia" w:hAnsiTheme="minorHAnsi" w:cstheme="minorHAnsi"/>
        </w:rPr>
        <w:noBreakHyphen/>
        <w:t xml:space="preserve"> eine Übersicht</w:t>
      </w:r>
      <w:bookmarkEnd w:id="7"/>
      <w:bookmarkEnd w:id="8"/>
    </w:p>
    <w:tbl>
      <w:tblPr>
        <w:tblStyle w:val="Stundenverlaufsskizzen"/>
        <w:tblW w:w="9067" w:type="dxa"/>
        <w:tblLayout w:type="fixed"/>
        <w:tblLook w:val="04A0" w:firstRow="1" w:lastRow="0" w:firstColumn="1" w:lastColumn="0" w:noHBand="0" w:noVBand="1"/>
      </w:tblPr>
      <w:tblGrid>
        <w:gridCol w:w="704"/>
        <w:gridCol w:w="2126"/>
        <w:gridCol w:w="4536"/>
        <w:gridCol w:w="1701"/>
      </w:tblGrid>
      <w:tr w:rsidR="004E195F" w:rsidRPr="009727D9" w14:paraId="4738FDAA" w14:textId="77777777" w:rsidTr="004E1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tcPr>
          <w:p w14:paraId="49546F27" w14:textId="77777777" w:rsidR="004E195F" w:rsidRPr="009727D9" w:rsidRDefault="003821D4">
            <w:pPr>
              <w:rPr>
                <w:rFonts w:asciiTheme="minorHAnsi" w:hAnsiTheme="minorHAnsi" w:cstheme="minorHAnsi"/>
              </w:rPr>
            </w:pPr>
            <w:bookmarkStart w:id="9" w:name="_Hlk79158607"/>
            <w:r w:rsidRPr="009727D9">
              <w:rPr>
                <w:rFonts w:asciiTheme="minorHAnsi" w:hAnsiTheme="minorHAnsi" w:cstheme="minorHAnsi"/>
              </w:rPr>
              <w:t>Basismodule</w:t>
            </w:r>
          </w:p>
        </w:tc>
      </w:tr>
      <w:tr w:rsidR="004E195F" w:rsidRPr="009727D9" w14:paraId="4D4FDCEA" w14:textId="77777777" w:rsidTr="004E1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0683C12" w14:textId="77777777" w:rsidR="004E195F" w:rsidRPr="009727D9" w:rsidRDefault="003821D4">
            <w:pPr>
              <w:rPr>
                <w:rFonts w:asciiTheme="minorHAnsi" w:hAnsiTheme="minorHAnsi" w:cstheme="minorHAnsi"/>
              </w:rPr>
            </w:pPr>
            <w:r w:rsidRPr="009727D9">
              <w:rPr>
                <w:rFonts w:asciiTheme="minorHAnsi" w:hAnsiTheme="minorHAnsi" w:cstheme="minorHAnsi"/>
              </w:rPr>
              <w:t>Nr.</w:t>
            </w:r>
          </w:p>
        </w:tc>
        <w:tc>
          <w:tcPr>
            <w:tcW w:w="2126" w:type="dxa"/>
          </w:tcPr>
          <w:p w14:paraId="69D56C28"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9727D9">
              <w:rPr>
                <w:rFonts w:asciiTheme="minorHAnsi" w:hAnsiTheme="minorHAnsi" w:cstheme="minorHAnsi"/>
                <w:b/>
              </w:rPr>
              <w:t>Titel</w:t>
            </w:r>
          </w:p>
        </w:tc>
        <w:tc>
          <w:tcPr>
            <w:tcW w:w="4536" w:type="dxa"/>
          </w:tcPr>
          <w:p w14:paraId="3BA330D8"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9727D9">
              <w:rPr>
                <w:rFonts w:asciiTheme="minorHAnsi" w:hAnsiTheme="minorHAnsi" w:cstheme="minorHAnsi"/>
                <w:b/>
              </w:rPr>
              <w:t>Thema / Begriffe</w:t>
            </w:r>
          </w:p>
        </w:tc>
        <w:tc>
          <w:tcPr>
            <w:tcW w:w="1701" w:type="dxa"/>
          </w:tcPr>
          <w:p w14:paraId="7E95A109"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9727D9">
              <w:rPr>
                <w:rFonts w:asciiTheme="minorHAnsi" w:hAnsiTheme="minorHAnsi" w:cstheme="minorHAnsi"/>
                <w:b/>
              </w:rPr>
              <w:t>Klassenstufe</w:t>
            </w:r>
          </w:p>
        </w:tc>
      </w:tr>
      <w:tr w:rsidR="004E195F" w:rsidRPr="009727D9" w14:paraId="111D1A54" w14:textId="77777777" w:rsidTr="004E195F">
        <w:trPr>
          <w:trHeight w:val="119"/>
        </w:trPr>
        <w:tc>
          <w:tcPr>
            <w:cnfStyle w:val="001000000000" w:firstRow="0" w:lastRow="0" w:firstColumn="1" w:lastColumn="0" w:oddVBand="0" w:evenVBand="0" w:oddHBand="0" w:evenHBand="0" w:firstRowFirstColumn="0" w:firstRowLastColumn="0" w:lastRowFirstColumn="0" w:lastRowLastColumn="0"/>
            <w:tcW w:w="704" w:type="dxa"/>
          </w:tcPr>
          <w:p w14:paraId="0BDAE696"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KI-B1</w:t>
            </w:r>
          </w:p>
        </w:tc>
        <w:tc>
          <w:tcPr>
            <w:tcW w:w="2126" w:type="dxa"/>
          </w:tcPr>
          <w:p w14:paraId="67CCB958" w14:textId="77777777"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Finde die KI – </w:t>
            </w:r>
          </w:p>
          <w:p w14:paraId="33EF4F4B" w14:textId="77777777"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KI im Alltag auf der Spur</w:t>
            </w:r>
          </w:p>
        </w:tc>
        <w:tc>
          <w:tcPr>
            <w:tcW w:w="4536" w:type="dxa"/>
          </w:tcPr>
          <w:p w14:paraId="7EC1C06A" w14:textId="6B253F18"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Cs w:val="21"/>
              </w:rPr>
              <w:t>In diesem Modul lernen die Schüler</w:t>
            </w:r>
            <w:r w:rsidR="0021370B" w:rsidRPr="009727D9">
              <w:rPr>
                <w:rFonts w:asciiTheme="minorHAnsi" w:hAnsiTheme="minorHAnsi" w:cstheme="minorHAnsi"/>
                <w:szCs w:val="21"/>
              </w:rPr>
              <w:t>*</w:t>
            </w:r>
            <w:r w:rsidRPr="009727D9">
              <w:rPr>
                <w:rFonts w:asciiTheme="minorHAnsi" w:hAnsiTheme="minorHAnsi" w:cstheme="minorHAnsi"/>
                <w:szCs w:val="21"/>
              </w:rPr>
              <w:t xml:space="preserve">innen, Phänomene aus ihrer alltäglichen Lebenswelt im Zusammenhang mit </w:t>
            </w:r>
            <w:r w:rsidR="0021370B" w:rsidRPr="009727D9">
              <w:rPr>
                <w:rFonts w:asciiTheme="minorHAnsi" w:hAnsiTheme="minorHAnsi" w:cstheme="minorHAnsi"/>
                <w:szCs w:val="21"/>
              </w:rPr>
              <w:t>KI</w:t>
            </w:r>
            <w:r w:rsidRPr="009727D9">
              <w:rPr>
                <w:rFonts w:asciiTheme="minorHAnsi" w:hAnsiTheme="minorHAnsi" w:cstheme="minorHAnsi"/>
                <w:szCs w:val="21"/>
              </w:rPr>
              <w:t xml:space="preserve"> zu erkennen. Dazu lernen sie, KI als Automatisierung von Prozessen, die von Informatiksystemen ausgeführt werden, zu begreifen. Je nach gewählter Verlaufsvariante wenden die Schüler</w:t>
            </w:r>
            <w:r w:rsidR="0021370B" w:rsidRPr="009727D9">
              <w:rPr>
                <w:rFonts w:asciiTheme="minorHAnsi" w:hAnsiTheme="minorHAnsi" w:cstheme="minorHAnsi"/>
                <w:szCs w:val="21"/>
              </w:rPr>
              <w:t>*</w:t>
            </w:r>
            <w:r w:rsidRPr="009727D9">
              <w:rPr>
                <w:rFonts w:asciiTheme="minorHAnsi" w:hAnsiTheme="minorHAnsi" w:cstheme="minorHAnsi"/>
                <w:szCs w:val="21"/>
              </w:rPr>
              <w:t>innen eine mögliche Begriffsdefinition von KI auf Phänomene an, denen sie digital oder analog begegnen.</w:t>
            </w:r>
          </w:p>
        </w:tc>
        <w:tc>
          <w:tcPr>
            <w:tcW w:w="1701" w:type="dxa"/>
          </w:tcPr>
          <w:p w14:paraId="69FFB058" w14:textId="77777777" w:rsidR="004E195F" w:rsidRPr="009727D9" w:rsidRDefault="003821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4. </w:t>
            </w:r>
            <w:r w:rsidRPr="009727D9">
              <w:rPr>
                <w:rFonts w:asciiTheme="minorHAnsi" w:hAnsiTheme="minorHAnsi" w:cstheme="minorHAnsi"/>
                <w:sz w:val="20"/>
                <w:szCs w:val="20"/>
              </w:rPr>
              <w:noBreakHyphen/>
              <w:t xml:space="preserve"> 10. Klasse</w:t>
            </w:r>
          </w:p>
        </w:tc>
      </w:tr>
      <w:tr w:rsidR="004E195F" w:rsidRPr="009727D9" w14:paraId="485B405E" w14:textId="77777777" w:rsidTr="004E195F">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704" w:type="dxa"/>
          </w:tcPr>
          <w:p w14:paraId="2487D3BF"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KI-B2</w:t>
            </w:r>
          </w:p>
        </w:tc>
        <w:tc>
          <w:tcPr>
            <w:tcW w:w="2126" w:type="dxa"/>
          </w:tcPr>
          <w:p w14:paraId="09D307F4" w14:textId="77777777"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KI im Dialog – </w:t>
            </w:r>
          </w:p>
          <w:p w14:paraId="7FE4CCA4" w14:textId="77777777"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von Turing Tests und Sprachassistenten </w:t>
            </w:r>
          </w:p>
        </w:tc>
        <w:tc>
          <w:tcPr>
            <w:tcW w:w="4536" w:type="dxa"/>
          </w:tcPr>
          <w:p w14:paraId="078BA7D8" w14:textId="25324A84"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1"/>
              </w:rPr>
            </w:pPr>
            <w:r w:rsidRPr="009727D9">
              <w:rPr>
                <w:rFonts w:asciiTheme="minorHAnsi" w:hAnsiTheme="minorHAnsi" w:cstheme="minorHAnsi"/>
                <w:szCs w:val="21"/>
              </w:rPr>
              <w:t>In diesem Modul entdecken die Schüler</w:t>
            </w:r>
            <w:r w:rsidR="0021370B" w:rsidRPr="009727D9">
              <w:rPr>
                <w:rFonts w:asciiTheme="minorHAnsi" w:hAnsiTheme="minorHAnsi" w:cstheme="minorHAnsi"/>
                <w:szCs w:val="21"/>
              </w:rPr>
              <w:t>*</w:t>
            </w:r>
            <w:r w:rsidRPr="009727D9">
              <w:rPr>
                <w:rFonts w:asciiTheme="minorHAnsi" w:hAnsiTheme="minorHAnsi" w:cstheme="minorHAnsi"/>
                <w:szCs w:val="21"/>
              </w:rPr>
              <w:t xml:space="preserve">innen eine erklärbare Seite von </w:t>
            </w:r>
            <w:r w:rsidR="0021370B" w:rsidRPr="009727D9">
              <w:rPr>
                <w:rFonts w:asciiTheme="minorHAnsi" w:hAnsiTheme="minorHAnsi" w:cstheme="minorHAnsi"/>
                <w:szCs w:val="21"/>
              </w:rPr>
              <w:t>KI</w:t>
            </w:r>
            <w:r w:rsidRPr="009727D9">
              <w:rPr>
                <w:rFonts w:asciiTheme="minorHAnsi" w:hAnsiTheme="minorHAnsi" w:cstheme="minorHAnsi"/>
                <w:szCs w:val="21"/>
              </w:rPr>
              <w:t xml:space="preserve"> und befassen sich mit der Funktionsweise von smarten Sprachassistenzsystemen und Chatbots, indem das Rollenspiel „Die Internetversteher“ (aus IT2School B2) um weitere Rollen ergänzt wird. Mit dem Turing Test im Unterricht werden die operativen Grenzen von den Sprachassistenten und Chatbots erkundet. Die Schüler</w:t>
            </w:r>
            <w:r w:rsidR="0021370B" w:rsidRPr="009727D9">
              <w:rPr>
                <w:rFonts w:asciiTheme="minorHAnsi" w:hAnsiTheme="minorHAnsi" w:cstheme="minorHAnsi"/>
                <w:szCs w:val="21"/>
              </w:rPr>
              <w:t>*</w:t>
            </w:r>
            <w:r w:rsidRPr="009727D9">
              <w:rPr>
                <w:rFonts w:asciiTheme="minorHAnsi" w:hAnsiTheme="minorHAnsi" w:cstheme="minorHAnsi"/>
                <w:szCs w:val="21"/>
              </w:rPr>
              <w:t xml:space="preserve">innen </w:t>
            </w:r>
            <w:r w:rsidR="0021370B" w:rsidRPr="009727D9">
              <w:rPr>
                <w:rFonts w:asciiTheme="minorHAnsi" w:hAnsiTheme="minorHAnsi" w:cstheme="minorHAnsi"/>
                <w:szCs w:val="21"/>
              </w:rPr>
              <w:t>e</w:t>
            </w:r>
            <w:r w:rsidRPr="009727D9">
              <w:rPr>
                <w:rFonts w:asciiTheme="minorHAnsi" w:hAnsiTheme="minorHAnsi" w:cstheme="minorHAnsi"/>
                <w:szCs w:val="21"/>
              </w:rPr>
              <w:t>rproben in Gruppen Strategien, die es ermöglichen, die Maschinen als solche zu enttarnen. Im Anschluss können diese Strategien mit Chatbots auf die Probe gestellt werden. Die Einheit schließt mit einem Exkurs zu Captchas ab.</w:t>
            </w:r>
          </w:p>
        </w:tc>
        <w:tc>
          <w:tcPr>
            <w:tcW w:w="1701" w:type="dxa"/>
          </w:tcPr>
          <w:p w14:paraId="13B2AB1D"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(4.) 6. </w:t>
            </w:r>
            <w:r w:rsidRPr="009727D9">
              <w:rPr>
                <w:rFonts w:asciiTheme="minorHAnsi" w:hAnsiTheme="minorHAnsi" w:cstheme="minorHAnsi"/>
                <w:sz w:val="20"/>
                <w:szCs w:val="20"/>
              </w:rPr>
              <w:noBreakHyphen/>
              <w:t xml:space="preserve"> 10 Klasse</w:t>
            </w:r>
          </w:p>
        </w:tc>
      </w:tr>
      <w:tr w:rsidR="004E195F" w:rsidRPr="009727D9" w14:paraId="42C84AE6" w14:textId="77777777" w:rsidTr="004E195F">
        <w:tc>
          <w:tcPr>
            <w:cnfStyle w:val="001000000000" w:firstRow="0" w:lastRow="0" w:firstColumn="1" w:lastColumn="0" w:oddVBand="0" w:evenVBand="0" w:oddHBand="0" w:evenHBand="0" w:firstRowFirstColumn="0" w:firstRowLastColumn="0" w:lastRowFirstColumn="0" w:lastRowLastColumn="0"/>
            <w:tcW w:w="704" w:type="dxa"/>
          </w:tcPr>
          <w:p w14:paraId="6FC11EE7"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KI-B3</w:t>
            </w:r>
          </w:p>
        </w:tc>
        <w:tc>
          <w:tcPr>
            <w:tcW w:w="2126" w:type="dxa"/>
          </w:tcPr>
          <w:p w14:paraId="5ECB6C11" w14:textId="77777777"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Schlag den Roboter - spielerisch KI entdecken</w:t>
            </w:r>
          </w:p>
        </w:tc>
        <w:tc>
          <w:tcPr>
            <w:tcW w:w="4536" w:type="dxa"/>
          </w:tcPr>
          <w:p w14:paraId="3CFDB499" w14:textId="6E16E19B" w:rsidR="004E195F" w:rsidRPr="009727D9"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In diesem Modul sammeln die Schüler</w:t>
            </w:r>
            <w:r w:rsidR="0021370B" w:rsidRPr="009727D9">
              <w:rPr>
                <w:rFonts w:asciiTheme="minorHAnsi" w:hAnsiTheme="minorHAnsi" w:cstheme="minorHAnsi"/>
                <w:sz w:val="20"/>
                <w:szCs w:val="20"/>
              </w:rPr>
              <w:t>*</w:t>
            </w:r>
            <w:r w:rsidRPr="009727D9">
              <w:rPr>
                <w:rFonts w:asciiTheme="minorHAnsi" w:hAnsiTheme="minorHAnsi" w:cstheme="minorHAnsi"/>
                <w:sz w:val="20"/>
                <w:szCs w:val="20"/>
              </w:rPr>
              <w:t xml:space="preserve">innen an niederschwelligen Beispielen spielerisch Erfahrungen mit der Funktionsweise und Wirkung von KI-Systemen. Sie schlüpfen dafür in die Rolle </w:t>
            </w:r>
            <w:r w:rsidRPr="009727D9">
              <w:rPr>
                <w:rFonts w:asciiTheme="minorHAnsi" w:hAnsiTheme="minorHAnsi" w:cstheme="minorHAnsi"/>
                <w:sz w:val="20"/>
                <w:szCs w:val="20"/>
              </w:rPr>
              <w:lastRenderedPageBreak/>
              <w:t>einer KI und erfahren mit Hilfe von Brettspielen und dem Äffchen-Spiel wie KI-Systeme „lernen“. Innerhalb des Moduls werden dazu die grundlegenden Ideen Künstlicher Intelligenz mithilfe von Unplugged-Aktivitäten entdeckt. Die Schüler</w:t>
            </w:r>
            <w:r w:rsidR="0021370B" w:rsidRPr="009727D9">
              <w:rPr>
                <w:rFonts w:asciiTheme="minorHAnsi" w:hAnsiTheme="minorHAnsi" w:cstheme="minorHAnsi"/>
                <w:sz w:val="20"/>
                <w:szCs w:val="20"/>
              </w:rPr>
              <w:t>*innen</w:t>
            </w:r>
            <w:r w:rsidRPr="009727D9">
              <w:rPr>
                <w:rFonts w:asciiTheme="minorHAnsi" w:hAnsiTheme="minorHAnsi" w:cstheme="minorHAnsi"/>
                <w:sz w:val="20"/>
                <w:szCs w:val="20"/>
              </w:rPr>
              <w:t xml:space="preserve"> können anschließend die </w:t>
            </w:r>
            <w:r w:rsidRPr="009727D9">
              <w:rPr>
                <w:rFonts w:asciiTheme="minorHAnsi" w:hAnsiTheme="minorHAnsi" w:cstheme="minorHAnsi"/>
                <w:color w:val="000000"/>
                <w:sz w:val="20"/>
                <w:szCs w:val="20"/>
              </w:rPr>
              <w:t>grundlegenden Prinzipien von überwachtem, unüberwachtem und verstärkendem Lernen erläutern und gegebenen Problemstellungen passende Ansätze zuordnen.</w:t>
            </w:r>
          </w:p>
        </w:tc>
        <w:tc>
          <w:tcPr>
            <w:tcW w:w="1701" w:type="dxa"/>
          </w:tcPr>
          <w:p w14:paraId="6C06250D" w14:textId="77777777" w:rsidR="004E195F" w:rsidRPr="009727D9" w:rsidRDefault="003821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lastRenderedPageBreak/>
              <w:t xml:space="preserve">4. </w:t>
            </w:r>
            <w:r w:rsidRPr="009727D9">
              <w:rPr>
                <w:rFonts w:asciiTheme="minorHAnsi" w:hAnsiTheme="minorHAnsi" w:cstheme="minorHAnsi"/>
                <w:sz w:val="20"/>
                <w:szCs w:val="20"/>
              </w:rPr>
              <w:noBreakHyphen/>
              <w:t xml:space="preserve"> 13. Klasse</w:t>
            </w:r>
            <w:bookmarkEnd w:id="9"/>
          </w:p>
        </w:tc>
      </w:tr>
      <w:tr w:rsidR="004E195F" w:rsidRPr="009727D9" w14:paraId="7C09E9B4" w14:textId="77777777" w:rsidTr="004E1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8EE380B" w14:textId="77777777" w:rsidR="004E195F" w:rsidRPr="009727D9" w:rsidRDefault="003821D4">
            <w:pPr>
              <w:rPr>
                <w:rFonts w:asciiTheme="minorHAnsi" w:hAnsiTheme="minorHAnsi" w:cstheme="minorHAnsi"/>
                <w:sz w:val="20"/>
                <w:szCs w:val="20"/>
              </w:rPr>
            </w:pPr>
            <w:r w:rsidRPr="009727D9">
              <w:rPr>
                <w:rFonts w:asciiTheme="minorHAnsi" w:hAnsiTheme="minorHAnsi" w:cstheme="minorHAnsi"/>
                <w:sz w:val="20"/>
                <w:szCs w:val="20"/>
              </w:rPr>
              <w:t>KI-B4</w:t>
            </w:r>
          </w:p>
        </w:tc>
        <w:tc>
          <w:tcPr>
            <w:tcW w:w="2126" w:type="dxa"/>
          </w:tcPr>
          <w:p w14:paraId="05E8B359" w14:textId="77777777"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Von Daten und Bäumen - </w:t>
            </w:r>
          </w:p>
          <w:p w14:paraId="4B351D65" w14:textId="57DC153A" w:rsidR="004E195F" w:rsidRPr="009727D9"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Daten mit KI selbst auswerten </w:t>
            </w:r>
          </w:p>
        </w:tc>
        <w:tc>
          <w:tcPr>
            <w:tcW w:w="4536" w:type="dxa"/>
          </w:tcPr>
          <w:p w14:paraId="4FB59125" w14:textId="4F251F86" w:rsidR="00CD091A" w:rsidRPr="009727D9" w:rsidRDefault="006101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In diesem Modul wenden die Schüler*innen vorwiegend das Lernen von Entscheidungsbäumen aktiv auf Daten an und analysieren die gesellschaftliche Wirkung von KI-Systemen. Aufbauend auf den niederschwelligen Beispielen, die auch im Modul “Schlag den Roboter” genutzt wurden, schlüpfen die Schüler*innen in die Rolle eines Data Scientist. Sie erzeugen mithilfe der freien Software Orange3 Modelle, um datenbasiert Entscheidungen abzuleiten oder Vorhersagen zu treffen. Die Schüler*</w:t>
            </w:r>
            <w:r w:rsidR="00FD6A30">
              <w:rPr>
                <w:rFonts w:asciiTheme="minorHAnsi" w:hAnsiTheme="minorHAnsi" w:cstheme="minorHAnsi"/>
                <w:sz w:val="20"/>
                <w:szCs w:val="20"/>
              </w:rPr>
              <w:t>innen</w:t>
            </w:r>
            <w:r w:rsidRPr="009727D9">
              <w:rPr>
                <w:rFonts w:asciiTheme="minorHAnsi" w:hAnsiTheme="minorHAnsi" w:cstheme="minorHAnsi"/>
                <w:sz w:val="20"/>
                <w:szCs w:val="20"/>
              </w:rPr>
              <w:t xml:space="preserve"> setzen damit nicht nur KI-Methoden aktiv ein, sondern lernen auch Berufsperspektiven wie die des Data Scientist kennen und diskutieren die gesellschaftliche Wirkung, die aus dem Einsatz ihrer Modelle resultieren würde.</w:t>
            </w:r>
          </w:p>
        </w:tc>
        <w:tc>
          <w:tcPr>
            <w:tcW w:w="1701" w:type="dxa"/>
          </w:tcPr>
          <w:p w14:paraId="038E1009" w14:textId="77777777" w:rsidR="004E195F" w:rsidRPr="009727D9"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 xml:space="preserve">8. </w:t>
            </w:r>
            <w:r w:rsidRPr="009727D9">
              <w:rPr>
                <w:rFonts w:asciiTheme="minorHAnsi" w:hAnsiTheme="minorHAnsi" w:cstheme="minorHAnsi"/>
                <w:sz w:val="20"/>
                <w:szCs w:val="20"/>
              </w:rPr>
              <w:noBreakHyphen/>
              <w:t xml:space="preserve"> 13. Klasse</w:t>
            </w:r>
          </w:p>
        </w:tc>
      </w:tr>
    </w:tbl>
    <w:p w14:paraId="2357A6B0" w14:textId="77777777" w:rsidR="004E195F" w:rsidRPr="001D0417" w:rsidRDefault="004E195F">
      <w:pPr>
        <w:rPr>
          <w:rFonts w:asciiTheme="minorHAnsi" w:hAnsiTheme="minorHAnsi" w:cstheme="minorHAnsi"/>
          <w:sz w:val="20"/>
          <w:szCs w:val="20"/>
        </w:rPr>
      </w:pPr>
    </w:p>
    <w:tbl>
      <w:tblPr>
        <w:tblStyle w:val="Stundenverlaufsskizzen"/>
        <w:tblW w:w="9067" w:type="dxa"/>
        <w:tblLayout w:type="fixed"/>
        <w:tblLook w:val="04A0" w:firstRow="1" w:lastRow="0" w:firstColumn="1" w:lastColumn="0" w:noHBand="0" w:noVBand="1"/>
      </w:tblPr>
      <w:tblGrid>
        <w:gridCol w:w="704"/>
        <w:gridCol w:w="2126"/>
        <w:gridCol w:w="4536"/>
        <w:gridCol w:w="1701"/>
      </w:tblGrid>
      <w:tr w:rsidR="004E195F" w:rsidRPr="009727D9" w14:paraId="16D5D648" w14:textId="77777777" w:rsidTr="004E1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tcPr>
          <w:p w14:paraId="74A270FF" w14:textId="624D7E72" w:rsidR="004E195F" w:rsidRPr="001D0417" w:rsidRDefault="003821D4" w:rsidP="00945D39">
            <w:pPr>
              <w:rPr>
                <w:rFonts w:asciiTheme="minorHAnsi" w:hAnsiTheme="minorHAnsi" w:cstheme="minorHAnsi"/>
                <w:sz w:val="20"/>
                <w:szCs w:val="20"/>
              </w:rPr>
            </w:pPr>
            <w:r w:rsidRPr="001D0417">
              <w:rPr>
                <w:rFonts w:asciiTheme="minorHAnsi" w:hAnsiTheme="minorHAnsi" w:cstheme="minorHAnsi"/>
                <w:sz w:val="20"/>
                <w:szCs w:val="20"/>
              </w:rPr>
              <w:t>Aufbaumodule</w:t>
            </w:r>
          </w:p>
        </w:tc>
      </w:tr>
      <w:tr w:rsidR="004E195F" w:rsidRPr="009727D9" w14:paraId="21047A77" w14:textId="77777777" w:rsidTr="004E1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48A5483" w14:textId="77777777" w:rsidR="004E195F" w:rsidRPr="001D0417" w:rsidRDefault="003821D4">
            <w:pPr>
              <w:rPr>
                <w:rFonts w:asciiTheme="minorHAnsi" w:hAnsiTheme="minorHAnsi" w:cstheme="minorHAnsi"/>
                <w:sz w:val="20"/>
                <w:szCs w:val="20"/>
              </w:rPr>
            </w:pPr>
            <w:r w:rsidRPr="001D0417">
              <w:rPr>
                <w:rFonts w:asciiTheme="minorHAnsi" w:hAnsiTheme="minorHAnsi" w:cstheme="minorHAnsi"/>
                <w:sz w:val="20"/>
                <w:szCs w:val="20"/>
              </w:rPr>
              <w:t>Nr.</w:t>
            </w:r>
          </w:p>
        </w:tc>
        <w:tc>
          <w:tcPr>
            <w:tcW w:w="2126" w:type="dxa"/>
          </w:tcPr>
          <w:p w14:paraId="69D8DC96" w14:textId="77777777" w:rsidR="004E195F" w:rsidRPr="001D0417"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D0417">
              <w:rPr>
                <w:rFonts w:asciiTheme="minorHAnsi" w:hAnsiTheme="minorHAnsi" w:cstheme="minorHAnsi"/>
                <w:b/>
                <w:sz w:val="20"/>
                <w:szCs w:val="20"/>
              </w:rPr>
              <w:t>Titel</w:t>
            </w:r>
          </w:p>
        </w:tc>
        <w:tc>
          <w:tcPr>
            <w:tcW w:w="4536" w:type="dxa"/>
          </w:tcPr>
          <w:p w14:paraId="3F934CC5" w14:textId="77777777" w:rsidR="004E195F" w:rsidRPr="001D0417"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D0417">
              <w:rPr>
                <w:rFonts w:asciiTheme="minorHAnsi" w:hAnsiTheme="minorHAnsi" w:cstheme="minorHAnsi"/>
                <w:b/>
                <w:sz w:val="20"/>
                <w:szCs w:val="20"/>
              </w:rPr>
              <w:t>Thema</w:t>
            </w:r>
          </w:p>
        </w:tc>
        <w:tc>
          <w:tcPr>
            <w:tcW w:w="1701" w:type="dxa"/>
          </w:tcPr>
          <w:p w14:paraId="10F4F916" w14:textId="77777777" w:rsidR="004E195F" w:rsidRPr="001D0417"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D0417">
              <w:rPr>
                <w:rFonts w:asciiTheme="minorHAnsi" w:hAnsiTheme="minorHAnsi" w:cstheme="minorHAnsi"/>
                <w:b/>
                <w:sz w:val="20"/>
                <w:szCs w:val="20"/>
              </w:rPr>
              <w:t>Klassenstufe</w:t>
            </w:r>
          </w:p>
        </w:tc>
      </w:tr>
      <w:tr w:rsidR="004E195F" w:rsidRPr="009727D9" w14:paraId="1CB7F479" w14:textId="77777777" w:rsidTr="004E195F">
        <w:trPr>
          <w:trHeight w:val="119"/>
        </w:trPr>
        <w:tc>
          <w:tcPr>
            <w:cnfStyle w:val="001000000000" w:firstRow="0" w:lastRow="0" w:firstColumn="1" w:lastColumn="0" w:oddVBand="0" w:evenVBand="0" w:oddHBand="0" w:evenHBand="0" w:firstRowFirstColumn="0" w:firstRowLastColumn="0" w:lastRowFirstColumn="0" w:lastRowLastColumn="0"/>
            <w:tcW w:w="704" w:type="dxa"/>
          </w:tcPr>
          <w:p w14:paraId="43DAE6EB" w14:textId="77777777" w:rsidR="004E195F" w:rsidRPr="001D0417" w:rsidRDefault="003821D4">
            <w:pPr>
              <w:rPr>
                <w:rFonts w:asciiTheme="minorHAnsi" w:hAnsiTheme="minorHAnsi" w:cstheme="minorHAnsi"/>
                <w:sz w:val="20"/>
                <w:szCs w:val="20"/>
              </w:rPr>
            </w:pPr>
            <w:r w:rsidRPr="001D0417">
              <w:rPr>
                <w:rFonts w:asciiTheme="minorHAnsi" w:hAnsiTheme="minorHAnsi" w:cstheme="minorHAnsi"/>
                <w:sz w:val="20"/>
                <w:szCs w:val="20"/>
              </w:rPr>
              <w:t>KI-A1</w:t>
            </w:r>
          </w:p>
        </w:tc>
        <w:tc>
          <w:tcPr>
            <w:tcW w:w="2126" w:type="dxa"/>
          </w:tcPr>
          <w:p w14:paraId="3FD9AE59" w14:textId="77777777" w:rsidR="004E195F" w:rsidRPr="001D0417"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 xml:space="preserve">Die Bananenjagd - </w:t>
            </w:r>
          </w:p>
          <w:p w14:paraId="1D02522B" w14:textId="77777777" w:rsidR="004E195F" w:rsidRPr="001D0417" w:rsidRDefault="003821D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Computer selbst lernen lassen</w:t>
            </w:r>
          </w:p>
        </w:tc>
        <w:tc>
          <w:tcPr>
            <w:tcW w:w="4536" w:type="dxa"/>
          </w:tcPr>
          <w:p w14:paraId="7D16FA2F" w14:textId="2C99B60E" w:rsidR="004E195F" w:rsidRPr="007A2673" w:rsidRDefault="006101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In diesem Aufbaumodul schlüpfen die Schüler*innen selbst in die Rolle von KI-Entwicklern. Im Gegensatz zu vielen anderen Ansätzen wenden sie dabei nicht nur vortrainierte Modelle an oder setzen existierende Bibliotheken ein, um beispielsweise ihre Daten zu klassifizieren. Stattdessen implementieren die Schüler*innen den Algorithmus, der den Computer lernen</w:t>
            </w:r>
            <w:r w:rsidR="009727D9" w:rsidRPr="001D0417">
              <w:rPr>
                <w:rFonts w:asciiTheme="minorHAnsi" w:hAnsiTheme="minorHAnsi" w:cstheme="minorHAnsi"/>
                <w:sz w:val="20"/>
                <w:szCs w:val="20"/>
              </w:rPr>
              <w:t xml:space="preserve"> </w:t>
            </w:r>
            <w:r w:rsidRPr="001D0417">
              <w:rPr>
                <w:rFonts w:asciiTheme="minorHAnsi" w:hAnsiTheme="minorHAnsi" w:cstheme="minorHAnsi"/>
                <w:sz w:val="20"/>
                <w:szCs w:val="20"/>
              </w:rPr>
              <w:t xml:space="preserve">lässt, in einer blockbasierten Programmiersprache tatsächlich selbst. Damit gestalten die Schüler*innen </w:t>
            </w:r>
            <w:r w:rsidR="009727D9" w:rsidRPr="001D0417">
              <w:rPr>
                <w:rFonts w:asciiTheme="minorHAnsi" w:hAnsiTheme="minorHAnsi" w:cstheme="minorHAnsi"/>
                <w:sz w:val="20"/>
                <w:szCs w:val="20"/>
              </w:rPr>
              <w:t xml:space="preserve">eigene </w:t>
            </w:r>
            <w:r w:rsidRPr="001D0417">
              <w:rPr>
                <w:rFonts w:asciiTheme="minorHAnsi" w:hAnsiTheme="minorHAnsi" w:cstheme="minorHAnsi"/>
                <w:sz w:val="20"/>
                <w:szCs w:val="20"/>
              </w:rPr>
              <w:t>KI-Systeme</w:t>
            </w:r>
            <w:r w:rsidR="009727D9" w:rsidRPr="001D0417">
              <w:rPr>
                <w:rFonts w:asciiTheme="minorHAnsi" w:hAnsiTheme="minorHAnsi" w:cstheme="minorHAnsi"/>
                <w:sz w:val="20"/>
                <w:szCs w:val="20"/>
              </w:rPr>
              <w:t>.</w:t>
            </w:r>
            <w:r w:rsidRPr="001D0417">
              <w:rPr>
                <w:rFonts w:asciiTheme="minorHAnsi" w:hAnsiTheme="minorHAnsi" w:cstheme="minorHAnsi"/>
                <w:sz w:val="20"/>
                <w:szCs w:val="20"/>
              </w:rPr>
              <w:t xml:space="preserve"> </w:t>
            </w:r>
            <w:r w:rsidR="009727D9" w:rsidRPr="001D0417">
              <w:rPr>
                <w:rFonts w:asciiTheme="minorHAnsi" w:hAnsiTheme="minorHAnsi" w:cstheme="minorHAnsi"/>
                <w:sz w:val="20"/>
                <w:szCs w:val="20"/>
              </w:rPr>
              <w:t>D</w:t>
            </w:r>
            <w:r w:rsidRPr="001D0417">
              <w:rPr>
                <w:rFonts w:asciiTheme="minorHAnsi" w:hAnsiTheme="minorHAnsi" w:cstheme="minorHAnsi"/>
                <w:sz w:val="20"/>
                <w:szCs w:val="20"/>
              </w:rPr>
              <w:t>urch den Blick hinter die Kulissen wird die vermeintliche “Magie” solcher Verfahren entmystifiziert.</w:t>
            </w:r>
          </w:p>
        </w:tc>
        <w:tc>
          <w:tcPr>
            <w:tcW w:w="1701" w:type="dxa"/>
          </w:tcPr>
          <w:p w14:paraId="7588D09C" w14:textId="77777777" w:rsidR="004E195F" w:rsidRPr="001D0417" w:rsidRDefault="003821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D0417">
              <w:rPr>
                <w:rFonts w:asciiTheme="minorHAnsi" w:hAnsiTheme="minorHAnsi" w:cstheme="minorHAnsi"/>
                <w:sz w:val="20"/>
                <w:szCs w:val="20"/>
              </w:rPr>
              <w:t xml:space="preserve">8. </w:t>
            </w:r>
            <w:r w:rsidRPr="001D0417">
              <w:rPr>
                <w:rFonts w:asciiTheme="minorHAnsi" w:hAnsiTheme="minorHAnsi" w:cstheme="minorHAnsi"/>
                <w:sz w:val="20"/>
                <w:szCs w:val="20"/>
              </w:rPr>
              <w:noBreakHyphen/>
              <w:t xml:space="preserve"> 13.Klasse</w:t>
            </w:r>
          </w:p>
        </w:tc>
      </w:tr>
      <w:tr w:rsidR="004E195F" w:rsidRPr="009727D9" w14:paraId="5C704255" w14:textId="77777777" w:rsidTr="004E195F">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704" w:type="dxa"/>
          </w:tcPr>
          <w:p w14:paraId="582A8CEA" w14:textId="77777777" w:rsidR="004E195F" w:rsidRPr="007A2673" w:rsidRDefault="003821D4">
            <w:pPr>
              <w:rPr>
                <w:rFonts w:asciiTheme="minorHAnsi" w:hAnsiTheme="minorHAnsi" w:cstheme="minorHAnsi"/>
                <w:sz w:val="20"/>
                <w:szCs w:val="20"/>
              </w:rPr>
            </w:pPr>
            <w:r w:rsidRPr="007A2673">
              <w:rPr>
                <w:rFonts w:asciiTheme="minorHAnsi" w:hAnsiTheme="minorHAnsi" w:cstheme="minorHAnsi"/>
                <w:sz w:val="20"/>
                <w:szCs w:val="20"/>
              </w:rPr>
              <w:t>KI-A2</w:t>
            </w:r>
          </w:p>
        </w:tc>
        <w:tc>
          <w:tcPr>
            <w:tcW w:w="2126" w:type="dxa"/>
          </w:tcPr>
          <w:p w14:paraId="736CC75E" w14:textId="77777777" w:rsidR="004E195F" w:rsidRPr="007A2673" w:rsidRDefault="003821D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Mein persönlicher Assistent</w:t>
            </w:r>
          </w:p>
        </w:tc>
        <w:tc>
          <w:tcPr>
            <w:tcW w:w="4536" w:type="dxa"/>
          </w:tcPr>
          <w:p w14:paraId="61DEC790" w14:textId="76BF4AC6" w:rsidR="004E195F" w:rsidRPr="007A2673" w:rsidRDefault="009727D9" w:rsidP="0021370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727D9">
              <w:rPr>
                <w:rFonts w:asciiTheme="minorHAnsi" w:hAnsiTheme="minorHAnsi" w:cstheme="minorHAnsi"/>
                <w:sz w:val="20"/>
                <w:szCs w:val="20"/>
              </w:rPr>
              <w:t>In diesem Modul können die Schüler</w:t>
            </w:r>
            <w:r>
              <w:rPr>
                <w:rFonts w:asciiTheme="minorHAnsi" w:hAnsiTheme="minorHAnsi" w:cstheme="minorHAnsi"/>
                <w:sz w:val="20"/>
                <w:szCs w:val="20"/>
              </w:rPr>
              <w:t>*</w:t>
            </w:r>
            <w:r w:rsidRPr="009727D9">
              <w:rPr>
                <w:rFonts w:asciiTheme="minorHAnsi" w:hAnsiTheme="minorHAnsi" w:cstheme="minorHAnsi"/>
                <w:sz w:val="20"/>
                <w:szCs w:val="20"/>
              </w:rPr>
              <w:t xml:space="preserve">innen selbst einen (einfachen) digitalen Sprachassistenten entwickeln und gestalten. Dazu benötigen sie nur Bastelmaterialien, einen Computer mit </w:t>
            </w:r>
            <w:r w:rsidRPr="009727D9">
              <w:rPr>
                <w:rFonts w:asciiTheme="minorHAnsi" w:hAnsiTheme="minorHAnsi" w:cstheme="minorHAnsi"/>
                <w:sz w:val="20"/>
                <w:szCs w:val="20"/>
              </w:rPr>
              <w:lastRenderedPageBreak/>
              <w:t>Internetzugang und das eigene Smartphone. Das Modul zeigt, dass KI auch als kreatives Werkzeug für persönliche Projekte verwendet werden kann</w:t>
            </w:r>
            <w:r>
              <w:rPr>
                <w:rFonts w:asciiTheme="minorHAnsi" w:hAnsiTheme="minorHAnsi" w:cstheme="minorHAnsi"/>
                <w:sz w:val="20"/>
                <w:szCs w:val="20"/>
              </w:rPr>
              <w:t>.</w:t>
            </w:r>
          </w:p>
        </w:tc>
        <w:tc>
          <w:tcPr>
            <w:tcW w:w="1701" w:type="dxa"/>
          </w:tcPr>
          <w:p w14:paraId="3A9AB721" w14:textId="77777777" w:rsidR="004E195F" w:rsidRPr="007A2673" w:rsidRDefault="003821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lastRenderedPageBreak/>
              <w:t xml:space="preserve">8. </w:t>
            </w:r>
            <w:r w:rsidRPr="007A2673">
              <w:rPr>
                <w:rFonts w:asciiTheme="minorHAnsi" w:hAnsiTheme="minorHAnsi" w:cstheme="minorHAnsi"/>
                <w:sz w:val="20"/>
                <w:szCs w:val="20"/>
              </w:rPr>
              <w:noBreakHyphen/>
              <w:t xml:space="preserve"> 13.Klasse</w:t>
            </w:r>
          </w:p>
        </w:tc>
      </w:tr>
      <w:tr w:rsidR="00223B1F" w:rsidRPr="009727D9" w14:paraId="4FFDA1F1" w14:textId="77777777" w:rsidTr="004E195F">
        <w:trPr>
          <w:trHeight w:val="28"/>
        </w:trPr>
        <w:tc>
          <w:tcPr>
            <w:cnfStyle w:val="001000000000" w:firstRow="0" w:lastRow="0" w:firstColumn="1" w:lastColumn="0" w:oddVBand="0" w:evenVBand="0" w:oddHBand="0" w:evenHBand="0" w:firstRowFirstColumn="0" w:firstRowLastColumn="0" w:lastRowFirstColumn="0" w:lastRowLastColumn="0"/>
            <w:tcW w:w="704" w:type="dxa"/>
          </w:tcPr>
          <w:p w14:paraId="2EAB5307" w14:textId="4BA98297" w:rsidR="00223B1F" w:rsidRPr="007A2673" w:rsidRDefault="00223B1F" w:rsidP="00223B1F">
            <w:pPr>
              <w:rPr>
                <w:rFonts w:asciiTheme="minorHAnsi" w:hAnsiTheme="minorHAnsi" w:cstheme="minorHAnsi"/>
                <w:sz w:val="20"/>
                <w:szCs w:val="20"/>
              </w:rPr>
            </w:pPr>
            <w:r w:rsidRPr="007A2673">
              <w:rPr>
                <w:rFonts w:asciiTheme="minorHAnsi" w:hAnsiTheme="minorHAnsi" w:cstheme="minorHAnsi"/>
                <w:sz w:val="20"/>
                <w:szCs w:val="20"/>
              </w:rPr>
              <w:t>KI-</w:t>
            </w:r>
            <w:r w:rsidR="00646FE7">
              <w:rPr>
                <w:rFonts w:asciiTheme="minorHAnsi" w:hAnsiTheme="minorHAnsi" w:cstheme="minorHAnsi"/>
                <w:sz w:val="20"/>
                <w:szCs w:val="20"/>
              </w:rPr>
              <w:t>A3</w:t>
            </w:r>
          </w:p>
        </w:tc>
        <w:tc>
          <w:tcPr>
            <w:tcW w:w="2126" w:type="dxa"/>
          </w:tcPr>
          <w:p w14:paraId="7D9D08BC" w14:textId="7180F1F1" w:rsidR="00223B1F" w:rsidRPr="007A2673" w:rsidRDefault="00223B1F" w:rsidP="00223B1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Große Gesten</w:t>
            </w:r>
          </w:p>
        </w:tc>
        <w:tc>
          <w:tcPr>
            <w:tcW w:w="4536" w:type="dxa"/>
          </w:tcPr>
          <w:p w14:paraId="0C65024C" w14:textId="7E9495E1" w:rsidR="00223B1F" w:rsidRPr="007A2673" w:rsidRDefault="00223B1F" w:rsidP="00223B1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Durch selbstständiges Implementieren des Algorithmus lernen Schüler*innen</w:t>
            </w:r>
            <w:r w:rsidR="00060120">
              <w:rPr>
                <w:rFonts w:asciiTheme="minorHAnsi" w:hAnsiTheme="minorHAnsi" w:cstheme="minorHAnsi"/>
                <w:sz w:val="20"/>
                <w:szCs w:val="20"/>
              </w:rPr>
              <w:t xml:space="preserve"> in diesem Modul</w:t>
            </w:r>
            <w:r w:rsidRPr="007A2673">
              <w:rPr>
                <w:rFonts w:asciiTheme="minorHAnsi" w:hAnsiTheme="minorHAnsi" w:cstheme="minorHAnsi"/>
                <w:sz w:val="20"/>
                <w:szCs w:val="20"/>
              </w:rPr>
              <w:t>, ein überwacht lernendes System zu programmieren, das Gesten erkennen kann.</w:t>
            </w:r>
          </w:p>
        </w:tc>
        <w:tc>
          <w:tcPr>
            <w:tcW w:w="1701" w:type="dxa"/>
          </w:tcPr>
          <w:p w14:paraId="1A15C39A" w14:textId="61718E36" w:rsidR="00223B1F" w:rsidRPr="007A2673" w:rsidRDefault="00223B1F" w:rsidP="00223B1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7A2673">
              <w:rPr>
                <w:rFonts w:asciiTheme="minorHAnsi" w:hAnsiTheme="minorHAnsi" w:cstheme="minorHAnsi"/>
                <w:sz w:val="20"/>
                <w:szCs w:val="20"/>
              </w:rPr>
              <w:t xml:space="preserve">8. </w:t>
            </w:r>
            <w:r w:rsidRPr="007A2673">
              <w:rPr>
                <w:rFonts w:asciiTheme="minorHAnsi" w:hAnsiTheme="minorHAnsi" w:cstheme="minorHAnsi"/>
                <w:sz w:val="20"/>
                <w:szCs w:val="20"/>
              </w:rPr>
              <w:noBreakHyphen/>
              <w:t xml:space="preserve"> 13. Klasse</w:t>
            </w:r>
          </w:p>
        </w:tc>
      </w:tr>
    </w:tbl>
    <w:p w14:paraId="59AD8C72" w14:textId="382E794F" w:rsidR="0021370B" w:rsidRPr="009727D9" w:rsidRDefault="0021370B">
      <w:pPr>
        <w:rPr>
          <w:rFonts w:asciiTheme="minorHAnsi" w:hAnsiTheme="minorHAnsi" w:cstheme="minorHAnsi"/>
        </w:rPr>
      </w:pPr>
    </w:p>
    <w:p w14:paraId="69F0A649" w14:textId="77777777" w:rsidR="0021370B" w:rsidRPr="009727D9" w:rsidRDefault="0021370B">
      <w:pPr>
        <w:spacing w:line="259" w:lineRule="auto"/>
        <w:rPr>
          <w:rFonts w:asciiTheme="minorHAnsi" w:hAnsiTheme="minorHAnsi" w:cstheme="minorHAnsi"/>
        </w:rPr>
      </w:pPr>
      <w:r w:rsidRPr="009727D9">
        <w:rPr>
          <w:rFonts w:asciiTheme="minorHAnsi" w:hAnsiTheme="minorHAnsi" w:cstheme="minorHAnsi"/>
        </w:rPr>
        <w:br w:type="page"/>
      </w:r>
    </w:p>
    <w:p w14:paraId="17FE5D22" w14:textId="1F90EBB4" w:rsidR="004E195F" w:rsidRPr="009727D9" w:rsidRDefault="003821D4">
      <w:pPr>
        <w:pStyle w:val="berschrift1"/>
        <w:rPr>
          <w:rFonts w:asciiTheme="minorHAnsi" w:hAnsiTheme="minorHAnsi" w:cstheme="minorHAnsi"/>
        </w:rPr>
      </w:pPr>
      <w:bookmarkStart w:id="10" w:name="_Toc433292497"/>
      <w:bookmarkStart w:id="11" w:name="_Toc97887468"/>
      <w:r w:rsidRPr="009727D9">
        <w:rPr>
          <w:rFonts w:asciiTheme="minorHAnsi" w:eastAsiaTheme="minorEastAsia" w:hAnsiTheme="minorHAnsi" w:cstheme="minorHAnsi"/>
        </w:rPr>
        <w:lastRenderedPageBreak/>
        <w:t>Mögliche Reihungen der Module</w:t>
      </w:r>
      <w:bookmarkEnd w:id="10"/>
      <w:r w:rsidRPr="009727D9">
        <w:rPr>
          <w:rFonts w:asciiTheme="minorHAnsi" w:eastAsiaTheme="minorEastAsia" w:hAnsiTheme="minorHAnsi" w:cstheme="minorHAnsi"/>
        </w:rPr>
        <w:t xml:space="preserve"> zu KI</w:t>
      </w:r>
      <w:bookmarkEnd w:id="11"/>
      <w:r w:rsidRPr="009727D9">
        <w:rPr>
          <w:rFonts w:asciiTheme="minorHAnsi" w:eastAsiaTheme="minorEastAsia" w:hAnsiTheme="minorHAnsi" w:cstheme="minorHAnsi"/>
        </w:rPr>
        <w:t xml:space="preserve"> </w:t>
      </w:r>
    </w:p>
    <w:p w14:paraId="1447A35E" w14:textId="77777777"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In den Themenkomplex KI kann unterschiedlich eingestiegen werden. Die Module 1 (Finde die KI) und 3 (Schlag den Roboter) bieten bspw. einen einfachen und vor allem analogen Einstieg in die Grundlagen der KI. </w:t>
      </w:r>
    </w:p>
    <w:p w14:paraId="1B53019A" w14:textId="6C9E98B8" w:rsidR="004E195F" w:rsidRPr="009727D9" w:rsidRDefault="003821D4">
      <w:pPr>
        <w:rPr>
          <w:rFonts w:asciiTheme="minorHAnsi" w:hAnsiTheme="minorHAnsi" w:cstheme="minorHAnsi"/>
        </w:rPr>
      </w:pPr>
      <w:r w:rsidRPr="009727D9">
        <w:rPr>
          <w:rFonts w:asciiTheme="minorHAnsi" w:eastAsiaTheme="minorEastAsia" w:hAnsiTheme="minorHAnsi" w:cstheme="minorHAnsi"/>
        </w:rPr>
        <w:t>Genau wie bei den bestehenden IT2School-Basismodulen, sind auch unter den KI-Modulen einige sowohl für die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als auch für die Lehrer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einfach in der Umsetzung und können ohne weitere Vorkenntnisse durchgeführt werden. Andere Module benötigen tiefergehendes Wissen seitens der Lehrkraft, beispielsweise im Umgang mit der Software Orange3 in Modul 4 (Von Daten und Bäumen) oder Snap! in Modul 5 (Die Bananenjagd). Zudem unterscheiden sich die Module in ihrem methodischen Charakter: Die meisten sind durch Arbeitsblätter klar strukturiert, Modul 4 sowie die Aufbau- und Partnermodule sind teilweise offen und projektorientiert gestaltet, da hier die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eigene Ideen einbringen und KI selbst gestalten.</w:t>
      </w:r>
    </w:p>
    <w:p w14:paraId="5A712A1D" w14:textId="77777777" w:rsidR="004E195F" w:rsidRPr="009727D9" w:rsidRDefault="003821D4">
      <w:pPr>
        <w:rPr>
          <w:rFonts w:asciiTheme="minorHAnsi" w:hAnsiTheme="minorHAnsi" w:cstheme="minorHAnsi"/>
        </w:rPr>
      </w:pPr>
      <w:r w:rsidRPr="009727D9">
        <w:rPr>
          <w:rFonts w:asciiTheme="minorHAnsi" w:eastAsiaTheme="minorEastAsia" w:hAnsiTheme="minorHAnsi" w:cstheme="minorHAnsi"/>
        </w:rPr>
        <w:t>Je nachdem, wie der Unterricht gestaltet werden soll (geführt oder projektorientiert) und wie umfassend die Kenntnisse im Bereich der KI bereits sind, können passgenaue Module ausgewählt werden. Daraus ergeben sich ganz unterschiedliche Verläufe. Hier sind einige Beispiele für den Einstieg:</w:t>
      </w:r>
    </w:p>
    <w:p w14:paraId="42698B14" w14:textId="77777777" w:rsidR="004E195F" w:rsidRPr="009727D9" w:rsidRDefault="003821D4">
      <w:pPr>
        <w:rPr>
          <w:rFonts w:asciiTheme="minorHAnsi" w:eastAsiaTheme="minorEastAsia" w:hAnsiTheme="minorHAnsi" w:cstheme="minorHAnsi"/>
          <w:b/>
          <w:bCs w:val="0"/>
        </w:rPr>
      </w:pPr>
      <w:r w:rsidRPr="009727D9">
        <w:rPr>
          <w:rFonts w:asciiTheme="minorHAnsi" w:eastAsiaTheme="minorEastAsia" w:hAnsiTheme="minorHAnsi" w:cstheme="minorHAnsi"/>
          <w:b/>
          <w:bCs w:val="0"/>
        </w:rPr>
        <w:t>Leichter Einstieg ohne Technik (eher geführt):</w:t>
      </w:r>
    </w:p>
    <w:p w14:paraId="6609515C" w14:textId="77777777"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Möchten Sie unabhängig von Technik (unplugged) einen leichten Einstieg in das Thema gestalten, eignet sich die folgende Reihung:</w:t>
      </w:r>
    </w:p>
    <w:p w14:paraId="0E832120" w14:textId="4B10D5DF"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KI-B1 - Finde die KI, KI-B2 - Im Dialog mit einer KI, KI-B3 - Schlag den Roboter </w:t>
      </w:r>
    </w:p>
    <w:tbl>
      <w:tblPr>
        <w:tblStyle w:val="Tabellenraster"/>
        <w:tblW w:w="8844"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2336"/>
        <w:gridCol w:w="918"/>
        <w:gridCol w:w="2336"/>
        <w:gridCol w:w="918"/>
        <w:gridCol w:w="2336"/>
      </w:tblGrid>
      <w:tr w:rsidR="004E195F" w:rsidRPr="009727D9" w14:paraId="51FF0B78" w14:textId="77777777" w:rsidTr="00DF12EA">
        <w:trPr>
          <w:trHeight w:val="850"/>
        </w:trPr>
        <w:tc>
          <w:tcPr>
            <w:tcW w:w="2336" w:type="dxa"/>
            <w:vAlign w:val="center"/>
          </w:tcPr>
          <w:p w14:paraId="5A9DD9E1"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6929D238" wp14:editId="22AEF0EF">
                  <wp:extent cx="1237500" cy="90000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52524" name=""/>
                          <pic:cNvPicPr>
                            <a:picLocks noChangeAspect="1"/>
                          </pic:cNvPicPr>
                        </pic:nvPicPr>
                        <pic:blipFill>
                          <a:blip r:embed="rId14"/>
                          <a:stretch/>
                        </pic:blipFill>
                        <pic:spPr bwMode="auto">
                          <a:xfrm>
                            <a:off x="0" y="0"/>
                            <a:ext cx="1237500" cy="900000"/>
                          </a:xfrm>
                          <a:prstGeom prst="rect">
                            <a:avLst/>
                          </a:prstGeom>
                        </pic:spPr>
                      </pic:pic>
                    </a:graphicData>
                  </a:graphic>
                </wp:inline>
              </w:drawing>
            </w:r>
          </w:p>
        </w:tc>
        <w:tc>
          <w:tcPr>
            <w:tcW w:w="918" w:type="dxa"/>
            <w:vAlign w:val="center"/>
          </w:tcPr>
          <w:p w14:paraId="74BC6287"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336" w:type="dxa"/>
            <w:vAlign w:val="center"/>
          </w:tcPr>
          <w:p w14:paraId="7A1CD46B"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A1B7685" wp14:editId="72828236">
                  <wp:extent cx="1237500" cy="900000"/>
                  <wp:effectExtent l="0" t="0" r="0" b="19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0900" name=""/>
                          <pic:cNvPicPr>
                            <a:picLocks noChangeAspect="1"/>
                          </pic:cNvPicPr>
                        </pic:nvPicPr>
                        <pic:blipFill>
                          <a:blip r:embed="rId15"/>
                          <a:stretch/>
                        </pic:blipFill>
                        <pic:spPr bwMode="auto">
                          <a:xfrm>
                            <a:off x="0" y="0"/>
                            <a:ext cx="1237500" cy="900000"/>
                          </a:xfrm>
                          <a:prstGeom prst="rect">
                            <a:avLst/>
                          </a:prstGeom>
                        </pic:spPr>
                      </pic:pic>
                    </a:graphicData>
                  </a:graphic>
                </wp:inline>
              </w:drawing>
            </w:r>
          </w:p>
        </w:tc>
        <w:tc>
          <w:tcPr>
            <w:tcW w:w="918" w:type="dxa"/>
            <w:vAlign w:val="center"/>
          </w:tcPr>
          <w:p w14:paraId="3F0E04FB"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336" w:type="dxa"/>
            <w:vAlign w:val="center"/>
          </w:tcPr>
          <w:p w14:paraId="17E1F19E" w14:textId="0AF23768"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445612D3" wp14:editId="39FE67C1">
                  <wp:extent cx="1245536" cy="900000"/>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209" name=""/>
                          <pic:cNvPicPr>
                            <a:picLocks noChangeAspect="1"/>
                          </pic:cNvPicPr>
                        </pic:nvPicPr>
                        <pic:blipFill>
                          <a:blip r:embed="rId16"/>
                          <a:stretch/>
                        </pic:blipFill>
                        <pic:spPr bwMode="auto">
                          <a:xfrm>
                            <a:off x="0" y="0"/>
                            <a:ext cx="1245536" cy="900000"/>
                          </a:xfrm>
                          <a:prstGeom prst="rect">
                            <a:avLst/>
                          </a:prstGeom>
                        </pic:spPr>
                      </pic:pic>
                    </a:graphicData>
                  </a:graphic>
                </wp:inline>
              </w:drawing>
            </w:r>
          </w:p>
        </w:tc>
      </w:tr>
    </w:tbl>
    <w:p w14:paraId="6D61148F" w14:textId="77777777" w:rsidR="004E195F" w:rsidRPr="009727D9" w:rsidRDefault="003821D4">
      <w:pPr>
        <w:rPr>
          <w:rFonts w:asciiTheme="minorHAnsi" w:eastAsiaTheme="minorEastAsia" w:hAnsiTheme="minorHAnsi" w:cstheme="minorHAnsi"/>
        </w:rPr>
      </w:pPr>
      <w:r w:rsidRPr="009727D9">
        <w:rPr>
          <w:rFonts w:asciiTheme="minorHAnsi" w:eastAsiaTheme="minorEastAsia" w:hAnsiTheme="minorHAnsi" w:cstheme="minorHAnsi"/>
        </w:rPr>
        <w:t>Auch können die klassischen IT2School-Module mit den KI-Modulen gereiht werden. Solche Kombinationen für einen leichten Einstieg ohne Technik wären: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638"/>
        <w:gridCol w:w="2528"/>
        <w:gridCol w:w="638"/>
        <w:gridCol w:w="2424"/>
      </w:tblGrid>
      <w:tr w:rsidR="004E195F" w:rsidRPr="009727D9" w14:paraId="32003DBF" w14:textId="77777777" w:rsidTr="00C263E7">
        <w:tc>
          <w:tcPr>
            <w:tcW w:w="2616" w:type="dxa"/>
            <w:vAlign w:val="center"/>
          </w:tcPr>
          <w:p w14:paraId="0955F168"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2494C3A" wp14:editId="5C96AF14">
                  <wp:extent cx="1275000" cy="900000"/>
                  <wp:effectExtent l="0" t="0" r="0"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63326" name=""/>
                          <pic:cNvPicPr>
                            <a:picLocks noChangeAspect="1"/>
                          </pic:cNvPicPr>
                        </pic:nvPicPr>
                        <pic:blipFill>
                          <a:blip r:embed="rId17"/>
                          <a:stretch/>
                        </pic:blipFill>
                        <pic:spPr bwMode="auto">
                          <a:xfrm>
                            <a:off x="0" y="0"/>
                            <a:ext cx="1275000" cy="900000"/>
                          </a:xfrm>
                          <a:prstGeom prst="rect">
                            <a:avLst/>
                          </a:prstGeom>
                        </pic:spPr>
                      </pic:pic>
                    </a:graphicData>
                  </a:graphic>
                </wp:inline>
              </w:drawing>
            </w:r>
          </w:p>
        </w:tc>
        <w:tc>
          <w:tcPr>
            <w:tcW w:w="638" w:type="dxa"/>
            <w:vAlign w:val="center"/>
          </w:tcPr>
          <w:p w14:paraId="411AC94B" w14:textId="77777777" w:rsidR="004E195F" w:rsidRPr="009727D9" w:rsidRDefault="003821D4">
            <w:pPr>
              <w:jc w:val="center"/>
              <w:rPr>
                <w:rFonts w:asciiTheme="minorHAnsi" w:hAnsiTheme="minorHAnsi" w:cstheme="minorHAnsi"/>
                <w:sz w:val="48"/>
                <w:szCs w:val="48"/>
              </w:rPr>
            </w:pPr>
            <w:r w:rsidRPr="009727D9">
              <w:rPr>
                <w:rFonts w:asciiTheme="minorHAnsi" w:hAnsiTheme="minorHAnsi" w:cstheme="minorHAnsi"/>
                <w:sz w:val="48"/>
                <w:szCs w:val="48"/>
              </w:rPr>
              <w:t>→</w:t>
            </w:r>
          </w:p>
        </w:tc>
        <w:tc>
          <w:tcPr>
            <w:tcW w:w="2528" w:type="dxa"/>
            <w:vAlign w:val="center"/>
          </w:tcPr>
          <w:p w14:paraId="3BA92A06"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6E9827CD" wp14:editId="09AF56CC">
                  <wp:extent cx="1275000" cy="900000"/>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74872" name=""/>
                          <pic:cNvPicPr>
                            <a:picLocks noChangeAspect="1"/>
                          </pic:cNvPicPr>
                        </pic:nvPicPr>
                        <pic:blipFill>
                          <a:blip r:embed="rId18"/>
                          <a:stretch/>
                        </pic:blipFill>
                        <pic:spPr bwMode="auto">
                          <a:xfrm>
                            <a:off x="0" y="0"/>
                            <a:ext cx="1275000" cy="900000"/>
                          </a:xfrm>
                          <a:prstGeom prst="rect">
                            <a:avLst/>
                          </a:prstGeom>
                        </pic:spPr>
                      </pic:pic>
                    </a:graphicData>
                  </a:graphic>
                </wp:inline>
              </w:drawing>
            </w:r>
          </w:p>
        </w:tc>
        <w:tc>
          <w:tcPr>
            <w:tcW w:w="638" w:type="dxa"/>
            <w:vAlign w:val="center"/>
          </w:tcPr>
          <w:p w14:paraId="63BDF19C"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424" w:type="dxa"/>
            <w:vAlign w:val="center"/>
          </w:tcPr>
          <w:p w14:paraId="08EAC7D0"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79D97FF" wp14:editId="4B7E4CF7">
                  <wp:extent cx="1237500" cy="900000"/>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3524" name=""/>
                          <pic:cNvPicPr>
                            <a:picLocks noChangeAspect="1"/>
                          </pic:cNvPicPr>
                        </pic:nvPicPr>
                        <pic:blipFill>
                          <a:blip r:embed="rId15"/>
                          <a:stretch/>
                        </pic:blipFill>
                        <pic:spPr bwMode="auto">
                          <a:xfrm>
                            <a:off x="0" y="0"/>
                            <a:ext cx="1237500" cy="900000"/>
                          </a:xfrm>
                          <a:prstGeom prst="rect">
                            <a:avLst/>
                          </a:prstGeom>
                        </pic:spPr>
                      </pic:pic>
                    </a:graphicData>
                  </a:graphic>
                </wp:inline>
              </w:drawing>
            </w:r>
          </w:p>
        </w:tc>
      </w:tr>
    </w:tbl>
    <w:p w14:paraId="10CBB9F9" w14:textId="71EE0054" w:rsidR="004E195F" w:rsidRPr="009727D9" w:rsidRDefault="003821D4">
      <w:pPr>
        <w:rPr>
          <w:rFonts w:asciiTheme="minorHAnsi" w:hAnsiTheme="minorHAnsi" w:cstheme="minorHAnsi"/>
        </w:rPr>
      </w:pPr>
      <w:r w:rsidRPr="009727D9">
        <w:rPr>
          <w:rFonts w:asciiTheme="minorHAnsi" w:eastAsiaTheme="minorEastAsia" w:hAnsiTheme="minorHAnsi" w:cstheme="minorHAnsi"/>
        </w:rPr>
        <w:t>B1 - Blinzeln, B2 - Internetversteher, KI-B2 - Im Dialog mit einer KI</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7"/>
        <w:gridCol w:w="630"/>
        <w:gridCol w:w="2528"/>
        <w:gridCol w:w="630"/>
        <w:gridCol w:w="2439"/>
      </w:tblGrid>
      <w:tr w:rsidR="004E195F" w:rsidRPr="009727D9" w14:paraId="252A6B34" w14:textId="77777777" w:rsidTr="008D2DFC">
        <w:tc>
          <w:tcPr>
            <w:tcW w:w="2617" w:type="dxa"/>
            <w:vAlign w:val="center"/>
          </w:tcPr>
          <w:p w14:paraId="08DDE8E9"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3BC9E9EF" wp14:editId="129CF046">
                  <wp:extent cx="1275000" cy="900000"/>
                  <wp:effectExtent l="0" t="0" r="0" b="190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25174" name=""/>
                          <pic:cNvPicPr>
                            <a:picLocks noChangeAspect="1"/>
                          </pic:cNvPicPr>
                        </pic:nvPicPr>
                        <pic:blipFill>
                          <a:blip r:embed="rId17"/>
                          <a:stretch/>
                        </pic:blipFill>
                        <pic:spPr bwMode="auto">
                          <a:xfrm>
                            <a:off x="0" y="0"/>
                            <a:ext cx="1275000" cy="900000"/>
                          </a:xfrm>
                          <a:prstGeom prst="rect">
                            <a:avLst/>
                          </a:prstGeom>
                        </pic:spPr>
                      </pic:pic>
                    </a:graphicData>
                  </a:graphic>
                </wp:inline>
              </w:drawing>
            </w:r>
          </w:p>
        </w:tc>
        <w:tc>
          <w:tcPr>
            <w:tcW w:w="630" w:type="dxa"/>
            <w:vAlign w:val="center"/>
          </w:tcPr>
          <w:p w14:paraId="443CF4CE" w14:textId="77777777" w:rsidR="004E195F" w:rsidRPr="009727D9" w:rsidRDefault="003821D4">
            <w:pPr>
              <w:jc w:val="center"/>
              <w:rPr>
                <w:rFonts w:asciiTheme="minorHAnsi" w:hAnsiTheme="minorHAnsi" w:cstheme="minorHAnsi"/>
                <w:sz w:val="48"/>
                <w:szCs w:val="48"/>
              </w:rPr>
            </w:pPr>
            <w:r w:rsidRPr="009727D9">
              <w:rPr>
                <w:rFonts w:asciiTheme="minorHAnsi" w:hAnsiTheme="minorHAnsi" w:cstheme="minorHAnsi"/>
                <w:sz w:val="48"/>
                <w:szCs w:val="48"/>
              </w:rPr>
              <w:t>→</w:t>
            </w:r>
          </w:p>
        </w:tc>
        <w:tc>
          <w:tcPr>
            <w:tcW w:w="2528" w:type="dxa"/>
            <w:vAlign w:val="center"/>
          </w:tcPr>
          <w:p w14:paraId="71886B95"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0EF61A6D" wp14:editId="253ECDEF">
                  <wp:extent cx="1274999" cy="900000"/>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0714" name=""/>
                          <pic:cNvPicPr>
                            <a:picLocks noChangeAspect="1"/>
                          </pic:cNvPicPr>
                        </pic:nvPicPr>
                        <pic:blipFill>
                          <a:blip r:embed="rId18"/>
                          <a:stretch/>
                        </pic:blipFill>
                        <pic:spPr bwMode="auto">
                          <a:xfrm>
                            <a:off x="0" y="0"/>
                            <a:ext cx="1274999" cy="900000"/>
                          </a:xfrm>
                          <a:prstGeom prst="rect">
                            <a:avLst/>
                          </a:prstGeom>
                        </pic:spPr>
                      </pic:pic>
                    </a:graphicData>
                  </a:graphic>
                </wp:inline>
              </w:drawing>
            </w:r>
          </w:p>
        </w:tc>
        <w:tc>
          <w:tcPr>
            <w:tcW w:w="630" w:type="dxa"/>
            <w:vAlign w:val="center"/>
          </w:tcPr>
          <w:p w14:paraId="199430C9" w14:textId="77777777" w:rsidR="004E195F" w:rsidRPr="009727D9" w:rsidRDefault="003821D4">
            <w:pPr>
              <w:jc w:val="center"/>
              <w:rPr>
                <w:rFonts w:asciiTheme="minorHAnsi" w:hAnsiTheme="minorHAnsi" w:cstheme="minorHAnsi"/>
              </w:rPr>
            </w:pPr>
            <w:r w:rsidRPr="009727D9">
              <w:rPr>
                <w:rFonts w:asciiTheme="minorHAnsi" w:hAnsiTheme="minorHAnsi" w:cstheme="minorHAnsi"/>
                <w:sz w:val="48"/>
                <w:szCs w:val="48"/>
              </w:rPr>
              <w:t>→</w:t>
            </w:r>
          </w:p>
        </w:tc>
        <w:tc>
          <w:tcPr>
            <w:tcW w:w="2439" w:type="dxa"/>
            <w:vAlign w:val="center"/>
          </w:tcPr>
          <w:p w14:paraId="65205A05" w14:textId="77777777" w:rsidR="004E195F" w:rsidRPr="009727D9" w:rsidRDefault="003821D4">
            <w:pPr>
              <w:jc w:val="center"/>
              <w:rPr>
                <w:rFonts w:asciiTheme="minorHAnsi" w:hAnsiTheme="minorHAnsi" w:cstheme="minorHAnsi"/>
              </w:rPr>
            </w:pPr>
            <w:r w:rsidRPr="009727D9">
              <w:rPr>
                <w:rFonts w:asciiTheme="minorHAnsi" w:hAnsiTheme="minorHAnsi" w:cstheme="minorHAnsi"/>
                <w:noProof/>
              </w:rPr>
              <w:drawing>
                <wp:inline distT="0" distB="0" distL="0" distR="0" wp14:anchorId="18675035" wp14:editId="2FAA6314">
                  <wp:extent cx="1245536" cy="900000"/>
                  <wp:effectExtent l="0" t="0" r="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31052" name=""/>
                          <pic:cNvPicPr>
                            <a:picLocks noChangeAspect="1"/>
                          </pic:cNvPicPr>
                        </pic:nvPicPr>
                        <pic:blipFill>
                          <a:blip r:embed="rId16"/>
                          <a:stretch/>
                        </pic:blipFill>
                        <pic:spPr bwMode="auto">
                          <a:xfrm>
                            <a:off x="0" y="0"/>
                            <a:ext cx="1245536" cy="900000"/>
                          </a:xfrm>
                          <a:prstGeom prst="rect">
                            <a:avLst/>
                          </a:prstGeom>
                        </pic:spPr>
                      </pic:pic>
                    </a:graphicData>
                  </a:graphic>
                </wp:inline>
              </w:drawing>
            </w:r>
          </w:p>
        </w:tc>
      </w:tr>
    </w:tbl>
    <w:p w14:paraId="152FFAB8" w14:textId="40DE3393" w:rsidR="0021370B" w:rsidRPr="009727D9" w:rsidRDefault="003821D4" w:rsidP="00DF12EA">
      <w:pPr>
        <w:rPr>
          <w:rFonts w:asciiTheme="minorHAnsi" w:eastAsiaTheme="minorEastAsia" w:hAnsiTheme="minorHAnsi" w:cstheme="minorHAnsi"/>
        </w:rPr>
      </w:pPr>
      <w:r w:rsidRPr="009727D9">
        <w:rPr>
          <w:rFonts w:asciiTheme="minorHAnsi" w:eastAsiaTheme="minorEastAsia" w:hAnsiTheme="minorHAnsi" w:cstheme="minorHAnsi"/>
        </w:rPr>
        <w:t>B1- Blinzeln, KI-B1 - Finde die KI, KI-B3 - Schlag den Roboter.</w:t>
      </w:r>
      <w:r w:rsidR="0021370B" w:rsidRPr="009727D9">
        <w:rPr>
          <w:rFonts w:asciiTheme="minorHAnsi" w:eastAsiaTheme="minorEastAsia" w:hAnsiTheme="minorHAnsi" w:cstheme="minorHAnsi"/>
        </w:rPr>
        <w:br w:type="page"/>
      </w:r>
    </w:p>
    <w:p w14:paraId="7CAB32CB" w14:textId="77777777" w:rsidR="00EB0E9B" w:rsidRPr="00641D08" w:rsidRDefault="00EB0E9B" w:rsidP="00EB0E9B">
      <w:pPr>
        <w:rPr>
          <w:rFonts w:ascii="Times New Roman" w:eastAsia="Times New Roman" w:hAnsi="Times New Roman" w:cs="Times New Roman"/>
          <w:sz w:val="24"/>
          <w:szCs w:val="24"/>
        </w:rPr>
      </w:pPr>
      <w:r w:rsidRPr="00641D08">
        <w:rPr>
          <w:rFonts w:ascii="Arial" w:eastAsia="Times New Roman" w:hAnsi="Arial"/>
          <w:b/>
          <w:color w:val="000000"/>
        </w:rPr>
        <w:lastRenderedPageBreak/>
        <w:t>Datenzentrierte Sicht auf KI / auch für Projektwoche zu KI:</w:t>
      </w:r>
    </w:p>
    <w:p w14:paraId="51640006" w14:textId="58199837" w:rsidR="00487043" w:rsidRDefault="00824C9B" w:rsidP="00EB0E9B">
      <w:pPr>
        <w:rPr>
          <w:rFonts w:ascii="Arial" w:eastAsia="Times New Roman" w:hAnsi="Arial"/>
          <w:color w:val="000000"/>
        </w:rPr>
      </w:pPr>
      <w:r w:rsidRPr="00487043">
        <w:rPr>
          <w:rFonts w:ascii="Arial" w:eastAsia="Times New Roman" w:hAnsi="Arial"/>
          <w:noProof/>
          <w:color w:val="000000"/>
        </w:rPr>
        <w:drawing>
          <wp:anchor distT="0" distB="0" distL="114300" distR="114300" simplePos="0" relativeHeight="251661312" behindDoc="0" locked="0" layoutInCell="1" allowOverlap="1" wp14:anchorId="69035241" wp14:editId="5E333E89">
            <wp:simplePos x="0" y="0"/>
            <wp:positionH relativeFrom="column">
              <wp:posOffset>3980815</wp:posOffset>
            </wp:positionH>
            <wp:positionV relativeFrom="paragraph">
              <wp:posOffset>784860</wp:posOffset>
            </wp:positionV>
            <wp:extent cx="1517617" cy="756414"/>
            <wp:effectExtent l="0" t="0" r="6985" b="5715"/>
            <wp:wrapSquare wrapText="bothSides"/>
            <wp:docPr id="48" name="Grafik 29"/>
            <wp:cNvGraphicFramePr/>
            <a:graphic xmlns:a="http://schemas.openxmlformats.org/drawingml/2006/main">
              <a:graphicData uri="http://schemas.openxmlformats.org/drawingml/2006/picture">
                <pic:pic xmlns:pic="http://schemas.openxmlformats.org/drawingml/2006/picture">
                  <pic:nvPicPr>
                    <pic:cNvPr id="13" name="Grafik 29"/>
                    <pic:cNvPicPr/>
                  </pic:nvPicPr>
                  <pic:blipFill>
                    <a:blip r:embed="rId19" cstate="print">
                      <a:extLst>
                        <a:ext uri="{28A0092B-C50C-407E-A947-70E740481C1C}">
                          <a14:useLocalDpi xmlns:a14="http://schemas.microsoft.com/office/drawing/2010/main" val="0"/>
                        </a:ext>
                      </a:extLst>
                    </a:blip>
                    <a:stretch/>
                  </pic:blipFill>
                  <pic:spPr bwMode="auto">
                    <a:xfrm>
                      <a:off x="0" y="0"/>
                      <a:ext cx="1517617" cy="756414"/>
                    </a:xfrm>
                    <a:prstGeom prst="rect">
                      <a:avLst/>
                    </a:prstGeom>
                  </pic:spPr>
                </pic:pic>
              </a:graphicData>
            </a:graphic>
          </wp:anchor>
        </w:drawing>
      </w:r>
      <w:r w:rsidR="00EB0E9B" w:rsidRPr="00641D08">
        <w:rPr>
          <w:rFonts w:ascii="Arial" w:eastAsia="Times New Roman" w:hAnsi="Arial"/>
          <w:color w:val="000000"/>
        </w:rPr>
        <w:t xml:space="preserve">Möchten Sie sich aufbauend auf </w:t>
      </w:r>
      <w:r w:rsidR="00EB0E9B">
        <w:rPr>
          <w:rFonts w:ascii="Arial" w:eastAsia="Times New Roman" w:hAnsi="Arial"/>
          <w:color w:val="000000"/>
        </w:rPr>
        <w:t>diese</w:t>
      </w:r>
      <w:r w:rsidR="00FD6A30">
        <w:rPr>
          <w:rFonts w:ascii="Arial" w:eastAsia="Times New Roman" w:hAnsi="Arial"/>
          <w:color w:val="000000"/>
        </w:rPr>
        <w:t>n</w:t>
      </w:r>
      <w:r w:rsidR="00EB0E9B" w:rsidRPr="00641D08">
        <w:rPr>
          <w:rFonts w:ascii="Arial" w:eastAsia="Times New Roman" w:hAnsi="Arial"/>
          <w:color w:val="000000"/>
        </w:rPr>
        <w:t xml:space="preserve"> Unplugged-Aktivitäten mit der Analyse großer Datenmengen </w:t>
      </w:r>
      <w:r w:rsidR="007A2673">
        <w:rPr>
          <w:rFonts w:ascii="Arial" w:eastAsia="Times New Roman" w:hAnsi="Arial"/>
          <w:color w:val="000000"/>
        </w:rPr>
        <w:t>durch</w:t>
      </w:r>
      <w:r w:rsidR="007A2673" w:rsidRPr="00641D08">
        <w:rPr>
          <w:rFonts w:ascii="Arial" w:eastAsia="Times New Roman" w:hAnsi="Arial"/>
          <w:color w:val="000000"/>
        </w:rPr>
        <w:t xml:space="preserve"> </w:t>
      </w:r>
      <w:r w:rsidR="00EB0E9B" w:rsidRPr="00641D08">
        <w:rPr>
          <w:rFonts w:ascii="Arial" w:eastAsia="Times New Roman" w:hAnsi="Arial"/>
          <w:color w:val="000000"/>
        </w:rPr>
        <w:t>Verfahren des maschinellen Lernens beschäftigen, empfehlen wir im Anschluss das Modul KI-B4 Von Daten und Bäumen. Darin wird die Software Orange 3 verwendet.</w:t>
      </w:r>
    </w:p>
    <w:p w14:paraId="219C893A" w14:textId="68F16027" w:rsidR="00487043" w:rsidRDefault="00487043" w:rsidP="00487043">
      <w:pPr>
        <w:rPr>
          <w:rFonts w:ascii="Arial" w:eastAsia="Times New Roman" w:hAnsi="Arial"/>
          <w:color w:val="000000"/>
        </w:rPr>
      </w:pPr>
      <w:r>
        <w:rPr>
          <w:rFonts w:ascii="Arial" w:eastAsia="Times New Roman" w:hAnsi="Arial"/>
          <w:color w:val="000000"/>
        </w:rPr>
        <w:t xml:space="preserve">Als Einstieg in die datenzentrierte Sicht eignet sich </w:t>
      </w:r>
      <w:r w:rsidR="001644FB">
        <w:rPr>
          <w:rFonts w:ascii="Arial" w:eastAsia="Times New Roman" w:hAnsi="Arial"/>
          <w:color w:val="000000"/>
        </w:rPr>
        <w:t xml:space="preserve">ggf. </w:t>
      </w:r>
      <w:r>
        <w:rPr>
          <w:rFonts w:ascii="Arial" w:eastAsia="Times New Roman" w:hAnsi="Arial"/>
          <w:color w:val="000000"/>
        </w:rPr>
        <w:t>zuvor das Modul A1 Mobilfunk</w:t>
      </w:r>
      <w:r w:rsidR="001644FB">
        <w:rPr>
          <w:rFonts w:ascii="Arial" w:eastAsia="Times New Roman" w:hAnsi="Arial"/>
          <w:color w:val="000000"/>
        </w:rPr>
        <w:t>, in dem die Vorratsdaten eines Mobilfunkteilnehmers untersucht werden. Es ist aber für die KI-Module keine Voraussetzung.</w:t>
      </w:r>
      <w:r>
        <w:rPr>
          <w:rFonts w:ascii="Arial" w:eastAsia="Times New Roman" w:hAnsi="Arial"/>
          <w:color w:val="000000"/>
        </w:rPr>
        <w:t xml:space="preserve"> </w:t>
      </w:r>
    </w:p>
    <w:p w14:paraId="4FE19C75" w14:textId="23517B93" w:rsidR="00487043" w:rsidRPr="007A2673" w:rsidRDefault="00487043" w:rsidP="007A2673">
      <w:pPr>
        <w:jc w:val="center"/>
        <w:rPr>
          <w:rFonts w:ascii="Arial" w:eastAsia="Times New Roman" w:hAnsi="Arial"/>
          <w:color w:val="000000"/>
        </w:rPr>
      </w:pPr>
    </w:p>
    <w:tbl>
      <w:tblPr>
        <w:tblW w:w="8175" w:type="dxa"/>
        <w:tblCellSpacing w:w="0" w:type="dxa"/>
        <w:tblCellMar>
          <w:left w:w="115" w:type="dxa"/>
          <w:right w:w="115" w:type="dxa"/>
        </w:tblCellMar>
        <w:tblLook w:val="04A0" w:firstRow="1" w:lastRow="0" w:firstColumn="1" w:lastColumn="0" w:noHBand="0" w:noVBand="1"/>
      </w:tblPr>
      <w:tblGrid>
        <w:gridCol w:w="2237"/>
        <w:gridCol w:w="605"/>
        <w:gridCol w:w="2282"/>
        <w:gridCol w:w="511"/>
        <w:gridCol w:w="2540"/>
      </w:tblGrid>
      <w:tr w:rsidR="00EB0E9B" w:rsidRPr="00641D08" w14:paraId="634F5D68" w14:textId="77777777" w:rsidTr="00353AFA">
        <w:trPr>
          <w:tblCellSpacing w:w="0" w:type="dxa"/>
        </w:trPr>
        <w:tc>
          <w:tcPr>
            <w:tcW w:w="2255" w:type="dxa"/>
            <w:tcBorders>
              <w:top w:val="nil"/>
              <w:left w:val="nil"/>
              <w:bottom w:val="nil"/>
              <w:right w:val="nil"/>
            </w:tcBorders>
            <w:shd w:val="clear" w:color="auto" w:fill="FFFFFF"/>
            <w:tcMar>
              <w:top w:w="0" w:type="dxa"/>
              <w:left w:w="108" w:type="dxa"/>
              <w:bottom w:w="0" w:type="dxa"/>
              <w:right w:w="108" w:type="dxa"/>
            </w:tcMar>
            <w:vAlign w:val="center"/>
            <w:hideMark/>
          </w:tcPr>
          <w:p w14:paraId="7DDA57B7" w14:textId="6DE2F755" w:rsidR="00EB0E9B" w:rsidRPr="00641D08" w:rsidRDefault="00EB0E9B" w:rsidP="00353AFA">
            <w:pPr>
              <w:spacing w:after="0"/>
              <w:jc w:val="center"/>
              <w:rPr>
                <w:rFonts w:ascii="Times New Roman" w:eastAsia="Times New Roman" w:hAnsi="Times New Roman" w:cs="Times New Roman"/>
                <w:sz w:val="24"/>
                <w:szCs w:val="24"/>
              </w:rPr>
            </w:pPr>
            <w:commentRangeStart w:id="12"/>
            <w:r>
              <w:rPr>
                <w:rFonts w:ascii="Times New Roman" w:eastAsia="Times New Roman" w:hAnsi="Times New Roman" w:cs="Times New Roman"/>
                <w:noProof/>
                <w:sz w:val="24"/>
                <w:szCs w:val="24"/>
              </w:rPr>
              <w:drawing>
                <wp:inline distT="0" distB="0" distL="0" distR="0" wp14:anchorId="474E772D" wp14:editId="373770F7">
                  <wp:extent cx="1262797" cy="914400"/>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7534" cy="925071"/>
                          </a:xfrm>
                          <a:prstGeom prst="rect">
                            <a:avLst/>
                          </a:prstGeom>
                        </pic:spPr>
                      </pic:pic>
                    </a:graphicData>
                  </a:graphic>
                </wp:inline>
              </w:drawing>
            </w:r>
          </w:p>
        </w:tc>
        <w:tc>
          <w:tcPr>
            <w:tcW w:w="661" w:type="dxa"/>
            <w:tcBorders>
              <w:top w:val="nil"/>
              <w:left w:val="nil"/>
              <w:bottom w:val="nil"/>
              <w:right w:val="nil"/>
            </w:tcBorders>
            <w:shd w:val="clear" w:color="auto" w:fill="FFFFFF"/>
            <w:tcMar>
              <w:top w:w="0" w:type="dxa"/>
              <w:left w:w="108" w:type="dxa"/>
              <w:bottom w:w="0" w:type="dxa"/>
              <w:right w:w="108" w:type="dxa"/>
            </w:tcMar>
            <w:vAlign w:val="center"/>
            <w:hideMark/>
          </w:tcPr>
          <w:p w14:paraId="3C64104D" w14:textId="77777777" w:rsidR="00EB0E9B" w:rsidRPr="00641D08" w:rsidRDefault="00EB0E9B" w:rsidP="00353AFA">
            <w:pPr>
              <w:spacing w:after="0"/>
              <w:jc w:val="center"/>
              <w:rPr>
                <w:rFonts w:ascii="Times New Roman" w:eastAsia="Times New Roman" w:hAnsi="Times New Roman" w:cs="Times New Roman"/>
                <w:sz w:val="24"/>
                <w:szCs w:val="24"/>
              </w:rPr>
            </w:pPr>
            <w:r w:rsidRPr="00641D08">
              <w:rPr>
                <w:rFonts w:eastAsia="Times New Roman" w:cs="Times New Roman"/>
                <w:color w:val="404040"/>
                <w:sz w:val="48"/>
                <w:szCs w:val="48"/>
              </w:rPr>
              <w:t>+</w:t>
            </w:r>
          </w:p>
        </w:tc>
        <w:tc>
          <w:tcPr>
            <w:tcW w:w="2292" w:type="dxa"/>
            <w:tcBorders>
              <w:top w:val="nil"/>
              <w:left w:val="nil"/>
              <w:bottom w:val="nil"/>
              <w:right w:val="nil"/>
            </w:tcBorders>
            <w:shd w:val="clear" w:color="auto" w:fill="FFFFFF"/>
            <w:tcMar>
              <w:top w:w="0" w:type="dxa"/>
              <w:left w:w="108" w:type="dxa"/>
              <w:bottom w:w="0" w:type="dxa"/>
              <w:right w:w="108" w:type="dxa"/>
            </w:tcMar>
            <w:vAlign w:val="center"/>
            <w:hideMark/>
          </w:tcPr>
          <w:p w14:paraId="65D22785" w14:textId="77777777" w:rsidR="00EB0E9B" w:rsidRPr="00641D08" w:rsidRDefault="00EB0E9B" w:rsidP="00353AFA">
            <w:pP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E5A4E2" wp14:editId="26F32E32">
                  <wp:extent cx="1299972" cy="941318"/>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08068" cy="947181"/>
                          </a:xfrm>
                          <a:prstGeom prst="rect">
                            <a:avLst/>
                          </a:prstGeom>
                        </pic:spPr>
                      </pic:pic>
                    </a:graphicData>
                  </a:graphic>
                </wp:inline>
              </w:drawing>
            </w:r>
          </w:p>
        </w:tc>
        <w:tc>
          <w:tcPr>
            <w:tcW w:w="509" w:type="dxa"/>
            <w:tcBorders>
              <w:top w:val="nil"/>
              <w:left w:val="nil"/>
              <w:bottom w:val="nil"/>
              <w:right w:val="nil"/>
            </w:tcBorders>
            <w:shd w:val="clear" w:color="auto" w:fill="FFFFFF"/>
            <w:vAlign w:val="center"/>
          </w:tcPr>
          <w:p w14:paraId="4A431972" w14:textId="77777777" w:rsidR="00EB0E9B" w:rsidRDefault="00EB0E9B" w:rsidP="00353AFA">
            <w:pPr>
              <w:spacing w:after="0"/>
              <w:jc w:val="center"/>
              <w:rPr>
                <w:rFonts w:eastAsia="Times New Roman" w:cs="Times New Roman"/>
                <w:color w:val="404040"/>
                <w:sz w:val="48"/>
                <w:szCs w:val="48"/>
              </w:rPr>
            </w:pPr>
            <w:r w:rsidRPr="00641D08">
              <w:rPr>
                <w:rFonts w:eastAsia="Times New Roman" w:cs="Times New Roman"/>
                <w:color w:val="404040"/>
                <w:sz w:val="48"/>
                <w:szCs w:val="48"/>
              </w:rPr>
              <w:t>+</w:t>
            </w:r>
          </w:p>
        </w:tc>
        <w:tc>
          <w:tcPr>
            <w:tcW w:w="2458" w:type="dxa"/>
            <w:tcBorders>
              <w:top w:val="nil"/>
              <w:left w:val="nil"/>
              <w:bottom w:val="nil"/>
              <w:right w:val="nil"/>
            </w:tcBorders>
            <w:shd w:val="clear" w:color="auto" w:fill="FFFFFF"/>
          </w:tcPr>
          <w:p w14:paraId="103A9FC8" w14:textId="2342CBD1" w:rsidR="00EB0E9B" w:rsidRDefault="00EB0E9B" w:rsidP="00353AFA">
            <w:pPr>
              <w:spacing w:after="0"/>
              <w:jc w:val="center"/>
              <w:rPr>
                <w:rFonts w:ascii="Times New Roman" w:eastAsia="Times New Roman" w:hAnsi="Times New Roman" w:cs="Times New Roman"/>
                <w:noProof/>
                <w:sz w:val="24"/>
                <w:szCs w:val="24"/>
              </w:rPr>
            </w:pPr>
            <w:r>
              <w:rPr>
                <w:noProof/>
              </w:rPr>
              <w:drawing>
                <wp:inline distT="0" distB="0" distL="0" distR="0" wp14:anchorId="5A400190" wp14:editId="6488E380">
                  <wp:extent cx="1290036" cy="934123"/>
                  <wp:effectExtent l="0" t="0" r="5715" b="0"/>
                  <wp:docPr id="44" name="Grafik 44" descr="Ein Bild, das Text,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Automa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06676" cy="946172"/>
                          </a:xfrm>
                          <a:prstGeom prst="rect">
                            <a:avLst/>
                          </a:prstGeom>
                        </pic:spPr>
                      </pic:pic>
                    </a:graphicData>
                  </a:graphic>
                </wp:inline>
              </w:drawing>
            </w:r>
          </w:p>
          <w:p w14:paraId="5491CA8B" w14:textId="4818475B" w:rsidR="00755B81" w:rsidRPr="00824C9B" w:rsidRDefault="00755B81" w:rsidP="00353AFA">
            <w:pPr>
              <w:spacing w:after="0"/>
              <w:jc w:val="center"/>
              <w:rPr>
                <w:rFonts w:ascii="Arial" w:eastAsia="Times New Roman" w:hAnsi="Arial"/>
                <w:noProof/>
                <w:szCs w:val="21"/>
              </w:rPr>
            </w:pPr>
            <w:r w:rsidRPr="00824C9B">
              <w:rPr>
                <w:rFonts w:ascii="Arial" w:eastAsia="Times New Roman" w:hAnsi="Arial"/>
                <w:noProof/>
                <w:szCs w:val="21"/>
              </w:rPr>
              <w:t>Oder</w:t>
            </w:r>
          </w:p>
          <w:p w14:paraId="0D5BA736" w14:textId="18F11C5A" w:rsidR="00755B81" w:rsidRDefault="00755B81" w:rsidP="00353AFA">
            <w:pPr>
              <w:spacing w:after="0"/>
              <w:jc w:val="center"/>
              <w:rPr>
                <w:rFonts w:ascii="Times New Roman" w:eastAsia="Times New Roman" w:hAnsi="Times New Roman" w:cs="Times New Roman"/>
                <w:noProof/>
                <w:sz w:val="24"/>
                <w:szCs w:val="24"/>
              </w:rPr>
            </w:pPr>
            <w:r w:rsidRPr="009727D9">
              <w:rPr>
                <w:rFonts w:asciiTheme="minorHAnsi" w:hAnsiTheme="minorHAnsi" w:cstheme="minorHAnsi"/>
                <w:noProof/>
              </w:rPr>
              <w:drawing>
                <wp:inline distT="0" distB="0" distL="0" distR="0" wp14:anchorId="74D9738C" wp14:editId="5532AD4E">
                  <wp:extent cx="1466850" cy="10668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9081" name=""/>
                          <pic:cNvPicPr>
                            <a:picLocks noChangeAspect="1"/>
                          </pic:cNvPicPr>
                        </pic:nvPicPr>
                        <pic:blipFill>
                          <a:blip r:embed="rId23"/>
                          <a:stretch/>
                        </pic:blipFill>
                        <pic:spPr bwMode="auto">
                          <a:xfrm>
                            <a:off x="0" y="0"/>
                            <a:ext cx="1466849" cy="1066799"/>
                          </a:xfrm>
                          <a:prstGeom prst="rect">
                            <a:avLst/>
                          </a:prstGeom>
                        </pic:spPr>
                      </pic:pic>
                    </a:graphicData>
                  </a:graphic>
                </wp:inline>
              </w:drawing>
            </w:r>
            <w:commentRangeEnd w:id="12"/>
            <w:r w:rsidR="00AA54BB">
              <w:rPr>
                <w:rStyle w:val="Kommentarzeichen"/>
              </w:rPr>
              <w:commentReference w:id="12"/>
            </w:r>
          </w:p>
          <w:p w14:paraId="0B33F51F" w14:textId="2DF4F315" w:rsidR="00755B81" w:rsidRDefault="00755B81" w:rsidP="00353AFA">
            <w:pPr>
              <w:spacing w:after="0"/>
              <w:jc w:val="center"/>
              <w:rPr>
                <w:rFonts w:ascii="Times New Roman" w:eastAsia="Times New Roman" w:hAnsi="Times New Roman" w:cs="Times New Roman"/>
                <w:noProof/>
                <w:sz w:val="24"/>
                <w:szCs w:val="24"/>
              </w:rPr>
            </w:pPr>
          </w:p>
        </w:tc>
      </w:tr>
    </w:tbl>
    <w:p w14:paraId="5C2E1829" w14:textId="77777777" w:rsidR="00487043" w:rsidRDefault="00487043" w:rsidP="00EB0E9B"/>
    <w:p w14:paraId="24DFCFEA" w14:textId="7890E934" w:rsidR="00EB0E9B" w:rsidRDefault="00EB0E9B" w:rsidP="007A2673">
      <w:r w:rsidRPr="00685A5B">
        <w:t xml:space="preserve">Während </w:t>
      </w:r>
      <w:r>
        <w:t>im Modul „Von Daten und Bäumen“</w:t>
      </w:r>
      <w:r w:rsidRPr="00685A5B">
        <w:t xml:space="preserve"> die datenbasierte Sicht eingenommen wurde, können die Schüler</w:t>
      </w:r>
      <w:r>
        <w:t>*</w:t>
      </w:r>
      <w:r w:rsidRPr="00685A5B">
        <w:t xml:space="preserve">innen </w:t>
      </w:r>
      <w:r>
        <w:t xml:space="preserve">im Anschluss daran </w:t>
      </w:r>
      <w:r w:rsidRPr="00685A5B">
        <w:t xml:space="preserve">im Modul </w:t>
      </w:r>
      <w:r>
        <w:t>KI-A2</w:t>
      </w:r>
      <w:r w:rsidRPr="00685A5B">
        <w:t xml:space="preserve"> „Mein digitaler Assistent“</w:t>
      </w:r>
      <w:r>
        <w:t xml:space="preserve">. </w:t>
      </w:r>
      <w:r w:rsidRPr="00685A5B">
        <w:t xml:space="preserve">selbst einen (einfachen) digitalen Sprachassistenten entwickeln. </w:t>
      </w:r>
      <w:r>
        <w:t>Das Modul KI-A2</w:t>
      </w:r>
      <w:r w:rsidRPr="00685A5B">
        <w:t xml:space="preserve"> ergänzt die </w:t>
      </w:r>
      <w:r w:rsidR="00655CF4">
        <w:t xml:space="preserve">in KI-B4 </w:t>
      </w:r>
      <w:r w:rsidRPr="00685A5B">
        <w:t xml:space="preserve">eingenommene Sichtweise und zeigt, dass KI auch als kreatives Werkzeug für persönliche Projekte verwendet werden kann. </w:t>
      </w:r>
      <w:r>
        <w:t>Das Modul</w:t>
      </w:r>
      <w:r w:rsidR="00522478">
        <w:t xml:space="preserve"> „Mein persönlicher Assistent"</w:t>
      </w:r>
      <w:r>
        <w:t xml:space="preserve"> eignet sich auch im Anschluss an Modul KI-A1 Bananenjagd: </w:t>
      </w:r>
    </w:p>
    <w:p w14:paraId="45EB51E6" w14:textId="322B007B" w:rsidR="004E195F" w:rsidRPr="009727D9" w:rsidRDefault="003821D4">
      <w:pPr>
        <w:rPr>
          <w:rFonts w:asciiTheme="minorHAnsi" w:hAnsiTheme="minorHAnsi" w:cstheme="minorHAnsi"/>
          <w:b/>
        </w:rPr>
      </w:pPr>
      <w:r w:rsidRPr="009727D9">
        <w:rPr>
          <w:rFonts w:asciiTheme="minorHAnsi" w:eastAsiaTheme="minorEastAsia" w:hAnsiTheme="minorHAnsi" w:cstheme="minorHAnsi"/>
          <w:b/>
        </w:rPr>
        <w:t>KI selbst programmieren / auch für Projektwoche zu KI:</w:t>
      </w:r>
    </w:p>
    <w:p w14:paraId="6FB1CF7A" w14:textId="115762AC" w:rsidR="004E195F" w:rsidRPr="009727D9" w:rsidRDefault="003821D4">
      <w:pPr>
        <w:rPr>
          <w:rFonts w:asciiTheme="minorHAnsi" w:hAnsiTheme="minorHAnsi" w:cstheme="minorHAnsi"/>
        </w:rPr>
      </w:pPr>
      <w:r w:rsidRPr="009727D9">
        <w:rPr>
          <w:rFonts w:asciiTheme="minorHAnsi" w:eastAsiaTheme="minorEastAsia" w:hAnsiTheme="minorHAnsi" w:cstheme="minorHAnsi"/>
        </w:rPr>
        <w:t xml:space="preserve">Möchten Sie Verfahren des maschinellen Lernens mit einer Programmiersprache umsetzen, empfehlen wir im Anschluss an Modul KI-B3 das Aufbau-Modul KI-A1 </w:t>
      </w:r>
      <w:r w:rsidRPr="009727D9">
        <w:rPr>
          <w:rFonts w:asciiTheme="minorHAnsi" w:eastAsiaTheme="minorEastAsia" w:hAnsiTheme="minorHAnsi" w:cstheme="minorHAnsi"/>
          <w:i/>
        </w:rPr>
        <w:t>Die Bananenjagd</w:t>
      </w:r>
      <w:r w:rsidRPr="009727D9">
        <w:rPr>
          <w:rFonts w:asciiTheme="minorHAnsi" w:eastAsiaTheme="minorEastAsia" w:hAnsiTheme="minorHAnsi" w:cstheme="minorHAnsi"/>
        </w:rPr>
        <w:t>. In diesem Modul werden die Algorithmen, die die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innen bereits aus den Unplugged Aktivitäten kennen, in der blockbasierten Programmiersprache </w:t>
      </w:r>
      <w:r w:rsidRPr="009727D9">
        <w:rPr>
          <w:rFonts w:asciiTheme="minorHAnsi" w:eastAsiaTheme="minorEastAsia" w:hAnsiTheme="minorHAnsi" w:cstheme="minorHAnsi"/>
          <w:i/>
          <w:iCs/>
        </w:rPr>
        <w:t>Snap</w:t>
      </w:r>
      <w:r w:rsidRPr="009727D9">
        <w:rPr>
          <w:rFonts w:asciiTheme="minorHAnsi" w:eastAsiaTheme="minorEastAsia" w:hAnsiTheme="minorHAnsi" w:cstheme="minorHAnsi"/>
          <w:i/>
        </w:rPr>
        <w:t>!</w:t>
      </w:r>
      <w:r w:rsidRPr="009727D9">
        <w:rPr>
          <w:rFonts w:asciiTheme="minorHAnsi" w:eastAsiaTheme="minorEastAsia" w:hAnsiTheme="minorHAnsi" w:cstheme="minorHAnsi"/>
        </w:rPr>
        <w:t xml:space="preserve"> umgesetzt.</w:t>
      </w:r>
    </w:p>
    <w:tbl>
      <w:tblPr>
        <w:tblStyle w:val="StGen24"/>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55"/>
        <w:gridCol w:w="433"/>
        <w:gridCol w:w="1899"/>
        <w:gridCol w:w="433"/>
        <w:gridCol w:w="1778"/>
        <w:gridCol w:w="433"/>
        <w:gridCol w:w="2003"/>
      </w:tblGrid>
      <w:tr w:rsidR="00AA54BB" w:rsidRPr="00EB0E9B" w14:paraId="0EF80638" w14:textId="22A5D239" w:rsidTr="00802108">
        <w:trPr>
          <w:jc w:val="center"/>
        </w:trPr>
        <w:tc>
          <w:tcPr>
            <w:tcW w:w="1050" w:type="pct"/>
            <w:vAlign w:val="center"/>
          </w:tcPr>
          <w:p w14:paraId="13715CE1" w14:textId="16B31678" w:rsidR="00AA54BB" w:rsidRPr="009727D9" w:rsidRDefault="00AA54BB" w:rsidP="008248B1">
            <w:pPr>
              <w:jc w:val="center"/>
              <w:rPr>
                <w:rFonts w:asciiTheme="minorHAnsi" w:hAnsiTheme="minorHAnsi" w:cstheme="minorHAnsi"/>
              </w:rPr>
            </w:pPr>
            <w:commentRangeStart w:id="13"/>
            <w:r w:rsidRPr="009727D9">
              <w:rPr>
                <w:rFonts w:asciiTheme="minorHAnsi" w:hAnsiTheme="minorHAnsi" w:cstheme="minorHAnsi"/>
                <w:noProof/>
              </w:rPr>
              <w:drawing>
                <wp:inline distT="0" distB="0" distL="0" distR="0" wp14:anchorId="669DED6B" wp14:editId="74E1ADE3">
                  <wp:extent cx="1186373" cy="8572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617" name=""/>
                          <pic:cNvPicPr>
                            <a:picLocks noChangeAspect="1"/>
                          </pic:cNvPicPr>
                        </pic:nvPicPr>
                        <pic:blipFill>
                          <a:blip r:embed="rId16"/>
                          <a:stretch/>
                        </pic:blipFill>
                        <pic:spPr bwMode="auto">
                          <a:xfrm>
                            <a:off x="0" y="0"/>
                            <a:ext cx="1190835" cy="860474"/>
                          </a:xfrm>
                          <a:prstGeom prst="rect">
                            <a:avLst/>
                          </a:prstGeom>
                        </pic:spPr>
                      </pic:pic>
                    </a:graphicData>
                  </a:graphic>
                </wp:inline>
              </w:drawing>
            </w:r>
          </w:p>
        </w:tc>
        <w:tc>
          <w:tcPr>
            <w:tcW w:w="245" w:type="pct"/>
            <w:vAlign w:val="center"/>
          </w:tcPr>
          <w:p w14:paraId="7F04EA64" w14:textId="79E37C5C" w:rsidR="00AA54BB" w:rsidRPr="00AA54BB" w:rsidRDefault="00AA54BB" w:rsidP="008248B1">
            <w:pPr>
              <w:jc w:val="center"/>
              <w:rPr>
                <w:rFonts w:asciiTheme="minorHAnsi" w:hAnsiTheme="minorHAnsi" w:cstheme="minorHAnsi"/>
                <w:sz w:val="40"/>
                <w:szCs w:val="40"/>
              </w:rPr>
            </w:pPr>
            <w:r w:rsidRPr="00AA54BB">
              <w:rPr>
                <w:rFonts w:asciiTheme="minorHAnsi" w:hAnsiTheme="minorHAnsi" w:cstheme="minorHAnsi"/>
                <w:sz w:val="40"/>
                <w:szCs w:val="40"/>
              </w:rPr>
              <w:t>+</w:t>
            </w:r>
          </w:p>
        </w:tc>
        <w:tc>
          <w:tcPr>
            <w:tcW w:w="1075" w:type="pct"/>
            <w:vAlign w:val="center"/>
          </w:tcPr>
          <w:p w14:paraId="7AA1098B" w14:textId="16294088" w:rsidR="00AA54BB" w:rsidRPr="009727D9" w:rsidRDefault="00AA54BB" w:rsidP="00802108">
            <w:pPr>
              <w:jc w:val="center"/>
              <w:rPr>
                <w:rFonts w:asciiTheme="minorHAnsi" w:hAnsiTheme="minorHAnsi" w:cstheme="minorHAnsi"/>
              </w:rPr>
            </w:pPr>
            <w:r w:rsidRPr="009727D9">
              <w:rPr>
                <w:rFonts w:asciiTheme="minorHAnsi" w:hAnsiTheme="minorHAnsi" w:cstheme="minorHAnsi"/>
                <w:noProof/>
              </w:rPr>
              <w:drawing>
                <wp:inline distT="0" distB="0" distL="0" distR="0" wp14:anchorId="401DEDC2" wp14:editId="6F43EBF1">
                  <wp:extent cx="1218009" cy="885825"/>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9081" name=""/>
                          <pic:cNvPicPr>
                            <a:picLocks noChangeAspect="1"/>
                          </pic:cNvPicPr>
                        </pic:nvPicPr>
                        <pic:blipFill>
                          <a:blip r:embed="rId23"/>
                          <a:stretch/>
                        </pic:blipFill>
                        <pic:spPr bwMode="auto">
                          <a:xfrm>
                            <a:off x="0" y="0"/>
                            <a:ext cx="1218971" cy="886525"/>
                          </a:xfrm>
                          <a:prstGeom prst="rect">
                            <a:avLst/>
                          </a:prstGeom>
                        </pic:spPr>
                      </pic:pic>
                    </a:graphicData>
                  </a:graphic>
                </wp:inline>
              </w:drawing>
            </w:r>
          </w:p>
        </w:tc>
        <w:tc>
          <w:tcPr>
            <w:tcW w:w="245" w:type="pct"/>
            <w:vAlign w:val="center"/>
          </w:tcPr>
          <w:p w14:paraId="72379937" w14:textId="4300FE18" w:rsidR="00AA54BB" w:rsidRPr="009727D9" w:rsidRDefault="00AA54BB" w:rsidP="008248B1">
            <w:pPr>
              <w:jc w:val="center"/>
              <w:rPr>
                <w:rFonts w:asciiTheme="minorHAnsi" w:hAnsiTheme="minorHAnsi" w:cstheme="minorHAnsi"/>
                <w:noProof/>
              </w:rPr>
            </w:pPr>
            <w:r w:rsidRPr="00AA54BB">
              <w:rPr>
                <w:rFonts w:asciiTheme="minorHAnsi" w:hAnsiTheme="minorHAnsi" w:cstheme="minorHAnsi"/>
                <w:sz w:val="40"/>
                <w:szCs w:val="40"/>
              </w:rPr>
              <w:t>+</w:t>
            </w:r>
          </w:p>
        </w:tc>
        <w:tc>
          <w:tcPr>
            <w:tcW w:w="1006" w:type="pct"/>
            <w:vAlign w:val="center"/>
          </w:tcPr>
          <w:p w14:paraId="59FDD3C8" w14:textId="07F43930" w:rsidR="00AA54BB" w:rsidRPr="009727D9" w:rsidRDefault="00AA54BB" w:rsidP="008248B1">
            <w:pPr>
              <w:rPr>
                <w:rFonts w:asciiTheme="minorHAnsi" w:hAnsiTheme="minorHAnsi" w:cstheme="minorHAnsi"/>
                <w:noProof/>
              </w:rPr>
            </w:pPr>
            <w:r>
              <w:rPr>
                <w:noProof/>
              </w:rPr>
              <w:drawing>
                <wp:inline distT="0" distB="0" distL="0" distR="0" wp14:anchorId="3F42AB72" wp14:editId="3EA20C2A">
                  <wp:extent cx="1131257" cy="819150"/>
                  <wp:effectExtent l="0" t="0" r="0" b="0"/>
                  <wp:docPr id="56" name="Grafik 56" descr="Ein Bild, das Text,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Automa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54368" cy="835885"/>
                          </a:xfrm>
                          <a:prstGeom prst="rect">
                            <a:avLst/>
                          </a:prstGeom>
                        </pic:spPr>
                      </pic:pic>
                    </a:graphicData>
                  </a:graphic>
                </wp:inline>
              </w:drawing>
            </w:r>
          </w:p>
        </w:tc>
        <w:tc>
          <w:tcPr>
            <w:tcW w:w="245" w:type="pct"/>
            <w:vAlign w:val="center"/>
          </w:tcPr>
          <w:p w14:paraId="292E62DB" w14:textId="6466FAA8" w:rsidR="00AA54BB" w:rsidRPr="009727D9" w:rsidRDefault="00AA54BB" w:rsidP="008248B1">
            <w:pPr>
              <w:jc w:val="center"/>
              <w:rPr>
                <w:rFonts w:asciiTheme="minorHAnsi" w:hAnsiTheme="minorHAnsi" w:cstheme="minorHAnsi"/>
                <w:noProof/>
              </w:rPr>
            </w:pPr>
            <w:r w:rsidRPr="00AA54BB">
              <w:rPr>
                <w:rFonts w:asciiTheme="minorHAnsi" w:hAnsiTheme="minorHAnsi" w:cstheme="minorHAnsi"/>
                <w:sz w:val="40"/>
                <w:szCs w:val="40"/>
              </w:rPr>
              <w:t>+</w:t>
            </w:r>
          </w:p>
        </w:tc>
        <w:tc>
          <w:tcPr>
            <w:tcW w:w="1134" w:type="pct"/>
            <w:vAlign w:val="center"/>
          </w:tcPr>
          <w:p w14:paraId="4E7E9ED0" w14:textId="2AEBB942" w:rsidR="00AA54BB" w:rsidRPr="009727D9" w:rsidRDefault="00AA54BB" w:rsidP="008248B1">
            <w:pPr>
              <w:rPr>
                <w:rFonts w:asciiTheme="minorHAnsi" w:hAnsiTheme="minorHAnsi" w:cstheme="minorHAnsi"/>
                <w:noProof/>
              </w:rPr>
            </w:pPr>
            <w:r w:rsidRPr="00B6025C">
              <w:rPr>
                <w:noProof/>
              </w:rPr>
              <w:drawing>
                <wp:inline distT="0" distB="0" distL="0" distR="0" wp14:anchorId="302EE627" wp14:editId="51D0EE53">
                  <wp:extent cx="1155065" cy="819150"/>
                  <wp:effectExtent l="38100" t="38100" r="102235" b="95250"/>
                  <wp:docPr id="57" name="Google Shape;252;p30">
                    <a:extLst xmlns:a="http://schemas.openxmlformats.org/drawingml/2006/main">
                      <a:ext uri="{FF2B5EF4-FFF2-40B4-BE49-F238E27FC236}">
                        <a16:creationId xmlns:a16="http://schemas.microsoft.com/office/drawing/2014/main" id="{0FB1D0CA-62A4-4127-9834-7C9FBA23A509}"/>
                      </a:ext>
                    </a:extLst>
                  </wp:docPr>
                  <wp:cNvGraphicFramePr/>
                  <a:graphic xmlns:a="http://schemas.openxmlformats.org/drawingml/2006/main">
                    <a:graphicData uri="http://schemas.openxmlformats.org/drawingml/2006/picture">
                      <pic:pic xmlns:pic="http://schemas.openxmlformats.org/drawingml/2006/picture">
                        <pic:nvPicPr>
                          <pic:cNvPr id="25" name="Google Shape;252;p30">
                            <a:extLst>
                              <a:ext uri="{FF2B5EF4-FFF2-40B4-BE49-F238E27FC236}">
                                <a16:creationId xmlns:a16="http://schemas.microsoft.com/office/drawing/2014/main" id="{0FB1D0CA-62A4-4127-9834-7C9FBA23A509}"/>
                              </a:ext>
                            </a:extLst>
                          </pic:cNvPr>
                          <pic:cNvPicPr preferRelativeResize="0"/>
                        </pic:nvPicPr>
                        <pic:blipFill rotWithShape="1">
                          <a:blip r:embed="rId29"/>
                          <a:srcRect t="3032" b="3032"/>
                          <a:stretch/>
                        </pic:blipFill>
                        <pic:spPr>
                          <a:xfrm>
                            <a:off x="0" y="0"/>
                            <a:ext cx="1155065" cy="819150"/>
                          </a:xfrm>
                          <a:prstGeom prst="roundRect">
                            <a:avLst>
                              <a:gd name="adj" fmla="val 7198"/>
                            </a:avLst>
                          </a:prstGeom>
                          <a:noFill/>
                          <a:ln>
                            <a:noFill/>
                          </a:ln>
                          <a:effectLst>
                            <a:outerShdw blurRad="50800" dist="38100" dir="2700000" algn="tl" rotWithShape="0">
                              <a:srgbClr val="000000">
                                <a:alpha val="40000"/>
                              </a:srgbClr>
                            </a:outerShdw>
                          </a:effectLst>
                        </pic:spPr>
                      </pic:pic>
                    </a:graphicData>
                  </a:graphic>
                </wp:inline>
              </w:drawing>
            </w:r>
            <w:commentRangeEnd w:id="13"/>
            <w:r>
              <w:rPr>
                <w:rStyle w:val="Kommentarzeichen"/>
                <w:color w:val="auto"/>
              </w:rPr>
              <w:commentReference w:id="13"/>
            </w:r>
          </w:p>
        </w:tc>
      </w:tr>
    </w:tbl>
    <w:p w14:paraId="42B0114E" w14:textId="77777777" w:rsidR="00AA54BB" w:rsidRDefault="00AA54BB">
      <w:pPr>
        <w:rPr>
          <w:rFonts w:asciiTheme="minorHAnsi" w:eastAsiaTheme="minorEastAsia" w:hAnsiTheme="minorHAnsi" w:cstheme="minorHAnsi"/>
        </w:rPr>
      </w:pPr>
    </w:p>
    <w:p w14:paraId="68F81B71" w14:textId="54CC74F7" w:rsidR="00EB0E9B" w:rsidRPr="009727D9" w:rsidRDefault="00EB0E9B">
      <w:pPr>
        <w:rPr>
          <w:rFonts w:asciiTheme="minorHAnsi" w:eastAsiaTheme="minorEastAsia" w:hAnsiTheme="minorHAnsi" w:cstheme="minorHAnsi"/>
        </w:rPr>
      </w:pPr>
      <w:r>
        <w:rPr>
          <w:rFonts w:asciiTheme="minorHAnsi" w:eastAsiaTheme="minorEastAsia" w:hAnsiTheme="minorHAnsi" w:cstheme="minorHAnsi"/>
        </w:rPr>
        <w:t xml:space="preserve">Kreative Möglichkeiten zur Umsetzung eigener Ideen bieten die Module KI-A2 </w:t>
      </w:r>
      <w:r w:rsidR="00FF59AC">
        <w:rPr>
          <w:rFonts w:asciiTheme="minorHAnsi" w:eastAsiaTheme="minorEastAsia" w:hAnsiTheme="minorHAnsi" w:cstheme="minorHAnsi"/>
        </w:rPr>
        <w:t>„</w:t>
      </w:r>
      <w:r>
        <w:rPr>
          <w:rFonts w:asciiTheme="minorHAnsi" w:eastAsiaTheme="minorEastAsia" w:hAnsiTheme="minorHAnsi" w:cstheme="minorHAnsi"/>
        </w:rPr>
        <w:t>Mein persönlicher Assistent</w:t>
      </w:r>
      <w:r w:rsidR="00FF59AC">
        <w:rPr>
          <w:rFonts w:asciiTheme="minorHAnsi" w:eastAsiaTheme="minorEastAsia" w:hAnsiTheme="minorHAnsi" w:cstheme="minorHAnsi"/>
        </w:rPr>
        <w:t xml:space="preserve">“ und das Modul KI-A3 „Große Gesten“. In „Mein persönlicher Assistent“ entwerfen die Schüler*innen ihren eigenen persönlichen Assistenten erst auf einem Blatt </w:t>
      </w:r>
      <w:r w:rsidR="00FF59AC">
        <w:rPr>
          <w:rFonts w:asciiTheme="minorHAnsi" w:eastAsiaTheme="minorEastAsia" w:hAnsiTheme="minorHAnsi" w:cstheme="minorHAnsi"/>
        </w:rPr>
        <w:lastRenderedPageBreak/>
        <w:t>Papier und erwecken ihn dann mit Snap!,</w:t>
      </w:r>
      <w:r w:rsidR="00E378DF">
        <w:rPr>
          <w:rFonts w:asciiTheme="minorHAnsi" w:eastAsiaTheme="minorEastAsia" w:hAnsiTheme="minorHAnsi" w:cstheme="minorHAnsi"/>
        </w:rPr>
        <w:t xml:space="preserve"> Internetzugang,</w:t>
      </w:r>
      <w:r w:rsidR="00FF59AC">
        <w:rPr>
          <w:rFonts w:asciiTheme="minorHAnsi" w:eastAsiaTheme="minorEastAsia" w:hAnsiTheme="minorHAnsi" w:cstheme="minorHAnsi"/>
        </w:rPr>
        <w:t xml:space="preserve"> ihrem Smartphone </w:t>
      </w:r>
      <w:r w:rsidR="00E378DF">
        <w:rPr>
          <w:rFonts w:asciiTheme="minorHAnsi" w:eastAsiaTheme="minorEastAsia" w:hAnsiTheme="minorHAnsi" w:cstheme="minorHAnsi"/>
        </w:rPr>
        <w:t xml:space="preserve">und selbst ausgesuchtem </w:t>
      </w:r>
      <w:r w:rsidR="00487043">
        <w:rPr>
          <w:rFonts w:asciiTheme="minorHAnsi" w:eastAsiaTheme="minorEastAsia" w:hAnsiTheme="minorHAnsi" w:cstheme="minorHAnsi"/>
        </w:rPr>
        <w:t>Bastelmaterial</w:t>
      </w:r>
      <w:r w:rsidR="00E378DF">
        <w:rPr>
          <w:rFonts w:asciiTheme="minorHAnsi" w:eastAsiaTheme="minorEastAsia" w:hAnsiTheme="minorHAnsi" w:cstheme="minorHAnsi"/>
        </w:rPr>
        <w:t xml:space="preserve"> zum Leben. Im </w:t>
      </w:r>
      <w:r w:rsidR="00487043">
        <w:rPr>
          <w:rFonts w:asciiTheme="minorHAnsi" w:eastAsiaTheme="minorEastAsia" w:hAnsiTheme="minorHAnsi" w:cstheme="minorHAnsi"/>
        </w:rPr>
        <w:t xml:space="preserve">Modul </w:t>
      </w:r>
      <w:r>
        <w:rPr>
          <w:rFonts w:asciiTheme="minorHAnsi" w:eastAsiaTheme="minorEastAsia" w:hAnsiTheme="minorHAnsi" w:cstheme="minorHAnsi"/>
        </w:rPr>
        <w:t>KI-</w:t>
      </w:r>
      <w:r w:rsidR="00FF59AC">
        <w:rPr>
          <w:rFonts w:asciiTheme="minorHAnsi" w:eastAsiaTheme="minorEastAsia" w:hAnsiTheme="minorHAnsi" w:cstheme="minorHAnsi"/>
        </w:rPr>
        <w:t>A3</w:t>
      </w:r>
      <w:r>
        <w:rPr>
          <w:rFonts w:asciiTheme="minorHAnsi" w:eastAsiaTheme="minorEastAsia" w:hAnsiTheme="minorHAnsi" w:cstheme="minorHAnsi"/>
        </w:rPr>
        <w:t xml:space="preserve"> </w:t>
      </w:r>
      <w:r w:rsidR="00E378DF">
        <w:rPr>
          <w:rFonts w:asciiTheme="minorHAnsi" w:eastAsiaTheme="minorEastAsia" w:hAnsiTheme="minorHAnsi" w:cstheme="minorHAnsi"/>
        </w:rPr>
        <w:t>„</w:t>
      </w:r>
      <w:r>
        <w:rPr>
          <w:rFonts w:asciiTheme="minorHAnsi" w:eastAsiaTheme="minorEastAsia" w:hAnsiTheme="minorHAnsi" w:cstheme="minorHAnsi"/>
        </w:rPr>
        <w:t>Große Gesten</w:t>
      </w:r>
      <w:r w:rsidR="00E378DF">
        <w:rPr>
          <w:rFonts w:asciiTheme="minorHAnsi" w:eastAsiaTheme="minorEastAsia" w:hAnsiTheme="minorHAnsi" w:cstheme="minorHAnsi"/>
        </w:rPr>
        <w:t>“ setzen die Schüler*innen ihr Wissen aus den Unplugged Aktivit</w:t>
      </w:r>
      <w:r w:rsidR="00522478">
        <w:rPr>
          <w:rFonts w:asciiTheme="minorHAnsi" w:eastAsiaTheme="minorEastAsia" w:hAnsiTheme="minorHAnsi" w:cstheme="minorHAnsi"/>
        </w:rPr>
        <w:t>ä</w:t>
      </w:r>
      <w:r w:rsidR="00E378DF">
        <w:rPr>
          <w:rFonts w:asciiTheme="minorHAnsi" w:eastAsiaTheme="minorEastAsia" w:hAnsiTheme="minorHAnsi" w:cstheme="minorHAnsi"/>
        </w:rPr>
        <w:t xml:space="preserve">ten von Modul KI-B3 „Schlag den Roboter“ ein. Sie suchen sich eine Geschichte aus, die sie selbst zeichnen und animieren mit Hilfe von einem KI-System, den sie selbst in Snap! Umsetzen. </w:t>
      </w:r>
      <w:r w:rsidR="005C2A3B">
        <w:rPr>
          <w:rFonts w:asciiTheme="minorHAnsi" w:eastAsiaTheme="minorEastAsia" w:hAnsiTheme="minorHAnsi" w:cstheme="minorHAnsi"/>
        </w:rPr>
        <w:t>Dabei werden sie kreativ beim Storytelling &amp; Zeichnen</w:t>
      </w:r>
      <w:r w:rsidR="001644FB">
        <w:rPr>
          <w:rFonts w:asciiTheme="minorHAnsi" w:eastAsiaTheme="minorEastAsia" w:hAnsiTheme="minorHAnsi" w:cstheme="minorHAnsi"/>
        </w:rPr>
        <w:t>.</w:t>
      </w:r>
      <w:r w:rsidR="00487043">
        <w:rPr>
          <w:rFonts w:asciiTheme="minorHAnsi" w:eastAsiaTheme="minorEastAsia" w:hAnsiTheme="minorHAnsi" w:cstheme="minorHAnsi"/>
        </w:rPr>
        <w:t xml:space="preserve"> </w:t>
      </w:r>
    </w:p>
    <w:p w14:paraId="1C678945" w14:textId="77777777" w:rsidR="004E195F" w:rsidRPr="009727D9" w:rsidRDefault="003821D4">
      <w:pPr>
        <w:pStyle w:val="berschrift1"/>
        <w:rPr>
          <w:rFonts w:asciiTheme="minorHAnsi" w:hAnsiTheme="minorHAnsi" w:cstheme="minorHAnsi"/>
        </w:rPr>
      </w:pPr>
      <w:bookmarkStart w:id="14" w:name="_Toc433292504"/>
      <w:bookmarkStart w:id="15" w:name="_Toc97887469"/>
      <w:r w:rsidRPr="009727D9">
        <w:rPr>
          <w:rFonts w:asciiTheme="minorHAnsi" w:eastAsiaTheme="minorEastAsia" w:hAnsiTheme="minorHAnsi" w:cstheme="minorHAnsi"/>
        </w:rPr>
        <w:t>Kommentare zu den Arbeitsmaterialien</w:t>
      </w:r>
      <w:bookmarkEnd w:id="14"/>
      <w:bookmarkEnd w:id="15"/>
    </w:p>
    <w:p w14:paraId="4B09E32C" w14:textId="56DFC42D" w:rsidR="004E195F" w:rsidRPr="009727D9" w:rsidRDefault="003821D4">
      <w:pPr>
        <w:rPr>
          <w:rFonts w:asciiTheme="minorHAnsi" w:hAnsiTheme="minorHAnsi" w:cstheme="minorHAnsi"/>
        </w:rPr>
      </w:pPr>
      <w:r w:rsidRPr="009727D9">
        <w:rPr>
          <w:rFonts w:asciiTheme="minorHAnsi" w:eastAsiaTheme="minorEastAsia" w:hAnsiTheme="minorHAnsi" w:cstheme="minorHAnsi"/>
        </w:rPr>
        <w:t>Die Arbeitsmaterialien helfen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innen, sich eine Thematik zu erarbeiten, und leiten mit Arbeitsaufträgen zur kreativen Umsetzung und Gestaltung an. Alle Arbeitsmaterialien für Schüler</w:t>
      </w:r>
      <w:r w:rsidR="0021370B" w:rsidRPr="009727D9">
        <w:rPr>
          <w:rFonts w:asciiTheme="minorHAnsi" w:eastAsiaTheme="minorEastAsia" w:hAnsiTheme="minorHAnsi" w:cstheme="minorHAnsi"/>
        </w:rPr>
        <w:t>*</w:t>
      </w:r>
      <w:r w:rsidRPr="009727D9">
        <w:rPr>
          <w:rFonts w:asciiTheme="minorHAnsi" w:eastAsiaTheme="minorEastAsia" w:hAnsiTheme="minorHAnsi" w:cstheme="minorHAnsi"/>
        </w:rPr>
        <w:t xml:space="preserve">innen sind in der Kopfzeile </w:t>
      </w:r>
      <w:r w:rsidRPr="009727D9">
        <w:rPr>
          <w:rFonts w:asciiTheme="minorHAnsi" w:eastAsiaTheme="minorEastAsia" w:hAnsiTheme="minorHAnsi" w:cstheme="minorHAnsi"/>
          <w:b/>
          <w:i/>
          <w:color w:val="FFC000" w:themeColor="accent4"/>
        </w:rPr>
        <w:t>orange</w:t>
      </w:r>
      <w:r w:rsidRPr="009727D9">
        <w:rPr>
          <w:rFonts w:asciiTheme="minorHAnsi" w:eastAsiaTheme="minorEastAsia" w:hAnsiTheme="minorHAnsi" w:cstheme="minorHAnsi"/>
          <w:color w:val="FFC000" w:themeColor="accent4"/>
        </w:rPr>
        <w:t xml:space="preserve"> </w:t>
      </w:r>
      <w:r w:rsidRPr="009727D9">
        <w:rPr>
          <w:rFonts w:asciiTheme="minorHAnsi" w:eastAsiaTheme="minorEastAsia" w:hAnsiTheme="minorHAnsi" w:cstheme="minorHAnsi"/>
        </w:rPr>
        <w:t xml:space="preserve">gekennzeichnet. Die Arbeitsmaterialien für Lehrkräfte beinhalten weiterführende Informationen oder Lösungen zu den Aufgabenstellungen. Diese Arbeitsmaterialien sind </w:t>
      </w:r>
      <w:r w:rsidRPr="009727D9">
        <w:rPr>
          <w:rFonts w:asciiTheme="minorHAnsi" w:eastAsiaTheme="minorEastAsia" w:hAnsiTheme="minorHAnsi" w:cstheme="minorHAnsi"/>
          <w:b/>
          <w:i/>
          <w:color w:val="538135" w:themeColor="accent6" w:themeShade="BF"/>
        </w:rPr>
        <w:t>grün</w:t>
      </w:r>
      <w:r w:rsidRPr="009727D9">
        <w:rPr>
          <w:rFonts w:asciiTheme="minorHAnsi" w:eastAsiaTheme="minorEastAsia" w:hAnsiTheme="minorHAnsi" w:cstheme="minorHAnsi"/>
          <w:color w:val="538135" w:themeColor="accent6" w:themeShade="BF"/>
        </w:rPr>
        <w:t xml:space="preserve"> </w:t>
      </w:r>
      <w:r w:rsidRPr="009727D9">
        <w:rPr>
          <w:rFonts w:asciiTheme="minorHAnsi" w:eastAsiaTheme="minorEastAsia" w:hAnsiTheme="minorHAnsi" w:cstheme="minorHAnsi"/>
        </w:rPr>
        <w:t xml:space="preserve">gekennzeichnet. </w:t>
      </w:r>
      <w:r w:rsidRPr="009727D9">
        <w:rPr>
          <w:rFonts w:asciiTheme="minorHAnsi" w:eastAsiaTheme="minorEastAsia" w:hAnsiTheme="minorHAnsi" w:cstheme="minorHAnsi"/>
          <w:b/>
          <w:i/>
          <w:color w:val="2F5496" w:themeColor="accent5" w:themeShade="BF"/>
        </w:rPr>
        <w:t>Blau</w:t>
      </w:r>
      <w:r w:rsidRPr="009727D9">
        <w:rPr>
          <w:rFonts w:asciiTheme="minorHAnsi" w:eastAsiaTheme="minorEastAsia" w:hAnsiTheme="minorHAnsi" w:cstheme="minorHAnsi"/>
          <w:color w:val="00B0F0"/>
        </w:rPr>
        <w:t xml:space="preserve"> </w:t>
      </w:r>
      <w:r w:rsidRPr="009727D9">
        <w:rPr>
          <w:rFonts w:asciiTheme="minorHAnsi" w:eastAsiaTheme="minorEastAsia" w:hAnsiTheme="minorHAnsi" w:cstheme="minorHAnsi"/>
        </w:rPr>
        <w:t>gekennzeichnet sind Zusatzmaterialien, die von den Lehrkräften als Alternativen oder z.T. auch in Ergänzung zu den vorgeschlagenen Materialien genutzt werden können.</w:t>
      </w:r>
    </w:p>
    <w:p w14:paraId="555CF749" w14:textId="021F368E" w:rsidR="0072028D" w:rsidRDefault="003821D4">
      <w:pPr>
        <w:rPr>
          <w:rFonts w:asciiTheme="minorHAnsi" w:eastAsiaTheme="minorEastAsia" w:hAnsiTheme="minorHAnsi" w:cstheme="minorHAnsi"/>
        </w:rPr>
      </w:pPr>
      <w:r w:rsidRPr="009727D9">
        <w:rPr>
          <w:rFonts w:asciiTheme="minorHAnsi" w:eastAsiaTheme="minorEastAsia" w:hAnsiTheme="minorHAnsi" w:cstheme="minorHAnsi"/>
        </w:rPr>
        <w:t xml:space="preserve">Weitere Kennzeichnungen betreffen die Schulstufe: So sind im klassischen IT2School die Arbeitsblätter, die für die Grundschule konzipiert wurden, an der Abkürzung </w:t>
      </w:r>
      <w:r w:rsidRPr="009727D9">
        <w:rPr>
          <w:rFonts w:asciiTheme="minorHAnsi" w:eastAsiaTheme="minorEastAsia" w:hAnsiTheme="minorHAnsi" w:cstheme="minorHAnsi"/>
          <w:i/>
        </w:rPr>
        <w:t>GS</w:t>
      </w:r>
      <w:r w:rsidRPr="009727D9">
        <w:rPr>
          <w:rFonts w:asciiTheme="minorHAnsi" w:eastAsiaTheme="minorEastAsia" w:hAnsiTheme="minorHAnsi" w:cstheme="minorHAnsi"/>
        </w:rPr>
        <w:t xml:space="preserve"> zu erkennen, die für die Sekundarstufe tragen die Abkürzung </w:t>
      </w:r>
      <w:r w:rsidRPr="009727D9">
        <w:rPr>
          <w:rFonts w:asciiTheme="minorHAnsi" w:eastAsiaTheme="minorEastAsia" w:hAnsiTheme="minorHAnsi" w:cstheme="minorHAnsi"/>
          <w:i/>
        </w:rPr>
        <w:t>Sek. I</w:t>
      </w:r>
      <w:r w:rsidRPr="009727D9">
        <w:rPr>
          <w:rFonts w:asciiTheme="minorHAnsi" w:eastAsiaTheme="minorEastAsia" w:hAnsiTheme="minorHAnsi" w:cstheme="minorHAnsi"/>
        </w:rPr>
        <w:t xml:space="preserve">. In Modul KI-B1 tritt auch Material auf, das speziell für die Grundschule geeignet und daher mit </w:t>
      </w:r>
      <w:r w:rsidRPr="009727D9">
        <w:rPr>
          <w:rFonts w:asciiTheme="minorHAnsi" w:eastAsiaTheme="minorEastAsia" w:hAnsiTheme="minorHAnsi" w:cstheme="minorHAnsi"/>
          <w:i/>
          <w:iCs/>
        </w:rPr>
        <w:t>GS</w:t>
      </w:r>
      <w:r w:rsidRPr="009727D9">
        <w:rPr>
          <w:rFonts w:asciiTheme="minorHAnsi" w:eastAsiaTheme="minorEastAsia" w:hAnsiTheme="minorHAnsi" w:cstheme="minorHAnsi"/>
        </w:rPr>
        <w:t xml:space="preserve"> bezeichnet ist. Die Module 1 und 3 können ab Klasse 4 verwendet werden. </w:t>
      </w:r>
    </w:p>
    <w:p w14:paraId="027C971E" w14:textId="77777777" w:rsidR="0072028D" w:rsidRDefault="0072028D">
      <w:pPr>
        <w:spacing w:line="259" w:lineRule="auto"/>
        <w:rPr>
          <w:rFonts w:asciiTheme="minorHAnsi" w:eastAsiaTheme="minorEastAsia" w:hAnsiTheme="minorHAnsi" w:cstheme="minorHAnsi"/>
        </w:rPr>
      </w:pPr>
      <w:r>
        <w:rPr>
          <w:rFonts w:asciiTheme="minorHAnsi" w:eastAsiaTheme="minorEastAsia" w:hAnsiTheme="minorHAnsi" w:cstheme="minorHAnsi"/>
        </w:rPr>
        <w:br w:type="page"/>
      </w:r>
    </w:p>
    <w:p w14:paraId="750985C5" w14:textId="77777777" w:rsidR="0072028D" w:rsidRPr="0072028D" w:rsidRDefault="004377A6" w:rsidP="007A2673">
      <w:pPr>
        <w:pStyle w:val="berschrift1"/>
      </w:pPr>
      <w:r w:rsidRPr="0072028D">
        <w:lastRenderedPageBreak/>
        <w:t xml:space="preserve"> </w:t>
      </w:r>
      <w:bookmarkStart w:id="16" w:name="_Toc97887470"/>
      <w:r w:rsidR="0072028D" w:rsidRPr="0072028D">
        <w:t xml:space="preserve">Bestandteile von den KI-Modulen </w:t>
      </w:r>
      <w:bookmarkEnd w:id="16"/>
    </w:p>
    <w:p w14:paraId="095DDA98" w14:textId="77777777" w:rsidR="0072028D" w:rsidRPr="004377A6" w:rsidRDefault="0072028D" w:rsidP="0072028D">
      <w:pPr>
        <w:rPr>
          <w:rFonts w:asciiTheme="minorHAnsi" w:hAnsiTheme="minorHAnsi" w:cstheme="minorHAnsi"/>
        </w:rPr>
      </w:pPr>
      <w:r w:rsidRPr="004377A6">
        <w:rPr>
          <w:rFonts w:asciiTheme="minorHAnsi" w:hAnsiTheme="minorHAnsi" w:cstheme="minorHAnsi"/>
        </w:rPr>
        <w:t xml:space="preserve">Alle KI-Module beinhalten eine Modulbeschreibung, Arbeitsmaterialien, Musterlösungen und ggf. Zusatzmaterial. Sie stehen unter OER-Lizenz und können unter folgendem Link herunter geladen werden: </w:t>
      </w:r>
      <w:hyperlink r:id="rId30" w:history="1">
        <w:r w:rsidRPr="004377A6">
          <w:rPr>
            <w:rStyle w:val="Hyperlink"/>
            <w:rFonts w:asciiTheme="minorHAnsi" w:hAnsiTheme="minorHAnsi" w:cstheme="minorHAnsi"/>
          </w:rPr>
          <w:t>https://www.wissensfabrik.de/downloadmaterial-it2school/</w:t>
        </w:r>
      </w:hyperlink>
      <w:r w:rsidRPr="004377A6">
        <w:rPr>
          <w:rFonts w:asciiTheme="minorHAnsi" w:hAnsiTheme="minorHAnsi" w:cstheme="minorHAnsi"/>
        </w:rPr>
        <w:t xml:space="preserve">. Außerdem gibt es die Möglichkeit innerhalb einer Wissensfabrik-Bildungspartnerschaft für die Module KI-B1 bis KI-A1 haptische Materialien kostenlos zu beziehen:  </w:t>
      </w: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19EC23B9"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7097AECA"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 xml:space="preserve">KI-B1 – Finde die KI </w:t>
            </w:r>
          </w:p>
          <w:p w14:paraId="061976B8"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Künstlicher Intelligenz auf der Spur</w:t>
            </w:r>
          </w:p>
        </w:tc>
      </w:tr>
      <w:tr w:rsidR="008248B1" w:rsidRPr="004377A6" w14:paraId="062FB5AC"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13233080"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015D7F95"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Stk. Klassensatz</w:t>
            </w:r>
          </w:p>
        </w:tc>
        <w:tc>
          <w:tcPr>
            <w:tcW w:w="5098" w:type="dxa"/>
          </w:tcPr>
          <w:p w14:paraId="7AF438B0"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735BA106"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6F593E8E" w14:textId="77777777" w:rsidR="008248B1" w:rsidRPr="004377A6" w:rsidRDefault="008248B1" w:rsidP="00857572">
            <w:pPr>
              <w:jc w:val="left"/>
              <w:rPr>
                <w:rFonts w:asciiTheme="minorHAnsi" w:hAnsiTheme="minorHAnsi" w:cstheme="minorHAnsi"/>
                <w:sz w:val="20"/>
                <w:szCs w:val="20"/>
              </w:rPr>
            </w:pPr>
            <w:r w:rsidRPr="004377A6">
              <w:rPr>
                <w:rFonts w:asciiTheme="minorHAnsi" w:hAnsiTheme="minorHAnsi" w:cstheme="minorHAnsi"/>
                <w:sz w:val="20"/>
                <w:szCs w:val="20"/>
              </w:rPr>
              <w:t>1x Poster DIN A1</w:t>
            </w:r>
          </w:p>
        </w:tc>
        <w:tc>
          <w:tcPr>
            <w:tcW w:w="1843" w:type="dxa"/>
          </w:tcPr>
          <w:p w14:paraId="1C2950E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1x</w:t>
            </w:r>
          </w:p>
        </w:tc>
        <w:tc>
          <w:tcPr>
            <w:tcW w:w="5098" w:type="dxa"/>
          </w:tcPr>
          <w:p w14:paraId="78125BE0"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33595C7D" wp14:editId="063DE933">
                  <wp:extent cx="1551577" cy="1097280"/>
                  <wp:effectExtent l="0" t="0" r="0" b="762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5492" cy="1100048"/>
                          </a:xfrm>
                          <a:prstGeom prst="rect">
                            <a:avLst/>
                          </a:prstGeom>
                        </pic:spPr>
                      </pic:pic>
                    </a:graphicData>
                  </a:graphic>
                </wp:inline>
              </w:drawing>
            </w:r>
          </w:p>
        </w:tc>
      </w:tr>
    </w:tbl>
    <w:p w14:paraId="1D3D5EBD" w14:textId="77777777" w:rsidR="0072028D" w:rsidRPr="004377A6" w:rsidRDefault="0072028D" w:rsidP="0072028D">
      <w:pPr>
        <w:rPr>
          <w:rFonts w:asciiTheme="minorHAnsi" w:eastAsiaTheme="minorEastAsia" w:hAnsiTheme="minorHAnsi" w:cstheme="minorHAnsi"/>
        </w:rPr>
      </w:pP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0195B9D6"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5668405E"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KI-B2 – Im Dialog mit KI</w:t>
            </w:r>
          </w:p>
          <w:p w14:paraId="787A2977"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Von Turing Tests und Sprachassistenten</w:t>
            </w:r>
          </w:p>
        </w:tc>
      </w:tr>
      <w:tr w:rsidR="008248B1" w:rsidRPr="004377A6" w14:paraId="5BDEDAE5"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6807071A"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09218B81"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Stk. Klassensatz</w:t>
            </w:r>
          </w:p>
        </w:tc>
        <w:tc>
          <w:tcPr>
            <w:tcW w:w="5098" w:type="dxa"/>
          </w:tcPr>
          <w:p w14:paraId="66F18DEE"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5EB47025"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0F807190"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6 Pappaufsteller</w:t>
            </w:r>
          </w:p>
          <w:p w14:paraId="4D916A24"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 Teller</w:t>
            </w:r>
          </w:p>
          <w:p w14:paraId="5EA1D632"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1 Protokollheft</w:t>
            </w:r>
          </w:p>
          <w:p w14:paraId="01A32452"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14 Stationskarten</w:t>
            </w:r>
          </w:p>
          <w:p w14:paraId="6AB4FD55"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6 Wollfäden</w:t>
            </w:r>
          </w:p>
          <w:p w14:paraId="3C6791C7" w14:textId="77777777" w:rsidR="008248B1" w:rsidRPr="004377A6" w:rsidRDefault="008248B1" w:rsidP="00857572">
            <w:pPr>
              <w:rPr>
                <w:rFonts w:asciiTheme="minorHAnsi" w:hAnsiTheme="minorHAnsi" w:cstheme="minorHAnsi"/>
                <w:sz w:val="20"/>
                <w:szCs w:val="20"/>
              </w:rPr>
            </w:pPr>
          </w:p>
        </w:tc>
        <w:tc>
          <w:tcPr>
            <w:tcW w:w="1843" w:type="dxa"/>
          </w:tcPr>
          <w:p w14:paraId="60AC2834"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1x</w:t>
            </w:r>
          </w:p>
        </w:tc>
        <w:tc>
          <w:tcPr>
            <w:tcW w:w="5098" w:type="dxa"/>
          </w:tcPr>
          <w:p w14:paraId="478F4468"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10280F70" wp14:editId="6BE50138">
                  <wp:extent cx="1814169" cy="1360759"/>
                  <wp:effectExtent l="0" t="0" r="0" b="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2872" cy="1367287"/>
                          </a:xfrm>
                          <a:prstGeom prst="rect">
                            <a:avLst/>
                          </a:prstGeom>
                        </pic:spPr>
                      </pic:pic>
                    </a:graphicData>
                  </a:graphic>
                </wp:inline>
              </w:drawing>
            </w:r>
          </w:p>
          <w:p w14:paraId="5E402AB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4B6CB0C3" wp14:editId="23C60694">
                  <wp:extent cx="1388769" cy="1851692"/>
                  <wp:effectExtent l="0" t="2857" r="0" b="0"/>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1392143" cy="1856191"/>
                          </a:xfrm>
                          <a:prstGeom prst="rect">
                            <a:avLst/>
                          </a:prstGeom>
                        </pic:spPr>
                      </pic:pic>
                    </a:graphicData>
                  </a:graphic>
                </wp:inline>
              </w:drawing>
            </w:r>
          </w:p>
        </w:tc>
      </w:tr>
    </w:tbl>
    <w:p w14:paraId="4B3F3354" w14:textId="77777777" w:rsidR="0072028D" w:rsidRPr="004377A6" w:rsidRDefault="0072028D" w:rsidP="0072028D">
      <w:pPr>
        <w:rPr>
          <w:rFonts w:asciiTheme="minorHAnsi" w:eastAsiaTheme="minorEastAsia" w:hAnsiTheme="minorHAnsi" w:cstheme="minorHAnsi"/>
        </w:rPr>
      </w:pPr>
    </w:p>
    <w:p w14:paraId="52A0E8F8" w14:textId="77777777" w:rsidR="0072028D" w:rsidRPr="004377A6" w:rsidRDefault="0072028D" w:rsidP="0072028D">
      <w:pPr>
        <w:spacing w:line="259" w:lineRule="auto"/>
        <w:rPr>
          <w:rFonts w:asciiTheme="minorHAnsi" w:eastAsiaTheme="minorEastAsia" w:hAnsiTheme="minorHAnsi" w:cstheme="minorHAnsi"/>
        </w:rPr>
      </w:pPr>
      <w:r w:rsidRPr="004377A6">
        <w:rPr>
          <w:rFonts w:asciiTheme="minorHAnsi" w:eastAsiaTheme="minorEastAsia" w:hAnsiTheme="minorHAnsi" w:cstheme="minorHAnsi"/>
        </w:rPr>
        <w:br w:type="page"/>
      </w: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5F560172"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02164891"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lastRenderedPageBreak/>
              <w:t>KI-B3 – Schlag den Roboter</w:t>
            </w:r>
          </w:p>
          <w:p w14:paraId="2BEA8751"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Spielerisch Künstliche Intelligenz entdecken</w:t>
            </w:r>
          </w:p>
        </w:tc>
      </w:tr>
      <w:tr w:rsidR="008248B1" w:rsidRPr="004377A6" w14:paraId="688D1802"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01826D27"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7BACFEE8"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Stk. Klassensatz</w:t>
            </w:r>
          </w:p>
        </w:tc>
        <w:tc>
          <w:tcPr>
            <w:tcW w:w="5098" w:type="dxa"/>
          </w:tcPr>
          <w:p w14:paraId="36BC1562"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7FFDC71F"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07DEE28A"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w:t>
            </w:r>
            <w:r>
              <w:rPr>
                <w:rFonts w:asciiTheme="minorHAnsi" w:hAnsiTheme="minorHAnsi" w:cstheme="minorHAnsi"/>
                <w:sz w:val="20"/>
                <w:szCs w:val="20"/>
              </w:rPr>
              <w:t xml:space="preserve"> </w:t>
            </w:r>
            <w:r w:rsidRPr="004377A6">
              <w:rPr>
                <w:rFonts w:asciiTheme="minorHAnsi" w:hAnsiTheme="minorHAnsi" w:cstheme="minorHAnsi"/>
                <w:sz w:val="20"/>
                <w:szCs w:val="20"/>
              </w:rPr>
              <w:t>Spielbrett</w:t>
            </w:r>
            <w:r>
              <w:rPr>
                <w:rFonts w:asciiTheme="minorHAnsi" w:hAnsiTheme="minorHAnsi" w:cstheme="minorHAnsi"/>
                <w:sz w:val="20"/>
                <w:szCs w:val="20"/>
              </w:rPr>
              <w:t>er</w:t>
            </w:r>
            <w:r w:rsidRPr="004377A6">
              <w:rPr>
                <w:rFonts w:asciiTheme="minorHAnsi" w:hAnsiTheme="minorHAnsi" w:cstheme="minorHAnsi"/>
                <w:sz w:val="20"/>
                <w:szCs w:val="20"/>
              </w:rPr>
              <w:t xml:space="preserve"> (4 Spiele)</w:t>
            </w:r>
          </w:p>
          <w:p w14:paraId="0CA58B7F"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 xml:space="preserve">3 Spielanleitungen </w:t>
            </w:r>
          </w:p>
          <w:p w14:paraId="45E545ED" w14:textId="71693BD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 xml:space="preserve">2x2 </w:t>
            </w:r>
            <w:r w:rsidR="00802108">
              <w:rPr>
                <w:rFonts w:asciiTheme="minorHAnsi" w:hAnsiTheme="minorHAnsi" w:cstheme="minorHAnsi"/>
                <w:sz w:val="20"/>
                <w:szCs w:val="20"/>
              </w:rPr>
              <w:t xml:space="preserve">Blätter </w:t>
            </w:r>
            <w:r w:rsidRPr="004377A6">
              <w:rPr>
                <w:rFonts w:asciiTheme="minorHAnsi" w:hAnsiTheme="minorHAnsi" w:cstheme="minorHAnsi"/>
                <w:sz w:val="20"/>
                <w:szCs w:val="20"/>
              </w:rPr>
              <w:t>Spielzüge</w:t>
            </w:r>
          </w:p>
          <w:p w14:paraId="07B8772F" w14:textId="0A79FDD2"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w:t>
            </w:r>
            <w:r w:rsidR="00802108">
              <w:rPr>
                <w:rFonts w:asciiTheme="minorHAnsi" w:hAnsiTheme="minorHAnsi" w:cstheme="minorHAnsi"/>
                <w:sz w:val="20"/>
                <w:szCs w:val="20"/>
              </w:rPr>
              <w:t xml:space="preserve"> Sorten</w:t>
            </w:r>
            <w:r w:rsidRPr="004377A6">
              <w:rPr>
                <w:rFonts w:asciiTheme="minorHAnsi" w:hAnsiTheme="minorHAnsi" w:cstheme="minorHAnsi"/>
                <w:sz w:val="20"/>
                <w:szCs w:val="20"/>
              </w:rPr>
              <w:t xml:space="preserve"> Spielfiguren </w:t>
            </w:r>
          </w:p>
          <w:p w14:paraId="4AC0F0A2" w14:textId="77777777"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 xml:space="preserve">4 Sorten Spielsteine </w:t>
            </w:r>
          </w:p>
          <w:p w14:paraId="66DC5748" w14:textId="03FF62B8" w:rsidR="008248B1" w:rsidRPr="004377A6" w:rsidRDefault="008248B1" w:rsidP="00857572">
            <w:pPr>
              <w:spacing w:after="160" w:line="259" w:lineRule="auto"/>
              <w:contextualSpacing/>
              <w:jc w:val="left"/>
              <w:rPr>
                <w:rFonts w:asciiTheme="minorHAnsi" w:hAnsiTheme="minorHAnsi" w:cstheme="minorHAnsi"/>
                <w:sz w:val="20"/>
                <w:szCs w:val="20"/>
              </w:rPr>
            </w:pPr>
            <w:r w:rsidRPr="004377A6">
              <w:rPr>
                <w:rFonts w:asciiTheme="minorHAnsi" w:hAnsiTheme="minorHAnsi" w:cstheme="minorHAnsi"/>
                <w:sz w:val="20"/>
                <w:szCs w:val="20"/>
              </w:rPr>
              <w:t>2</w:t>
            </w:r>
            <w:r w:rsidR="00802108">
              <w:rPr>
                <w:rFonts w:asciiTheme="minorHAnsi" w:hAnsiTheme="minorHAnsi" w:cstheme="minorHAnsi"/>
                <w:sz w:val="20"/>
                <w:szCs w:val="20"/>
              </w:rPr>
              <w:t xml:space="preserve"> Sorten </w:t>
            </w:r>
            <w:r w:rsidRPr="004377A6">
              <w:rPr>
                <w:rFonts w:asciiTheme="minorHAnsi" w:hAnsiTheme="minorHAnsi" w:cstheme="minorHAnsi"/>
                <w:sz w:val="20"/>
                <w:szCs w:val="20"/>
              </w:rPr>
              <w:t>Aktions</w:t>
            </w:r>
            <w:r w:rsidR="00802108">
              <w:rPr>
                <w:rFonts w:asciiTheme="minorHAnsi" w:hAnsiTheme="minorHAnsi" w:cstheme="minorHAnsi"/>
                <w:sz w:val="20"/>
                <w:szCs w:val="20"/>
              </w:rPr>
              <w:t>-</w:t>
            </w:r>
            <w:r w:rsidRPr="004377A6">
              <w:rPr>
                <w:rFonts w:asciiTheme="minorHAnsi" w:hAnsiTheme="minorHAnsi" w:cstheme="minorHAnsi"/>
                <w:sz w:val="20"/>
                <w:szCs w:val="20"/>
              </w:rPr>
              <w:t xml:space="preserve">karten </w:t>
            </w:r>
          </w:p>
          <w:p w14:paraId="2E0D5C98" w14:textId="77777777" w:rsidR="008248B1" w:rsidRPr="004377A6" w:rsidRDefault="008248B1" w:rsidP="00857572">
            <w:pPr>
              <w:spacing w:line="259" w:lineRule="auto"/>
              <w:contextualSpacing/>
              <w:rPr>
                <w:rFonts w:asciiTheme="minorHAnsi" w:hAnsiTheme="minorHAnsi" w:cstheme="minorHAnsi"/>
                <w:sz w:val="20"/>
                <w:szCs w:val="20"/>
              </w:rPr>
            </w:pPr>
          </w:p>
        </w:tc>
        <w:tc>
          <w:tcPr>
            <w:tcW w:w="1843" w:type="dxa"/>
          </w:tcPr>
          <w:p w14:paraId="67A3A8E6"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8x</w:t>
            </w:r>
          </w:p>
        </w:tc>
        <w:tc>
          <w:tcPr>
            <w:tcW w:w="5098" w:type="dxa"/>
          </w:tcPr>
          <w:p w14:paraId="0C936EA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7EF71828" wp14:editId="68669FCE">
                  <wp:extent cx="1586280" cy="2115040"/>
                  <wp:effectExtent l="2540" t="0" r="0" b="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1589141" cy="2118855"/>
                          </a:xfrm>
                          <a:prstGeom prst="rect">
                            <a:avLst/>
                          </a:prstGeom>
                        </pic:spPr>
                      </pic:pic>
                    </a:graphicData>
                  </a:graphic>
                </wp:inline>
              </w:drawing>
            </w:r>
          </w:p>
          <w:p w14:paraId="0F09A4A3"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248B1" w:rsidRPr="004377A6" w14:paraId="00520367" w14:textId="77777777" w:rsidTr="008248B1">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2126" w:type="dxa"/>
          </w:tcPr>
          <w:p w14:paraId="45CCDC29" w14:textId="77777777" w:rsidR="008248B1" w:rsidRPr="004377A6" w:rsidRDefault="008248B1" w:rsidP="00857572">
            <w:pPr>
              <w:spacing w:after="160" w:line="259" w:lineRule="auto"/>
              <w:contextualSpacing/>
              <w:jc w:val="left"/>
              <w:rPr>
                <w:rFonts w:asciiTheme="minorHAnsi" w:hAnsiTheme="minorHAnsi" w:cstheme="minorHAnsi"/>
              </w:rPr>
            </w:pPr>
            <w:r w:rsidRPr="004377A6">
              <w:rPr>
                <w:rFonts w:asciiTheme="minorHAnsi" w:hAnsiTheme="minorHAnsi" w:cstheme="minorHAnsi"/>
              </w:rPr>
              <w:t xml:space="preserve">2 Sorten Lösungsfolien </w:t>
            </w:r>
          </w:p>
          <w:p w14:paraId="5F26D9F3" w14:textId="77777777" w:rsidR="008248B1" w:rsidRPr="004377A6" w:rsidRDefault="008248B1" w:rsidP="00857572">
            <w:pPr>
              <w:spacing w:line="259" w:lineRule="auto"/>
              <w:contextualSpacing/>
              <w:rPr>
                <w:rFonts w:asciiTheme="minorHAnsi" w:hAnsiTheme="minorHAnsi" w:cstheme="minorHAnsi"/>
              </w:rPr>
            </w:pPr>
            <w:r>
              <w:rPr>
                <w:rFonts w:asciiTheme="minorHAnsi" w:hAnsiTheme="minorHAnsi" w:cstheme="minorHAnsi"/>
              </w:rPr>
              <w:t xml:space="preserve"> </w:t>
            </w:r>
          </w:p>
        </w:tc>
        <w:tc>
          <w:tcPr>
            <w:tcW w:w="1843" w:type="dxa"/>
          </w:tcPr>
          <w:p w14:paraId="1756FEFA"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2x</w:t>
            </w:r>
          </w:p>
        </w:tc>
        <w:tc>
          <w:tcPr>
            <w:tcW w:w="5098" w:type="dxa"/>
          </w:tcPr>
          <w:p w14:paraId="7F8083EC"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sz w:val="20"/>
                <w:szCs w:val="20"/>
              </w:rPr>
              <w:drawing>
                <wp:inline distT="0" distB="0" distL="0" distR="0" wp14:anchorId="440D839E" wp14:editId="557F1FCF">
                  <wp:extent cx="1724543" cy="2009397"/>
                  <wp:effectExtent l="0" t="9207" r="317" b="318"/>
                  <wp:docPr id="51" name="Grafik 5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Whiteboard enthält.&#10;&#10;Automatisch generierte Beschreibung"/>
                          <pic:cNvPicPr/>
                        </pic:nvPicPr>
                        <pic:blipFill rotWithShape="1">
                          <a:blip r:embed="rId35" cstate="print">
                            <a:extLst>
                              <a:ext uri="{28A0092B-C50C-407E-A947-70E740481C1C}">
                                <a14:useLocalDpi xmlns:a14="http://schemas.microsoft.com/office/drawing/2010/main" val="0"/>
                              </a:ext>
                            </a:extLst>
                          </a:blip>
                          <a:srcRect b="12612"/>
                          <a:stretch/>
                        </pic:blipFill>
                        <pic:spPr bwMode="auto">
                          <a:xfrm rot="16200000">
                            <a:off x="0" y="0"/>
                            <a:ext cx="1733366" cy="20196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5933E6" w14:textId="77777777" w:rsidR="0072028D" w:rsidRPr="004377A6" w:rsidRDefault="0072028D" w:rsidP="0072028D">
      <w:pPr>
        <w:rPr>
          <w:rFonts w:asciiTheme="minorHAnsi" w:eastAsiaTheme="minorEastAsia" w:hAnsiTheme="minorHAnsi" w:cstheme="minorHAnsi"/>
        </w:rPr>
      </w:pP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74341C05"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2A28E236"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KI-B4 – Von Daten und Bäumen</w:t>
            </w:r>
          </w:p>
          <w:p w14:paraId="7D7B09CE"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Mit Künstlicher Intelligenz selbst Daten auswerten</w:t>
            </w:r>
          </w:p>
        </w:tc>
      </w:tr>
      <w:tr w:rsidR="008248B1" w:rsidRPr="004377A6" w14:paraId="0573037B"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0E23D325"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22B519F9"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Stk. Klassensatz</w:t>
            </w:r>
          </w:p>
        </w:tc>
        <w:tc>
          <w:tcPr>
            <w:tcW w:w="5098" w:type="dxa"/>
          </w:tcPr>
          <w:p w14:paraId="18B22646"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6701B0C4"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28593411" w14:textId="3EF4075C" w:rsidR="008248B1" w:rsidRPr="004377A6" w:rsidRDefault="008248B1" w:rsidP="00857572">
            <w:pPr>
              <w:spacing w:after="160" w:line="259" w:lineRule="auto"/>
              <w:contextualSpacing/>
              <w:jc w:val="left"/>
              <w:rPr>
                <w:rFonts w:asciiTheme="minorHAnsi" w:hAnsiTheme="minorHAnsi" w:cstheme="minorHAnsi"/>
              </w:rPr>
            </w:pPr>
            <w:r w:rsidRPr="004377A6">
              <w:rPr>
                <w:rFonts w:asciiTheme="minorHAnsi" w:hAnsiTheme="minorHAnsi" w:cstheme="minorHAnsi"/>
              </w:rPr>
              <w:t>Hilfskarten</w:t>
            </w:r>
          </w:p>
          <w:p w14:paraId="012F345D" w14:textId="77777777" w:rsidR="008248B1" w:rsidRPr="004377A6" w:rsidRDefault="008248B1" w:rsidP="00857572">
            <w:pPr>
              <w:spacing w:line="259" w:lineRule="auto"/>
              <w:contextualSpacing/>
              <w:rPr>
                <w:rFonts w:asciiTheme="minorHAnsi" w:hAnsiTheme="minorHAnsi" w:cstheme="minorHAnsi"/>
                <w:sz w:val="20"/>
                <w:szCs w:val="20"/>
              </w:rPr>
            </w:pPr>
          </w:p>
        </w:tc>
        <w:tc>
          <w:tcPr>
            <w:tcW w:w="1843" w:type="dxa"/>
          </w:tcPr>
          <w:p w14:paraId="7D19139C"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2x</w:t>
            </w:r>
          </w:p>
        </w:tc>
        <w:tc>
          <w:tcPr>
            <w:tcW w:w="5098" w:type="dxa"/>
          </w:tcPr>
          <w:p w14:paraId="46124E95"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rPr>
              <w:drawing>
                <wp:inline distT="0" distB="0" distL="0" distR="0" wp14:anchorId="08F4391F" wp14:editId="1C40037A">
                  <wp:extent cx="1506051" cy="2189023"/>
                  <wp:effectExtent l="19050" t="19050" r="18415" b="209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6489" cy="2204195"/>
                          </a:xfrm>
                          <a:prstGeom prst="rect">
                            <a:avLst/>
                          </a:prstGeom>
                          <a:ln>
                            <a:solidFill>
                              <a:schemeClr val="tx1"/>
                            </a:solidFill>
                          </a:ln>
                        </pic:spPr>
                      </pic:pic>
                    </a:graphicData>
                  </a:graphic>
                </wp:inline>
              </w:drawing>
            </w:r>
          </w:p>
          <w:p w14:paraId="475D7296"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46E74BF5" w14:textId="77777777" w:rsidR="0072028D" w:rsidRPr="004377A6" w:rsidRDefault="0072028D" w:rsidP="0072028D">
      <w:pPr>
        <w:rPr>
          <w:rFonts w:asciiTheme="minorHAnsi" w:eastAsiaTheme="minorEastAsia" w:hAnsiTheme="minorHAnsi" w:cstheme="minorHAnsi"/>
        </w:rPr>
      </w:pPr>
    </w:p>
    <w:p w14:paraId="3259E067" w14:textId="77777777" w:rsidR="0072028D" w:rsidRPr="004377A6" w:rsidRDefault="0072028D" w:rsidP="0072028D">
      <w:pPr>
        <w:rPr>
          <w:rFonts w:asciiTheme="minorHAnsi" w:eastAsiaTheme="minorEastAsia" w:hAnsiTheme="minorHAnsi" w:cstheme="minorHAnsi"/>
        </w:rPr>
      </w:pPr>
    </w:p>
    <w:p w14:paraId="3D02A68F" w14:textId="77777777" w:rsidR="0072028D" w:rsidRPr="004377A6" w:rsidRDefault="0072028D" w:rsidP="0072028D">
      <w:pPr>
        <w:rPr>
          <w:rFonts w:asciiTheme="minorHAnsi" w:eastAsiaTheme="minorEastAsia" w:hAnsiTheme="minorHAnsi" w:cstheme="minorHAnsi"/>
        </w:rPr>
      </w:pPr>
    </w:p>
    <w:p w14:paraId="29BC9F4E" w14:textId="77777777" w:rsidR="0072028D" w:rsidRPr="004377A6" w:rsidRDefault="0072028D" w:rsidP="0072028D">
      <w:pPr>
        <w:rPr>
          <w:rFonts w:asciiTheme="minorHAnsi" w:eastAsiaTheme="minorEastAsia" w:hAnsiTheme="minorHAnsi" w:cstheme="minorHAnsi"/>
        </w:rPr>
      </w:pPr>
    </w:p>
    <w:p w14:paraId="443847A1" w14:textId="77777777" w:rsidR="0072028D" w:rsidRPr="004377A6" w:rsidRDefault="0072028D" w:rsidP="0072028D">
      <w:pPr>
        <w:rPr>
          <w:rFonts w:asciiTheme="minorHAnsi" w:eastAsiaTheme="minorEastAsia" w:hAnsiTheme="minorHAnsi" w:cstheme="minorHAnsi"/>
        </w:rPr>
      </w:pPr>
    </w:p>
    <w:p w14:paraId="3E20D297" w14:textId="77777777" w:rsidR="0072028D" w:rsidRPr="004377A6" w:rsidRDefault="0072028D" w:rsidP="0072028D">
      <w:pPr>
        <w:rPr>
          <w:rFonts w:asciiTheme="minorHAnsi" w:eastAsiaTheme="minorEastAsia" w:hAnsiTheme="minorHAnsi" w:cstheme="minorHAnsi"/>
        </w:rPr>
      </w:pPr>
    </w:p>
    <w:tbl>
      <w:tblPr>
        <w:tblStyle w:val="Stundenverlaufsskizzen"/>
        <w:tblW w:w="9067" w:type="dxa"/>
        <w:tblLayout w:type="fixed"/>
        <w:tblLook w:val="04A0" w:firstRow="1" w:lastRow="0" w:firstColumn="1" w:lastColumn="0" w:noHBand="0" w:noVBand="1"/>
      </w:tblPr>
      <w:tblGrid>
        <w:gridCol w:w="2126"/>
        <w:gridCol w:w="1843"/>
        <w:gridCol w:w="5098"/>
      </w:tblGrid>
      <w:tr w:rsidR="0072028D" w:rsidRPr="004377A6" w14:paraId="02FA2A22" w14:textId="77777777" w:rsidTr="0085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0C3BC24D"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rPr>
              <w:t>KI-A1 – Die Bananenjagd</w:t>
            </w:r>
          </w:p>
          <w:p w14:paraId="6B99B679" w14:textId="77777777" w:rsidR="0072028D" w:rsidRPr="004377A6" w:rsidRDefault="0072028D" w:rsidP="00857572">
            <w:pPr>
              <w:rPr>
                <w:rFonts w:asciiTheme="minorHAnsi" w:hAnsiTheme="minorHAnsi" w:cstheme="minorHAnsi"/>
                <w:b w:val="0"/>
              </w:rPr>
            </w:pPr>
            <w:r w:rsidRPr="004377A6">
              <w:rPr>
                <w:rFonts w:asciiTheme="minorHAnsi" w:hAnsiTheme="minorHAnsi" w:cstheme="minorHAnsi"/>
                <w:b w:val="0"/>
              </w:rPr>
              <w:t>Computer selbst lernen lassen</w:t>
            </w:r>
          </w:p>
        </w:tc>
      </w:tr>
      <w:tr w:rsidR="008248B1" w:rsidRPr="004377A6" w14:paraId="0AAC3404" w14:textId="77777777" w:rsidTr="008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522F1CAA" w14:textId="77777777" w:rsidR="008248B1" w:rsidRPr="004377A6" w:rsidRDefault="008248B1" w:rsidP="00857572">
            <w:pPr>
              <w:rPr>
                <w:rFonts w:asciiTheme="minorHAnsi" w:hAnsiTheme="minorHAnsi" w:cstheme="minorHAnsi"/>
                <w:b/>
              </w:rPr>
            </w:pPr>
            <w:r w:rsidRPr="004377A6">
              <w:rPr>
                <w:rFonts w:asciiTheme="minorHAnsi" w:hAnsiTheme="minorHAnsi" w:cstheme="minorHAnsi"/>
                <w:b/>
              </w:rPr>
              <w:t>Material</w:t>
            </w:r>
          </w:p>
        </w:tc>
        <w:tc>
          <w:tcPr>
            <w:tcW w:w="1843" w:type="dxa"/>
          </w:tcPr>
          <w:p w14:paraId="599DE9AE"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Stk. Klassensatz</w:t>
            </w:r>
          </w:p>
        </w:tc>
        <w:tc>
          <w:tcPr>
            <w:tcW w:w="5098" w:type="dxa"/>
          </w:tcPr>
          <w:p w14:paraId="1A1AA157" w14:textId="77777777" w:rsidR="008248B1" w:rsidRPr="004377A6" w:rsidRDefault="008248B1" w:rsidP="008575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4377A6">
              <w:rPr>
                <w:rFonts w:asciiTheme="minorHAnsi" w:hAnsiTheme="minorHAnsi" w:cstheme="minorHAnsi"/>
                <w:b/>
              </w:rPr>
              <w:t>Bild</w:t>
            </w:r>
          </w:p>
        </w:tc>
      </w:tr>
      <w:tr w:rsidR="008248B1" w:rsidRPr="004377A6" w14:paraId="66700C27" w14:textId="77777777" w:rsidTr="008248B1">
        <w:trPr>
          <w:trHeight w:val="119"/>
        </w:trPr>
        <w:tc>
          <w:tcPr>
            <w:cnfStyle w:val="001000000000" w:firstRow="0" w:lastRow="0" w:firstColumn="1" w:lastColumn="0" w:oddVBand="0" w:evenVBand="0" w:oddHBand="0" w:evenHBand="0" w:firstRowFirstColumn="0" w:firstRowLastColumn="0" w:lastRowFirstColumn="0" w:lastRowLastColumn="0"/>
            <w:tcW w:w="2126" w:type="dxa"/>
          </w:tcPr>
          <w:p w14:paraId="0B5433C8" w14:textId="37029A4A" w:rsidR="008248B1" w:rsidRPr="004377A6" w:rsidRDefault="008248B1" w:rsidP="00857572">
            <w:pPr>
              <w:spacing w:after="160" w:line="259" w:lineRule="auto"/>
              <w:contextualSpacing/>
              <w:jc w:val="left"/>
              <w:rPr>
                <w:rFonts w:asciiTheme="minorHAnsi" w:hAnsiTheme="minorHAnsi" w:cstheme="minorHAnsi"/>
              </w:rPr>
            </w:pPr>
            <w:r w:rsidRPr="004377A6">
              <w:rPr>
                <w:rFonts w:asciiTheme="minorHAnsi" w:hAnsiTheme="minorHAnsi" w:cstheme="minorHAnsi"/>
              </w:rPr>
              <w:t>Hilfskarten</w:t>
            </w:r>
          </w:p>
          <w:p w14:paraId="38532738" w14:textId="77777777" w:rsidR="008248B1" w:rsidRPr="004377A6" w:rsidRDefault="008248B1" w:rsidP="00857572">
            <w:pPr>
              <w:spacing w:line="259" w:lineRule="auto"/>
              <w:contextualSpacing/>
              <w:rPr>
                <w:rFonts w:asciiTheme="minorHAnsi" w:hAnsiTheme="minorHAnsi" w:cstheme="minorHAnsi"/>
                <w:sz w:val="20"/>
                <w:szCs w:val="20"/>
              </w:rPr>
            </w:pPr>
          </w:p>
        </w:tc>
        <w:tc>
          <w:tcPr>
            <w:tcW w:w="1843" w:type="dxa"/>
          </w:tcPr>
          <w:p w14:paraId="4E8A07F4"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sz w:val="20"/>
                <w:szCs w:val="20"/>
              </w:rPr>
              <w:t>2x</w:t>
            </w:r>
          </w:p>
        </w:tc>
        <w:tc>
          <w:tcPr>
            <w:tcW w:w="5098" w:type="dxa"/>
          </w:tcPr>
          <w:p w14:paraId="205FFB07" w14:textId="32576A8A" w:rsidR="008248B1" w:rsidRPr="004377A6" w:rsidRDefault="00802108"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377A6">
              <w:rPr>
                <w:rFonts w:asciiTheme="minorHAnsi" w:hAnsiTheme="minorHAnsi" w:cstheme="minorHAnsi"/>
                <w:noProof/>
              </w:rPr>
              <w:drawing>
                <wp:anchor distT="0" distB="0" distL="114300" distR="114300" simplePos="0" relativeHeight="251663360" behindDoc="0" locked="0" layoutInCell="1" allowOverlap="1" wp14:anchorId="5ED20F0C" wp14:editId="5425952F">
                  <wp:simplePos x="0" y="0"/>
                  <wp:positionH relativeFrom="column">
                    <wp:posOffset>1599565</wp:posOffset>
                  </wp:positionH>
                  <wp:positionV relativeFrom="paragraph">
                    <wp:posOffset>41910</wp:posOffset>
                  </wp:positionV>
                  <wp:extent cx="1064260" cy="1510665"/>
                  <wp:effectExtent l="0" t="0" r="2540" b="0"/>
                  <wp:wrapNone/>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64260" cy="1510665"/>
                          </a:xfrm>
                          <a:prstGeom prst="rect">
                            <a:avLst/>
                          </a:prstGeom>
                        </pic:spPr>
                      </pic:pic>
                    </a:graphicData>
                  </a:graphic>
                </wp:anchor>
              </w:drawing>
            </w:r>
            <w:r w:rsidRPr="004377A6">
              <w:rPr>
                <w:rFonts w:asciiTheme="minorHAnsi" w:hAnsiTheme="minorHAnsi" w:cstheme="minorHAnsi"/>
                <w:noProof/>
              </w:rPr>
              <w:drawing>
                <wp:anchor distT="0" distB="0" distL="114300" distR="114300" simplePos="0" relativeHeight="251664384" behindDoc="0" locked="0" layoutInCell="1" allowOverlap="1" wp14:anchorId="59193C83" wp14:editId="25C1CA89">
                  <wp:simplePos x="0" y="0"/>
                  <wp:positionH relativeFrom="column">
                    <wp:posOffset>539115</wp:posOffset>
                  </wp:positionH>
                  <wp:positionV relativeFrom="paragraph">
                    <wp:posOffset>58420</wp:posOffset>
                  </wp:positionV>
                  <wp:extent cx="1033780" cy="1492250"/>
                  <wp:effectExtent l="0" t="0" r="0" b="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33780" cy="1492250"/>
                          </a:xfrm>
                          <a:prstGeom prst="rect">
                            <a:avLst/>
                          </a:prstGeom>
                        </pic:spPr>
                      </pic:pic>
                    </a:graphicData>
                  </a:graphic>
                </wp:anchor>
              </w:drawing>
            </w:r>
          </w:p>
          <w:p w14:paraId="1D2DF7CA"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787B55C"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C454E01"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9CE766D"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50A1E307"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6D8F5C8E"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2FDEABB3"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C6DAC1A" w14:textId="77777777" w:rsidR="008248B1" w:rsidRPr="004377A6" w:rsidRDefault="008248B1" w:rsidP="0085757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738F2289" w14:textId="77777777" w:rsidR="0072028D" w:rsidRPr="004377A6" w:rsidRDefault="0072028D" w:rsidP="0072028D">
      <w:pPr>
        <w:rPr>
          <w:rFonts w:asciiTheme="minorHAnsi" w:eastAsiaTheme="minorEastAsia" w:hAnsiTheme="minorHAnsi" w:cstheme="minorHAnsi"/>
        </w:rPr>
      </w:pPr>
    </w:p>
    <w:p w14:paraId="7F99F2D7" w14:textId="552CD0F6" w:rsidR="00A646F0" w:rsidRPr="009727D9" w:rsidRDefault="00A646F0">
      <w:pPr>
        <w:spacing w:line="259" w:lineRule="auto"/>
        <w:rPr>
          <w:rFonts w:asciiTheme="minorHAnsi" w:eastAsiaTheme="minorEastAsia" w:hAnsiTheme="minorHAnsi" w:cstheme="minorHAnsi"/>
        </w:rPr>
      </w:pPr>
    </w:p>
    <w:p w14:paraId="6A877F5D" w14:textId="77777777" w:rsidR="004E195F" w:rsidRPr="009727D9" w:rsidRDefault="003821D4">
      <w:pPr>
        <w:pStyle w:val="berschrift1"/>
        <w:rPr>
          <w:rFonts w:asciiTheme="minorHAnsi" w:hAnsiTheme="minorHAnsi" w:cstheme="minorHAnsi"/>
        </w:rPr>
      </w:pPr>
      <w:bookmarkStart w:id="17" w:name="_Toc97887471"/>
      <w:r w:rsidRPr="009727D9">
        <w:rPr>
          <w:rFonts w:asciiTheme="minorHAnsi" w:eastAsiaTheme="minorEastAsia" w:hAnsiTheme="minorHAnsi" w:cstheme="minorHAnsi"/>
        </w:rPr>
        <w:t>Literaturverzeichnis</w:t>
      </w:r>
      <w:bookmarkEnd w:id="17"/>
      <w:r w:rsidRPr="009727D9">
        <w:rPr>
          <w:rFonts w:asciiTheme="minorHAnsi" w:eastAsiaTheme="minorEastAsia" w:hAnsiTheme="minorHAnsi" w:cstheme="minorHAnsi"/>
        </w:rPr>
        <w:t xml:space="preserve"> </w:t>
      </w:r>
    </w:p>
    <w:p w14:paraId="6B2DF670" w14:textId="77777777" w:rsidR="004E195F" w:rsidRPr="009727D9" w:rsidRDefault="003821D4">
      <w:pPr>
        <w:spacing w:line="240" w:lineRule="auto"/>
        <w:ind w:left="284" w:hanging="284"/>
        <w:rPr>
          <w:rStyle w:val="Hervorhebung"/>
          <w:rFonts w:asciiTheme="minorHAnsi" w:hAnsiTheme="minorHAnsi" w:cstheme="minorHAnsi"/>
        </w:rPr>
      </w:pPr>
      <w:r w:rsidRPr="009727D9">
        <w:rPr>
          <w:rStyle w:val="Hervorhebung"/>
          <w:rFonts w:asciiTheme="minorHAnsi" w:eastAsiaTheme="minorEastAsia" w:hAnsiTheme="minorHAnsi" w:cstheme="minorHAnsi"/>
        </w:rPr>
        <w:t xml:space="preserve">Deutscher Bundestag. (2020). Bericht der Enquete-Kommission Künstliche Intelligenz – Gesellschaftliche Verantwortung und wirtschaftliche, soziale und ökologische Potenziale (Drucksache 19/23700). </w:t>
      </w:r>
    </w:p>
    <w:p w14:paraId="5D5416DB" w14:textId="77777777" w:rsidR="004E195F" w:rsidRPr="009727D9" w:rsidRDefault="003821D4">
      <w:pPr>
        <w:spacing w:line="240" w:lineRule="auto"/>
        <w:ind w:left="284" w:hanging="284"/>
        <w:rPr>
          <w:rStyle w:val="Hervorhebung"/>
          <w:rFonts w:asciiTheme="minorHAnsi" w:hAnsiTheme="minorHAnsi" w:cstheme="minorHAnsi"/>
        </w:rPr>
      </w:pPr>
      <w:r w:rsidRPr="009727D9">
        <w:rPr>
          <w:rStyle w:val="Hervorhebung"/>
          <w:rFonts w:asciiTheme="minorHAnsi" w:eastAsiaTheme="minorEastAsia" w:hAnsiTheme="minorHAnsi" w:cstheme="minorHAnsi"/>
        </w:rPr>
        <w:t xml:space="preserve">Diethelm, I. (2021). Künstliche Intelligenz und Informatik. In: JFF: Kompetenz im digitalen Wandel. </w:t>
      </w:r>
      <w:r w:rsidRPr="009727D9">
        <w:rPr>
          <w:rStyle w:val="Hervorhebung"/>
          <w:rFonts w:asciiTheme="minorHAnsi" w:eastAsiaTheme="minorEastAsia" w:hAnsiTheme="minorHAnsi" w:cstheme="minorHAnsi"/>
          <w:i w:val="0"/>
          <w:iCs w:val="0"/>
        </w:rPr>
        <w:t>https://digid.jff.de/expertise-kuenstliche-intelligenz-und-informatik-prof-dr-ira-diethelm/</w:t>
      </w:r>
      <w:r w:rsidRPr="009727D9">
        <w:rPr>
          <w:rStyle w:val="Hervorhebung"/>
          <w:rFonts w:asciiTheme="minorHAnsi" w:eastAsiaTheme="minorEastAsia" w:hAnsiTheme="minorHAnsi" w:cstheme="minorHAnsi"/>
        </w:rPr>
        <w:t xml:space="preserve"> erschienen 15.6.2021 unter cc-by-sa</w:t>
      </w:r>
    </w:p>
    <w:p w14:paraId="7DFDA63F" w14:textId="77777777" w:rsidR="004E195F" w:rsidRPr="009727D9" w:rsidRDefault="003821D4">
      <w:pPr>
        <w:spacing w:line="240" w:lineRule="auto"/>
        <w:ind w:left="284" w:hanging="284"/>
        <w:rPr>
          <w:rStyle w:val="Hervorhebung"/>
          <w:rFonts w:asciiTheme="minorHAnsi" w:hAnsiTheme="minorHAnsi" w:cstheme="minorHAnsi"/>
          <w:lang w:val="en-GB"/>
        </w:rPr>
      </w:pPr>
      <w:r w:rsidRPr="009727D9">
        <w:rPr>
          <w:rStyle w:val="Hervorhebung"/>
          <w:rFonts w:asciiTheme="minorHAnsi" w:eastAsiaTheme="minorEastAsia" w:hAnsiTheme="minorHAnsi" w:cstheme="minorHAnsi"/>
          <w:lang w:val="en-GB"/>
        </w:rPr>
        <w:t xml:space="preserve">Druga, S., Williams, R., Breazeal, C., &amp; Resnick, M. (2017). „Hey, Google, is it OK if I eat you?“: Initial Explorations in Child-Agent Interaction. Proc. of the 2017 Conference on Interaction Design and Children, 595–600. </w:t>
      </w:r>
    </w:p>
    <w:p w14:paraId="06DFC529" w14:textId="77777777" w:rsidR="004E195F" w:rsidRPr="009727D9" w:rsidRDefault="003821D4">
      <w:pPr>
        <w:spacing w:line="240" w:lineRule="auto"/>
        <w:ind w:left="284" w:hanging="284"/>
        <w:rPr>
          <w:rStyle w:val="Hervorhebung"/>
          <w:rFonts w:asciiTheme="minorHAnsi" w:hAnsiTheme="minorHAnsi" w:cstheme="minorHAnsi"/>
        </w:rPr>
      </w:pPr>
      <w:r w:rsidRPr="005B68B8">
        <w:rPr>
          <w:rStyle w:val="Hervorhebung"/>
          <w:rFonts w:asciiTheme="minorHAnsi" w:eastAsiaTheme="minorEastAsia" w:hAnsiTheme="minorHAnsi" w:cstheme="minorHAnsi"/>
          <w:rPrChange w:id="18" w:author="Ira Diethelm" w:date="2022-12-13T17:04:00Z">
            <w:rPr>
              <w:rStyle w:val="Hervorhebung"/>
              <w:rFonts w:asciiTheme="minorHAnsi" w:eastAsiaTheme="minorEastAsia" w:hAnsiTheme="minorHAnsi" w:cstheme="minorHAnsi"/>
              <w:lang w:val="en-GB"/>
            </w:rPr>
          </w:rPrChange>
        </w:rPr>
        <w:t>Seegerer, S., Michaeli, T., &amp; Romeike, R. (2020). </w:t>
      </w:r>
      <w:hyperlink r:id="rId39" w:tooltip="https://computingeducation.de/pub/2020_Seegerer-Michaeli-Romeike_LOGIN.pdf" w:history="1">
        <w:r w:rsidRPr="009727D9">
          <w:rPr>
            <w:rStyle w:val="Hervorhebung"/>
            <w:rFonts w:asciiTheme="minorHAnsi" w:eastAsiaTheme="minorEastAsia" w:hAnsiTheme="minorHAnsi" w:cstheme="minorHAnsi"/>
          </w:rPr>
          <w:t>So lernen Maschinen! </w:t>
        </w:r>
      </w:hyperlink>
      <w:r w:rsidRPr="009727D9">
        <w:rPr>
          <w:rStyle w:val="Hervorhebung"/>
          <w:rFonts w:asciiTheme="minorHAnsi" w:eastAsiaTheme="minorEastAsia" w:hAnsiTheme="minorHAnsi" w:cstheme="minorHAnsi"/>
        </w:rPr>
        <w:t>LOG IN - Informatische Bildung und Computer in der Schule, 40 (193/194).</w:t>
      </w:r>
    </w:p>
    <w:p w14:paraId="519B7C8D" w14:textId="77777777" w:rsidR="004E195F" w:rsidRPr="009727D9" w:rsidRDefault="003821D4">
      <w:pPr>
        <w:spacing w:line="240" w:lineRule="auto"/>
        <w:ind w:left="284" w:hanging="284"/>
        <w:rPr>
          <w:rStyle w:val="Hervorhebung"/>
          <w:rFonts w:asciiTheme="minorHAnsi" w:hAnsiTheme="minorHAnsi" w:cstheme="minorHAnsi"/>
        </w:rPr>
      </w:pPr>
      <w:r w:rsidRPr="009727D9">
        <w:rPr>
          <w:rStyle w:val="Hervorhebung"/>
          <w:rFonts w:asciiTheme="minorHAnsi" w:eastAsiaTheme="minorEastAsia" w:hAnsiTheme="minorHAnsi" w:cstheme="minorHAnsi"/>
          <w:lang w:val="en-GB"/>
        </w:rPr>
        <w:t xml:space="preserve">Turing, A. M. (1950). I.—COMPUTING MACHINERY AND INTELLIGENCE. </w:t>
      </w:r>
      <w:r w:rsidRPr="009727D9">
        <w:rPr>
          <w:rStyle w:val="Hervorhebung"/>
          <w:rFonts w:asciiTheme="minorHAnsi" w:eastAsiaTheme="minorEastAsia" w:hAnsiTheme="minorHAnsi" w:cstheme="minorHAnsi"/>
        </w:rPr>
        <w:t xml:space="preserve">Mind, LIX(236), 433–460. </w:t>
      </w:r>
    </w:p>
    <w:p w14:paraId="55061213" w14:textId="77777777" w:rsidR="004E195F" w:rsidRPr="009727D9" w:rsidRDefault="003821D4">
      <w:pPr>
        <w:spacing w:line="240" w:lineRule="auto"/>
        <w:ind w:left="284" w:hanging="284"/>
        <w:rPr>
          <w:rStyle w:val="Hervorhebung"/>
          <w:rFonts w:asciiTheme="minorHAnsi" w:hAnsiTheme="minorHAnsi" w:cstheme="minorHAnsi"/>
          <w:lang w:val="en-GB"/>
        </w:rPr>
      </w:pPr>
      <w:r w:rsidRPr="009727D9">
        <w:rPr>
          <w:rStyle w:val="Hervorhebung"/>
          <w:rFonts w:asciiTheme="minorHAnsi" w:eastAsiaTheme="minorEastAsia" w:hAnsiTheme="minorHAnsi" w:cstheme="minorHAnsi"/>
        </w:rPr>
        <w:t xml:space="preserve">Webb, M.E., Fluck, A., Magenheim, J. et al. </w:t>
      </w:r>
      <w:r w:rsidRPr="009727D9">
        <w:rPr>
          <w:rStyle w:val="Hervorhebung"/>
          <w:rFonts w:asciiTheme="minorHAnsi" w:eastAsiaTheme="minorEastAsia" w:hAnsiTheme="minorHAnsi" w:cstheme="minorHAnsi"/>
          <w:lang w:val="en-GB"/>
        </w:rPr>
        <w:t>Machine learning for human learners: opportunities, issues, tensions and threats. Education Tech Research Dev (2020). https://doi.org/10.1007/s11423-020-09858-2</w:t>
      </w:r>
    </w:p>
    <w:p w14:paraId="64F04F79" w14:textId="77777777" w:rsidR="004E195F" w:rsidRPr="009727D9" w:rsidRDefault="003821D4">
      <w:pPr>
        <w:spacing w:line="240" w:lineRule="auto"/>
        <w:ind w:left="284" w:hanging="284"/>
        <w:rPr>
          <w:rFonts w:asciiTheme="minorHAnsi" w:hAnsiTheme="minorHAnsi" w:cstheme="minorHAnsi"/>
          <w:i/>
          <w:iCs/>
        </w:rPr>
      </w:pPr>
      <w:r w:rsidRPr="009727D9">
        <w:rPr>
          <w:rStyle w:val="Hervorhebung"/>
          <w:rFonts w:asciiTheme="minorHAnsi" w:eastAsiaTheme="minorEastAsia" w:hAnsiTheme="minorHAnsi" w:cstheme="minorHAnsi"/>
          <w:lang w:val="en-GB"/>
        </w:rPr>
        <w:t xml:space="preserve">Zweig, K. A. (2019). </w:t>
      </w:r>
      <w:r w:rsidRPr="009727D9">
        <w:rPr>
          <w:rStyle w:val="Hervorhebung"/>
          <w:rFonts w:asciiTheme="minorHAnsi" w:eastAsiaTheme="minorEastAsia" w:hAnsiTheme="minorHAnsi" w:cstheme="minorHAnsi"/>
        </w:rPr>
        <w:t>Ein Algorithmus hat kein Taktgefühl: Wo Künstliche Intelligenz sich irrt, warum uns das betrifft und was wir dagegen tun können. Wilhelm Heyne Verlag</w:t>
      </w:r>
    </w:p>
    <w:sectPr w:rsidR="004E195F" w:rsidRPr="009727D9">
      <w:footerReference w:type="default" r:id="rId40"/>
      <w:headerReference w:type="first" r:id="rId41"/>
      <w:footerReference w:type="first" r:id="rId42"/>
      <w:pgSz w:w="11906" w:h="16838"/>
      <w:pgMar w:top="1134" w:right="1531" w:bottom="1276" w:left="1531" w:header="284" w:footer="471"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Missling, Katharina  | Wissensfabrik" w:date="2022-03-11T10:50:00Z" w:initials="MK|W">
    <w:p w14:paraId="5AB15638" w14:textId="77777777" w:rsidR="005B5415" w:rsidRDefault="00AA54BB" w:rsidP="008911AB">
      <w:pPr>
        <w:pStyle w:val="Kommentartext"/>
      </w:pPr>
      <w:r>
        <w:rPr>
          <w:rStyle w:val="Kommentarzeichen"/>
        </w:rPr>
        <w:annotationRef/>
      </w:r>
      <w:r w:rsidR="005B5415">
        <w:t xml:space="preserve">@Hr. Kambert: die Grafiken sollen eigentlich in einer Reihe angezeigt werden. Haben Sie eine Idee, wie man das ästhetisch machen kann? Falls nein, lassen wir es so. </w:t>
      </w:r>
    </w:p>
  </w:comment>
  <w:comment w:id="13" w:author="Missling, Katharina  | Wissensfabrik" w:date="2022-03-11T10:54:00Z" w:initials="MK|W">
    <w:p w14:paraId="458478E5" w14:textId="6045797C" w:rsidR="00AA54BB" w:rsidRDefault="00AA54BB" w:rsidP="00D639B4">
      <w:pPr>
        <w:rPr>
          <w:sz w:val="20"/>
          <w:szCs w:val="20"/>
        </w:rPr>
      </w:pPr>
      <w:r>
        <w:rPr>
          <w:rStyle w:val="Kommentarzeichen"/>
        </w:rPr>
        <w:annotationRef/>
      </w:r>
      <w:r>
        <w:t xml:space="preserve">@Hr. Kambert: könnten Sie hier die Bilder in ihrer Größe den Zellen anpassen? </w:t>
      </w:r>
    </w:p>
    <w:p w14:paraId="061EB4DF" w14:textId="77777777" w:rsidR="00AA54BB" w:rsidRDefault="00AA54BB" w:rsidP="00D639B4">
      <w:pPr>
        <w:pStyle w:val="Kommentartext"/>
      </w:pPr>
      <w:r>
        <w:t xml:space="preserve">Falls es hilft, könnten wir das Plus-Zeichen verkleinern. </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elery" w:date="2021-07-26T10:25:16Z" w:initials="C">
    <w:p w14:paraId="00000001" w14:textId="00000001">
      <w:pPr>
        <w:spacing w:line="240" w:after="0" w:lineRule="auto" w:before="0"/>
        <w:ind w:firstLine="0" w:left="0" w:right="0"/>
        <w:jc w:val="left"/>
      </w:pPr>
      <w:r>
        <w:rPr>
          <w:rFonts w:eastAsia="Arial" w:ascii="Arial" w:hAnsi="Arial" w:cs="Arial"/>
          <w:sz w:val="22"/>
        </w:rPr>
        <w:t xml:space="preserve">todo: logos aktualisieren</w:t>
      </w:r>
    </w:p>
  </w:comment>
  <w:comment w:id="1" w:author="Celery" w:date="2021-07-26T10:25:28Z" w:initials="C">
    <w:p w14:paraId="00000002" w14:textId="00000002">
      <w:pPr>
        <w:spacing w:line="240" w:after="0" w:lineRule="auto" w:before="0"/>
        <w:ind w:firstLine="0" w:left="0" w:right="0"/>
        <w:jc w:val="left"/>
      </w:pPr>
      <w:r>
        <w:rPr>
          <w:rFonts w:eastAsia="Arial" w:ascii="Arial" w:hAnsi="Arial" w:cs="Arial"/>
          <w:sz w:val="22"/>
        </w:rPr>
        <w:t xml:space="preserve">todo: Logo aktualisieren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B15638" w15:done="0"/>
  <w15:commentEx w15:paraId="061EB4DF" w15:done="0"/>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5A801" w16cex:dateUtc="2022-03-11T09:50:00Z"/>
  <w16cex:commentExtensible w16cex:durableId="25D5A8F2" w16cex:dateUtc="2022-03-11T09:54:00Z"/>
</w16cex:commentsExtensible>
</file>

<file path=word/commentsExtensibleDocument.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3D93339E" w16cex:dateUtc="2021-07-26T08:25:16Z"/>
  <w16cex:commentExtensible w16cex:durableId="0A2D0B2A" w16cex:dateUtc="2021-07-26T08:25:28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B15638" w16cid:durableId="25D5A801"/>
  <w16cid:commentId w16cid:paraId="061EB4DF" w16cid:durableId="25D5A8F2"/>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3D93339E"/>
  <w16cid:commentId w16cid:paraId="00000002" w16cid:durableId="0A2D0B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3AB5C" w14:textId="77777777" w:rsidR="004005DE" w:rsidRDefault="004005DE">
      <w:pPr>
        <w:spacing w:after="0" w:line="240" w:lineRule="auto"/>
      </w:pPr>
      <w:r>
        <w:separator/>
      </w:r>
    </w:p>
  </w:endnote>
  <w:endnote w:type="continuationSeparator" w:id="0">
    <w:p w14:paraId="2E5BEA3F" w14:textId="77777777" w:rsidR="004005DE" w:rsidRDefault="004005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Helvetica 65">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EB1B8" w14:textId="556E84C3" w:rsidR="004E195F" w:rsidRDefault="00BB1D70">
    <w:pPr>
      <w:pStyle w:val="Kopfzeile"/>
      <w:tabs>
        <w:tab w:val="clear" w:pos="4536"/>
        <w:tab w:val="clear" w:pos="9072"/>
        <w:tab w:val="right" w:pos="8789"/>
      </w:tabs>
      <w:ind w:right="-2636"/>
      <w:rPr>
        <w:sz w:val="6"/>
      </w:rPr>
    </w:pPr>
    <w:r>
      <w:rPr>
        <w:noProof/>
        <w:sz w:val="8"/>
      </w:rPr>
      <mc:AlternateContent>
        <mc:Choice Requires="wps">
          <w:drawing>
            <wp:anchor distT="0" distB="0" distL="114300" distR="114300" simplePos="0" relativeHeight="251669504" behindDoc="0" locked="0" layoutInCell="1" allowOverlap="1" wp14:anchorId="1CD844C7" wp14:editId="2B550C07">
              <wp:simplePos x="0" y="0"/>
              <wp:positionH relativeFrom="column">
                <wp:posOffset>4163060</wp:posOffset>
              </wp:positionH>
              <wp:positionV relativeFrom="paragraph">
                <wp:posOffset>-2949575</wp:posOffset>
              </wp:positionV>
              <wp:extent cx="4020820" cy="328930"/>
              <wp:effectExtent l="17145" t="1905" r="15875" b="15875"/>
              <wp:wrapNone/>
              <wp:docPr id="30" name="Rechteck 29"/>
              <wp:cNvGraphicFramePr/>
              <a:graphic xmlns:a="http://schemas.openxmlformats.org/drawingml/2006/main">
                <a:graphicData uri="http://schemas.microsoft.com/office/word/2010/wordprocessingShape">
                  <wps:wsp>
                    <wps:cNvSpPr/>
                    <wps:spPr bwMode="auto">
                      <a:xfrm rot="16199998">
                        <a:off x="0" y="0"/>
                        <a:ext cx="4020820" cy="328930"/>
                      </a:xfrm>
                      <a:prstGeom prst="rect">
                        <a:avLst/>
                      </a:prstGeom>
                      <a:solidFill>
                        <a:srgbClr val="FFFFFF"/>
                      </a:solidFill>
                      <a:ln w="9525">
                        <a:noFill/>
                        <a:miter lim="800000"/>
                        <a:headEnd/>
                        <a:tailEnd/>
                      </a:ln>
                    </wps:spPr>
                    <wps:txbx>
                      <w:txbxContent>
                        <w:p w14:paraId="33024D7A" w14:textId="075A2546" w:rsidR="004E195F" w:rsidRDefault="003821D4">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w:t>
                          </w:r>
                          <w:r w:rsidR="00BB1D70">
                            <w:rPr>
                              <w:rFonts w:ascii="Helvetica 55" w:hAnsi="Helvetica 55"/>
                              <w:color w:val="A6A6A6" w:themeColor="background1" w:themeShade="A6"/>
                              <w:sz w:val="14"/>
                              <w:szCs w:val="14"/>
                            </w:rPr>
                            <w:t xml:space="preserve"> der Freien Universität Berlin,</w:t>
                          </w:r>
                          <w:r>
                            <w:rPr>
                              <w:rFonts w:ascii="Helvetica 55" w:hAnsi="Helvetica 55"/>
                              <w:color w:val="A6A6A6" w:themeColor="background1" w:themeShade="A6"/>
                              <w:sz w:val="14"/>
                              <w:szCs w:val="14"/>
                            </w:rPr>
                            <w:t xml:space="preserve"> OFFIS e.V.</w:t>
                          </w:r>
                          <w:r w:rsidR="00A646F0">
                            <w:rPr>
                              <w:rFonts w:ascii="Helvetica 55" w:hAnsi="Helvetica 55"/>
                              <w:color w:val="A6A6A6" w:themeColor="background1" w:themeShade="A6"/>
                              <w:sz w:val="14"/>
                              <w:szCs w:val="14"/>
                            </w:rPr>
                            <w:t>,</w:t>
                          </w:r>
                          <w:r>
                            <w:rPr>
                              <w:rFonts w:ascii="Helvetica 55" w:hAnsi="Helvetica 55"/>
                              <w:color w:val="A6A6A6" w:themeColor="background1" w:themeShade="A6"/>
                              <w:sz w:val="14"/>
                              <w:szCs w:val="14"/>
                            </w:rPr>
                            <w:t xml:space="preserve"> der Universität Oldenburg</w:t>
                          </w:r>
                          <w:r w:rsidR="00BB1D70">
                            <w:rPr>
                              <w:rFonts w:ascii="Helvetica 55" w:hAnsi="Helvetica 55"/>
                              <w:color w:val="A6A6A6" w:themeColor="background1" w:themeShade="A6"/>
                              <w:sz w:val="14"/>
                              <w:szCs w:val="14"/>
                            </w:rPr>
                            <w:t xml:space="preserve"> </w:t>
                          </w:r>
                          <w:r>
                            <w:rPr>
                              <w:rFonts w:ascii="Helvetica 55" w:hAnsi="Helvetica 55"/>
                              <w:color w:val="A6A6A6" w:themeColor="background1" w:themeShade="A6"/>
                              <w:sz w:val="14"/>
                              <w:szCs w:val="14"/>
                            </w:rPr>
                            <w:t xml:space="preserve">und der Wissensfabrik </w:t>
                          </w:r>
                          <w:r>
                            <w:rPr>
                              <w:rFonts w:ascii="Helvetica 55" w:hAnsi="Helvetica 55"/>
                              <w:color w:val="A6A6A6" w:themeColor="background1" w:themeShade="A6"/>
                              <w:sz w:val="14"/>
                              <w:szCs w:val="14"/>
                            </w:rPr>
                            <w:noBreakHyphen/>
                            <w:t xml:space="preserve"> Unternehmen für Deutschland e.V.</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rect w14:anchorId="1CD844C7" id="Rechteck 29" o:spid="_x0000_s1045" style="position:absolute;margin-left:327.8pt;margin-top:-232.25pt;width:316.6pt;height:25.9pt;rotation:-5898242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" stroked="f">
              <v:textbox>
                <w:txbxContent>
                  <w:p w14:paraId="33024D7A" w14:textId="075A2546" w:rsidR="004E195F" w:rsidRDefault="003821D4">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w:t>
                    </w:r>
                    <w:r w:rsidR="00BB1D70">
                      <w:rPr>
                        <w:rFonts w:ascii="Helvetica 55" w:hAnsi="Helvetica 55"/>
                        <w:color w:val="A6A6A6" w:themeColor="background1" w:themeShade="A6"/>
                        <w:sz w:val="14"/>
                        <w:szCs w:val="14"/>
                      </w:rPr>
                      <w:t xml:space="preserve"> der Freien Universität Berlin,</w:t>
                    </w:r>
                    <w:r>
                      <w:rPr>
                        <w:rFonts w:ascii="Helvetica 55" w:hAnsi="Helvetica 55"/>
                        <w:color w:val="A6A6A6" w:themeColor="background1" w:themeShade="A6"/>
                        <w:sz w:val="14"/>
                        <w:szCs w:val="14"/>
                      </w:rPr>
                      <w:t xml:space="preserve"> OFFIS e.V.</w:t>
                    </w:r>
                    <w:r w:rsidR="00A646F0">
                      <w:rPr>
                        <w:rFonts w:ascii="Helvetica 55" w:hAnsi="Helvetica 55"/>
                        <w:color w:val="A6A6A6" w:themeColor="background1" w:themeShade="A6"/>
                        <w:sz w:val="14"/>
                        <w:szCs w:val="14"/>
                      </w:rPr>
                      <w:t>,</w:t>
                    </w:r>
                    <w:r>
                      <w:rPr>
                        <w:rFonts w:ascii="Helvetica 55" w:hAnsi="Helvetica 55"/>
                        <w:color w:val="A6A6A6" w:themeColor="background1" w:themeShade="A6"/>
                        <w:sz w:val="14"/>
                        <w:szCs w:val="14"/>
                      </w:rPr>
                      <w:t xml:space="preserve"> der Universität Oldenburg</w:t>
                    </w:r>
                    <w:r w:rsidR="00BB1D70">
                      <w:rPr>
                        <w:rFonts w:ascii="Helvetica 55" w:hAnsi="Helvetica 55"/>
                        <w:color w:val="A6A6A6" w:themeColor="background1" w:themeShade="A6"/>
                        <w:sz w:val="14"/>
                        <w:szCs w:val="14"/>
                      </w:rPr>
                      <w:t xml:space="preserve"> </w:t>
                    </w:r>
                    <w:r>
                      <w:rPr>
                        <w:rFonts w:ascii="Helvetica 55" w:hAnsi="Helvetica 55"/>
                        <w:color w:val="A6A6A6" w:themeColor="background1" w:themeShade="A6"/>
                        <w:sz w:val="14"/>
                        <w:szCs w:val="14"/>
                      </w:rPr>
                      <w:t xml:space="preserve">und der Wissensfabrik </w:t>
                    </w:r>
                    <w:r>
                      <w:rPr>
                        <w:rFonts w:ascii="Helvetica 55" w:hAnsi="Helvetica 55"/>
                        <w:color w:val="A6A6A6" w:themeColor="background1" w:themeShade="A6"/>
                        <w:sz w:val="14"/>
                        <w:szCs w:val="14"/>
                      </w:rPr>
                      <w:noBreakHyphen/>
                      <w:t xml:space="preserve"> Unternehmen für Deutschland e.V.</w:t>
                    </w:r>
                  </w:p>
                </w:txbxContent>
              </v:textbox>
            </v:rect>
          </w:pict>
        </mc:Fallback>
      </mc:AlternateContent>
    </w:r>
    <w:r>
      <w:rPr>
        <w:noProof/>
        <w:sz w:val="8"/>
      </w:rPr>
      <w:drawing>
        <wp:anchor distT="0" distB="0" distL="114300" distR="114300" simplePos="0" relativeHeight="251670528" behindDoc="0" locked="0" layoutInCell="1" allowOverlap="1" wp14:anchorId="0BE8185E" wp14:editId="75DFB6D2">
          <wp:simplePos x="0" y="0"/>
          <wp:positionH relativeFrom="column">
            <wp:posOffset>5847422</wp:posOffset>
          </wp:positionH>
          <wp:positionV relativeFrom="paragraph">
            <wp:posOffset>-563220</wp:posOffset>
          </wp:positionV>
          <wp:extent cx="647650" cy="146050"/>
          <wp:effectExtent l="2858" t="16192" r="3492" b="3493"/>
          <wp:wrapNone/>
          <wp:docPr id="37"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25"/>
                  <pic:cNvPicPr>
                    <a:picLocks noChangeAspect="1"/>
                  </pic:cNvPicPr>
                </pic:nvPicPr>
                <pic:blipFill>
                  <a:blip r:embed="rId1"/>
                  <a:stretch/>
                </pic:blipFill>
                <pic:spPr bwMode="auto">
                  <a:xfrm rot="16199998">
                    <a:off x="0" y="0"/>
                    <a:ext cx="647650" cy="146050"/>
                  </a:xfrm>
                  <a:prstGeom prst="rect">
                    <a:avLst/>
                  </a:prstGeom>
                  <a:noFill/>
                </pic:spPr>
              </pic:pic>
            </a:graphicData>
          </a:graphic>
        </wp:anchor>
      </w:drawing>
    </w:r>
    <w:r w:rsidR="003821D4">
      <w:rPr>
        <w:noProof/>
        <w:sz w:val="8"/>
      </w:rPr>
      <mc:AlternateContent>
        <mc:Choice Requires="wps">
          <w:drawing>
            <wp:anchor distT="0" distB="0" distL="114300" distR="114300" simplePos="0" relativeHeight="251658240" behindDoc="0" locked="0" layoutInCell="1" allowOverlap="1" wp14:anchorId="2A70E63D" wp14:editId="511931CF">
              <wp:simplePos x="0" y="0"/>
              <wp:positionH relativeFrom="column">
                <wp:posOffset>6984</wp:posOffset>
              </wp:positionH>
              <wp:positionV relativeFrom="paragraph">
                <wp:posOffset>-24129</wp:posOffset>
              </wp:positionV>
              <wp:extent cx="5603874" cy="0"/>
              <wp:effectExtent l="0" t="19050" r="35560" b="19050"/>
              <wp:wrapNone/>
              <wp:docPr id="5"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48429ED" id="Gerade Verbindung 7"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" strokecolor="#f5a700" strokeweight="2.5pt">
              <v:stroke joinstyle="miter"/>
            </v:line>
          </w:pict>
        </mc:Fallback>
      </mc:AlternateContent>
    </w:r>
  </w:p>
  <w:p w14:paraId="7A63014E" w14:textId="77777777" w:rsidR="004E195F" w:rsidRDefault="004E195F">
    <w:pPr>
      <w:pStyle w:val="Kopfzeile"/>
      <w:tabs>
        <w:tab w:val="clear" w:pos="4536"/>
        <w:tab w:val="clear" w:pos="9072"/>
        <w:tab w:val="right" w:pos="8789"/>
      </w:tabs>
      <w:ind w:right="-2636"/>
      <w:rPr>
        <w:sz w:val="6"/>
      </w:rPr>
    </w:pPr>
  </w:p>
  <w:p w14:paraId="4336122F" w14:textId="46C02CF9" w:rsidR="004E195F" w:rsidRDefault="003821D4" w:rsidP="00876CD9">
    <w:pPr>
      <w:pStyle w:val="Kopfzeile"/>
      <w:tabs>
        <w:tab w:val="clear" w:pos="4536"/>
        <w:tab w:val="clear" w:pos="9072"/>
        <w:tab w:val="center" w:pos="4395"/>
        <w:tab w:val="right" w:pos="8789"/>
      </w:tabs>
      <w:ind w:right="-2636"/>
      <w:rPr>
        <w:i/>
        <w:sz w:val="18"/>
      </w:rPr>
    </w:pPr>
    <w:r>
      <w:rPr>
        <w:sz w:val="6"/>
      </w:rPr>
      <w:t xml:space="preserve"> </w:t>
    </w:r>
    <w:r>
      <w:rPr>
        <w:sz w:val="18"/>
      </w:rPr>
      <w:t xml:space="preserve">IT2School KI-Module </w:t>
    </w:r>
    <w:r w:rsidR="00AD4782">
      <w:rPr>
        <w:sz w:val="18"/>
      </w:rPr>
      <w:t>–</w:t>
    </w:r>
    <w:r>
      <w:rPr>
        <w:sz w:val="18"/>
      </w:rPr>
      <w:t xml:space="preserve"> Einleitun</w:t>
    </w:r>
    <w:r w:rsidR="00C1075B">
      <w:rPr>
        <w:sz w:val="18"/>
      </w:rPr>
      <w:t>g</w:t>
    </w:r>
    <w:r w:rsidR="00C1075B">
      <w:rPr>
        <w:sz w:val="18"/>
      </w:rPr>
      <w:tab/>
    </w:r>
    <w:r w:rsidR="00655CF4">
      <w:rPr>
        <w:sz w:val="18"/>
      </w:rPr>
      <w:t xml:space="preserve"> </w:t>
    </w:r>
    <w:r w:rsidR="0021370B">
      <w:rPr>
        <w:sz w:val="18"/>
      </w:rPr>
      <w:t>Letzte Änderung am</w:t>
    </w:r>
    <w:r w:rsidR="00AD4782" w:rsidRPr="00AD4782">
      <w:rPr>
        <w:sz w:val="18"/>
      </w:rPr>
      <w:t xml:space="preserve"> </w:t>
    </w:r>
    <w:r w:rsidR="00655CF4">
      <w:rPr>
        <w:sz w:val="18"/>
      </w:rPr>
      <w:t>01.03.2022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A9552" w14:textId="2861E7A4" w:rsidR="004E195F" w:rsidRDefault="004E195F"/>
  <w:p w14:paraId="3C4F25C2" w14:textId="4F0055DE" w:rsidR="004E195F" w:rsidRDefault="007866A4">
    <w:pPr>
      <w:pStyle w:val="Fuzeile"/>
      <w:tabs>
        <w:tab w:val="clear" w:pos="4536"/>
        <w:tab w:val="clear" w:pos="9072"/>
        <w:tab w:val="left" w:pos="5103"/>
      </w:tabs>
      <w:rPr>
        <w:sz w:val="18"/>
        <w:szCs w:val="18"/>
      </w:rPr>
    </w:pPr>
    <w:r w:rsidRPr="007866A4">
      <w:rPr>
        <w:noProof/>
      </w:rPr>
      <w:drawing>
        <wp:anchor distT="0" distB="0" distL="114300" distR="114300" simplePos="0" relativeHeight="251673600" behindDoc="1" locked="0" layoutInCell="1" allowOverlap="1" wp14:anchorId="19A050AB" wp14:editId="427FFC4D">
          <wp:simplePos x="0" y="0"/>
          <wp:positionH relativeFrom="column">
            <wp:posOffset>1374140</wp:posOffset>
          </wp:positionH>
          <wp:positionV relativeFrom="paragraph">
            <wp:posOffset>233045</wp:posOffset>
          </wp:positionV>
          <wp:extent cx="676275" cy="464185"/>
          <wp:effectExtent l="0" t="0" r="9525" b="0"/>
          <wp:wrapNone/>
          <wp:docPr id="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1"/>
                  <a:stretch/>
                </pic:blipFill>
                <pic:spPr bwMode="auto">
                  <a:xfrm>
                    <a:off x="0" y="0"/>
                    <a:ext cx="676275" cy="464185"/>
                  </a:xfrm>
                  <a:prstGeom prst="rect">
                    <a:avLst/>
                  </a:prstGeom>
                </pic:spPr>
              </pic:pic>
            </a:graphicData>
          </a:graphic>
        </wp:anchor>
      </w:drawing>
    </w:r>
    <w:r w:rsidRPr="007866A4">
      <w:rPr>
        <w:noProof/>
      </w:rPr>
      <w:drawing>
        <wp:anchor distT="0" distB="0" distL="114300" distR="114300" simplePos="0" relativeHeight="251672576" behindDoc="1" locked="0" layoutInCell="1" allowOverlap="1" wp14:anchorId="11980943" wp14:editId="71F4BBF5">
          <wp:simplePos x="0" y="0"/>
          <wp:positionH relativeFrom="column">
            <wp:posOffset>2245995</wp:posOffset>
          </wp:positionH>
          <wp:positionV relativeFrom="paragraph">
            <wp:posOffset>184785</wp:posOffset>
          </wp:positionV>
          <wp:extent cx="785495" cy="508000"/>
          <wp:effectExtent l="0" t="0" r="0" b="6350"/>
          <wp:wrapTight wrapText="bothSides">
            <wp:wrapPolygon edited="1">
              <wp:start x="0" y="0"/>
              <wp:lineTo x="0" y="21060"/>
              <wp:lineTo x="20954" y="21060"/>
              <wp:lineTo x="20954" y="0"/>
              <wp:lineTo x="0" y="0"/>
            </wp:wrapPolygon>
          </wp:wrapTight>
          <wp:docPr id="8"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2"/>
                  <a:stretch/>
                </pic:blipFill>
                <pic:spPr bwMode="auto">
                  <a:xfrm>
                    <a:off x="0" y="0"/>
                    <a:ext cx="785495" cy="508000"/>
                  </a:xfrm>
                  <a:prstGeom prst="rect">
                    <a:avLst/>
                  </a:prstGeom>
                </pic:spPr>
              </pic:pic>
            </a:graphicData>
          </a:graphic>
        </wp:anchor>
      </w:drawing>
    </w:r>
    <w:r w:rsidR="003821D4">
      <w:rPr>
        <w:sz w:val="18"/>
        <w:szCs w:val="18"/>
      </w:rPr>
      <w:t xml:space="preserve">Eine Entwicklung in Kooperation von </w:t>
    </w:r>
    <w:r w:rsidR="003821D4">
      <w:rPr>
        <w:sz w:val="18"/>
        <w:szCs w:val="18"/>
      </w:rPr>
      <w:tab/>
      <w:t xml:space="preserve">         </w:t>
    </w:r>
  </w:p>
  <w:p w14:paraId="1588E155" w14:textId="2DA83314" w:rsidR="004E195F" w:rsidRDefault="00BB1D70" w:rsidP="00BB1D70">
    <w:pPr>
      <w:pStyle w:val="Fuzeile"/>
      <w:tabs>
        <w:tab w:val="clear" w:pos="4536"/>
        <w:tab w:val="clear" w:pos="9072"/>
        <w:tab w:val="left" w:pos="5103"/>
      </w:tabs>
    </w:pPr>
    <w:r>
      <w:rPr>
        <w:noProof/>
      </w:rPr>
      <w:drawing>
        <wp:inline distT="0" distB="0" distL="0" distR="0" wp14:anchorId="672F06F4" wp14:editId="552ACF7F">
          <wp:extent cx="1214438" cy="323850"/>
          <wp:effectExtent l="0" t="0" r="508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3">
                    <a:extLst>
                      <a:ext uri="{28A0092B-C50C-407E-A947-70E740481C1C}">
                        <a14:useLocalDpi xmlns:a14="http://schemas.microsoft.com/office/drawing/2010/main" val="0"/>
                      </a:ext>
                    </a:extLst>
                  </a:blip>
                  <a:stretch>
                    <a:fillRect/>
                  </a:stretch>
                </pic:blipFill>
                <pic:spPr>
                  <a:xfrm>
                    <a:off x="0" y="0"/>
                    <a:ext cx="1239413" cy="330510"/>
                  </a:xfrm>
                  <a:prstGeom prst="rect">
                    <a:avLst/>
                  </a:prstGeom>
                </pic:spPr>
              </pic:pic>
            </a:graphicData>
          </a:graphic>
        </wp:inline>
      </w:drawing>
    </w:r>
    <w:r>
      <w:t xml:space="preserve">   </w:t>
    </w:r>
    <w:r w:rsidR="003821D4">
      <w:t xml:space="preserve">   </w:t>
    </w:r>
    <w:r w:rsidR="003821D4">
      <w:tab/>
      <w:t xml:space="preserve">   </w:t>
    </w:r>
    <w:r>
      <w:rPr>
        <w:noProof/>
      </w:rPr>
      <w:drawing>
        <wp:inline distT="0" distB="0" distL="0" distR="0" wp14:anchorId="08753390" wp14:editId="6445F6BC">
          <wp:extent cx="1838036" cy="53266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
                    <a:extLst>
                      <a:ext uri="{28A0092B-C50C-407E-A947-70E740481C1C}">
                        <a14:useLocalDpi xmlns:a14="http://schemas.microsoft.com/office/drawing/2010/main" val="0"/>
                      </a:ext>
                    </a:extLst>
                  </a:blip>
                  <a:stretch>
                    <a:fillRect/>
                  </a:stretch>
                </pic:blipFill>
                <pic:spPr>
                  <a:xfrm>
                    <a:off x="0" y="0"/>
                    <a:ext cx="1896303" cy="549551"/>
                  </a:xfrm>
                  <a:prstGeom prst="rect">
                    <a:avLst/>
                  </a:prstGeom>
                </pic:spPr>
              </pic:pic>
            </a:graphicData>
          </a:graphic>
        </wp:inline>
      </w:drawing>
    </w:r>
  </w:p>
  <w:p w14:paraId="6C0CC79F" w14:textId="76A7314E" w:rsidR="00BB1D70" w:rsidRDefault="007866A4" w:rsidP="00BB1D70">
    <w:pPr>
      <w:pStyle w:val="Fuzeile"/>
      <w:tabs>
        <w:tab w:val="clear" w:pos="4536"/>
        <w:tab w:val="clear" w:pos="9072"/>
        <w:tab w:val="left" w:pos="5103"/>
      </w:tabs>
    </w:pPr>
    <w:r>
      <w:rPr>
        <w:noProof/>
      </w:rPr>
      <mc:AlternateContent>
        <mc:Choice Requires="wps">
          <w:drawing>
            <wp:anchor distT="0" distB="0" distL="114300" distR="114300" simplePos="0" relativeHeight="251660288" behindDoc="0" locked="0" layoutInCell="1" allowOverlap="1" wp14:anchorId="70837F27" wp14:editId="35C82DC7">
              <wp:simplePos x="0" y="0"/>
              <wp:positionH relativeFrom="page">
                <wp:posOffset>7620</wp:posOffset>
              </wp:positionH>
              <wp:positionV relativeFrom="paragraph">
                <wp:posOffset>200660</wp:posOffset>
              </wp:positionV>
              <wp:extent cx="7528560" cy="0"/>
              <wp:effectExtent l="0" t="19050" r="34290" b="19050"/>
              <wp:wrapNone/>
              <wp:docPr id="9" name="Gerader Verbinder 80"/>
              <wp:cNvGraphicFramePr/>
              <a:graphic xmlns:a="http://schemas.openxmlformats.org/drawingml/2006/main">
                <a:graphicData uri="http://schemas.microsoft.com/office/word/2010/wordprocessingShape">
                  <wps:wsp>
                    <wps:cNvCnPr/>
                    <wps:spPr bwMode="auto">
                      <a:xfrm>
                        <a:off x="0" y="0"/>
                        <a:ext cx="7528560"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3FA5C" id="Gerader Verbinder 80"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pt,15.8pt" to="593.4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" strokecolor="#f5a700" strokeweight="2.5pt">
              <v:stroke joinstyle="miter"/>
              <w10:wrap anchorx="page"/>
            </v:line>
          </w:pict>
        </mc:Fallback>
      </mc:AlternateContent>
    </w:r>
  </w:p>
  <w:p w14:paraId="3F394735" w14:textId="66055BFF" w:rsidR="004E195F" w:rsidRDefault="004E195F">
    <w:pPr>
      <w:pStyle w:val="Fuzeile"/>
      <w:tabs>
        <w:tab w:val="clear" w:pos="4536"/>
        <w:tab w:val="clear" w:pos="9072"/>
        <w:tab w:val="right" w:pos="3261"/>
        <w:tab w:val="left" w:pos="538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8FF1D" w14:textId="77777777" w:rsidR="004005DE" w:rsidRDefault="004005DE">
      <w:r>
        <w:separator/>
      </w:r>
    </w:p>
  </w:footnote>
  <w:footnote w:type="continuationSeparator" w:id="0">
    <w:p w14:paraId="10E1A83B" w14:textId="77777777" w:rsidR="004005DE" w:rsidRDefault="004005DE">
      <w:r>
        <w:continuationSeparator/>
      </w:r>
    </w:p>
  </w:footnote>
  <w:footnote w:id="1">
    <w:p w14:paraId="55934C55" w14:textId="19ADFA3D" w:rsidR="004E195F" w:rsidRDefault="003821D4">
      <w:pPr>
        <w:pStyle w:val="Funotentext"/>
        <w:rPr>
          <w:sz w:val="18"/>
          <w:szCs w:val="18"/>
        </w:rPr>
      </w:pPr>
      <w:r>
        <w:rPr>
          <w:rStyle w:val="Funotenzeichen"/>
          <w:sz w:val="18"/>
          <w:szCs w:val="18"/>
        </w:rPr>
        <w:footnoteRef/>
      </w:r>
      <w:r>
        <w:rPr>
          <w:sz w:val="18"/>
          <w:szCs w:val="18"/>
        </w:rPr>
        <w:t xml:space="preserve"> Imitation-Game ist - irreführend - auch der Name eines Films über Alan Turing und seine Rolle bei der Entschlüsselung der Enigma und die damit einhergehende Beendigung des 2. Weltkriegs und hat nichts mit künstlicher Intelligenz zu tun. Ein weiterer Fehler des Films ist, dass er nicht wie dort dargestellt für Spionage, sondern für seine Homosexualität zu chemischer Kastration verurteilt wurde und sich deshalb 1954 das Leben nahm.</w:t>
      </w:r>
      <w:r>
        <w:rPr>
          <w:rFonts w:asciiTheme="minorHAnsi" w:eastAsiaTheme="minorEastAsia" w:hAnsiTheme="minorHAnsi" w:cstheme="minorBidi"/>
        </w:rPr>
        <w:t xml:space="preserve"> </w:t>
      </w:r>
    </w:p>
  </w:footnote>
  <w:footnote w:id="2">
    <w:p w14:paraId="0EE4315F" w14:textId="77777777" w:rsidR="004E195F" w:rsidRDefault="003821D4">
      <w:pPr>
        <w:pStyle w:val="Funotentext"/>
      </w:pPr>
      <w:r>
        <w:rPr>
          <w:rStyle w:val="Funotenzeichen"/>
          <w:rFonts w:asciiTheme="minorHAnsi" w:eastAsiaTheme="minorEastAsia" w:hAnsiTheme="minorHAnsi" w:cstheme="minorBidi"/>
        </w:rPr>
        <w:footnoteRef/>
      </w:r>
      <w:r>
        <w:rPr>
          <w:rFonts w:asciiTheme="minorHAnsi" w:eastAsiaTheme="minorEastAsia" w:hAnsiTheme="minorHAnsi" w:cstheme="minorBidi"/>
        </w:rPr>
        <w:t xml:space="preserve"> Dieses Unterkapitel ist teilweise entlehnt aus (Diethelm, 2021), veröffentlicht unter cc-by-sa</w:t>
      </w:r>
    </w:p>
  </w:footnote>
  <w:footnote w:id="3">
    <w:p w14:paraId="6346D0D7" w14:textId="77777777" w:rsidR="004E195F" w:rsidRDefault="003821D4">
      <w:pPr>
        <w:pStyle w:val="Funotentext"/>
      </w:pPr>
      <w:r>
        <w:rPr>
          <w:rStyle w:val="Funotenzeichen"/>
          <w:rFonts w:asciiTheme="minorHAnsi" w:eastAsiaTheme="minorEastAsia" w:hAnsiTheme="minorHAnsi" w:cstheme="minorBidi"/>
        </w:rPr>
        <w:footnoteRef/>
      </w:r>
      <w:r>
        <w:rPr>
          <w:rFonts w:asciiTheme="minorHAnsi" w:eastAsiaTheme="minorEastAsia" w:hAnsiTheme="minorHAnsi" w:cstheme="minorBidi"/>
        </w:rPr>
        <w:t xml:space="preserve"> Vgl. </w:t>
      </w:r>
      <w:r>
        <w:rPr>
          <w:rFonts w:asciiTheme="majorHAnsi" w:eastAsiaTheme="minorEastAsia" w:hAnsiTheme="majorHAnsi" w:cstheme="majorHAnsi"/>
        </w:rPr>
        <w:t>https://gi.de/meldung/allensbach-umfrage-terminator-und-r2-d2-die-bekanntesten-kis-in-deutschland/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90B77" w14:textId="23B2F37B" w:rsidR="004E195F" w:rsidRDefault="007866A4">
    <w:pPr>
      <w:pStyle w:val="Kopfzeile"/>
      <w:tabs>
        <w:tab w:val="clear" w:pos="4536"/>
        <w:tab w:val="clear" w:pos="9072"/>
      </w:tabs>
      <w:spacing w:line="360" w:lineRule="auto"/>
      <w:jc w:val="right"/>
    </w:pPr>
    <w:r>
      <w:rPr>
        <w:noProof/>
      </w:rPr>
      <mc:AlternateContent>
        <mc:Choice Requires="wps">
          <w:drawing>
            <wp:anchor distT="0" distB="0" distL="114300" distR="114300" simplePos="0" relativeHeight="251662336" behindDoc="0" locked="0" layoutInCell="1" allowOverlap="1" wp14:anchorId="5A878A33" wp14:editId="3B50B8DB">
              <wp:simplePos x="0" y="0"/>
              <wp:positionH relativeFrom="page">
                <wp:posOffset>11430</wp:posOffset>
              </wp:positionH>
              <wp:positionV relativeFrom="paragraph">
                <wp:posOffset>501650</wp:posOffset>
              </wp:positionV>
              <wp:extent cx="7532370" cy="0"/>
              <wp:effectExtent l="0" t="19050" r="30480" b="19050"/>
              <wp:wrapNone/>
              <wp:docPr id="2" name="Gerader Verbinder 15"/>
              <wp:cNvGraphicFramePr/>
              <a:graphic xmlns:a="http://schemas.openxmlformats.org/drawingml/2006/main">
                <a:graphicData uri="http://schemas.microsoft.com/office/word/2010/wordprocessingShape">
                  <wps:wsp>
                    <wps:cNvCnPr/>
                    <wps:spPr bwMode="auto">
                      <a:xfrm>
                        <a:off x="0" y="0"/>
                        <a:ext cx="7532370"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271D7" id="Gerader Verbinder 15"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9pt,39.5pt" to="594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" strokecolor="#f5a700" strokeweight="2.5pt">
              <v:stroke joinstyle="miter"/>
              <w10:wrap anchorx="page"/>
            </v:line>
          </w:pict>
        </mc:Fallback>
      </mc:AlternateContent>
    </w:r>
    <w:r w:rsidR="003821D4">
      <w:rPr>
        <w:noProof/>
      </w:rPr>
      <w:drawing>
        <wp:anchor distT="0" distB="0" distL="114300" distR="114300" simplePos="0" relativeHeight="251666432" behindDoc="1" locked="0" layoutInCell="1" allowOverlap="1" wp14:anchorId="7A8FE06C" wp14:editId="724E866E">
          <wp:simplePos x="0" y="0"/>
          <wp:positionH relativeFrom="column">
            <wp:posOffset>9524</wp:posOffset>
          </wp:positionH>
          <wp:positionV relativeFrom="paragraph">
            <wp:posOffset>66039</wp:posOffset>
          </wp:positionV>
          <wp:extent cx="1108074" cy="419099"/>
          <wp:effectExtent l="0" t="0" r="0" b="0"/>
          <wp:wrapTight wrapText="bothSides">
            <wp:wrapPolygon edited="1">
              <wp:start x="0" y="0"/>
              <wp:lineTo x="0" y="20616"/>
              <wp:lineTo x="21165" y="20616"/>
              <wp:lineTo x="21165" y="0"/>
              <wp:lineTo x="0" y="0"/>
            </wp:wrapPolygon>
          </wp:wrapTight>
          <wp:docPr id="1" name="Grafik 10"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Bildergebnis für cc lizenz urheberrecht"/>
                  <pic:cNvPicPr>
                    <a:picLocks noChangeAspect="1"/>
                  </pic:cNvPicPr>
                </pic:nvPicPr>
                <pic:blipFill>
                  <a:blip r:embed="rId1"/>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2A3">
      <w:rPr>
        <w:noProof/>
      </w:rPr>
      <w:drawing>
        <wp:inline distT="0" distB="0" distL="0" distR="0" wp14:anchorId="22249126" wp14:editId="745FFA0C">
          <wp:extent cx="1838036" cy="53266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2">
                    <a:extLst>
                      <a:ext uri="{28A0092B-C50C-407E-A947-70E740481C1C}">
                        <a14:useLocalDpi xmlns:a14="http://schemas.microsoft.com/office/drawing/2010/main" val="0"/>
                      </a:ext>
                    </a:extLst>
                  </a:blip>
                  <a:stretch>
                    <a:fillRect/>
                  </a:stretch>
                </pic:blipFill>
                <pic:spPr>
                  <a:xfrm>
                    <a:off x="0" y="0"/>
                    <a:ext cx="1896303" cy="549551"/>
                  </a:xfrm>
                  <a:prstGeom prst="rect">
                    <a:avLst/>
                  </a:prstGeom>
                </pic:spPr>
              </pic:pic>
            </a:graphicData>
          </a:graphic>
        </wp:inline>
      </w:drawing>
    </w:r>
  </w:p>
  <w:p w14:paraId="7799A992" w14:textId="77777777" w:rsidR="004E195F" w:rsidRDefault="004E195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E79EA"/>
    <w:multiLevelType w:val="hybridMultilevel"/>
    <w:tmpl w:val="AB3EF094"/>
    <w:lvl w:ilvl="0" w:tplc="1444F484">
      <w:start w:val="1"/>
      <w:numFmt w:val="bullet"/>
      <w:lvlText w:val=""/>
      <w:lvlJc w:val="left"/>
      <w:pPr>
        <w:ind w:left="720" w:hanging="359"/>
      </w:pPr>
      <w:rPr>
        <w:rFonts w:ascii="Symbol" w:hAnsi="Symbol" w:hint="default"/>
      </w:rPr>
    </w:lvl>
    <w:lvl w:ilvl="1" w:tplc="2FC2B482">
      <w:start w:val="1"/>
      <w:numFmt w:val="bullet"/>
      <w:lvlText w:val="o"/>
      <w:lvlJc w:val="left"/>
      <w:pPr>
        <w:ind w:left="1440" w:hanging="359"/>
      </w:pPr>
      <w:rPr>
        <w:rFonts w:ascii="Courier New" w:hAnsi="Courier New" w:cs="Courier New" w:hint="default"/>
      </w:rPr>
    </w:lvl>
    <w:lvl w:ilvl="2" w:tplc="92BEF57C">
      <w:start w:val="1"/>
      <w:numFmt w:val="bullet"/>
      <w:lvlText w:val=""/>
      <w:lvlJc w:val="left"/>
      <w:pPr>
        <w:ind w:left="2160" w:hanging="359"/>
      </w:pPr>
      <w:rPr>
        <w:rFonts w:ascii="Wingdings" w:hAnsi="Wingdings" w:hint="default"/>
      </w:rPr>
    </w:lvl>
    <w:lvl w:ilvl="3" w:tplc="3D78960E">
      <w:start w:val="1"/>
      <w:numFmt w:val="bullet"/>
      <w:lvlText w:val=""/>
      <w:lvlJc w:val="left"/>
      <w:pPr>
        <w:ind w:left="2880" w:hanging="359"/>
      </w:pPr>
      <w:rPr>
        <w:rFonts w:ascii="Symbol" w:hAnsi="Symbol" w:hint="default"/>
      </w:rPr>
    </w:lvl>
    <w:lvl w:ilvl="4" w:tplc="20D63DAA">
      <w:start w:val="1"/>
      <w:numFmt w:val="bullet"/>
      <w:lvlText w:val="o"/>
      <w:lvlJc w:val="left"/>
      <w:pPr>
        <w:ind w:left="3600" w:hanging="359"/>
      </w:pPr>
      <w:rPr>
        <w:rFonts w:ascii="Courier New" w:hAnsi="Courier New" w:cs="Courier New" w:hint="default"/>
      </w:rPr>
    </w:lvl>
    <w:lvl w:ilvl="5" w:tplc="05004556">
      <w:start w:val="1"/>
      <w:numFmt w:val="bullet"/>
      <w:lvlText w:val=""/>
      <w:lvlJc w:val="left"/>
      <w:pPr>
        <w:ind w:left="4320" w:hanging="359"/>
      </w:pPr>
      <w:rPr>
        <w:rFonts w:ascii="Wingdings" w:hAnsi="Wingdings" w:hint="default"/>
      </w:rPr>
    </w:lvl>
    <w:lvl w:ilvl="6" w:tplc="877E81E6">
      <w:start w:val="1"/>
      <w:numFmt w:val="bullet"/>
      <w:lvlText w:val=""/>
      <w:lvlJc w:val="left"/>
      <w:pPr>
        <w:ind w:left="5040" w:hanging="359"/>
      </w:pPr>
      <w:rPr>
        <w:rFonts w:ascii="Symbol" w:hAnsi="Symbol" w:hint="default"/>
      </w:rPr>
    </w:lvl>
    <w:lvl w:ilvl="7" w:tplc="E2B61AA0">
      <w:start w:val="1"/>
      <w:numFmt w:val="bullet"/>
      <w:lvlText w:val="o"/>
      <w:lvlJc w:val="left"/>
      <w:pPr>
        <w:ind w:left="5760" w:hanging="359"/>
      </w:pPr>
      <w:rPr>
        <w:rFonts w:ascii="Courier New" w:hAnsi="Courier New" w:cs="Courier New" w:hint="default"/>
      </w:rPr>
    </w:lvl>
    <w:lvl w:ilvl="8" w:tplc="C4100DF2">
      <w:start w:val="1"/>
      <w:numFmt w:val="bullet"/>
      <w:lvlText w:val=""/>
      <w:lvlJc w:val="left"/>
      <w:pPr>
        <w:ind w:left="6480" w:hanging="359"/>
      </w:pPr>
      <w:rPr>
        <w:rFonts w:ascii="Wingdings" w:hAnsi="Wingdings" w:hint="default"/>
      </w:rPr>
    </w:lvl>
  </w:abstractNum>
  <w:abstractNum w:abstractNumId="1" w15:restartNumberingAfterBreak="0">
    <w:nsid w:val="0BA73E99"/>
    <w:multiLevelType w:val="multilevel"/>
    <w:tmpl w:val="66D2F1B4"/>
    <w:lvl w:ilvl="0">
      <w:start w:val="1"/>
      <w:numFmt w:val="decimal"/>
      <w:lvlText w:val="%1"/>
      <w:lvlJc w:val="left"/>
      <w:pPr>
        <w:ind w:left="432" w:hanging="431"/>
      </w:pPr>
    </w:lvl>
    <w:lvl w:ilvl="1">
      <w:start w:val="1"/>
      <w:numFmt w:val="decimal"/>
      <w:lvlText w:val="%1.%2"/>
      <w:lvlJc w:val="left"/>
      <w:pPr>
        <w:ind w:left="576" w:hanging="575"/>
      </w:pPr>
    </w:lvl>
    <w:lvl w:ilvl="2">
      <w:start w:val="1"/>
      <w:numFmt w:val="decimal"/>
      <w:lvlText w:val="%1.%2.%3"/>
      <w:lvlJc w:val="left"/>
      <w:pPr>
        <w:ind w:left="720" w:hanging="719"/>
      </w:pPr>
    </w:lvl>
    <w:lvl w:ilvl="3">
      <w:start w:val="1"/>
      <w:numFmt w:val="decimal"/>
      <w:lvlText w:val="%1.%2.%3.%4"/>
      <w:lvlJc w:val="left"/>
      <w:pPr>
        <w:ind w:left="864" w:hanging="863"/>
      </w:pPr>
    </w:lvl>
    <w:lvl w:ilvl="4">
      <w:start w:val="1"/>
      <w:numFmt w:val="decimal"/>
      <w:lvlText w:val="%1.%2.%3.%4.%5"/>
      <w:lvlJc w:val="left"/>
      <w:pPr>
        <w:ind w:left="1008" w:hanging="1007"/>
      </w:pPr>
    </w:lvl>
    <w:lvl w:ilvl="5">
      <w:start w:val="1"/>
      <w:numFmt w:val="decimal"/>
      <w:lvlText w:val="%1.%2.%3.%4.%5.%6"/>
      <w:lvlJc w:val="left"/>
      <w:pPr>
        <w:ind w:left="1152" w:hanging="1151"/>
      </w:pPr>
    </w:lvl>
    <w:lvl w:ilvl="6">
      <w:start w:val="1"/>
      <w:numFmt w:val="decimal"/>
      <w:lvlText w:val="%1.%2.%3.%4.%5.%6.%7"/>
      <w:lvlJc w:val="left"/>
      <w:pPr>
        <w:ind w:left="1296" w:hanging="1295"/>
      </w:pPr>
    </w:lvl>
    <w:lvl w:ilvl="7">
      <w:start w:val="1"/>
      <w:numFmt w:val="decimal"/>
      <w:lvlText w:val="%1.%2.%3.%4.%5.%6.%7.%8"/>
      <w:lvlJc w:val="left"/>
      <w:pPr>
        <w:ind w:left="1440" w:hanging="1439"/>
      </w:pPr>
    </w:lvl>
    <w:lvl w:ilvl="8">
      <w:start w:val="1"/>
      <w:numFmt w:val="decimal"/>
      <w:lvlText w:val="%1.%2.%3.%4.%5.%6.%7.%8.%9"/>
      <w:lvlJc w:val="left"/>
      <w:pPr>
        <w:ind w:left="1584" w:hanging="1583"/>
      </w:pPr>
    </w:lvl>
  </w:abstractNum>
  <w:abstractNum w:abstractNumId="2" w15:restartNumberingAfterBreak="0">
    <w:nsid w:val="13AA24EA"/>
    <w:multiLevelType w:val="hybridMultilevel"/>
    <w:tmpl w:val="B76C511A"/>
    <w:lvl w:ilvl="0" w:tplc="DF402844">
      <w:start w:val="1"/>
      <w:numFmt w:val="bullet"/>
      <w:lvlText w:val="-"/>
      <w:lvlJc w:val="left"/>
      <w:pPr>
        <w:ind w:left="720" w:hanging="359"/>
      </w:pPr>
      <w:rPr>
        <w:rFonts w:ascii="Calibri" w:eastAsia="Arial" w:hAnsi="Calibri" w:cs="Arial" w:hint="default"/>
      </w:rPr>
    </w:lvl>
    <w:lvl w:ilvl="1" w:tplc="21C04C9A">
      <w:start w:val="1"/>
      <w:numFmt w:val="bullet"/>
      <w:lvlText w:val="o"/>
      <w:lvlJc w:val="left"/>
      <w:pPr>
        <w:ind w:left="1440" w:hanging="359"/>
      </w:pPr>
      <w:rPr>
        <w:rFonts w:ascii="Courier New" w:hAnsi="Courier New" w:cs="Courier New" w:hint="default"/>
      </w:rPr>
    </w:lvl>
    <w:lvl w:ilvl="2" w:tplc="46F6D8C2">
      <w:start w:val="1"/>
      <w:numFmt w:val="bullet"/>
      <w:lvlText w:val=""/>
      <w:lvlJc w:val="left"/>
      <w:pPr>
        <w:ind w:left="2160" w:hanging="359"/>
      </w:pPr>
      <w:rPr>
        <w:rFonts w:ascii="Wingdings" w:hAnsi="Wingdings" w:hint="default"/>
      </w:rPr>
    </w:lvl>
    <w:lvl w:ilvl="3" w:tplc="1AE62BF6">
      <w:start w:val="1"/>
      <w:numFmt w:val="bullet"/>
      <w:lvlText w:val=""/>
      <w:lvlJc w:val="left"/>
      <w:pPr>
        <w:ind w:left="2880" w:hanging="359"/>
      </w:pPr>
      <w:rPr>
        <w:rFonts w:ascii="Symbol" w:hAnsi="Symbol" w:hint="default"/>
      </w:rPr>
    </w:lvl>
    <w:lvl w:ilvl="4" w:tplc="CDA84086">
      <w:start w:val="1"/>
      <w:numFmt w:val="bullet"/>
      <w:lvlText w:val="o"/>
      <w:lvlJc w:val="left"/>
      <w:pPr>
        <w:ind w:left="3600" w:hanging="359"/>
      </w:pPr>
      <w:rPr>
        <w:rFonts w:ascii="Courier New" w:hAnsi="Courier New" w:cs="Courier New" w:hint="default"/>
      </w:rPr>
    </w:lvl>
    <w:lvl w:ilvl="5" w:tplc="9F2AC036">
      <w:start w:val="1"/>
      <w:numFmt w:val="bullet"/>
      <w:lvlText w:val=""/>
      <w:lvlJc w:val="left"/>
      <w:pPr>
        <w:ind w:left="4320" w:hanging="359"/>
      </w:pPr>
      <w:rPr>
        <w:rFonts w:ascii="Wingdings" w:hAnsi="Wingdings" w:hint="default"/>
      </w:rPr>
    </w:lvl>
    <w:lvl w:ilvl="6" w:tplc="4D623CD2">
      <w:start w:val="1"/>
      <w:numFmt w:val="bullet"/>
      <w:lvlText w:val=""/>
      <w:lvlJc w:val="left"/>
      <w:pPr>
        <w:ind w:left="5040" w:hanging="359"/>
      </w:pPr>
      <w:rPr>
        <w:rFonts w:ascii="Symbol" w:hAnsi="Symbol" w:hint="default"/>
      </w:rPr>
    </w:lvl>
    <w:lvl w:ilvl="7" w:tplc="D91CA9F0">
      <w:start w:val="1"/>
      <w:numFmt w:val="bullet"/>
      <w:lvlText w:val="o"/>
      <w:lvlJc w:val="left"/>
      <w:pPr>
        <w:ind w:left="5760" w:hanging="359"/>
      </w:pPr>
      <w:rPr>
        <w:rFonts w:ascii="Courier New" w:hAnsi="Courier New" w:cs="Courier New" w:hint="default"/>
      </w:rPr>
    </w:lvl>
    <w:lvl w:ilvl="8" w:tplc="D1AAEED4">
      <w:start w:val="1"/>
      <w:numFmt w:val="bullet"/>
      <w:lvlText w:val=""/>
      <w:lvlJc w:val="left"/>
      <w:pPr>
        <w:ind w:left="6480" w:hanging="359"/>
      </w:pPr>
      <w:rPr>
        <w:rFonts w:ascii="Wingdings" w:hAnsi="Wingdings" w:hint="default"/>
      </w:rPr>
    </w:lvl>
  </w:abstractNum>
  <w:abstractNum w:abstractNumId="3" w15:restartNumberingAfterBreak="0">
    <w:nsid w:val="1B885794"/>
    <w:multiLevelType w:val="hybridMultilevel"/>
    <w:tmpl w:val="072EB2D6"/>
    <w:lvl w:ilvl="0" w:tplc="60FE901C">
      <w:start w:val="1"/>
      <w:numFmt w:val="bullet"/>
      <w:lvlText w:val=""/>
      <w:lvlJc w:val="left"/>
      <w:pPr>
        <w:ind w:left="720" w:hanging="359"/>
      </w:pPr>
      <w:rPr>
        <w:rFonts w:ascii="Symbol" w:hAnsi="Symbol" w:hint="default"/>
      </w:rPr>
    </w:lvl>
    <w:lvl w:ilvl="1" w:tplc="E822EFDE">
      <w:start w:val="1"/>
      <w:numFmt w:val="bullet"/>
      <w:lvlText w:val="o"/>
      <w:lvlJc w:val="left"/>
      <w:pPr>
        <w:ind w:left="1440" w:hanging="359"/>
      </w:pPr>
      <w:rPr>
        <w:rFonts w:ascii="Courier New" w:hAnsi="Courier New" w:cs="Courier New" w:hint="default"/>
      </w:rPr>
    </w:lvl>
    <w:lvl w:ilvl="2" w:tplc="9CB2CDBA">
      <w:start w:val="1"/>
      <w:numFmt w:val="bullet"/>
      <w:lvlText w:val=""/>
      <w:lvlJc w:val="left"/>
      <w:pPr>
        <w:ind w:left="2160" w:hanging="359"/>
      </w:pPr>
      <w:rPr>
        <w:rFonts w:ascii="Wingdings" w:hAnsi="Wingdings" w:hint="default"/>
      </w:rPr>
    </w:lvl>
    <w:lvl w:ilvl="3" w:tplc="02D4C4BC">
      <w:start w:val="1"/>
      <w:numFmt w:val="bullet"/>
      <w:lvlText w:val=""/>
      <w:lvlJc w:val="left"/>
      <w:pPr>
        <w:ind w:left="2880" w:hanging="359"/>
      </w:pPr>
      <w:rPr>
        <w:rFonts w:ascii="Symbol" w:hAnsi="Symbol" w:hint="default"/>
      </w:rPr>
    </w:lvl>
    <w:lvl w:ilvl="4" w:tplc="D2DAB0A4">
      <w:start w:val="1"/>
      <w:numFmt w:val="bullet"/>
      <w:lvlText w:val="o"/>
      <w:lvlJc w:val="left"/>
      <w:pPr>
        <w:ind w:left="3600" w:hanging="359"/>
      </w:pPr>
      <w:rPr>
        <w:rFonts w:ascii="Courier New" w:hAnsi="Courier New" w:cs="Courier New" w:hint="default"/>
      </w:rPr>
    </w:lvl>
    <w:lvl w:ilvl="5" w:tplc="1BF854B0">
      <w:start w:val="1"/>
      <w:numFmt w:val="bullet"/>
      <w:lvlText w:val=""/>
      <w:lvlJc w:val="left"/>
      <w:pPr>
        <w:ind w:left="4320" w:hanging="359"/>
      </w:pPr>
      <w:rPr>
        <w:rFonts w:ascii="Wingdings" w:hAnsi="Wingdings" w:hint="default"/>
      </w:rPr>
    </w:lvl>
    <w:lvl w:ilvl="6" w:tplc="421C9E7C">
      <w:start w:val="1"/>
      <w:numFmt w:val="bullet"/>
      <w:lvlText w:val=""/>
      <w:lvlJc w:val="left"/>
      <w:pPr>
        <w:ind w:left="5040" w:hanging="359"/>
      </w:pPr>
      <w:rPr>
        <w:rFonts w:ascii="Symbol" w:hAnsi="Symbol" w:hint="default"/>
      </w:rPr>
    </w:lvl>
    <w:lvl w:ilvl="7" w:tplc="7488F334">
      <w:start w:val="1"/>
      <w:numFmt w:val="bullet"/>
      <w:lvlText w:val="o"/>
      <w:lvlJc w:val="left"/>
      <w:pPr>
        <w:ind w:left="5760" w:hanging="359"/>
      </w:pPr>
      <w:rPr>
        <w:rFonts w:ascii="Courier New" w:hAnsi="Courier New" w:cs="Courier New" w:hint="default"/>
      </w:rPr>
    </w:lvl>
    <w:lvl w:ilvl="8" w:tplc="C6962656">
      <w:start w:val="1"/>
      <w:numFmt w:val="bullet"/>
      <w:lvlText w:val=""/>
      <w:lvlJc w:val="left"/>
      <w:pPr>
        <w:ind w:left="6480" w:hanging="359"/>
      </w:pPr>
      <w:rPr>
        <w:rFonts w:ascii="Wingdings" w:hAnsi="Wingdings" w:hint="default"/>
      </w:rPr>
    </w:lvl>
  </w:abstractNum>
  <w:abstractNum w:abstractNumId="4" w15:restartNumberingAfterBreak="0">
    <w:nsid w:val="1BF25539"/>
    <w:multiLevelType w:val="hybridMultilevel"/>
    <w:tmpl w:val="72FE1630"/>
    <w:lvl w:ilvl="0" w:tplc="7848E684">
      <w:start w:val="1"/>
      <w:numFmt w:val="bullet"/>
      <w:lvlText w:val=""/>
      <w:lvlJc w:val="left"/>
      <w:pPr>
        <w:ind w:left="720" w:hanging="359"/>
      </w:pPr>
      <w:rPr>
        <w:rFonts w:ascii="Symbol" w:hAnsi="Symbol" w:hint="default"/>
      </w:rPr>
    </w:lvl>
    <w:lvl w:ilvl="1" w:tplc="1742BCE6">
      <w:start w:val="1"/>
      <w:numFmt w:val="bullet"/>
      <w:lvlText w:val="o"/>
      <w:lvlJc w:val="left"/>
      <w:pPr>
        <w:ind w:left="1440" w:hanging="359"/>
      </w:pPr>
      <w:rPr>
        <w:rFonts w:ascii="Courier New" w:hAnsi="Courier New" w:cs="Courier New" w:hint="default"/>
      </w:rPr>
    </w:lvl>
    <w:lvl w:ilvl="2" w:tplc="7372761A">
      <w:start w:val="1"/>
      <w:numFmt w:val="bullet"/>
      <w:lvlText w:val=""/>
      <w:lvlJc w:val="left"/>
      <w:pPr>
        <w:ind w:left="2160" w:hanging="359"/>
      </w:pPr>
      <w:rPr>
        <w:rFonts w:ascii="Wingdings" w:hAnsi="Wingdings" w:hint="default"/>
      </w:rPr>
    </w:lvl>
    <w:lvl w:ilvl="3" w:tplc="42EE236C">
      <w:start w:val="1"/>
      <w:numFmt w:val="bullet"/>
      <w:lvlText w:val=""/>
      <w:lvlJc w:val="left"/>
      <w:pPr>
        <w:ind w:left="2880" w:hanging="359"/>
      </w:pPr>
      <w:rPr>
        <w:rFonts w:ascii="Symbol" w:hAnsi="Symbol" w:hint="default"/>
      </w:rPr>
    </w:lvl>
    <w:lvl w:ilvl="4" w:tplc="486E25E6">
      <w:start w:val="1"/>
      <w:numFmt w:val="bullet"/>
      <w:lvlText w:val="o"/>
      <w:lvlJc w:val="left"/>
      <w:pPr>
        <w:ind w:left="3600" w:hanging="359"/>
      </w:pPr>
      <w:rPr>
        <w:rFonts w:ascii="Courier New" w:hAnsi="Courier New" w:cs="Courier New" w:hint="default"/>
      </w:rPr>
    </w:lvl>
    <w:lvl w:ilvl="5" w:tplc="6C768A86">
      <w:start w:val="1"/>
      <w:numFmt w:val="bullet"/>
      <w:lvlText w:val=""/>
      <w:lvlJc w:val="left"/>
      <w:pPr>
        <w:ind w:left="4320" w:hanging="359"/>
      </w:pPr>
      <w:rPr>
        <w:rFonts w:ascii="Wingdings" w:hAnsi="Wingdings" w:hint="default"/>
      </w:rPr>
    </w:lvl>
    <w:lvl w:ilvl="6" w:tplc="DA2A3808">
      <w:start w:val="1"/>
      <w:numFmt w:val="bullet"/>
      <w:lvlText w:val=""/>
      <w:lvlJc w:val="left"/>
      <w:pPr>
        <w:ind w:left="5040" w:hanging="359"/>
      </w:pPr>
      <w:rPr>
        <w:rFonts w:ascii="Symbol" w:hAnsi="Symbol" w:hint="default"/>
      </w:rPr>
    </w:lvl>
    <w:lvl w:ilvl="7" w:tplc="14DA2EDA">
      <w:start w:val="1"/>
      <w:numFmt w:val="bullet"/>
      <w:lvlText w:val="o"/>
      <w:lvlJc w:val="left"/>
      <w:pPr>
        <w:ind w:left="5760" w:hanging="359"/>
      </w:pPr>
      <w:rPr>
        <w:rFonts w:ascii="Courier New" w:hAnsi="Courier New" w:cs="Courier New" w:hint="default"/>
      </w:rPr>
    </w:lvl>
    <w:lvl w:ilvl="8" w:tplc="D2106DF8">
      <w:start w:val="1"/>
      <w:numFmt w:val="bullet"/>
      <w:lvlText w:val=""/>
      <w:lvlJc w:val="left"/>
      <w:pPr>
        <w:ind w:left="6480" w:hanging="359"/>
      </w:pPr>
      <w:rPr>
        <w:rFonts w:ascii="Wingdings" w:hAnsi="Wingdings" w:hint="default"/>
      </w:rPr>
    </w:lvl>
  </w:abstractNum>
  <w:abstractNum w:abstractNumId="5" w15:restartNumberingAfterBreak="0">
    <w:nsid w:val="224B612C"/>
    <w:multiLevelType w:val="hybridMultilevel"/>
    <w:tmpl w:val="41BE79E8"/>
    <w:lvl w:ilvl="0" w:tplc="5DD05E26">
      <w:start w:val="1"/>
      <w:numFmt w:val="bullet"/>
      <w:lvlText w:val=""/>
      <w:lvlJc w:val="left"/>
      <w:pPr>
        <w:ind w:left="720" w:hanging="359"/>
      </w:pPr>
      <w:rPr>
        <w:rFonts w:ascii="Symbol" w:hAnsi="Symbol" w:hint="default"/>
      </w:rPr>
    </w:lvl>
    <w:lvl w:ilvl="1" w:tplc="35186026">
      <w:start w:val="1"/>
      <w:numFmt w:val="bullet"/>
      <w:lvlText w:val="o"/>
      <w:lvlJc w:val="left"/>
      <w:pPr>
        <w:ind w:left="1440" w:hanging="359"/>
      </w:pPr>
      <w:rPr>
        <w:rFonts w:ascii="Courier New" w:hAnsi="Courier New" w:cs="Courier New" w:hint="default"/>
      </w:rPr>
    </w:lvl>
    <w:lvl w:ilvl="2" w:tplc="11CE7328">
      <w:start w:val="1"/>
      <w:numFmt w:val="bullet"/>
      <w:lvlText w:val=""/>
      <w:lvlJc w:val="left"/>
      <w:pPr>
        <w:ind w:left="2160" w:hanging="359"/>
      </w:pPr>
      <w:rPr>
        <w:rFonts w:ascii="Wingdings" w:hAnsi="Wingdings" w:hint="default"/>
      </w:rPr>
    </w:lvl>
    <w:lvl w:ilvl="3" w:tplc="3A3A2414">
      <w:start w:val="1"/>
      <w:numFmt w:val="bullet"/>
      <w:lvlText w:val=""/>
      <w:lvlJc w:val="left"/>
      <w:pPr>
        <w:ind w:left="2880" w:hanging="359"/>
      </w:pPr>
      <w:rPr>
        <w:rFonts w:ascii="Symbol" w:hAnsi="Symbol" w:hint="default"/>
      </w:rPr>
    </w:lvl>
    <w:lvl w:ilvl="4" w:tplc="5A7CC4FC">
      <w:start w:val="1"/>
      <w:numFmt w:val="bullet"/>
      <w:lvlText w:val="o"/>
      <w:lvlJc w:val="left"/>
      <w:pPr>
        <w:ind w:left="3600" w:hanging="359"/>
      </w:pPr>
      <w:rPr>
        <w:rFonts w:ascii="Courier New" w:hAnsi="Courier New" w:cs="Courier New" w:hint="default"/>
      </w:rPr>
    </w:lvl>
    <w:lvl w:ilvl="5" w:tplc="948679EC">
      <w:start w:val="1"/>
      <w:numFmt w:val="bullet"/>
      <w:lvlText w:val=""/>
      <w:lvlJc w:val="left"/>
      <w:pPr>
        <w:ind w:left="4320" w:hanging="359"/>
      </w:pPr>
      <w:rPr>
        <w:rFonts w:ascii="Wingdings" w:hAnsi="Wingdings" w:hint="default"/>
      </w:rPr>
    </w:lvl>
    <w:lvl w:ilvl="6" w:tplc="D91A343E">
      <w:start w:val="1"/>
      <w:numFmt w:val="bullet"/>
      <w:lvlText w:val=""/>
      <w:lvlJc w:val="left"/>
      <w:pPr>
        <w:ind w:left="5040" w:hanging="359"/>
      </w:pPr>
      <w:rPr>
        <w:rFonts w:ascii="Symbol" w:hAnsi="Symbol" w:hint="default"/>
      </w:rPr>
    </w:lvl>
    <w:lvl w:ilvl="7" w:tplc="9B6854EE">
      <w:start w:val="1"/>
      <w:numFmt w:val="bullet"/>
      <w:lvlText w:val="o"/>
      <w:lvlJc w:val="left"/>
      <w:pPr>
        <w:ind w:left="5760" w:hanging="359"/>
      </w:pPr>
      <w:rPr>
        <w:rFonts w:ascii="Courier New" w:hAnsi="Courier New" w:cs="Courier New" w:hint="default"/>
      </w:rPr>
    </w:lvl>
    <w:lvl w:ilvl="8" w:tplc="94BA2716">
      <w:start w:val="1"/>
      <w:numFmt w:val="bullet"/>
      <w:lvlText w:val=""/>
      <w:lvlJc w:val="left"/>
      <w:pPr>
        <w:ind w:left="6480" w:hanging="359"/>
      </w:pPr>
      <w:rPr>
        <w:rFonts w:ascii="Wingdings" w:hAnsi="Wingdings" w:hint="default"/>
      </w:rPr>
    </w:lvl>
  </w:abstractNum>
  <w:abstractNum w:abstractNumId="6" w15:restartNumberingAfterBreak="0">
    <w:nsid w:val="255D0BFD"/>
    <w:multiLevelType w:val="hybridMultilevel"/>
    <w:tmpl w:val="33A6B19E"/>
    <w:lvl w:ilvl="0" w:tplc="A484F044">
      <w:start w:val="1"/>
      <w:numFmt w:val="bullet"/>
      <w:lvlText w:val=""/>
      <w:lvlJc w:val="left"/>
      <w:pPr>
        <w:ind w:left="720" w:hanging="359"/>
      </w:pPr>
      <w:rPr>
        <w:rFonts w:ascii="Symbol" w:hAnsi="Symbol" w:hint="default"/>
      </w:rPr>
    </w:lvl>
    <w:lvl w:ilvl="1" w:tplc="E0AE0CEC">
      <w:start w:val="1"/>
      <w:numFmt w:val="bullet"/>
      <w:lvlText w:val="o"/>
      <w:lvlJc w:val="left"/>
      <w:pPr>
        <w:ind w:left="1440" w:hanging="359"/>
      </w:pPr>
      <w:rPr>
        <w:rFonts w:ascii="Courier New" w:hAnsi="Courier New" w:cs="Courier New" w:hint="default"/>
      </w:rPr>
    </w:lvl>
    <w:lvl w:ilvl="2" w:tplc="1EAE71FA">
      <w:start w:val="1"/>
      <w:numFmt w:val="bullet"/>
      <w:lvlText w:val=""/>
      <w:lvlJc w:val="left"/>
      <w:pPr>
        <w:ind w:left="2160" w:hanging="359"/>
      </w:pPr>
      <w:rPr>
        <w:rFonts w:ascii="Wingdings" w:hAnsi="Wingdings" w:hint="default"/>
      </w:rPr>
    </w:lvl>
    <w:lvl w:ilvl="3" w:tplc="1D4AEFA4">
      <w:start w:val="1"/>
      <w:numFmt w:val="bullet"/>
      <w:lvlText w:val=""/>
      <w:lvlJc w:val="left"/>
      <w:pPr>
        <w:ind w:left="2880" w:hanging="359"/>
      </w:pPr>
      <w:rPr>
        <w:rFonts w:ascii="Symbol" w:hAnsi="Symbol" w:hint="default"/>
      </w:rPr>
    </w:lvl>
    <w:lvl w:ilvl="4" w:tplc="F1281B4E">
      <w:start w:val="1"/>
      <w:numFmt w:val="bullet"/>
      <w:lvlText w:val="o"/>
      <w:lvlJc w:val="left"/>
      <w:pPr>
        <w:ind w:left="3600" w:hanging="359"/>
      </w:pPr>
      <w:rPr>
        <w:rFonts w:ascii="Courier New" w:hAnsi="Courier New" w:cs="Courier New" w:hint="default"/>
      </w:rPr>
    </w:lvl>
    <w:lvl w:ilvl="5" w:tplc="C198963E">
      <w:start w:val="1"/>
      <w:numFmt w:val="bullet"/>
      <w:lvlText w:val=""/>
      <w:lvlJc w:val="left"/>
      <w:pPr>
        <w:ind w:left="4320" w:hanging="359"/>
      </w:pPr>
      <w:rPr>
        <w:rFonts w:ascii="Wingdings" w:hAnsi="Wingdings" w:hint="default"/>
      </w:rPr>
    </w:lvl>
    <w:lvl w:ilvl="6" w:tplc="45B225BC">
      <w:start w:val="1"/>
      <w:numFmt w:val="bullet"/>
      <w:lvlText w:val=""/>
      <w:lvlJc w:val="left"/>
      <w:pPr>
        <w:ind w:left="5040" w:hanging="359"/>
      </w:pPr>
      <w:rPr>
        <w:rFonts w:ascii="Symbol" w:hAnsi="Symbol" w:hint="default"/>
      </w:rPr>
    </w:lvl>
    <w:lvl w:ilvl="7" w:tplc="0226B2CA">
      <w:start w:val="1"/>
      <w:numFmt w:val="bullet"/>
      <w:lvlText w:val="o"/>
      <w:lvlJc w:val="left"/>
      <w:pPr>
        <w:ind w:left="5760" w:hanging="359"/>
      </w:pPr>
      <w:rPr>
        <w:rFonts w:ascii="Courier New" w:hAnsi="Courier New" w:cs="Courier New" w:hint="default"/>
      </w:rPr>
    </w:lvl>
    <w:lvl w:ilvl="8" w:tplc="7BF25C2E">
      <w:start w:val="1"/>
      <w:numFmt w:val="bullet"/>
      <w:lvlText w:val=""/>
      <w:lvlJc w:val="left"/>
      <w:pPr>
        <w:ind w:left="6480" w:hanging="359"/>
      </w:pPr>
      <w:rPr>
        <w:rFonts w:ascii="Wingdings" w:hAnsi="Wingdings" w:hint="default"/>
      </w:rPr>
    </w:lvl>
  </w:abstractNum>
  <w:abstractNum w:abstractNumId="7" w15:restartNumberingAfterBreak="0">
    <w:nsid w:val="25F8460C"/>
    <w:multiLevelType w:val="hybridMultilevel"/>
    <w:tmpl w:val="40B83A82"/>
    <w:lvl w:ilvl="0" w:tplc="B6325256">
      <w:start w:val="2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620CD6"/>
    <w:multiLevelType w:val="hybridMultilevel"/>
    <w:tmpl w:val="5DC4AA66"/>
    <w:lvl w:ilvl="0" w:tplc="787220DC">
      <w:start w:val="1"/>
      <w:numFmt w:val="bullet"/>
      <w:lvlText w:val=""/>
      <w:lvlJc w:val="left"/>
      <w:pPr>
        <w:ind w:left="720" w:hanging="359"/>
      </w:pPr>
      <w:rPr>
        <w:rFonts w:ascii="Symbol" w:hAnsi="Symbol" w:hint="default"/>
      </w:rPr>
    </w:lvl>
    <w:lvl w:ilvl="1" w:tplc="237CAC58">
      <w:start w:val="1"/>
      <w:numFmt w:val="bullet"/>
      <w:lvlText w:val="o"/>
      <w:lvlJc w:val="left"/>
      <w:pPr>
        <w:ind w:left="1440" w:hanging="359"/>
      </w:pPr>
      <w:rPr>
        <w:rFonts w:ascii="Courier New" w:hAnsi="Courier New" w:cs="Courier New" w:hint="default"/>
      </w:rPr>
    </w:lvl>
    <w:lvl w:ilvl="2" w:tplc="55343252">
      <w:start w:val="1"/>
      <w:numFmt w:val="bullet"/>
      <w:lvlText w:val=""/>
      <w:lvlJc w:val="left"/>
      <w:pPr>
        <w:ind w:left="2160" w:hanging="359"/>
      </w:pPr>
      <w:rPr>
        <w:rFonts w:ascii="Wingdings" w:hAnsi="Wingdings" w:hint="default"/>
      </w:rPr>
    </w:lvl>
    <w:lvl w:ilvl="3" w:tplc="FB6ADEBC">
      <w:start w:val="1"/>
      <w:numFmt w:val="bullet"/>
      <w:lvlText w:val=""/>
      <w:lvlJc w:val="left"/>
      <w:pPr>
        <w:ind w:left="2880" w:hanging="359"/>
      </w:pPr>
      <w:rPr>
        <w:rFonts w:ascii="Symbol" w:hAnsi="Symbol" w:hint="default"/>
      </w:rPr>
    </w:lvl>
    <w:lvl w:ilvl="4" w:tplc="77CA0946">
      <w:start w:val="1"/>
      <w:numFmt w:val="bullet"/>
      <w:lvlText w:val="o"/>
      <w:lvlJc w:val="left"/>
      <w:pPr>
        <w:ind w:left="3600" w:hanging="359"/>
      </w:pPr>
      <w:rPr>
        <w:rFonts w:ascii="Courier New" w:hAnsi="Courier New" w:cs="Courier New" w:hint="default"/>
      </w:rPr>
    </w:lvl>
    <w:lvl w:ilvl="5" w:tplc="45FAE424">
      <w:start w:val="1"/>
      <w:numFmt w:val="bullet"/>
      <w:lvlText w:val=""/>
      <w:lvlJc w:val="left"/>
      <w:pPr>
        <w:ind w:left="4320" w:hanging="359"/>
      </w:pPr>
      <w:rPr>
        <w:rFonts w:ascii="Wingdings" w:hAnsi="Wingdings" w:hint="default"/>
      </w:rPr>
    </w:lvl>
    <w:lvl w:ilvl="6" w:tplc="E8E2AD34">
      <w:start w:val="1"/>
      <w:numFmt w:val="bullet"/>
      <w:lvlText w:val=""/>
      <w:lvlJc w:val="left"/>
      <w:pPr>
        <w:ind w:left="5040" w:hanging="359"/>
      </w:pPr>
      <w:rPr>
        <w:rFonts w:ascii="Symbol" w:hAnsi="Symbol" w:hint="default"/>
      </w:rPr>
    </w:lvl>
    <w:lvl w:ilvl="7" w:tplc="558C6F1C">
      <w:start w:val="1"/>
      <w:numFmt w:val="bullet"/>
      <w:lvlText w:val="o"/>
      <w:lvlJc w:val="left"/>
      <w:pPr>
        <w:ind w:left="5760" w:hanging="359"/>
      </w:pPr>
      <w:rPr>
        <w:rFonts w:ascii="Courier New" w:hAnsi="Courier New" w:cs="Courier New" w:hint="default"/>
      </w:rPr>
    </w:lvl>
    <w:lvl w:ilvl="8" w:tplc="006EE326">
      <w:start w:val="1"/>
      <w:numFmt w:val="bullet"/>
      <w:lvlText w:val=""/>
      <w:lvlJc w:val="left"/>
      <w:pPr>
        <w:ind w:left="6480" w:hanging="359"/>
      </w:pPr>
      <w:rPr>
        <w:rFonts w:ascii="Wingdings" w:hAnsi="Wingdings" w:hint="default"/>
      </w:rPr>
    </w:lvl>
  </w:abstractNum>
  <w:abstractNum w:abstractNumId="9" w15:restartNumberingAfterBreak="0">
    <w:nsid w:val="2A7C205F"/>
    <w:multiLevelType w:val="hybridMultilevel"/>
    <w:tmpl w:val="178A8734"/>
    <w:lvl w:ilvl="0" w:tplc="5292436E">
      <w:start w:val="1"/>
      <w:numFmt w:val="bullet"/>
      <w:lvlText w:val=""/>
      <w:lvlJc w:val="left"/>
      <w:pPr>
        <w:ind w:left="720" w:hanging="359"/>
      </w:pPr>
      <w:rPr>
        <w:rFonts w:ascii="Symbol" w:hAnsi="Symbol" w:hint="default"/>
      </w:rPr>
    </w:lvl>
    <w:lvl w:ilvl="1" w:tplc="568CBB7E">
      <w:start w:val="1"/>
      <w:numFmt w:val="bullet"/>
      <w:lvlText w:val="o"/>
      <w:lvlJc w:val="left"/>
      <w:pPr>
        <w:ind w:left="1440" w:hanging="359"/>
      </w:pPr>
      <w:rPr>
        <w:rFonts w:ascii="Courier New" w:hAnsi="Courier New" w:cs="Courier New" w:hint="default"/>
      </w:rPr>
    </w:lvl>
    <w:lvl w:ilvl="2" w:tplc="779E5FD2">
      <w:start w:val="1"/>
      <w:numFmt w:val="bullet"/>
      <w:lvlText w:val=""/>
      <w:lvlJc w:val="left"/>
      <w:pPr>
        <w:ind w:left="2160" w:hanging="359"/>
      </w:pPr>
      <w:rPr>
        <w:rFonts w:ascii="Wingdings" w:hAnsi="Wingdings" w:hint="default"/>
      </w:rPr>
    </w:lvl>
    <w:lvl w:ilvl="3" w:tplc="82520FD8">
      <w:start w:val="1"/>
      <w:numFmt w:val="bullet"/>
      <w:lvlText w:val=""/>
      <w:lvlJc w:val="left"/>
      <w:pPr>
        <w:ind w:left="2880" w:hanging="359"/>
      </w:pPr>
      <w:rPr>
        <w:rFonts w:ascii="Symbol" w:hAnsi="Symbol" w:hint="default"/>
      </w:rPr>
    </w:lvl>
    <w:lvl w:ilvl="4" w:tplc="35205AB4">
      <w:start w:val="1"/>
      <w:numFmt w:val="bullet"/>
      <w:lvlText w:val="o"/>
      <w:lvlJc w:val="left"/>
      <w:pPr>
        <w:ind w:left="3600" w:hanging="359"/>
      </w:pPr>
      <w:rPr>
        <w:rFonts w:ascii="Courier New" w:hAnsi="Courier New" w:cs="Courier New" w:hint="default"/>
      </w:rPr>
    </w:lvl>
    <w:lvl w:ilvl="5" w:tplc="31A4C51A">
      <w:start w:val="1"/>
      <w:numFmt w:val="bullet"/>
      <w:lvlText w:val=""/>
      <w:lvlJc w:val="left"/>
      <w:pPr>
        <w:ind w:left="4320" w:hanging="359"/>
      </w:pPr>
      <w:rPr>
        <w:rFonts w:ascii="Wingdings" w:hAnsi="Wingdings" w:hint="default"/>
      </w:rPr>
    </w:lvl>
    <w:lvl w:ilvl="6" w:tplc="25F46908">
      <w:start w:val="1"/>
      <w:numFmt w:val="bullet"/>
      <w:lvlText w:val=""/>
      <w:lvlJc w:val="left"/>
      <w:pPr>
        <w:ind w:left="5040" w:hanging="359"/>
      </w:pPr>
      <w:rPr>
        <w:rFonts w:ascii="Symbol" w:hAnsi="Symbol" w:hint="default"/>
      </w:rPr>
    </w:lvl>
    <w:lvl w:ilvl="7" w:tplc="F0B8692A">
      <w:start w:val="1"/>
      <w:numFmt w:val="bullet"/>
      <w:lvlText w:val="o"/>
      <w:lvlJc w:val="left"/>
      <w:pPr>
        <w:ind w:left="5760" w:hanging="359"/>
      </w:pPr>
      <w:rPr>
        <w:rFonts w:ascii="Courier New" w:hAnsi="Courier New" w:cs="Courier New" w:hint="default"/>
      </w:rPr>
    </w:lvl>
    <w:lvl w:ilvl="8" w:tplc="D744F062">
      <w:start w:val="1"/>
      <w:numFmt w:val="bullet"/>
      <w:lvlText w:val=""/>
      <w:lvlJc w:val="left"/>
      <w:pPr>
        <w:ind w:left="6480" w:hanging="359"/>
      </w:pPr>
      <w:rPr>
        <w:rFonts w:ascii="Wingdings" w:hAnsi="Wingdings" w:hint="default"/>
      </w:rPr>
    </w:lvl>
  </w:abstractNum>
  <w:abstractNum w:abstractNumId="10" w15:restartNumberingAfterBreak="0">
    <w:nsid w:val="2EBA410D"/>
    <w:multiLevelType w:val="multilevel"/>
    <w:tmpl w:val="BF7686CA"/>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11" w15:restartNumberingAfterBreak="0">
    <w:nsid w:val="30FC72F5"/>
    <w:multiLevelType w:val="hybridMultilevel"/>
    <w:tmpl w:val="C03AE4A0"/>
    <w:lvl w:ilvl="0" w:tplc="56267996">
      <w:start w:val="1"/>
      <w:numFmt w:val="bullet"/>
      <w:lvlText w:val=""/>
      <w:lvlJc w:val="left"/>
      <w:pPr>
        <w:ind w:left="360" w:hanging="359"/>
      </w:pPr>
      <w:rPr>
        <w:rFonts w:ascii="Symbol" w:hAnsi="Symbol" w:hint="default"/>
      </w:rPr>
    </w:lvl>
    <w:lvl w:ilvl="1" w:tplc="D14006AE">
      <w:start w:val="1"/>
      <w:numFmt w:val="bullet"/>
      <w:lvlText w:val="o"/>
      <w:lvlJc w:val="left"/>
      <w:pPr>
        <w:ind w:left="1080" w:hanging="359"/>
      </w:pPr>
      <w:rPr>
        <w:rFonts w:ascii="Courier New" w:hAnsi="Courier New" w:cs="Courier New" w:hint="default"/>
      </w:rPr>
    </w:lvl>
    <w:lvl w:ilvl="2" w:tplc="83827772">
      <w:start w:val="1"/>
      <w:numFmt w:val="bullet"/>
      <w:lvlText w:val=""/>
      <w:lvlJc w:val="left"/>
      <w:pPr>
        <w:ind w:left="1800" w:hanging="359"/>
      </w:pPr>
      <w:rPr>
        <w:rFonts w:ascii="Wingdings" w:hAnsi="Wingdings" w:hint="default"/>
      </w:rPr>
    </w:lvl>
    <w:lvl w:ilvl="3" w:tplc="DEACFAF4">
      <w:start w:val="1"/>
      <w:numFmt w:val="bullet"/>
      <w:lvlText w:val=""/>
      <w:lvlJc w:val="left"/>
      <w:pPr>
        <w:ind w:left="2520" w:hanging="359"/>
      </w:pPr>
      <w:rPr>
        <w:rFonts w:ascii="Symbol" w:hAnsi="Symbol" w:hint="default"/>
      </w:rPr>
    </w:lvl>
    <w:lvl w:ilvl="4" w:tplc="EE90C2CA">
      <w:start w:val="1"/>
      <w:numFmt w:val="bullet"/>
      <w:lvlText w:val="o"/>
      <w:lvlJc w:val="left"/>
      <w:pPr>
        <w:ind w:left="3240" w:hanging="359"/>
      </w:pPr>
      <w:rPr>
        <w:rFonts w:ascii="Courier New" w:hAnsi="Courier New" w:cs="Courier New" w:hint="default"/>
      </w:rPr>
    </w:lvl>
    <w:lvl w:ilvl="5" w:tplc="385C79F6">
      <w:start w:val="1"/>
      <w:numFmt w:val="bullet"/>
      <w:lvlText w:val=""/>
      <w:lvlJc w:val="left"/>
      <w:pPr>
        <w:ind w:left="3960" w:hanging="359"/>
      </w:pPr>
      <w:rPr>
        <w:rFonts w:ascii="Wingdings" w:hAnsi="Wingdings" w:hint="default"/>
      </w:rPr>
    </w:lvl>
    <w:lvl w:ilvl="6" w:tplc="34109872">
      <w:start w:val="1"/>
      <w:numFmt w:val="bullet"/>
      <w:lvlText w:val=""/>
      <w:lvlJc w:val="left"/>
      <w:pPr>
        <w:ind w:left="4680" w:hanging="359"/>
      </w:pPr>
      <w:rPr>
        <w:rFonts w:ascii="Symbol" w:hAnsi="Symbol" w:hint="default"/>
      </w:rPr>
    </w:lvl>
    <w:lvl w:ilvl="7" w:tplc="D0C6B51E">
      <w:start w:val="1"/>
      <w:numFmt w:val="bullet"/>
      <w:lvlText w:val="o"/>
      <w:lvlJc w:val="left"/>
      <w:pPr>
        <w:ind w:left="5400" w:hanging="359"/>
      </w:pPr>
      <w:rPr>
        <w:rFonts w:ascii="Courier New" w:hAnsi="Courier New" w:cs="Courier New" w:hint="default"/>
      </w:rPr>
    </w:lvl>
    <w:lvl w:ilvl="8" w:tplc="E7FE953C">
      <w:start w:val="1"/>
      <w:numFmt w:val="bullet"/>
      <w:lvlText w:val=""/>
      <w:lvlJc w:val="left"/>
      <w:pPr>
        <w:ind w:left="6120" w:hanging="359"/>
      </w:pPr>
      <w:rPr>
        <w:rFonts w:ascii="Wingdings" w:hAnsi="Wingdings" w:hint="default"/>
      </w:rPr>
    </w:lvl>
  </w:abstractNum>
  <w:abstractNum w:abstractNumId="12" w15:restartNumberingAfterBreak="0">
    <w:nsid w:val="3A162891"/>
    <w:multiLevelType w:val="hybridMultilevel"/>
    <w:tmpl w:val="F014CC8A"/>
    <w:lvl w:ilvl="0" w:tplc="72580408">
      <w:start w:val="1"/>
      <w:numFmt w:val="bullet"/>
      <w:lvlText w:val=""/>
      <w:lvlJc w:val="left"/>
      <w:pPr>
        <w:ind w:left="720" w:hanging="359"/>
      </w:pPr>
      <w:rPr>
        <w:rFonts w:ascii="Symbol" w:hAnsi="Symbol" w:hint="default"/>
      </w:rPr>
    </w:lvl>
    <w:lvl w:ilvl="1" w:tplc="07B0556C">
      <w:start w:val="1"/>
      <w:numFmt w:val="bullet"/>
      <w:lvlText w:val="o"/>
      <w:lvlJc w:val="left"/>
      <w:pPr>
        <w:ind w:left="1440" w:hanging="359"/>
      </w:pPr>
      <w:rPr>
        <w:rFonts w:ascii="Courier New" w:hAnsi="Courier New" w:cs="Courier New" w:hint="default"/>
      </w:rPr>
    </w:lvl>
    <w:lvl w:ilvl="2" w:tplc="9892BCC6">
      <w:start w:val="1"/>
      <w:numFmt w:val="bullet"/>
      <w:lvlText w:val=""/>
      <w:lvlJc w:val="left"/>
      <w:pPr>
        <w:ind w:left="2160" w:hanging="359"/>
      </w:pPr>
      <w:rPr>
        <w:rFonts w:ascii="Wingdings" w:hAnsi="Wingdings" w:hint="default"/>
      </w:rPr>
    </w:lvl>
    <w:lvl w:ilvl="3" w:tplc="814E12CE">
      <w:start w:val="1"/>
      <w:numFmt w:val="bullet"/>
      <w:lvlText w:val=""/>
      <w:lvlJc w:val="left"/>
      <w:pPr>
        <w:ind w:left="2880" w:hanging="359"/>
      </w:pPr>
      <w:rPr>
        <w:rFonts w:ascii="Symbol" w:hAnsi="Symbol" w:hint="default"/>
      </w:rPr>
    </w:lvl>
    <w:lvl w:ilvl="4" w:tplc="F0E4E7D4">
      <w:start w:val="1"/>
      <w:numFmt w:val="bullet"/>
      <w:lvlText w:val="o"/>
      <w:lvlJc w:val="left"/>
      <w:pPr>
        <w:ind w:left="3600" w:hanging="359"/>
      </w:pPr>
      <w:rPr>
        <w:rFonts w:ascii="Courier New" w:hAnsi="Courier New" w:cs="Courier New" w:hint="default"/>
      </w:rPr>
    </w:lvl>
    <w:lvl w:ilvl="5" w:tplc="4D1458A4">
      <w:start w:val="1"/>
      <w:numFmt w:val="bullet"/>
      <w:lvlText w:val=""/>
      <w:lvlJc w:val="left"/>
      <w:pPr>
        <w:ind w:left="4320" w:hanging="359"/>
      </w:pPr>
      <w:rPr>
        <w:rFonts w:ascii="Wingdings" w:hAnsi="Wingdings" w:hint="default"/>
      </w:rPr>
    </w:lvl>
    <w:lvl w:ilvl="6" w:tplc="FCBC5B9E">
      <w:start w:val="1"/>
      <w:numFmt w:val="bullet"/>
      <w:lvlText w:val=""/>
      <w:lvlJc w:val="left"/>
      <w:pPr>
        <w:ind w:left="5040" w:hanging="359"/>
      </w:pPr>
      <w:rPr>
        <w:rFonts w:ascii="Symbol" w:hAnsi="Symbol" w:hint="default"/>
      </w:rPr>
    </w:lvl>
    <w:lvl w:ilvl="7" w:tplc="1780EEE0">
      <w:start w:val="1"/>
      <w:numFmt w:val="bullet"/>
      <w:lvlText w:val="o"/>
      <w:lvlJc w:val="left"/>
      <w:pPr>
        <w:ind w:left="5760" w:hanging="359"/>
      </w:pPr>
      <w:rPr>
        <w:rFonts w:ascii="Courier New" w:hAnsi="Courier New" w:cs="Courier New" w:hint="default"/>
      </w:rPr>
    </w:lvl>
    <w:lvl w:ilvl="8" w:tplc="89145D4A">
      <w:start w:val="1"/>
      <w:numFmt w:val="bullet"/>
      <w:lvlText w:val=""/>
      <w:lvlJc w:val="left"/>
      <w:pPr>
        <w:ind w:left="6480" w:hanging="359"/>
      </w:pPr>
      <w:rPr>
        <w:rFonts w:ascii="Wingdings" w:hAnsi="Wingdings" w:hint="default"/>
      </w:rPr>
    </w:lvl>
  </w:abstractNum>
  <w:abstractNum w:abstractNumId="13" w15:restartNumberingAfterBreak="0">
    <w:nsid w:val="3C611E39"/>
    <w:multiLevelType w:val="hybridMultilevel"/>
    <w:tmpl w:val="68E6A9AE"/>
    <w:lvl w:ilvl="0" w:tplc="E7CADCC6">
      <w:start w:val="1"/>
      <w:numFmt w:val="bullet"/>
      <w:lvlText w:val=""/>
      <w:lvlJc w:val="left"/>
      <w:pPr>
        <w:ind w:left="720" w:hanging="359"/>
      </w:pPr>
      <w:rPr>
        <w:rFonts w:ascii="Symbol" w:hAnsi="Symbol" w:hint="default"/>
      </w:rPr>
    </w:lvl>
    <w:lvl w:ilvl="1" w:tplc="4544C552">
      <w:start w:val="1"/>
      <w:numFmt w:val="bullet"/>
      <w:lvlText w:val="o"/>
      <w:lvlJc w:val="left"/>
      <w:pPr>
        <w:ind w:left="1440" w:hanging="359"/>
      </w:pPr>
      <w:rPr>
        <w:rFonts w:ascii="Courier New" w:hAnsi="Courier New" w:cs="Courier New" w:hint="default"/>
      </w:rPr>
    </w:lvl>
    <w:lvl w:ilvl="2" w:tplc="6F28E122">
      <w:start w:val="1"/>
      <w:numFmt w:val="bullet"/>
      <w:lvlText w:val=""/>
      <w:lvlJc w:val="left"/>
      <w:pPr>
        <w:ind w:left="2160" w:hanging="359"/>
      </w:pPr>
      <w:rPr>
        <w:rFonts w:ascii="Wingdings" w:hAnsi="Wingdings" w:hint="default"/>
      </w:rPr>
    </w:lvl>
    <w:lvl w:ilvl="3" w:tplc="742AF272">
      <w:start w:val="1"/>
      <w:numFmt w:val="bullet"/>
      <w:lvlText w:val=""/>
      <w:lvlJc w:val="left"/>
      <w:pPr>
        <w:ind w:left="2880" w:hanging="359"/>
      </w:pPr>
      <w:rPr>
        <w:rFonts w:ascii="Symbol" w:hAnsi="Symbol" w:hint="default"/>
      </w:rPr>
    </w:lvl>
    <w:lvl w:ilvl="4" w:tplc="BAE0DD32">
      <w:start w:val="1"/>
      <w:numFmt w:val="bullet"/>
      <w:lvlText w:val="o"/>
      <w:lvlJc w:val="left"/>
      <w:pPr>
        <w:ind w:left="3600" w:hanging="359"/>
      </w:pPr>
      <w:rPr>
        <w:rFonts w:ascii="Courier New" w:hAnsi="Courier New" w:cs="Courier New" w:hint="default"/>
      </w:rPr>
    </w:lvl>
    <w:lvl w:ilvl="5" w:tplc="4CB05BDC">
      <w:start w:val="1"/>
      <w:numFmt w:val="bullet"/>
      <w:lvlText w:val=""/>
      <w:lvlJc w:val="left"/>
      <w:pPr>
        <w:ind w:left="4320" w:hanging="359"/>
      </w:pPr>
      <w:rPr>
        <w:rFonts w:ascii="Wingdings" w:hAnsi="Wingdings" w:hint="default"/>
      </w:rPr>
    </w:lvl>
    <w:lvl w:ilvl="6" w:tplc="7CA2F692">
      <w:start w:val="1"/>
      <w:numFmt w:val="bullet"/>
      <w:lvlText w:val=""/>
      <w:lvlJc w:val="left"/>
      <w:pPr>
        <w:ind w:left="5040" w:hanging="359"/>
      </w:pPr>
      <w:rPr>
        <w:rFonts w:ascii="Symbol" w:hAnsi="Symbol" w:hint="default"/>
      </w:rPr>
    </w:lvl>
    <w:lvl w:ilvl="7" w:tplc="D294132E">
      <w:start w:val="1"/>
      <w:numFmt w:val="bullet"/>
      <w:lvlText w:val="o"/>
      <w:lvlJc w:val="left"/>
      <w:pPr>
        <w:ind w:left="5760" w:hanging="359"/>
      </w:pPr>
      <w:rPr>
        <w:rFonts w:ascii="Courier New" w:hAnsi="Courier New" w:cs="Courier New" w:hint="default"/>
      </w:rPr>
    </w:lvl>
    <w:lvl w:ilvl="8" w:tplc="1932E660">
      <w:start w:val="1"/>
      <w:numFmt w:val="bullet"/>
      <w:lvlText w:val=""/>
      <w:lvlJc w:val="left"/>
      <w:pPr>
        <w:ind w:left="6480" w:hanging="359"/>
      </w:pPr>
      <w:rPr>
        <w:rFonts w:ascii="Wingdings" w:hAnsi="Wingdings" w:hint="default"/>
      </w:rPr>
    </w:lvl>
  </w:abstractNum>
  <w:abstractNum w:abstractNumId="14" w15:restartNumberingAfterBreak="0">
    <w:nsid w:val="3D3E3DA6"/>
    <w:multiLevelType w:val="hybridMultilevel"/>
    <w:tmpl w:val="89223F1C"/>
    <w:lvl w:ilvl="0" w:tplc="77429916">
      <w:start w:val="1"/>
      <w:numFmt w:val="bullet"/>
      <w:lvlText w:val=""/>
      <w:lvlJc w:val="left"/>
      <w:pPr>
        <w:ind w:left="207" w:hanging="359"/>
      </w:pPr>
      <w:rPr>
        <w:rFonts w:ascii="Symbol" w:hAnsi="Symbol" w:hint="default"/>
      </w:rPr>
    </w:lvl>
    <w:lvl w:ilvl="1" w:tplc="623881D2">
      <w:start w:val="1"/>
      <w:numFmt w:val="bullet"/>
      <w:lvlText w:val="o"/>
      <w:lvlJc w:val="left"/>
      <w:pPr>
        <w:ind w:left="927" w:hanging="359"/>
      </w:pPr>
      <w:rPr>
        <w:rFonts w:ascii="Courier New" w:hAnsi="Courier New" w:cs="Courier New" w:hint="default"/>
      </w:rPr>
    </w:lvl>
    <w:lvl w:ilvl="2" w:tplc="C130BF9C">
      <w:start w:val="1"/>
      <w:numFmt w:val="bullet"/>
      <w:lvlText w:val=""/>
      <w:lvlJc w:val="left"/>
      <w:pPr>
        <w:ind w:left="1647" w:hanging="359"/>
      </w:pPr>
      <w:rPr>
        <w:rFonts w:ascii="Wingdings" w:hAnsi="Wingdings" w:hint="default"/>
      </w:rPr>
    </w:lvl>
    <w:lvl w:ilvl="3" w:tplc="3978FE0A">
      <w:start w:val="1"/>
      <w:numFmt w:val="bullet"/>
      <w:lvlText w:val=""/>
      <w:lvlJc w:val="left"/>
      <w:pPr>
        <w:ind w:left="2367" w:hanging="359"/>
      </w:pPr>
      <w:rPr>
        <w:rFonts w:ascii="Symbol" w:hAnsi="Symbol" w:hint="default"/>
      </w:rPr>
    </w:lvl>
    <w:lvl w:ilvl="4" w:tplc="727A253A">
      <w:start w:val="1"/>
      <w:numFmt w:val="bullet"/>
      <w:lvlText w:val="o"/>
      <w:lvlJc w:val="left"/>
      <w:pPr>
        <w:ind w:left="3087" w:hanging="359"/>
      </w:pPr>
      <w:rPr>
        <w:rFonts w:ascii="Courier New" w:hAnsi="Courier New" w:cs="Courier New" w:hint="default"/>
      </w:rPr>
    </w:lvl>
    <w:lvl w:ilvl="5" w:tplc="ABFA1CF0">
      <w:start w:val="1"/>
      <w:numFmt w:val="bullet"/>
      <w:lvlText w:val=""/>
      <w:lvlJc w:val="left"/>
      <w:pPr>
        <w:ind w:left="3807" w:hanging="359"/>
      </w:pPr>
      <w:rPr>
        <w:rFonts w:ascii="Wingdings" w:hAnsi="Wingdings" w:hint="default"/>
      </w:rPr>
    </w:lvl>
    <w:lvl w:ilvl="6" w:tplc="7904040E">
      <w:start w:val="1"/>
      <w:numFmt w:val="bullet"/>
      <w:lvlText w:val=""/>
      <w:lvlJc w:val="left"/>
      <w:pPr>
        <w:ind w:left="4527" w:hanging="359"/>
      </w:pPr>
      <w:rPr>
        <w:rFonts w:ascii="Symbol" w:hAnsi="Symbol" w:hint="default"/>
      </w:rPr>
    </w:lvl>
    <w:lvl w:ilvl="7" w:tplc="C67031D0">
      <w:start w:val="1"/>
      <w:numFmt w:val="bullet"/>
      <w:lvlText w:val="o"/>
      <w:lvlJc w:val="left"/>
      <w:pPr>
        <w:ind w:left="5247" w:hanging="359"/>
      </w:pPr>
      <w:rPr>
        <w:rFonts w:ascii="Courier New" w:hAnsi="Courier New" w:cs="Courier New" w:hint="default"/>
      </w:rPr>
    </w:lvl>
    <w:lvl w:ilvl="8" w:tplc="7552495C">
      <w:start w:val="1"/>
      <w:numFmt w:val="bullet"/>
      <w:lvlText w:val=""/>
      <w:lvlJc w:val="left"/>
      <w:pPr>
        <w:ind w:left="5967" w:hanging="359"/>
      </w:pPr>
      <w:rPr>
        <w:rFonts w:ascii="Wingdings" w:hAnsi="Wingdings" w:hint="default"/>
      </w:rPr>
    </w:lvl>
  </w:abstractNum>
  <w:abstractNum w:abstractNumId="15" w15:restartNumberingAfterBreak="0">
    <w:nsid w:val="3F2357DA"/>
    <w:multiLevelType w:val="hybridMultilevel"/>
    <w:tmpl w:val="18745A08"/>
    <w:lvl w:ilvl="0" w:tplc="3904AC1C">
      <w:start w:val="1"/>
      <w:numFmt w:val="bullet"/>
      <w:lvlText w:val=""/>
      <w:lvlJc w:val="left"/>
      <w:pPr>
        <w:ind w:left="720" w:hanging="359"/>
      </w:pPr>
      <w:rPr>
        <w:rFonts w:ascii="Symbol" w:hAnsi="Symbol" w:hint="default"/>
      </w:rPr>
    </w:lvl>
    <w:lvl w:ilvl="1" w:tplc="34D2E5BE">
      <w:start w:val="1"/>
      <w:numFmt w:val="bullet"/>
      <w:lvlText w:val="o"/>
      <w:lvlJc w:val="left"/>
      <w:pPr>
        <w:ind w:left="1440" w:hanging="359"/>
      </w:pPr>
      <w:rPr>
        <w:rFonts w:ascii="Courier New" w:hAnsi="Courier New" w:cs="Courier New" w:hint="default"/>
      </w:rPr>
    </w:lvl>
    <w:lvl w:ilvl="2" w:tplc="47C6CABA">
      <w:start w:val="1"/>
      <w:numFmt w:val="bullet"/>
      <w:lvlText w:val=""/>
      <w:lvlJc w:val="left"/>
      <w:pPr>
        <w:ind w:left="2160" w:hanging="359"/>
      </w:pPr>
      <w:rPr>
        <w:rFonts w:ascii="Wingdings" w:hAnsi="Wingdings" w:hint="default"/>
      </w:rPr>
    </w:lvl>
    <w:lvl w:ilvl="3" w:tplc="EDCE7698">
      <w:start w:val="1"/>
      <w:numFmt w:val="bullet"/>
      <w:lvlText w:val=""/>
      <w:lvlJc w:val="left"/>
      <w:pPr>
        <w:ind w:left="2880" w:hanging="359"/>
      </w:pPr>
      <w:rPr>
        <w:rFonts w:ascii="Symbol" w:hAnsi="Symbol" w:hint="default"/>
      </w:rPr>
    </w:lvl>
    <w:lvl w:ilvl="4" w:tplc="41362936">
      <w:start w:val="1"/>
      <w:numFmt w:val="bullet"/>
      <w:lvlText w:val="o"/>
      <w:lvlJc w:val="left"/>
      <w:pPr>
        <w:ind w:left="3600" w:hanging="359"/>
      </w:pPr>
      <w:rPr>
        <w:rFonts w:ascii="Courier New" w:hAnsi="Courier New" w:cs="Courier New" w:hint="default"/>
      </w:rPr>
    </w:lvl>
    <w:lvl w:ilvl="5" w:tplc="5B148510">
      <w:start w:val="1"/>
      <w:numFmt w:val="bullet"/>
      <w:lvlText w:val=""/>
      <w:lvlJc w:val="left"/>
      <w:pPr>
        <w:ind w:left="4320" w:hanging="359"/>
      </w:pPr>
      <w:rPr>
        <w:rFonts w:ascii="Wingdings" w:hAnsi="Wingdings" w:hint="default"/>
      </w:rPr>
    </w:lvl>
    <w:lvl w:ilvl="6" w:tplc="4656C192">
      <w:start w:val="1"/>
      <w:numFmt w:val="bullet"/>
      <w:lvlText w:val=""/>
      <w:lvlJc w:val="left"/>
      <w:pPr>
        <w:ind w:left="5040" w:hanging="359"/>
      </w:pPr>
      <w:rPr>
        <w:rFonts w:ascii="Symbol" w:hAnsi="Symbol" w:hint="default"/>
      </w:rPr>
    </w:lvl>
    <w:lvl w:ilvl="7" w:tplc="72524978">
      <w:start w:val="1"/>
      <w:numFmt w:val="bullet"/>
      <w:lvlText w:val="o"/>
      <w:lvlJc w:val="left"/>
      <w:pPr>
        <w:ind w:left="5760" w:hanging="359"/>
      </w:pPr>
      <w:rPr>
        <w:rFonts w:ascii="Courier New" w:hAnsi="Courier New" w:cs="Courier New" w:hint="default"/>
      </w:rPr>
    </w:lvl>
    <w:lvl w:ilvl="8" w:tplc="17D21AC0">
      <w:start w:val="1"/>
      <w:numFmt w:val="bullet"/>
      <w:lvlText w:val=""/>
      <w:lvlJc w:val="left"/>
      <w:pPr>
        <w:ind w:left="6480" w:hanging="359"/>
      </w:pPr>
      <w:rPr>
        <w:rFonts w:ascii="Wingdings" w:hAnsi="Wingdings" w:hint="default"/>
      </w:rPr>
    </w:lvl>
  </w:abstractNum>
  <w:abstractNum w:abstractNumId="16" w15:restartNumberingAfterBreak="0">
    <w:nsid w:val="405834FC"/>
    <w:multiLevelType w:val="hybridMultilevel"/>
    <w:tmpl w:val="A758825E"/>
    <w:lvl w:ilvl="0" w:tplc="EEDAD402">
      <w:start w:val="1"/>
      <w:numFmt w:val="bullet"/>
      <w:lvlText w:val=""/>
      <w:lvlJc w:val="left"/>
      <w:pPr>
        <w:ind w:left="720" w:hanging="359"/>
      </w:pPr>
      <w:rPr>
        <w:rFonts w:ascii="Symbol" w:hAnsi="Symbol" w:hint="default"/>
      </w:rPr>
    </w:lvl>
    <w:lvl w:ilvl="1" w:tplc="C694CDD0">
      <w:start w:val="1"/>
      <w:numFmt w:val="bullet"/>
      <w:lvlText w:val="o"/>
      <w:lvlJc w:val="left"/>
      <w:pPr>
        <w:ind w:left="1440" w:hanging="359"/>
      </w:pPr>
      <w:rPr>
        <w:rFonts w:ascii="Courier New" w:hAnsi="Courier New" w:cs="Courier New" w:hint="default"/>
      </w:rPr>
    </w:lvl>
    <w:lvl w:ilvl="2" w:tplc="5D4C8020">
      <w:start w:val="1"/>
      <w:numFmt w:val="bullet"/>
      <w:lvlText w:val=""/>
      <w:lvlJc w:val="left"/>
      <w:pPr>
        <w:ind w:left="2160" w:hanging="359"/>
      </w:pPr>
      <w:rPr>
        <w:rFonts w:ascii="Wingdings" w:hAnsi="Wingdings" w:hint="default"/>
      </w:rPr>
    </w:lvl>
    <w:lvl w:ilvl="3" w:tplc="E8047C62">
      <w:start w:val="1"/>
      <w:numFmt w:val="bullet"/>
      <w:lvlText w:val=""/>
      <w:lvlJc w:val="left"/>
      <w:pPr>
        <w:ind w:left="2880" w:hanging="359"/>
      </w:pPr>
      <w:rPr>
        <w:rFonts w:ascii="Symbol" w:hAnsi="Symbol" w:hint="default"/>
      </w:rPr>
    </w:lvl>
    <w:lvl w:ilvl="4" w:tplc="5C2EB87E">
      <w:start w:val="1"/>
      <w:numFmt w:val="bullet"/>
      <w:lvlText w:val="o"/>
      <w:lvlJc w:val="left"/>
      <w:pPr>
        <w:ind w:left="3600" w:hanging="359"/>
      </w:pPr>
      <w:rPr>
        <w:rFonts w:ascii="Courier New" w:hAnsi="Courier New" w:cs="Courier New" w:hint="default"/>
      </w:rPr>
    </w:lvl>
    <w:lvl w:ilvl="5" w:tplc="354E79A8">
      <w:start w:val="1"/>
      <w:numFmt w:val="bullet"/>
      <w:lvlText w:val=""/>
      <w:lvlJc w:val="left"/>
      <w:pPr>
        <w:ind w:left="4320" w:hanging="359"/>
      </w:pPr>
      <w:rPr>
        <w:rFonts w:ascii="Wingdings" w:hAnsi="Wingdings" w:hint="default"/>
      </w:rPr>
    </w:lvl>
    <w:lvl w:ilvl="6" w:tplc="859E61C0">
      <w:start w:val="1"/>
      <w:numFmt w:val="bullet"/>
      <w:lvlText w:val=""/>
      <w:lvlJc w:val="left"/>
      <w:pPr>
        <w:ind w:left="5040" w:hanging="359"/>
      </w:pPr>
      <w:rPr>
        <w:rFonts w:ascii="Symbol" w:hAnsi="Symbol" w:hint="default"/>
      </w:rPr>
    </w:lvl>
    <w:lvl w:ilvl="7" w:tplc="A06CF408">
      <w:start w:val="1"/>
      <w:numFmt w:val="bullet"/>
      <w:lvlText w:val="o"/>
      <w:lvlJc w:val="left"/>
      <w:pPr>
        <w:ind w:left="5760" w:hanging="359"/>
      </w:pPr>
      <w:rPr>
        <w:rFonts w:ascii="Courier New" w:hAnsi="Courier New" w:cs="Courier New" w:hint="default"/>
      </w:rPr>
    </w:lvl>
    <w:lvl w:ilvl="8" w:tplc="9B241D08">
      <w:start w:val="1"/>
      <w:numFmt w:val="bullet"/>
      <w:lvlText w:val=""/>
      <w:lvlJc w:val="left"/>
      <w:pPr>
        <w:ind w:left="6480" w:hanging="359"/>
      </w:pPr>
      <w:rPr>
        <w:rFonts w:ascii="Wingdings" w:hAnsi="Wingdings" w:hint="default"/>
      </w:rPr>
    </w:lvl>
  </w:abstractNum>
  <w:abstractNum w:abstractNumId="17" w15:restartNumberingAfterBreak="0">
    <w:nsid w:val="4106534B"/>
    <w:multiLevelType w:val="hybridMultilevel"/>
    <w:tmpl w:val="6E5E8972"/>
    <w:lvl w:ilvl="0" w:tplc="3C563C2A">
      <w:start w:val="1"/>
      <w:numFmt w:val="bullet"/>
      <w:lvlText w:val=""/>
      <w:lvlJc w:val="left"/>
      <w:pPr>
        <w:ind w:left="720" w:hanging="359"/>
      </w:pPr>
      <w:rPr>
        <w:rFonts w:ascii="Symbol" w:hAnsi="Symbol" w:hint="default"/>
      </w:rPr>
    </w:lvl>
    <w:lvl w:ilvl="1" w:tplc="814CAD10">
      <w:start w:val="1"/>
      <w:numFmt w:val="bullet"/>
      <w:lvlText w:val="o"/>
      <w:lvlJc w:val="left"/>
      <w:pPr>
        <w:ind w:left="1440" w:hanging="359"/>
      </w:pPr>
      <w:rPr>
        <w:rFonts w:ascii="Courier New" w:hAnsi="Courier New" w:cs="Courier New" w:hint="default"/>
      </w:rPr>
    </w:lvl>
    <w:lvl w:ilvl="2" w:tplc="B5FC2604">
      <w:start w:val="1"/>
      <w:numFmt w:val="bullet"/>
      <w:lvlText w:val=""/>
      <w:lvlJc w:val="left"/>
      <w:pPr>
        <w:ind w:left="2160" w:hanging="359"/>
      </w:pPr>
      <w:rPr>
        <w:rFonts w:ascii="Wingdings" w:hAnsi="Wingdings" w:hint="default"/>
      </w:rPr>
    </w:lvl>
    <w:lvl w:ilvl="3" w:tplc="EAD8F808">
      <w:start w:val="1"/>
      <w:numFmt w:val="bullet"/>
      <w:lvlText w:val=""/>
      <w:lvlJc w:val="left"/>
      <w:pPr>
        <w:ind w:left="2880" w:hanging="359"/>
      </w:pPr>
      <w:rPr>
        <w:rFonts w:ascii="Symbol" w:hAnsi="Symbol" w:hint="default"/>
      </w:rPr>
    </w:lvl>
    <w:lvl w:ilvl="4" w:tplc="F5E4E3BE">
      <w:start w:val="1"/>
      <w:numFmt w:val="bullet"/>
      <w:lvlText w:val="o"/>
      <w:lvlJc w:val="left"/>
      <w:pPr>
        <w:ind w:left="3600" w:hanging="359"/>
      </w:pPr>
      <w:rPr>
        <w:rFonts w:ascii="Courier New" w:hAnsi="Courier New" w:cs="Courier New" w:hint="default"/>
      </w:rPr>
    </w:lvl>
    <w:lvl w:ilvl="5" w:tplc="78BE9CC4">
      <w:start w:val="1"/>
      <w:numFmt w:val="bullet"/>
      <w:lvlText w:val=""/>
      <w:lvlJc w:val="left"/>
      <w:pPr>
        <w:ind w:left="4320" w:hanging="359"/>
      </w:pPr>
      <w:rPr>
        <w:rFonts w:ascii="Wingdings" w:hAnsi="Wingdings" w:hint="default"/>
      </w:rPr>
    </w:lvl>
    <w:lvl w:ilvl="6" w:tplc="A3F6C00E">
      <w:start w:val="1"/>
      <w:numFmt w:val="bullet"/>
      <w:lvlText w:val=""/>
      <w:lvlJc w:val="left"/>
      <w:pPr>
        <w:ind w:left="5040" w:hanging="359"/>
      </w:pPr>
      <w:rPr>
        <w:rFonts w:ascii="Symbol" w:hAnsi="Symbol" w:hint="default"/>
      </w:rPr>
    </w:lvl>
    <w:lvl w:ilvl="7" w:tplc="6D12BEA8">
      <w:start w:val="1"/>
      <w:numFmt w:val="bullet"/>
      <w:lvlText w:val="o"/>
      <w:lvlJc w:val="left"/>
      <w:pPr>
        <w:ind w:left="5760" w:hanging="359"/>
      </w:pPr>
      <w:rPr>
        <w:rFonts w:ascii="Courier New" w:hAnsi="Courier New" w:cs="Courier New" w:hint="default"/>
      </w:rPr>
    </w:lvl>
    <w:lvl w:ilvl="8" w:tplc="A8C4F622">
      <w:start w:val="1"/>
      <w:numFmt w:val="bullet"/>
      <w:lvlText w:val=""/>
      <w:lvlJc w:val="left"/>
      <w:pPr>
        <w:ind w:left="6480" w:hanging="359"/>
      </w:pPr>
      <w:rPr>
        <w:rFonts w:ascii="Wingdings" w:hAnsi="Wingdings" w:hint="default"/>
      </w:rPr>
    </w:lvl>
  </w:abstractNum>
  <w:abstractNum w:abstractNumId="18" w15:restartNumberingAfterBreak="0">
    <w:nsid w:val="462F29B0"/>
    <w:multiLevelType w:val="hybridMultilevel"/>
    <w:tmpl w:val="0106AB8E"/>
    <w:lvl w:ilvl="0" w:tplc="0D7254CA">
      <w:start w:val="1"/>
      <w:numFmt w:val="bullet"/>
      <w:lvlText w:val=""/>
      <w:lvlJc w:val="left"/>
      <w:pPr>
        <w:ind w:left="720" w:hanging="359"/>
      </w:pPr>
      <w:rPr>
        <w:rFonts w:ascii="Symbol" w:hAnsi="Symbol" w:hint="default"/>
      </w:rPr>
    </w:lvl>
    <w:lvl w:ilvl="1" w:tplc="475285F4">
      <w:start w:val="1"/>
      <w:numFmt w:val="bullet"/>
      <w:lvlText w:val="o"/>
      <w:lvlJc w:val="left"/>
      <w:pPr>
        <w:ind w:left="1440" w:hanging="359"/>
      </w:pPr>
      <w:rPr>
        <w:rFonts w:ascii="Courier New" w:hAnsi="Courier New" w:cs="Courier New" w:hint="default"/>
      </w:rPr>
    </w:lvl>
    <w:lvl w:ilvl="2" w:tplc="78304F9A">
      <w:start w:val="1"/>
      <w:numFmt w:val="bullet"/>
      <w:lvlText w:val=""/>
      <w:lvlJc w:val="left"/>
      <w:pPr>
        <w:ind w:left="2160" w:hanging="359"/>
      </w:pPr>
      <w:rPr>
        <w:rFonts w:ascii="Wingdings" w:hAnsi="Wingdings" w:hint="default"/>
      </w:rPr>
    </w:lvl>
    <w:lvl w:ilvl="3" w:tplc="2EE2E654">
      <w:start w:val="1"/>
      <w:numFmt w:val="bullet"/>
      <w:lvlText w:val=""/>
      <w:lvlJc w:val="left"/>
      <w:pPr>
        <w:ind w:left="2880" w:hanging="359"/>
      </w:pPr>
      <w:rPr>
        <w:rFonts w:ascii="Symbol" w:hAnsi="Symbol" w:hint="default"/>
      </w:rPr>
    </w:lvl>
    <w:lvl w:ilvl="4" w:tplc="E8FEFDC0">
      <w:start w:val="1"/>
      <w:numFmt w:val="bullet"/>
      <w:lvlText w:val="o"/>
      <w:lvlJc w:val="left"/>
      <w:pPr>
        <w:ind w:left="3600" w:hanging="359"/>
      </w:pPr>
      <w:rPr>
        <w:rFonts w:ascii="Courier New" w:hAnsi="Courier New" w:cs="Courier New" w:hint="default"/>
      </w:rPr>
    </w:lvl>
    <w:lvl w:ilvl="5" w:tplc="4A0AD4EC">
      <w:start w:val="1"/>
      <w:numFmt w:val="bullet"/>
      <w:lvlText w:val=""/>
      <w:lvlJc w:val="left"/>
      <w:pPr>
        <w:ind w:left="4320" w:hanging="359"/>
      </w:pPr>
      <w:rPr>
        <w:rFonts w:ascii="Wingdings" w:hAnsi="Wingdings" w:hint="default"/>
      </w:rPr>
    </w:lvl>
    <w:lvl w:ilvl="6" w:tplc="DC844F82">
      <w:start w:val="1"/>
      <w:numFmt w:val="bullet"/>
      <w:lvlText w:val=""/>
      <w:lvlJc w:val="left"/>
      <w:pPr>
        <w:ind w:left="5040" w:hanging="359"/>
      </w:pPr>
      <w:rPr>
        <w:rFonts w:ascii="Symbol" w:hAnsi="Symbol" w:hint="default"/>
      </w:rPr>
    </w:lvl>
    <w:lvl w:ilvl="7" w:tplc="AF90B54A">
      <w:start w:val="1"/>
      <w:numFmt w:val="bullet"/>
      <w:lvlText w:val="o"/>
      <w:lvlJc w:val="left"/>
      <w:pPr>
        <w:ind w:left="5760" w:hanging="359"/>
      </w:pPr>
      <w:rPr>
        <w:rFonts w:ascii="Courier New" w:hAnsi="Courier New" w:cs="Courier New" w:hint="default"/>
      </w:rPr>
    </w:lvl>
    <w:lvl w:ilvl="8" w:tplc="4B72A620">
      <w:start w:val="1"/>
      <w:numFmt w:val="bullet"/>
      <w:lvlText w:val=""/>
      <w:lvlJc w:val="left"/>
      <w:pPr>
        <w:ind w:left="6480" w:hanging="359"/>
      </w:pPr>
      <w:rPr>
        <w:rFonts w:ascii="Wingdings" w:hAnsi="Wingdings" w:hint="default"/>
      </w:rPr>
    </w:lvl>
  </w:abstractNum>
  <w:abstractNum w:abstractNumId="19" w15:restartNumberingAfterBreak="0">
    <w:nsid w:val="46364C56"/>
    <w:multiLevelType w:val="hybridMultilevel"/>
    <w:tmpl w:val="9A7E804C"/>
    <w:lvl w:ilvl="0" w:tplc="7EAAA256">
      <w:start w:val="1"/>
      <w:numFmt w:val="bullet"/>
      <w:lvlText w:val=""/>
      <w:lvlJc w:val="left"/>
      <w:pPr>
        <w:ind w:left="720" w:hanging="359"/>
      </w:pPr>
      <w:rPr>
        <w:rFonts w:ascii="Symbol" w:hAnsi="Symbol" w:hint="default"/>
      </w:rPr>
    </w:lvl>
    <w:lvl w:ilvl="1" w:tplc="57222EA0">
      <w:start w:val="1"/>
      <w:numFmt w:val="bullet"/>
      <w:lvlText w:val="o"/>
      <w:lvlJc w:val="left"/>
      <w:pPr>
        <w:ind w:left="1440" w:hanging="359"/>
      </w:pPr>
      <w:rPr>
        <w:rFonts w:ascii="Courier New" w:hAnsi="Courier New" w:cs="Courier New" w:hint="default"/>
      </w:rPr>
    </w:lvl>
    <w:lvl w:ilvl="2" w:tplc="198455EA">
      <w:start w:val="1"/>
      <w:numFmt w:val="bullet"/>
      <w:lvlText w:val=""/>
      <w:lvlJc w:val="left"/>
      <w:pPr>
        <w:ind w:left="2160" w:hanging="359"/>
      </w:pPr>
      <w:rPr>
        <w:rFonts w:ascii="Wingdings" w:hAnsi="Wingdings" w:hint="default"/>
      </w:rPr>
    </w:lvl>
    <w:lvl w:ilvl="3" w:tplc="4A9823EA">
      <w:start w:val="1"/>
      <w:numFmt w:val="bullet"/>
      <w:lvlText w:val=""/>
      <w:lvlJc w:val="left"/>
      <w:pPr>
        <w:ind w:left="2880" w:hanging="359"/>
      </w:pPr>
      <w:rPr>
        <w:rFonts w:ascii="Symbol" w:hAnsi="Symbol" w:hint="default"/>
      </w:rPr>
    </w:lvl>
    <w:lvl w:ilvl="4" w:tplc="39ACF752">
      <w:start w:val="1"/>
      <w:numFmt w:val="bullet"/>
      <w:lvlText w:val="o"/>
      <w:lvlJc w:val="left"/>
      <w:pPr>
        <w:ind w:left="3600" w:hanging="359"/>
      </w:pPr>
      <w:rPr>
        <w:rFonts w:ascii="Courier New" w:hAnsi="Courier New" w:cs="Courier New" w:hint="default"/>
      </w:rPr>
    </w:lvl>
    <w:lvl w:ilvl="5" w:tplc="8BE2EDDA">
      <w:start w:val="1"/>
      <w:numFmt w:val="bullet"/>
      <w:lvlText w:val=""/>
      <w:lvlJc w:val="left"/>
      <w:pPr>
        <w:ind w:left="4320" w:hanging="359"/>
      </w:pPr>
      <w:rPr>
        <w:rFonts w:ascii="Wingdings" w:hAnsi="Wingdings" w:hint="default"/>
      </w:rPr>
    </w:lvl>
    <w:lvl w:ilvl="6" w:tplc="41AE0F3C">
      <w:start w:val="1"/>
      <w:numFmt w:val="bullet"/>
      <w:lvlText w:val=""/>
      <w:lvlJc w:val="left"/>
      <w:pPr>
        <w:ind w:left="5040" w:hanging="359"/>
      </w:pPr>
      <w:rPr>
        <w:rFonts w:ascii="Symbol" w:hAnsi="Symbol" w:hint="default"/>
      </w:rPr>
    </w:lvl>
    <w:lvl w:ilvl="7" w:tplc="B240F1A0">
      <w:start w:val="1"/>
      <w:numFmt w:val="bullet"/>
      <w:lvlText w:val="o"/>
      <w:lvlJc w:val="left"/>
      <w:pPr>
        <w:ind w:left="5760" w:hanging="359"/>
      </w:pPr>
      <w:rPr>
        <w:rFonts w:ascii="Courier New" w:hAnsi="Courier New" w:cs="Courier New" w:hint="default"/>
      </w:rPr>
    </w:lvl>
    <w:lvl w:ilvl="8" w:tplc="3932B79E">
      <w:start w:val="1"/>
      <w:numFmt w:val="bullet"/>
      <w:lvlText w:val=""/>
      <w:lvlJc w:val="left"/>
      <w:pPr>
        <w:ind w:left="6480" w:hanging="359"/>
      </w:pPr>
      <w:rPr>
        <w:rFonts w:ascii="Wingdings" w:hAnsi="Wingdings" w:hint="default"/>
      </w:rPr>
    </w:lvl>
  </w:abstractNum>
  <w:abstractNum w:abstractNumId="20" w15:restartNumberingAfterBreak="0">
    <w:nsid w:val="47F30523"/>
    <w:multiLevelType w:val="hybridMultilevel"/>
    <w:tmpl w:val="9B72E230"/>
    <w:lvl w:ilvl="0" w:tplc="0D0A9A5C">
      <w:start w:val="1"/>
      <w:numFmt w:val="bullet"/>
      <w:lvlText w:val=""/>
      <w:lvlJc w:val="left"/>
      <w:pPr>
        <w:ind w:left="720" w:hanging="359"/>
      </w:pPr>
      <w:rPr>
        <w:rFonts w:ascii="Symbol" w:hAnsi="Symbol" w:hint="default"/>
      </w:rPr>
    </w:lvl>
    <w:lvl w:ilvl="1" w:tplc="2BC8E82C">
      <w:start w:val="1"/>
      <w:numFmt w:val="bullet"/>
      <w:lvlText w:val="o"/>
      <w:lvlJc w:val="left"/>
      <w:pPr>
        <w:ind w:left="1440" w:hanging="359"/>
      </w:pPr>
      <w:rPr>
        <w:rFonts w:ascii="Courier New" w:hAnsi="Courier New" w:cs="Courier New" w:hint="default"/>
      </w:rPr>
    </w:lvl>
    <w:lvl w:ilvl="2" w:tplc="A7923534">
      <w:start w:val="1"/>
      <w:numFmt w:val="bullet"/>
      <w:lvlText w:val=""/>
      <w:lvlJc w:val="left"/>
      <w:pPr>
        <w:ind w:left="2160" w:hanging="359"/>
      </w:pPr>
      <w:rPr>
        <w:rFonts w:ascii="Wingdings" w:hAnsi="Wingdings" w:hint="default"/>
      </w:rPr>
    </w:lvl>
    <w:lvl w:ilvl="3" w:tplc="8828EF20">
      <w:start w:val="1"/>
      <w:numFmt w:val="bullet"/>
      <w:lvlText w:val=""/>
      <w:lvlJc w:val="left"/>
      <w:pPr>
        <w:ind w:left="2880" w:hanging="359"/>
      </w:pPr>
      <w:rPr>
        <w:rFonts w:ascii="Symbol" w:hAnsi="Symbol" w:hint="default"/>
      </w:rPr>
    </w:lvl>
    <w:lvl w:ilvl="4" w:tplc="5888E4E8">
      <w:start w:val="1"/>
      <w:numFmt w:val="bullet"/>
      <w:lvlText w:val="o"/>
      <w:lvlJc w:val="left"/>
      <w:pPr>
        <w:ind w:left="3600" w:hanging="359"/>
      </w:pPr>
      <w:rPr>
        <w:rFonts w:ascii="Courier New" w:hAnsi="Courier New" w:cs="Courier New" w:hint="default"/>
      </w:rPr>
    </w:lvl>
    <w:lvl w:ilvl="5" w:tplc="32182054">
      <w:start w:val="1"/>
      <w:numFmt w:val="bullet"/>
      <w:lvlText w:val=""/>
      <w:lvlJc w:val="left"/>
      <w:pPr>
        <w:ind w:left="4320" w:hanging="359"/>
      </w:pPr>
      <w:rPr>
        <w:rFonts w:ascii="Wingdings" w:hAnsi="Wingdings" w:hint="default"/>
      </w:rPr>
    </w:lvl>
    <w:lvl w:ilvl="6" w:tplc="90C8C6F0">
      <w:start w:val="1"/>
      <w:numFmt w:val="bullet"/>
      <w:lvlText w:val=""/>
      <w:lvlJc w:val="left"/>
      <w:pPr>
        <w:ind w:left="5040" w:hanging="359"/>
      </w:pPr>
      <w:rPr>
        <w:rFonts w:ascii="Symbol" w:hAnsi="Symbol" w:hint="default"/>
      </w:rPr>
    </w:lvl>
    <w:lvl w:ilvl="7" w:tplc="8CF62F86">
      <w:start w:val="1"/>
      <w:numFmt w:val="bullet"/>
      <w:lvlText w:val="o"/>
      <w:lvlJc w:val="left"/>
      <w:pPr>
        <w:ind w:left="5760" w:hanging="359"/>
      </w:pPr>
      <w:rPr>
        <w:rFonts w:ascii="Courier New" w:hAnsi="Courier New" w:cs="Courier New" w:hint="default"/>
      </w:rPr>
    </w:lvl>
    <w:lvl w:ilvl="8" w:tplc="9C4ECD8E">
      <w:start w:val="1"/>
      <w:numFmt w:val="bullet"/>
      <w:lvlText w:val=""/>
      <w:lvlJc w:val="left"/>
      <w:pPr>
        <w:ind w:left="6480" w:hanging="359"/>
      </w:pPr>
      <w:rPr>
        <w:rFonts w:ascii="Wingdings" w:hAnsi="Wingdings" w:hint="default"/>
      </w:rPr>
    </w:lvl>
  </w:abstractNum>
  <w:abstractNum w:abstractNumId="21" w15:restartNumberingAfterBreak="0">
    <w:nsid w:val="4BC51BBA"/>
    <w:multiLevelType w:val="hybridMultilevel"/>
    <w:tmpl w:val="ECDEB1EE"/>
    <w:lvl w:ilvl="0" w:tplc="78408EBE">
      <w:start w:val="1"/>
      <w:numFmt w:val="bullet"/>
      <w:lvlText w:val=""/>
      <w:lvlJc w:val="left"/>
      <w:pPr>
        <w:ind w:left="720" w:hanging="359"/>
      </w:pPr>
      <w:rPr>
        <w:rFonts w:ascii="Symbol" w:hAnsi="Symbol" w:hint="default"/>
      </w:rPr>
    </w:lvl>
    <w:lvl w:ilvl="1" w:tplc="7840C65A">
      <w:start w:val="1"/>
      <w:numFmt w:val="bullet"/>
      <w:lvlText w:val="o"/>
      <w:lvlJc w:val="left"/>
      <w:pPr>
        <w:ind w:left="1440" w:hanging="359"/>
      </w:pPr>
      <w:rPr>
        <w:rFonts w:ascii="Courier New" w:hAnsi="Courier New" w:cs="Courier New" w:hint="default"/>
      </w:rPr>
    </w:lvl>
    <w:lvl w:ilvl="2" w:tplc="28629284">
      <w:start w:val="1"/>
      <w:numFmt w:val="bullet"/>
      <w:lvlText w:val=""/>
      <w:lvlJc w:val="left"/>
      <w:pPr>
        <w:ind w:left="2160" w:hanging="359"/>
      </w:pPr>
      <w:rPr>
        <w:rFonts w:ascii="Wingdings" w:hAnsi="Wingdings" w:hint="default"/>
      </w:rPr>
    </w:lvl>
    <w:lvl w:ilvl="3" w:tplc="5F34A1B6">
      <w:start w:val="1"/>
      <w:numFmt w:val="bullet"/>
      <w:lvlText w:val=""/>
      <w:lvlJc w:val="left"/>
      <w:pPr>
        <w:ind w:left="2880" w:hanging="359"/>
      </w:pPr>
      <w:rPr>
        <w:rFonts w:ascii="Symbol" w:hAnsi="Symbol" w:hint="default"/>
      </w:rPr>
    </w:lvl>
    <w:lvl w:ilvl="4" w:tplc="568A7E78">
      <w:start w:val="1"/>
      <w:numFmt w:val="bullet"/>
      <w:lvlText w:val="o"/>
      <w:lvlJc w:val="left"/>
      <w:pPr>
        <w:ind w:left="3600" w:hanging="359"/>
      </w:pPr>
      <w:rPr>
        <w:rFonts w:ascii="Courier New" w:hAnsi="Courier New" w:cs="Courier New" w:hint="default"/>
      </w:rPr>
    </w:lvl>
    <w:lvl w:ilvl="5" w:tplc="463E3162">
      <w:start w:val="1"/>
      <w:numFmt w:val="bullet"/>
      <w:lvlText w:val=""/>
      <w:lvlJc w:val="left"/>
      <w:pPr>
        <w:ind w:left="4320" w:hanging="359"/>
      </w:pPr>
      <w:rPr>
        <w:rFonts w:ascii="Wingdings" w:hAnsi="Wingdings" w:hint="default"/>
      </w:rPr>
    </w:lvl>
    <w:lvl w:ilvl="6" w:tplc="C25CED06">
      <w:start w:val="1"/>
      <w:numFmt w:val="bullet"/>
      <w:lvlText w:val=""/>
      <w:lvlJc w:val="left"/>
      <w:pPr>
        <w:ind w:left="5040" w:hanging="359"/>
      </w:pPr>
      <w:rPr>
        <w:rFonts w:ascii="Symbol" w:hAnsi="Symbol" w:hint="default"/>
      </w:rPr>
    </w:lvl>
    <w:lvl w:ilvl="7" w:tplc="8B328E94">
      <w:start w:val="1"/>
      <w:numFmt w:val="bullet"/>
      <w:lvlText w:val="o"/>
      <w:lvlJc w:val="left"/>
      <w:pPr>
        <w:ind w:left="5760" w:hanging="359"/>
      </w:pPr>
      <w:rPr>
        <w:rFonts w:ascii="Courier New" w:hAnsi="Courier New" w:cs="Courier New" w:hint="default"/>
      </w:rPr>
    </w:lvl>
    <w:lvl w:ilvl="8" w:tplc="6FE4EF58">
      <w:start w:val="1"/>
      <w:numFmt w:val="bullet"/>
      <w:lvlText w:val=""/>
      <w:lvlJc w:val="left"/>
      <w:pPr>
        <w:ind w:left="6480" w:hanging="359"/>
      </w:pPr>
      <w:rPr>
        <w:rFonts w:ascii="Wingdings" w:hAnsi="Wingdings" w:hint="default"/>
      </w:rPr>
    </w:lvl>
  </w:abstractNum>
  <w:abstractNum w:abstractNumId="22" w15:restartNumberingAfterBreak="0">
    <w:nsid w:val="4E683A2A"/>
    <w:multiLevelType w:val="hybridMultilevel"/>
    <w:tmpl w:val="5EDCB9EE"/>
    <w:lvl w:ilvl="0" w:tplc="5C9053C6">
      <w:start w:val="1"/>
      <w:numFmt w:val="bullet"/>
      <w:lvlText w:val=""/>
      <w:lvlJc w:val="left"/>
      <w:pPr>
        <w:ind w:left="273" w:hanging="359"/>
      </w:pPr>
      <w:rPr>
        <w:rFonts w:ascii="Symbol" w:hAnsi="Symbol" w:hint="default"/>
      </w:rPr>
    </w:lvl>
    <w:lvl w:ilvl="1" w:tplc="545CB3B0">
      <w:start w:val="1"/>
      <w:numFmt w:val="bullet"/>
      <w:lvlText w:val="o"/>
      <w:lvlJc w:val="left"/>
      <w:pPr>
        <w:ind w:left="993" w:hanging="359"/>
      </w:pPr>
      <w:rPr>
        <w:rFonts w:ascii="Courier New" w:hAnsi="Courier New" w:cs="Courier New" w:hint="default"/>
      </w:rPr>
    </w:lvl>
    <w:lvl w:ilvl="2" w:tplc="F1FE5512">
      <w:start w:val="1"/>
      <w:numFmt w:val="bullet"/>
      <w:lvlText w:val=""/>
      <w:lvlJc w:val="left"/>
      <w:pPr>
        <w:ind w:left="1713" w:hanging="359"/>
      </w:pPr>
      <w:rPr>
        <w:rFonts w:ascii="Wingdings" w:hAnsi="Wingdings" w:hint="default"/>
      </w:rPr>
    </w:lvl>
    <w:lvl w:ilvl="3" w:tplc="F772933E">
      <w:start w:val="1"/>
      <w:numFmt w:val="bullet"/>
      <w:lvlText w:val=""/>
      <w:lvlJc w:val="left"/>
      <w:pPr>
        <w:ind w:left="2433" w:hanging="359"/>
      </w:pPr>
      <w:rPr>
        <w:rFonts w:ascii="Symbol" w:hAnsi="Symbol" w:hint="default"/>
      </w:rPr>
    </w:lvl>
    <w:lvl w:ilvl="4" w:tplc="2F7AA604">
      <w:start w:val="1"/>
      <w:numFmt w:val="bullet"/>
      <w:lvlText w:val="o"/>
      <w:lvlJc w:val="left"/>
      <w:pPr>
        <w:ind w:left="3153" w:hanging="359"/>
      </w:pPr>
      <w:rPr>
        <w:rFonts w:ascii="Courier New" w:hAnsi="Courier New" w:cs="Courier New" w:hint="default"/>
      </w:rPr>
    </w:lvl>
    <w:lvl w:ilvl="5" w:tplc="5100E4D4">
      <w:start w:val="1"/>
      <w:numFmt w:val="bullet"/>
      <w:lvlText w:val=""/>
      <w:lvlJc w:val="left"/>
      <w:pPr>
        <w:ind w:left="3873" w:hanging="359"/>
      </w:pPr>
      <w:rPr>
        <w:rFonts w:ascii="Wingdings" w:hAnsi="Wingdings" w:hint="default"/>
      </w:rPr>
    </w:lvl>
    <w:lvl w:ilvl="6" w:tplc="51EC3A1E">
      <w:start w:val="1"/>
      <w:numFmt w:val="bullet"/>
      <w:lvlText w:val=""/>
      <w:lvlJc w:val="left"/>
      <w:pPr>
        <w:ind w:left="4593" w:hanging="359"/>
      </w:pPr>
      <w:rPr>
        <w:rFonts w:ascii="Symbol" w:hAnsi="Symbol" w:hint="default"/>
      </w:rPr>
    </w:lvl>
    <w:lvl w:ilvl="7" w:tplc="12907446">
      <w:start w:val="1"/>
      <w:numFmt w:val="bullet"/>
      <w:lvlText w:val="o"/>
      <w:lvlJc w:val="left"/>
      <w:pPr>
        <w:ind w:left="5313" w:hanging="359"/>
      </w:pPr>
      <w:rPr>
        <w:rFonts w:ascii="Courier New" w:hAnsi="Courier New" w:cs="Courier New" w:hint="default"/>
      </w:rPr>
    </w:lvl>
    <w:lvl w:ilvl="8" w:tplc="33281722">
      <w:start w:val="1"/>
      <w:numFmt w:val="bullet"/>
      <w:lvlText w:val=""/>
      <w:lvlJc w:val="left"/>
      <w:pPr>
        <w:ind w:left="6033" w:hanging="359"/>
      </w:pPr>
      <w:rPr>
        <w:rFonts w:ascii="Wingdings" w:hAnsi="Wingdings" w:hint="default"/>
      </w:rPr>
    </w:lvl>
  </w:abstractNum>
  <w:abstractNum w:abstractNumId="23" w15:restartNumberingAfterBreak="0">
    <w:nsid w:val="4EF43E75"/>
    <w:multiLevelType w:val="hybridMultilevel"/>
    <w:tmpl w:val="A90A5218"/>
    <w:lvl w:ilvl="0" w:tplc="DD7A1740">
      <w:start w:val="1"/>
      <w:numFmt w:val="bullet"/>
      <w:lvlText w:val=""/>
      <w:lvlJc w:val="left"/>
      <w:pPr>
        <w:ind w:left="720" w:hanging="359"/>
      </w:pPr>
      <w:rPr>
        <w:rFonts w:ascii="Symbol" w:hAnsi="Symbol" w:hint="default"/>
      </w:rPr>
    </w:lvl>
    <w:lvl w:ilvl="1" w:tplc="3D14AF12">
      <w:start w:val="1"/>
      <w:numFmt w:val="bullet"/>
      <w:lvlText w:val="o"/>
      <w:lvlJc w:val="left"/>
      <w:pPr>
        <w:ind w:left="1440" w:hanging="359"/>
      </w:pPr>
      <w:rPr>
        <w:rFonts w:ascii="Courier New" w:hAnsi="Courier New" w:cs="Courier New" w:hint="default"/>
      </w:rPr>
    </w:lvl>
    <w:lvl w:ilvl="2" w:tplc="B3C657C4">
      <w:start w:val="1"/>
      <w:numFmt w:val="bullet"/>
      <w:lvlText w:val=""/>
      <w:lvlJc w:val="left"/>
      <w:pPr>
        <w:ind w:left="2160" w:hanging="359"/>
      </w:pPr>
      <w:rPr>
        <w:rFonts w:ascii="Wingdings" w:hAnsi="Wingdings" w:hint="default"/>
      </w:rPr>
    </w:lvl>
    <w:lvl w:ilvl="3" w:tplc="5DFCF88C">
      <w:start w:val="1"/>
      <w:numFmt w:val="bullet"/>
      <w:lvlText w:val=""/>
      <w:lvlJc w:val="left"/>
      <w:pPr>
        <w:ind w:left="2880" w:hanging="359"/>
      </w:pPr>
      <w:rPr>
        <w:rFonts w:ascii="Symbol" w:hAnsi="Symbol" w:hint="default"/>
      </w:rPr>
    </w:lvl>
    <w:lvl w:ilvl="4" w:tplc="961C4EA8">
      <w:start w:val="1"/>
      <w:numFmt w:val="bullet"/>
      <w:lvlText w:val="o"/>
      <w:lvlJc w:val="left"/>
      <w:pPr>
        <w:ind w:left="3600" w:hanging="359"/>
      </w:pPr>
      <w:rPr>
        <w:rFonts w:ascii="Courier New" w:hAnsi="Courier New" w:cs="Courier New" w:hint="default"/>
      </w:rPr>
    </w:lvl>
    <w:lvl w:ilvl="5" w:tplc="D100AD60">
      <w:start w:val="1"/>
      <w:numFmt w:val="bullet"/>
      <w:lvlText w:val=""/>
      <w:lvlJc w:val="left"/>
      <w:pPr>
        <w:ind w:left="4320" w:hanging="359"/>
      </w:pPr>
      <w:rPr>
        <w:rFonts w:ascii="Wingdings" w:hAnsi="Wingdings" w:hint="default"/>
      </w:rPr>
    </w:lvl>
    <w:lvl w:ilvl="6" w:tplc="BBBEEF9E">
      <w:start w:val="1"/>
      <w:numFmt w:val="bullet"/>
      <w:lvlText w:val=""/>
      <w:lvlJc w:val="left"/>
      <w:pPr>
        <w:ind w:left="5040" w:hanging="359"/>
      </w:pPr>
      <w:rPr>
        <w:rFonts w:ascii="Symbol" w:hAnsi="Symbol" w:hint="default"/>
      </w:rPr>
    </w:lvl>
    <w:lvl w:ilvl="7" w:tplc="0794FCCE">
      <w:start w:val="1"/>
      <w:numFmt w:val="bullet"/>
      <w:lvlText w:val="o"/>
      <w:lvlJc w:val="left"/>
      <w:pPr>
        <w:ind w:left="5760" w:hanging="359"/>
      </w:pPr>
      <w:rPr>
        <w:rFonts w:ascii="Courier New" w:hAnsi="Courier New" w:cs="Courier New" w:hint="default"/>
      </w:rPr>
    </w:lvl>
    <w:lvl w:ilvl="8" w:tplc="2AA2D902">
      <w:start w:val="1"/>
      <w:numFmt w:val="bullet"/>
      <w:lvlText w:val=""/>
      <w:lvlJc w:val="left"/>
      <w:pPr>
        <w:ind w:left="6480" w:hanging="359"/>
      </w:pPr>
      <w:rPr>
        <w:rFonts w:ascii="Wingdings" w:hAnsi="Wingdings" w:hint="default"/>
      </w:rPr>
    </w:lvl>
  </w:abstractNum>
  <w:abstractNum w:abstractNumId="24" w15:restartNumberingAfterBreak="0">
    <w:nsid w:val="51B016BF"/>
    <w:multiLevelType w:val="hybridMultilevel"/>
    <w:tmpl w:val="84D2EF1E"/>
    <w:lvl w:ilvl="0" w:tplc="D83889FC">
      <w:start w:val="1"/>
      <w:numFmt w:val="bullet"/>
      <w:lvlText w:val=""/>
      <w:lvlJc w:val="left"/>
      <w:pPr>
        <w:ind w:left="207" w:hanging="359"/>
      </w:pPr>
      <w:rPr>
        <w:rFonts w:ascii="Symbol" w:hAnsi="Symbol" w:hint="default"/>
      </w:rPr>
    </w:lvl>
    <w:lvl w:ilvl="1" w:tplc="FA64694C">
      <w:start w:val="1"/>
      <w:numFmt w:val="bullet"/>
      <w:lvlText w:val="o"/>
      <w:lvlJc w:val="left"/>
      <w:pPr>
        <w:ind w:left="927" w:hanging="359"/>
      </w:pPr>
      <w:rPr>
        <w:rFonts w:ascii="Courier New" w:hAnsi="Courier New" w:cs="Courier New" w:hint="default"/>
      </w:rPr>
    </w:lvl>
    <w:lvl w:ilvl="2" w:tplc="F126FD52">
      <w:start w:val="1"/>
      <w:numFmt w:val="bullet"/>
      <w:lvlText w:val=""/>
      <w:lvlJc w:val="left"/>
      <w:pPr>
        <w:ind w:left="1647" w:hanging="359"/>
      </w:pPr>
      <w:rPr>
        <w:rFonts w:ascii="Wingdings" w:hAnsi="Wingdings" w:hint="default"/>
      </w:rPr>
    </w:lvl>
    <w:lvl w:ilvl="3" w:tplc="B7026774">
      <w:start w:val="1"/>
      <w:numFmt w:val="bullet"/>
      <w:lvlText w:val=""/>
      <w:lvlJc w:val="left"/>
      <w:pPr>
        <w:ind w:left="2367" w:hanging="359"/>
      </w:pPr>
      <w:rPr>
        <w:rFonts w:ascii="Symbol" w:hAnsi="Symbol" w:hint="default"/>
      </w:rPr>
    </w:lvl>
    <w:lvl w:ilvl="4" w:tplc="50B6D24A">
      <w:start w:val="1"/>
      <w:numFmt w:val="bullet"/>
      <w:lvlText w:val="o"/>
      <w:lvlJc w:val="left"/>
      <w:pPr>
        <w:ind w:left="3087" w:hanging="359"/>
      </w:pPr>
      <w:rPr>
        <w:rFonts w:ascii="Courier New" w:hAnsi="Courier New" w:cs="Courier New" w:hint="default"/>
      </w:rPr>
    </w:lvl>
    <w:lvl w:ilvl="5" w:tplc="F26CB732">
      <w:start w:val="1"/>
      <w:numFmt w:val="bullet"/>
      <w:lvlText w:val=""/>
      <w:lvlJc w:val="left"/>
      <w:pPr>
        <w:ind w:left="3807" w:hanging="359"/>
      </w:pPr>
      <w:rPr>
        <w:rFonts w:ascii="Wingdings" w:hAnsi="Wingdings" w:hint="default"/>
      </w:rPr>
    </w:lvl>
    <w:lvl w:ilvl="6" w:tplc="83D2AB5C">
      <w:start w:val="1"/>
      <w:numFmt w:val="bullet"/>
      <w:lvlText w:val=""/>
      <w:lvlJc w:val="left"/>
      <w:pPr>
        <w:ind w:left="4527" w:hanging="359"/>
      </w:pPr>
      <w:rPr>
        <w:rFonts w:ascii="Symbol" w:hAnsi="Symbol" w:hint="default"/>
      </w:rPr>
    </w:lvl>
    <w:lvl w:ilvl="7" w:tplc="87C03B02">
      <w:start w:val="1"/>
      <w:numFmt w:val="bullet"/>
      <w:lvlText w:val="o"/>
      <w:lvlJc w:val="left"/>
      <w:pPr>
        <w:ind w:left="5247" w:hanging="359"/>
      </w:pPr>
      <w:rPr>
        <w:rFonts w:ascii="Courier New" w:hAnsi="Courier New" w:cs="Courier New" w:hint="default"/>
      </w:rPr>
    </w:lvl>
    <w:lvl w:ilvl="8" w:tplc="05ACE458">
      <w:start w:val="1"/>
      <w:numFmt w:val="bullet"/>
      <w:lvlText w:val=""/>
      <w:lvlJc w:val="left"/>
      <w:pPr>
        <w:ind w:left="5967" w:hanging="359"/>
      </w:pPr>
      <w:rPr>
        <w:rFonts w:ascii="Wingdings" w:hAnsi="Wingdings" w:hint="default"/>
      </w:rPr>
    </w:lvl>
  </w:abstractNum>
  <w:abstractNum w:abstractNumId="25" w15:restartNumberingAfterBreak="0">
    <w:nsid w:val="53E37C7A"/>
    <w:multiLevelType w:val="hybridMultilevel"/>
    <w:tmpl w:val="68ECB09C"/>
    <w:lvl w:ilvl="0" w:tplc="DF28C582">
      <w:start w:val="1"/>
      <w:numFmt w:val="bullet"/>
      <w:lvlText w:val=""/>
      <w:lvlJc w:val="left"/>
      <w:pPr>
        <w:ind w:left="720" w:hanging="359"/>
      </w:pPr>
      <w:rPr>
        <w:rFonts w:ascii="Symbol" w:hAnsi="Symbol" w:hint="default"/>
      </w:rPr>
    </w:lvl>
    <w:lvl w:ilvl="1" w:tplc="8466B0AC">
      <w:start w:val="1"/>
      <w:numFmt w:val="bullet"/>
      <w:lvlText w:val="o"/>
      <w:lvlJc w:val="left"/>
      <w:pPr>
        <w:ind w:left="1440" w:hanging="359"/>
      </w:pPr>
      <w:rPr>
        <w:rFonts w:ascii="Courier New" w:hAnsi="Courier New" w:cs="Courier New" w:hint="default"/>
      </w:rPr>
    </w:lvl>
    <w:lvl w:ilvl="2" w:tplc="251877C8">
      <w:start w:val="1"/>
      <w:numFmt w:val="bullet"/>
      <w:lvlText w:val=""/>
      <w:lvlJc w:val="left"/>
      <w:pPr>
        <w:ind w:left="2160" w:hanging="359"/>
      </w:pPr>
      <w:rPr>
        <w:rFonts w:ascii="Wingdings" w:hAnsi="Wingdings" w:hint="default"/>
      </w:rPr>
    </w:lvl>
    <w:lvl w:ilvl="3" w:tplc="C81A01C4">
      <w:start w:val="1"/>
      <w:numFmt w:val="bullet"/>
      <w:lvlText w:val=""/>
      <w:lvlJc w:val="left"/>
      <w:pPr>
        <w:ind w:left="2880" w:hanging="359"/>
      </w:pPr>
      <w:rPr>
        <w:rFonts w:ascii="Symbol" w:hAnsi="Symbol" w:hint="default"/>
      </w:rPr>
    </w:lvl>
    <w:lvl w:ilvl="4" w:tplc="33082618">
      <w:start w:val="1"/>
      <w:numFmt w:val="bullet"/>
      <w:lvlText w:val="o"/>
      <w:lvlJc w:val="left"/>
      <w:pPr>
        <w:ind w:left="3600" w:hanging="359"/>
      </w:pPr>
      <w:rPr>
        <w:rFonts w:ascii="Courier New" w:hAnsi="Courier New" w:cs="Courier New" w:hint="default"/>
      </w:rPr>
    </w:lvl>
    <w:lvl w:ilvl="5" w:tplc="EB72F346">
      <w:start w:val="1"/>
      <w:numFmt w:val="bullet"/>
      <w:lvlText w:val=""/>
      <w:lvlJc w:val="left"/>
      <w:pPr>
        <w:ind w:left="4320" w:hanging="359"/>
      </w:pPr>
      <w:rPr>
        <w:rFonts w:ascii="Wingdings" w:hAnsi="Wingdings" w:hint="default"/>
      </w:rPr>
    </w:lvl>
    <w:lvl w:ilvl="6" w:tplc="5096E0D4">
      <w:start w:val="1"/>
      <w:numFmt w:val="bullet"/>
      <w:lvlText w:val=""/>
      <w:lvlJc w:val="left"/>
      <w:pPr>
        <w:ind w:left="5040" w:hanging="359"/>
      </w:pPr>
      <w:rPr>
        <w:rFonts w:ascii="Symbol" w:hAnsi="Symbol" w:hint="default"/>
      </w:rPr>
    </w:lvl>
    <w:lvl w:ilvl="7" w:tplc="BECE9A8E">
      <w:start w:val="1"/>
      <w:numFmt w:val="bullet"/>
      <w:lvlText w:val="o"/>
      <w:lvlJc w:val="left"/>
      <w:pPr>
        <w:ind w:left="5760" w:hanging="359"/>
      </w:pPr>
      <w:rPr>
        <w:rFonts w:ascii="Courier New" w:hAnsi="Courier New" w:cs="Courier New" w:hint="default"/>
      </w:rPr>
    </w:lvl>
    <w:lvl w:ilvl="8" w:tplc="DC5EADF8">
      <w:start w:val="1"/>
      <w:numFmt w:val="bullet"/>
      <w:lvlText w:val=""/>
      <w:lvlJc w:val="left"/>
      <w:pPr>
        <w:ind w:left="6480" w:hanging="359"/>
      </w:pPr>
      <w:rPr>
        <w:rFonts w:ascii="Wingdings" w:hAnsi="Wingdings" w:hint="default"/>
      </w:rPr>
    </w:lvl>
  </w:abstractNum>
  <w:abstractNum w:abstractNumId="26" w15:restartNumberingAfterBreak="0">
    <w:nsid w:val="579B0D8B"/>
    <w:multiLevelType w:val="hybridMultilevel"/>
    <w:tmpl w:val="71A4FAB4"/>
    <w:lvl w:ilvl="0" w:tplc="6F44F966">
      <w:start w:val="1"/>
      <w:numFmt w:val="bullet"/>
      <w:lvlText w:val=""/>
      <w:lvlJc w:val="left"/>
      <w:pPr>
        <w:ind w:left="720" w:hanging="359"/>
      </w:pPr>
      <w:rPr>
        <w:rFonts w:ascii="Symbol" w:hAnsi="Symbol" w:hint="default"/>
      </w:rPr>
    </w:lvl>
    <w:lvl w:ilvl="1" w:tplc="4850B0EA">
      <w:start w:val="1"/>
      <w:numFmt w:val="bullet"/>
      <w:lvlText w:val="o"/>
      <w:lvlJc w:val="left"/>
      <w:pPr>
        <w:ind w:left="1440" w:hanging="359"/>
      </w:pPr>
      <w:rPr>
        <w:rFonts w:ascii="Courier New" w:hAnsi="Courier New" w:cs="Courier New" w:hint="default"/>
      </w:rPr>
    </w:lvl>
    <w:lvl w:ilvl="2" w:tplc="7B389A76">
      <w:start w:val="1"/>
      <w:numFmt w:val="bullet"/>
      <w:lvlText w:val=""/>
      <w:lvlJc w:val="left"/>
      <w:pPr>
        <w:ind w:left="2160" w:hanging="359"/>
      </w:pPr>
      <w:rPr>
        <w:rFonts w:ascii="Wingdings" w:hAnsi="Wingdings" w:hint="default"/>
      </w:rPr>
    </w:lvl>
    <w:lvl w:ilvl="3" w:tplc="0BC49C42">
      <w:start w:val="1"/>
      <w:numFmt w:val="bullet"/>
      <w:lvlText w:val=""/>
      <w:lvlJc w:val="left"/>
      <w:pPr>
        <w:ind w:left="2880" w:hanging="359"/>
      </w:pPr>
      <w:rPr>
        <w:rFonts w:ascii="Symbol" w:hAnsi="Symbol" w:hint="default"/>
      </w:rPr>
    </w:lvl>
    <w:lvl w:ilvl="4" w:tplc="154A28E0">
      <w:start w:val="1"/>
      <w:numFmt w:val="bullet"/>
      <w:lvlText w:val="o"/>
      <w:lvlJc w:val="left"/>
      <w:pPr>
        <w:ind w:left="3600" w:hanging="359"/>
      </w:pPr>
      <w:rPr>
        <w:rFonts w:ascii="Courier New" w:hAnsi="Courier New" w:cs="Courier New" w:hint="default"/>
      </w:rPr>
    </w:lvl>
    <w:lvl w:ilvl="5" w:tplc="9FC2589C">
      <w:start w:val="1"/>
      <w:numFmt w:val="bullet"/>
      <w:lvlText w:val=""/>
      <w:lvlJc w:val="left"/>
      <w:pPr>
        <w:ind w:left="4320" w:hanging="359"/>
      </w:pPr>
      <w:rPr>
        <w:rFonts w:ascii="Wingdings" w:hAnsi="Wingdings" w:hint="default"/>
      </w:rPr>
    </w:lvl>
    <w:lvl w:ilvl="6" w:tplc="D5E41DEC">
      <w:start w:val="1"/>
      <w:numFmt w:val="bullet"/>
      <w:lvlText w:val=""/>
      <w:lvlJc w:val="left"/>
      <w:pPr>
        <w:ind w:left="5040" w:hanging="359"/>
      </w:pPr>
      <w:rPr>
        <w:rFonts w:ascii="Symbol" w:hAnsi="Symbol" w:hint="default"/>
      </w:rPr>
    </w:lvl>
    <w:lvl w:ilvl="7" w:tplc="646A9F18">
      <w:start w:val="1"/>
      <w:numFmt w:val="bullet"/>
      <w:lvlText w:val="o"/>
      <w:lvlJc w:val="left"/>
      <w:pPr>
        <w:ind w:left="5760" w:hanging="359"/>
      </w:pPr>
      <w:rPr>
        <w:rFonts w:ascii="Courier New" w:hAnsi="Courier New" w:cs="Courier New" w:hint="default"/>
      </w:rPr>
    </w:lvl>
    <w:lvl w:ilvl="8" w:tplc="C44C3E86">
      <w:start w:val="1"/>
      <w:numFmt w:val="bullet"/>
      <w:lvlText w:val=""/>
      <w:lvlJc w:val="left"/>
      <w:pPr>
        <w:ind w:left="6480" w:hanging="359"/>
      </w:pPr>
      <w:rPr>
        <w:rFonts w:ascii="Wingdings" w:hAnsi="Wingdings" w:hint="default"/>
      </w:rPr>
    </w:lvl>
  </w:abstractNum>
  <w:abstractNum w:abstractNumId="27" w15:restartNumberingAfterBreak="0">
    <w:nsid w:val="5AA77FF2"/>
    <w:multiLevelType w:val="hybridMultilevel"/>
    <w:tmpl w:val="6110295E"/>
    <w:lvl w:ilvl="0" w:tplc="84B244EC">
      <w:start w:val="1"/>
      <w:numFmt w:val="bullet"/>
      <w:lvlText w:val=""/>
      <w:lvlJc w:val="left"/>
      <w:pPr>
        <w:ind w:left="720" w:hanging="359"/>
      </w:pPr>
      <w:rPr>
        <w:rFonts w:ascii="Symbol" w:hAnsi="Symbol" w:hint="default"/>
      </w:rPr>
    </w:lvl>
    <w:lvl w:ilvl="1" w:tplc="66D0C680">
      <w:start w:val="1"/>
      <w:numFmt w:val="bullet"/>
      <w:lvlText w:val="o"/>
      <w:lvlJc w:val="left"/>
      <w:pPr>
        <w:ind w:left="1440" w:hanging="359"/>
      </w:pPr>
      <w:rPr>
        <w:rFonts w:ascii="Courier New" w:hAnsi="Courier New" w:cs="Courier New" w:hint="default"/>
      </w:rPr>
    </w:lvl>
    <w:lvl w:ilvl="2" w:tplc="C2D4CD5C">
      <w:start w:val="1"/>
      <w:numFmt w:val="bullet"/>
      <w:lvlText w:val=""/>
      <w:lvlJc w:val="left"/>
      <w:pPr>
        <w:ind w:left="2160" w:hanging="359"/>
      </w:pPr>
      <w:rPr>
        <w:rFonts w:ascii="Wingdings" w:hAnsi="Wingdings" w:hint="default"/>
      </w:rPr>
    </w:lvl>
    <w:lvl w:ilvl="3" w:tplc="B832F104">
      <w:start w:val="1"/>
      <w:numFmt w:val="bullet"/>
      <w:lvlText w:val=""/>
      <w:lvlJc w:val="left"/>
      <w:pPr>
        <w:ind w:left="2880" w:hanging="359"/>
      </w:pPr>
      <w:rPr>
        <w:rFonts w:ascii="Symbol" w:hAnsi="Symbol" w:hint="default"/>
      </w:rPr>
    </w:lvl>
    <w:lvl w:ilvl="4" w:tplc="C4DA550C">
      <w:start w:val="1"/>
      <w:numFmt w:val="bullet"/>
      <w:lvlText w:val="o"/>
      <w:lvlJc w:val="left"/>
      <w:pPr>
        <w:ind w:left="3600" w:hanging="359"/>
      </w:pPr>
      <w:rPr>
        <w:rFonts w:ascii="Courier New" w:hAnsi="Courier New" w:cs="Courier New" w:hint="default"/>
      </w:rPr>
    </w:lvl>
    <w:lvl w:ilvl="5" w:tplc="1E4A6634">
      <w:start w:val="1"/>
      <w:numFmt w:val="bullet"/>
      <w:lvlText w:val=""/>
      <w:lvlJc w:val="left"/>
      <w:pPr>
        <w:ind w:left="4320" w:hanging="359"/>
      </w:pPr>
      <w:rPr>
        <w:rFonts w:ascii="Wingdings" w:hAnsi="Wingdings" w:hint="default"/>
      </w:rPr>
    </w:lvl>
    <w:lvl w:ilvl="6" w:tplc="4F8053EE">
      <w:start w:val="1"/>
      <w:numFmt w:val="bullet"/>
      <w:lvlText w:val=""/>
      <w:lvlJc w:val="left"/>
      <w:pPr>
        <w:ind w:left="5040" w:hanging="359"/>
      </w:pPr>
      <w:rPr>
        <w:rFonts w:ascii="Symbol" w:hAnsi="Symbol" w:hint="default"/>
      </w:rPr>
    </w:lvl>
    <w:lvl w:ilvl="7" w:tplc="34A037C4">
      <w:start w:val="1"/>
      <w:numFmt w:val="bullet"/>
      <w:lvlText w:val="o"/>
      <w:lvlJc w:val="left"/>
      <w:pPr>
        <w:ind w:left="5760" w:hanging="359"/>
      </w:pPr>
      <w:rPr>
        <w:rFonts w:ascii="Courier New" w:hAnsi="Courier New" w:cs="Courier New" w:hint="default"/>
      </w:rPr>
    </w:lvl>
    <w:lvl w:ilvl="8" w:tplc="D5245CF6">
      <w:start w:val="1"/>
      <w:numFmt w:val="bullet"/>
      <w:lvlText w:val=""/>
      <w:lvlJc w:val="left"/>
      <w:pPr>
        <w:ind w:left="6480" w:hanging="359"/>
      </w:pPr>
      <w:rPr>
        <w:rFonts w:ascii="Wingdings" w:hAnsi="Wingdings" w:hint="default"/>
      </w:rPr>
    </w:lvl>
  </w:abstractNum>
  <w:abstractNum w:abstractNumId="28" w15:restartNumberingAfterBreak="0">
    <w:nsid w:val="60416317"/>
    <w:multiLevelType w:val="hybridMultilevel"/>
    <w:tmpl w:val="47CE1C36"/>
    <w:lvl w:ilvl="0" w:tplc="913E9964">
      <w:start w:val="1"/>
      <w:numFmt w:val="bullet"/>
      <w:lvlText w:val=""/>
      <w:lvlJc w:val="left"/>
      <w:pPr>
        <w:ind w:left="720" w:hanging="359"/>
      </w:pPr>
      <w:rPr>
        <w:rFonts w:ascii="Symbol" w:hAnsi="Symbol" w:hint="default"/>
      </w:rPr>
    </w:lvl>
    <w:lvl w:ilvl="1" w:tplc="FE6867EE">
      <w:start w:val="1"/>
      <w:numFmt w:val="bullet"/>
      <w:lvlText w:val="o"/>
      <w:lvlJc w:val="left"/>
      <w:pPr>
        <w:ind w:left="1440" w:hanging="359"/>
      </w:pPr>
      <w:rPr>
        <w:rFonts w:ascii="Courier New" w:hAnsi="Courier New" w:cs="Courier New" w:hint="default"/>
      </w:rPr>
    </w:lvl>
    <w:lvl w:ilvl="2" w:tplc="9FCCFCC8">
      <w:start w:val="1"/>
      <w:numFmt w:val="bullet"/>
      <w:lvlText w:val=""/>
      <w:lvlJc w:val="left"/>
      <w:pPr>
        <w:ind w:left="2160" w:hanging="359"/>
      </w:pPr>
      <w:rPr>
        <w:rFonts w:ascii="Wingdings" w:hAnsi="Wingdings" w:hint="default"/>
      </w:rPr>
    </w:lvl>
    <w:lvl w:ilvl="3" w:tplc="245A18C4">
      <w:start w:val="1"/>
      <w:numFmt w:val="bullet"/>
      <w:lvlText w:val=""/>
      <w:lvlJc w:val="left"/>
      <w:pPr>
        <w:ind w:left="2880" w:hanging="359"/>
      </w:pPr>
      <w:rPr>
        <w:rFonts w:ascii="Symbol" w:hAnsi="Symbol" w:hint="default"/>
      </w:rPr>
    </w:lvl>
    <w:lvl w:ilvl="4" w:tplc="9772773A">
      <w:start w:val="1"/>
      <w:numFmt w:val="bullet"/>
      <w:lvlText w:val="o"/>
      <w:lvlJc w:val="left"/>
      <w:pPr>
        <w:ind w:left="3600" w:hanging="359"/>
      </w:pPr>
      <w:rPr>
        <w:rFonts w:ascii="Courier New" w:hAnsi="Courier New" w:cs="Courier New" w:hint="default"/>
      </w:rPr>
    </w:lvl>
    <w:lvl w:ilvl="5" w:tplc="6D189B34">
      <w:start w:val="1"/>
      <w:numFmt w:val="bullet"/>
      <w:lvlText w:val=""/>
      <w:lvlJc w:val="left"/>
      <w:pPr>
        <w:ind w:left="4320" w:hanging="359"/>
      </w:pPr>
      <w:rPr>
        <w:rFonts w:ascii="Wingdings" w:hAnsi="Wingdings" w:hint="default"/>
      </w:rPr>
    </w:lvl>
    <w:lvl w:ilvl="6" w:tplc="8C5AE5C6">
      <w:start w:val="1"/>
      <w:numFmt w:val="bullet"/>
      <w:lvlText w:val=""/>
      <w:lvlJc w:val="left"/>
      <w:pPr>
        <w:ind w:left="5040" w:hanging="359"/>
      </w:pPr>
      <w:rPr>
        <w:rFonts w:ascii="Symbol" w:hAnsi="Symbol" w:hint="default"/>
      </w:rPr>
    </w:lvl>
    <w:lvl w:ilvl="7" w:tplc="5F1649D6">
      <w:start w:val="1"/>
      <w:numFmt w:val="bullet"/>
      <w:lvlText w:val="o"/>
      <w:lvlJc w:val="left"/>
      <w:pPr>
        <w:ind w:left="5760" w:hanging="359"/>
      </w:pPr>
      <w:rPr>
        <w:rFonts w:ascii="Courier New" w:hAnsi="Courier New" w:cs="Courier New" w:hint="default"/>
      </w:rPr>
    </w:lvl>
    <w:lvl w:ilvl="8" w:tplc="FCFCF87E">
      <w:start w:val="1"/>
      <w:numFmt w:val="bullet"/>
      <w:lvlText w:val=""/>
      <w:lvlJc w:val="left"/>
      <w:pPr>
        <w:ind w:left="6480" w:hanging="359"/>
      </w:pPr>
      <w:rPr>
        <w:rFonts w:ascii="Wingdings" w:hAnsi="Wingdings" w:hint="default"/>
      </w:rPr>
    </w:lvl>
  </w:abstractNum>
  <w:abstractNum w:abstractNumId="29" w15:restartNumberingAfterBreak="0">
    <w:nsid w:val="668F3CE5"/>
    <w:multiLevelType w:val="hybridMultilevel"/>
    <w:tmpl w:val="ADEE344E"/>
    <w:lvl w:ilvl="0" w:tplc="05C80C74">
      <w:start w:val="1"/>
      <w:numFmt w:val="bullet"/>
      <w:lvlText w:val=""/>
      <w:lvlJc w:val="left"/>
      <w:pPr>
        <w:ind w:left="720" w:hanging="359"/>
      </w:pPr>
      <w:rPr>
        <w:rFonts w:ascii="Symbol" w:hAnsi="Symbol" w:hint="default"/>
      </w:rPr>
    </w:lvl>
    <w:lvl w:ilvl="1" w:tplc="0AA227EA">
      <w:start w:val="1"/>
      <w:numFmt w:val="bullet"/>
      <w:lvlText w:val="o"/>
      <w:lvlJc w:val="left"/>
      <w:pPr>
        <w:ind w:left="1440" w:hanging="359"/>
      </w:pPr>
      <w:rPr>
        <w:rFonts w:ascii="Courier New" w:hAnsi="Courier New" w:cs="Courier New" w:hint="default"/>
      </w:rPr>
    </w:lvl>
    <w:lvl w:ilvl="2" w:tplc="7F6AA422">
      <w:start w:val="1"/>
      <w:numFmt w:val="bullet"/>
      <w:lvlText w:val=""/>
      <w:lvlJc w:val="left"/>
      <w:pPr>
        <w:ind w:left="2160" w:hanging="359"/>
      </w:pPr>
      <w:rPr>
        <w:rFonts w:ascii="Wingdings" w:hAnsi="Wingdings" w:hint="default"/>
      </w:rPr>
    </w:lvl>
    <w:lvl w:ilvl="3" w:tplc="19AADA4C">
      <w:start w:val="1"/>
      <w:numFmt w:val="bullet"/>
      <w:lvlText w:val=""/>
      <w:lvlJc w:val="left"/>
      <w:pPr>
        <w:ind w:left="2880" w:hanging="359"/>
      </w:pPr>
      <w:rPr>
        <w:rFonts w:ascii="Symbol" w:hAnsi="Symbol" w:hint="default"/>
      </w:rPr>
    </w:lvl>
    <w:lvl w:ilvl="4" w:tplc="23AE13B4">
      <w:start w:val="1"/>
      <w:numFmt w:val="bullet"/>
      <w:lvlText w:val="o"/>
      <w:lvlJc w:val="left"/>
      <w:pPr>
        <w:ind w:left="3600" w:hanging="359"/>
      </w:pPr>
      <w:rPr>
        <w:rFonts w:ascii="Courier New" w:hAnsi="Courier New" w:cs="Courier New" w:hint="default"/>
      </w:rPr>
    </w:lvl>
    <w:lvl w:ilvl="5" w:tplc="57443A38">
      <w:start w:val="1"/>
      <w:numFmt w:val="bullet"/>
      <w:lvlText w:val=""/>
      <w:lvlJc w:val="left"/>
      <w:pPr>
        <w:ind w:left="4320" w:hanging="359"/>
      </w:pPr>
      <w:rPr>
        <w:rFonts w:ascii="Wingdings" w:hAnsi="Wingdings" w:hint="default"/>
      </w:rPr>
    </w:lvl>
    <w:lvl w:ilvl="6" w:tplc="BEFA023A">
      <w:start w:val="1"/>
      <w:numFmt w:val="bullet"/>
      <w:lvlText w:val=""/>
      <w:lvlJc w:val="left"/>
      <w:pPr>
        <w:ind w:left="5040" w:hanging="359"/>
      </w:pPr>
      <w:rPr>
        <w:rFonts w:ascii="Symbol" w:hAnsi="Symbol" w:hint="default"/>
      </w:rPr>
    </w:lvl>
    <w:lvl w:ilvl="7" w:tplc="D27EA8D2">
      <w:start w:val="1"/>
      <w:numFmt w:val="bullet"/>
      <w:lvlText w:val="o"/>
      <w:lvlJc w:val="left"/>
      <w:pPr>
        <w:ind w:left="5760" w:hanging="359"/>
      </w:pPr>
      <w:rPr>
        <w:rFonts w:ascii="Courier New" w:hAnsi="Courier New" w:cs="Courier New" w:hint="default"/>
      </w:rPr>
    </w:lvl>
    <w:lvl w:ilvl="8" w:tplc="245C2098">
      <w:start w:val="1"/>
      <w:numFmt w:val="bullet"/>
      <w:lvlText w:val=""/>
      <w:lvlJc w:val="left"/>
      <w:pPr>
        <w:ind w:left="6480" w:hanging="359"/>
      </w:pPr>
      <w:rPr>
        <w:rFonts w:ascii="Wingdings" w:hAnsi="Wingdings" w:hint="default"/>
      </w:rPr>
    </w:lvl>
  </w:abstractNum>
  <w:abstractNum w:abstractNumId="30" w15:restartNumberingAfterBreak="0">
    <w:nsid w:val="689E4F7D"/>
    <w:multiLevelType w:val="hybridMultilevel"/>
    <w:tmpl w:val="439C2008"/>
    <w:lvl w:ilvl="0" w:tplc="523AE21A">
      <w:start w:val="1"/>
      <w:numFmt w:val="bullet"/>
      <w:lvlText w:val=""/>
      <w:lvlJc w:val="left"/>
      <w:pPr>
        <w:ind w:left="360" w:hanging="359"/>
      </w:pPr>
      <w:rPr>
        <w:rFonts w:ascii="Symbol" w:hAnsi="Symbol" w:hint="default"/>
      </w:rPr>
    </w:lvl>
    <w:lvl w:ilvl="1" w:tplc="8A9E7BAC">
      <w:start w:val="1"/>
      <w:numFmt w:val="bullet"/>
      <w:lvlText w:val="o"/>
      <w:lvlJc w:val="left"/>
      <w:pPr>
        <w:ind w:left="1080" w:hanging="359"/>
      </w:pPr>
      <w:rPr>
        <w:rFonts w:ascii="Courier New" w:hAnsi="Courier New" w:cs="Courier New" w:hint="default"/>
      </w:rPr>
    </w:lvl>
    <w:lvl w:ilvl="2" w:tplc="F5BA6670">
      <w:start w:val="1"/>
      <w:numFmt w:val="bullet"/>
      <w:lvlText w:val=""/>
      <w:lvlJc w:val="left"/>
      <w:pPr>
        <w:ind w:left="1800" w:hanging="359"/>
      </w:pPr>
      <w:rPr>
        <w:rFonts w:ascii="Wingdings" w:hAnsi="Wingdings" w:hint="default"/>
      </w:rPr>
    </w:lvl>
    <w:lvl w:ilvl="3" w:tplc="6C849D96">
      <w:start w:val="1"/>
      <w:numFmt w:val="bullet"/>
      <w:lvlText w:val=""/>
      <w:lvlJc w:val="left"/>
      <w:pPr>
        <w:ind w:left="2520" w:hanging="359"/>
      </w:pPr>
      <w:rPr>
        <w:rFonts w:ascii="Symbol" w:hAnsi="Symbol" w:hint="default"/>
      </w:rPr>
    </w:lvl>
    <w:lvl w:ilvl="4" w:tplc="2CEA537A">
      <w:start w:val="1"/>
      <w:numFmt w:val="bullet"/>
      <w:lvlText w:val="o"/>
      <w:lvlJc w:val="left"/>
      <w:pPr>
        <w:ind w:left="3240" w:hanging="359"/>
      </w:pPr>
      <w:rPr>
        <w:rFonts w:ascii="Courier New" w:hAnsi="Courier New" w:cs="Courier New" w:hint="default"/>
      </w:rPr>
    </w:lvl>
    <w:lvl w:ilvl="5" w:tplc="BE902D66">
      <w:start w:val="1"/>
      <w:numFmt w:val="bullet"/>
      <w:lvlText w:val=""/>
      <w:lvlJc w:val="left"/>
      <w:pPr>
        <w:ind w:left="3960" w:hanging="359"/>
      </w:pPr>
      <w:rPr>
        <w:rFonts w:ascii="Wingdings" w:hAnsi="Wingdings" w:hint="default"/>
      </w:rPr>
    </w:lvl>
    <w:lvl w:ilvl="6" w:tplc="FFE6DA8C">
      <w:start w:val="1"/>
      <w:numFmt w:val="bullet"/>
      <w:lvlText w:val=""/>
      <w:lvlJc w:val="left"/>
      <w:pPr>
        <w:ind w:left="4680" w:hanging="359"/>
      </w:pPr>
      <w:rPr>
        <w:rFonts w:ascii="Symbol" w:hAnsi="Symbol" w:hint="default"/>
      </w:rPr>
    </w:lvl>
    <w:lvl w:ilvl="7" w:tplc="CC44D384">
      <w:start w:val="1"/>
      <w:numFmt w:val="bullet"/>
      <w:lvlText w:val="o"/>
      <w:lvlJc w:val="left"/>
      <w:pPr>
        <w:ind w:left="5400" w:hanging="359"/>
      </w:pPr>
      <w:rPr>
        <w:rFonts w:ascii="Courier New" w:hAnsi="Courier New" w:cs="Courier New" w:hint="default"/>
      </w:rPr>
    </w:lvl>
    <w:lvl w:ilvl="8" w:tplc="204EB322">
      <w:start w:val="1"/>
      <w:numFmt w:val="bullet"/>
      <w:lvlText w:val=""/>
      <w:lvlJc w:val="left"/>
      <w:pPr>
        <w:ind w:left="6120" w:hanging="359"/>
      </w:pPr>
      <w:rPr>
        <w:rFonts w:ascii="Wingdings" w:hAnsi="Wingdings" w:hint="default"/>
      </w:rPr>
    </w:lvl>
  </w:abstractNum>
  <w:abstractNum w:abstractNumId="31" w15:restartNumberingAfterBreak="0">
    <w:nsid w:val="72806EB9"/>
    <w:multiLevelType w:val="hybridMultilevel"/>
    <w:tmpl w:val="0964A5FC"/>
    <w:lvl w:ilvl="0" w:tplc="44DCFEF8">
      <w:start w:val="1"/>
      <w:numFmt w:val="bullet"/>
      <w:lvlText w:val="-"/>
      <w:lvlJc w:val="left"/>
      <w:pPr>
        <w:ind w:left="720" w:hanging="359"/>
      </w:pPr>
      <w:rPr>
        <w:rFonts w:ascii="Calibri" w:eastAsia="Arial" w:hAnsi="Calibri" w:cs="Arial" w:hint="default"/>
      </w:rPr>
    </w:lvl>
    <w:lvl w:ilvl="1" w:tplc="1AB4E8C6">
      <w:start w:val="1"/>
      <w:numFmt w:val="bullet"/>
      <w:lvlText w:val="o"/>
      <w:lvlJc w:val="left"/>
      <w:pPr>
        <w:ind w:left="1440" w:hanging="359"/>
      </w:pPr>
      <w:rPr>
        <w:rFonts w:ascii="Courier New" w:hAnsi="Courier New" w:cs="Courier New" w:hint="default"/>
      </w:rPr>
    </w:lvl>
    <w:lvl w:ilvl="2" w:tplc="A60237D4">
      <w:start w:val="1"/>
      <w:numFmt w:val="bullet"/>
      <w:lvlText w:val=""/>
      <w:lvlJc w:val="left"/>
      <w:pPr>
        <w:ind w:left="2160" w:hanging="359"/>
      </w:pPr>
      <w:rPr>
        <w:rFonts w:ascii="Wingdings" w:hAnsi="Wingdings" w:hint="default"/>
      </w:rPr>
    </w:lvl>
    <w:lvl w:ilvl="3" w:tplc="24461842">
      <w:start w:val="1"/>
      <w:numFmt w:val="bullet"/>
      <w:lvlText w:val=""/>
      <w:lvlJc w:val="left"/>
      <w:pPr>
        <w:ind w:left="2880" w:hanging="359"/>
      </w:pPr>
      <w:rPr>
        <w:rFonts w:ascii="Symbol" w:hAnsi="Symbol" w:hint="default"/>
      </w:rPr>
    </w:lvl>
    <w:lvl w:ilvl="4" w:tplc="E49A7CE8">
      <w:start w:val="1"/>
      <w:numFmt w:val="bullet"/>
      <w:lvlText w:val="o"/>
      <w:lvlJc w:val="left"/>
      <w:pPr>
        <w:ind w:left="3600" w:hanging="359"/>
      </w:pPr>
      <w:rPr>
        <w:rFonts w:ascii="Courier New" w:hAnsi="Courier New" w:cs="Courier New" w:hint="default"/>
      </w:rPr>
    </w:lvl>
    <w:lvl w:ilvl="5" w:tplc="2E34C4F8">
      <w:start w:val="1"/>
      <w:numFmt w:val="bullet"/>
      <w:lvlText w:val=""/>
      <w:lvlJc w:val="left"/>
      <w:pPr>
        <w:ind w:left="4320" w:hanging="359"/>
      </w:pPr>
      <w:rPr>
        <w:rFonts w:ascii="Wingdings" w:hAnsi="Wingdings" w:hint="default"/>
      </w:rPr>
    </w:lvl>
    <w:lvl w:ilvl="6" w:tplc="D942327A">
      <w:start w:val="1"/>
      <w:numFmt w:val="bullet"/>
      <w:lvlText w:val=""/>
      <w:lvlJc w:val="left"/>
      <w:pPr>
        <w:ind w:left="5040" w:hanging="359"/>
      </w:pPr>
      <w:rPr>
        <w:rFonts w:ascii="Symbol" w:hAnsi="Symbol" w:hint="default"/>
      </w:rPr>
    </w:lvl>
    <w:lvl w:ilvl="7" w:tplc="F8D21476">
      <w:start w:val="1"/>
      <w:numFmt w:val="bullet"/>
      <w:lvlText w:val="o"/>
      <w:lvlJc w:val="left"/>
      <w:pPr>
        <w:ind w:left="5760" w:hanging="359"/>
      </w:pPr>
      <w:rPr>
        <w:rFonts w:ascii="Courier New" w:hAnsi="Courier New" w:cs="Courier New" w:hint="default"/>
      </w:rPr>
    </w:lvl>
    <w:lvl w:ilvl="8" w:tplc="339E9AA6">
      <w:start w:val="1"/>
      <w:numFmt w:val="bullet"/>
      <w:lvlText w:val=""/>
      <w:lvlJc w:val="left"/>
      <w:pPr>
        <w:ind w:left="6480" w:hanging="359"/>
      </w:pPr>
      <w:rPr>
        <w:rFonts w:ascii="Wingdings" w:hAnsi="Wingdings" w:hint="default"/>
      </w:rPr>
    </w:lvl>
  </w:abstractNum>
  <w:abstractNum w:abstractNumId="32" w15:restartNumberingAfterBreak="0">
    <w:nsid w:val="778A422A"/>
    <w:multiLevelType w:val="multilevel"/>
    <w:tmpl w:val="EC2CF4C8"/>
    <w:lvl w:ilvl="0">
      <w:start w:val="1"/>
      <w:numFmt w:val="decimal"/>
      <w:lvlText w:val="%1"/>
      <w:lvlJc w:val="left"/>
      <w:pPr>
        <w:ind w:left="432" w:hanging="431"/>
      </w:pPr>
    </w:lvl>
    <w:lvl w:ilvl="1">
      <w:start w:val="1"/>
      <w:numFmt w:val="decimal"/>
      <w:lvlText w:val="%1.%2"/>
      <w:lvlJc w:val="left"/>
      <w:pPr>
        <w:ind w:left="576" w:hanging="575"/>
      </w:pPr>
    </w:lvl>
    <w:lvl w:ilvl="2">
      <w:start w:val="1"/>
      <w:numFmt w:val="decimal"/>
      <w:lvlText w:val="%1.%2.%3"/>
      <w:lvlJc w:val="left"/>
      <w:pPr>
        <w:ind w:left="720" w:hanging="719"/>
      </w:pPr>
    </w:lvl>
    <w:lvl w:ilvl="3">
      <w:start w:val="1"/>
      <w:numFmt w:val="decimal"/>
      <w:lvlText w:val="%1.%2.%3.%4"/>
      <w:lvlJc w:val="left"/>
      <w:pPr>
        <w:ind w:left="864" w:hanging="863"/>
      </w:pPr>
    </w:lvl>
    <w:lvl w:ilvl="4">
      <w:start w:val="1"/>
      <w:numFmt w:val="decimal"/>
      <w:lvlText w:val="%1.%2.%3.%4.%5"/>
      <w:lvlJc w:val="left"/>
      <w:pPr>
        <w:ind w:left="1008" w:hanging="1007"/>
      </w:pPr>
    </w:lvl>
    <w:lvl w:ilvl="5">
      <w:start w:val="1"/>
      <w:numFmt w:val="decimal"/>
      <w:lvlText w:val="%1.%2.%3.%4.%5.%6"/>
      <w:lvlJc w:val="left"/>
      <w:pPr>
        <w:ind w:left="1152" w:hanging="1151"/>
      </w:pPr>
    </w:lvl>
    <w:lvl w:ilvl="6">
      <w:start w:val="1"/>
      <w:numFmt w:val="decimal"/>
      <w:lvlText w:val="%1.%2.%3.%4.%5.%6.%7"/>
      <w:lvlJc w:val="left"/>
      <w:pPr>
        <w:ind w:left="1296" w:hanging="1295"/>
      </w:pPr>
    </w:lvl>
    <w:lvl w:ilvl="7">
      <w:start w:val="1"/>
      <w:numFmt w:val="decimal"/>
      <w:lvlText w:val="%1.%2.%3.%4.%5.%6.%7.%8"/>
      <w:lvlJc w:val="left"/>
      <w:pPr>
        <w:ind w:left="1440" w:hanging="1439"/>
      </w:pPr>
    </w:lvl>
    <w:lvl w:ilvl="8">
      <w:start w:val="1"/>
      <w:numFmt w:val="decimal"/>
      <w:lvlText w:val="%1.%2.%3.%4.%5.%6.%7.%8.%9"/>
      <w:lvlJc w:val="left"/>
      <w:pPr>
        <w:ind w:left="1584" w:hanging="1583"/>
      </w:pPr>
    </w:lvl>
  </w:abstractNum>
  <w:abstractNum w:abstractNumId="33" w15:restartNumberingAfterBreak="0">
    <w:nsid w:val="781F10AF"/>
    <w:multiLevelType w:val="hybridMultilevel"/>
    <w:tmpl w:val="65C4807E"/>
    <w:lvl w:ilvl="0" w:tplc="DE86388A">
      <w:start w:val="1"/>
      <w:numFmt w:val="bullet"/>
      <w:lvlText w:val=""/>
      <w:lvlJc w:val="left"/>
      <w:pPr>
        <w:ind w:left="720" w:hanging="359"/>
      </w:pPr>
      <w:rPr>
        <w:rFonts w:ascii="Symbol" w:hAnsi="Symbol" w:hint="default"/>
      </w:rPr>
    </w:lvl>
    <w:lvl w:ilvl="1" w:tplc="8E8AE348">
      <w:start w:val="1"/>
      <w:numFmt w:val="bullet"/>
      <w:lvlText w:val="o"/>
      <w:lvlJc w:val="left"/>
      <w:pPr>
        <w:ind w:left="1440" w:hanging="359"/>
      </w:pPr>
      <w:rPr>
        <w:rFonts w:ascii="Courier New" w:hAnsi="Courier New" w:cs="Courier New" w:hint="default"/>
      </w:rPr>
    </w:lvl>
    <w:lvl w:ilvl="2" w:tplc="BB761E6C">
      <w:start w:val="1"/>
      <w:numFmt w:val="bullet"/>
      <w:lvlText w:val=""/>
      <w:lvlJc w:val="left"/>
      <w:pPr>
        <w:ind w:left="2160" w:hanging="359"/>
      </w:pPr>
      <w:rPr>
        <w:rFonts w:ascii="Wingdings" w:hAnsi="Wingdings" w:hint="default"/>
      </w:rPr>
    </w:lvl>
    <w:lvl w:ilvl="3" w:tplc="84CE48F8">
      <w:start w:val="1"/>
      <w:numFmt w:val="bullet"/>
      <w:lvlText w:val=""/>
      <w:lvlJc w:val="left"/>
      <w:pPr>
        <w:ind w:left="2880" w:hanging="359"/>
      </w:pPr>
      <w:rPr>
        <w:rFonts w:ascii="Symbol" w:hAnsi="Symbol" w:hint="default"/>
      </w:rPr>
    </w:lvl>
    <w:lvl w:ilvl="4" w:tplc="B8343AD2">
      <w:start w:val="1"/>
      <w:numFmt w:val="bullet"/>
      <w:lvlText w:val="o"/>
      <w:lvlJc w:val="left"/>
      <w:pPr>
        <w:ind w:left="3600" w:hanging="359"/>
      </w:pPr>
      <w:rPr>
        <w:rFonts w:ascii="Courier New" w:hAnsi="Courier New" w:cs="Courier New" w:hint="default"/>
      </w:rPr>
    </w:lvl>
    <w:lvl w:ilvl="5" w:tplc="FD72870E">
      <w:start w:val="1"/>
      <w:numFmt w:val="bullet"/>
      <w:lvlText w:val=""/>
      <w:lvlJc w:val="left"/>
      <w:pPr>
        <w:ind w:left="4320" w:hanging="359"/>
      </w:pPr>
      <w:rPr>
        <w:rFonts w:ascii="Wingdings" w:hAnsi="Wingdings" w:hint="default"/>
      </w:rPr>
    </w:lvl>
    <w:lvl w:ilvl="6" w:tplc="CB8A1060">
      <w:start w:val="1"/>
      <w:numFmt w:val="bullet"/>
      <w:lvlText w:val=""/>
      <w:lvlJc w:val="left"/>
      <w:pPr>
        <w:ind w:left="5040" w:hanging="359"/>
      </w:pPr>
      <w:rPr>
        <w:rFonts w:ascii="Symbol" w:hAnsi="Symbol" w:hint="default"/>
      </w:rPr>
    </w:lvl>
    <w:lvl w:ilvl="7" w:tplc="9E081344">
      <w:start w:val="1"/>
      <w:numFmt w:val="bullet"/>
      <w:lvlText w:val="o"/>
      <w:lvlJc w:val="left"/>
      <w:pPr>
        <w:ind w:left="5760" w:hanging="359"/>
      </w:pPr>
      <w:rPr>
        <w:rFonts w:ascii="Courier New" w:hAnsi="Courier New" w:cs="Courier New" w:hint="default"/>
      </w:rPr>
    </w:lvl>
    <w:lvl w:ilvl="8" w:tplc="7B4EDDCA">
      <w:start w:val="1"/>
      <w:numFmt w:val="bullet"/>
      <w:lvlText w:val=""/>
      <w:lvlJc w:val="left"/>
      <w:pPr>
        <w:ind w:left="6480" w:hanging="359"/>
      </w:pPr>
      <w:rPr>
        <w:rFonts w:ascii="Wingdings" w:hAnsi="Wingdings" w:hint="default"/>
      </w:rPr>
    </w:lvl>
  </w:abstractNum>
  <w:abstractNum w:abstractNumId="34" w15:restartNumberingAfterBreak="0">
    <w:nsid w:val="79697696"/>
    <w:multiLevelType w:val="hybridMultilevel"/>
    <w:tmpl w:val="5AD07438"/>
    <w:lvl w:ilvl="0" w:tplc="E6841CAE">
      <w:start w:val="1"/>
      <w:numFmt w:val="bullet"/>
      <w:lvlText w:val=""/>
      <w:lvlJc w:val="left"/>
      <w:pPr>
        <w:ind w:left="720" w:hanging="359"/>
      </w:pPr>
      <w:rPr>
        <w:rFonts w:ascii="Symbol" w:hAnsi="Symbol" w:hint="default"/>
      </w:rPr>
    </w:lvl>
    <w:lvl w:ilvl="1" w:tplc="CA08445E">
      <w:start w:val="1"/>
      <w:numFmt w:val="bullet"/>
      <w:lvlText w:val="o"/>
      <w:lvlJc w:val="left"/>
      <w:pPr>
        <w:ind w:left="1440" w:hanging="359"/>
      </w:pPr>
      <w:rPr>
        <w:rFonts w:ascii="Courier New" w:hAnsi="Courier New" w:cs="Courier New" w:hint="default"/>
      </w:rPr>
    </w:lvl>
    <w:lvl w:ilvl="2" w:tplc="5B82EC56">
      <w:start w:val="1"/>
      <w:numFmt w:val="bullet"/>
      <w:lvlText w:val=""/>
      <w:lvlJc w:val="left"/>
      <w:pPr>
        <w:ind w:left="2160" w:hanging="359"/>
      </w:pPr>
      <w:rPr>
        <w:rFonts w:ascii="Wingdings" w:hAnsi="Wingdings" w:hint="default"/>
      </w:rPr>
    </w:lvl>
    <w:lvl w:ilvl="3" w:tplc="23B66868">
      <w:start w:val="1"/>
      <w:numFmt w:val="bullet"/>
      <w:lvlText w:val=""/>
      <w:lvlJc w:val="left"/>
      <w:pPr>
        <w:ind w:left="2880" w:hanging="359"/>
      </w:pPr>
      <w:rPr>
        <w:rFonts w:ascii="Symbol" w:hAnsi="Symbol" w:hint="default"/>
      </w:rPr>
    </w:lvl>
    <w:lvl w:ilvl="4" w:tplc="B6FC7750">
      <w:start w:val="1"/>
      <w:numFmt w:val="bullet"/>
      <w:lvlText w:val="o"/>
      <w:lvlJc w:val="left"/>
      <w:pPr>
        <w:ind w:left="3600" w:hanging="359"/>
      </w:pPr>
      <w:rPr>
        <w:rFonts w:ascii="Courier New" w:hAnsi="Courier New" w:cs="Courier New" w:hint="default"/>
      </w:rPr>
    </w:lvl>
    <w:lvl w:ilvl="5" w:tplc="C95C777E">
      <w:start w:val="1"/>
      <w:numFmt w:val="bullet"/>
      <w:lvlText w:val=""/>
      <w:lvlJc w:val="left"/>
      <w:pPr>
        <w:ind w:left="4320" w:hanging="359"/>
      </w:pPr>
      <w:rPr>
        <w:rFonts w:ascii="Wingdings" w:hAnsi="Wingdings" w:hint="default"/>
      </w:rPr>
    </w:lvl>
    <w:lvl w:ilvl="6" w:tplc="94B68416">
      <w:start w:val="1"/>
      <w:numFmt w:val="bullet"/>
      <w:lvlText w:val=""/>
      <w:lvlJc w:val="left"/>
      <w:pPr>
        <w:ind w:left="5040" w:hanging="359"/>
      </w:pPr>
      <w:rPr>
        <w:rFonts w:ascii="Symbol" w:hAnsi="Symbol" w:hint="default"/>
      </w:rPr>
    </w:lvl>
    <w:lvl w:ilvl="7" w:tplc="D5E0742E">
      <w:start w:val="1"/>
      <w:numFmt w:val="bullet"/>
      <w:lvlText w:val="o"/>
      <w:lvlJc w:val="left"/>
      <w:pPr>
        <w:ind w:left="5760" w:hanging="359"/>
      </w:pPr>
      <w:rPr>
        <w:rFonts w:ascii="Courier New" w:hAnsi="Courier New" w:cs="Courier New" w:hint="default"/>
      </w:rPr>
    </w:lvl>
    <w:lvl w:ilvl="8" w:tplc="91D6361E">
      <w:start w:val="1"/>
      <w:numFmt w:val="bullet"/>
      <w:lvlText w:val=""/>
      <w:lvlJc w:val="left"/>
      <w:pPr>
        <w:ind w:left="6480" w:hanging="359"/>
      </w:pPr>
      <w:rPr>
        <w:rFonts w:ascii="Wingdings" w:hAnsi="Wingdings" w:hint="default"/>
      </w:rPr>
    </w:lvl>
  </w:abstractNum>
  <w:abstractNum w:abstractNumId="35" w15:restartNumberingAfterBreak="0">
    <w:nsid w:val="7B7C1243"/>
    <w:multiLevelType w:val="hybridMultilevel"/>
    <w:tmpl w:val="9EB65C10"/>
    <w:lvl w:ilvl="0" w:tplc="58A2B240">
      <w:start w:val="1"/>
      <w:numFmt w:val="decimal"/>
      <w:lvlText w:val="%1."/>
      <w:lvlJc w:val="left"/>
      <w:pPr>
        <w:ind w:left="720" w:hanging="359"/>
      </w:pPr>
    </w:lvl>
    <w:lvl w:ilvl="1" w:tplc="C4160AAA">
      <w:start w:val="1"/>
      <w:numFmt w:val="lowerLetter"/>
      <w:lvlText w:val="%2."/>
      <w:lvlJc w:val="left"/>
      <w:pPr>
        <w:ind w:left="1440" w:hanging="359"/>
      </w:pPr>
    </w:lvl>
    <w:lvl w:ilvl="2" w:tplc="77045778">
      <w:start w:val="1"/>
      <w:numFmt w:val="lowerRoman"/>
      <w:lvlText w:val="%3."/>
      <w:lvlJc w:val="right"/>
      <w:pPr>
        <w:ind w:left="2160" w:hanging="179"/>
      </w:pPr>
    </w:lvl>
    <w:lvl w:ilvl="3" w:tplc="3056C870">
      <w:start w:val="1"/>
      <w:numFmt w:val="decimal"/>
      <w:lvlText w:val="%4."/>
      <w:lvlJc w:val="left"/>
      <w:pPr>
        <w:ind w:left="2880" w:hanging="359"/>
      </w:pPr>
    </w:lvl>
    <w:lvl w:ilvl="4" w:tplc="E7EE48EE">
      <w:start w:val="1"/>
      <w:numFmt w:val="lowerLetter"/>
      <w:lvlText w:val="%5."/>
      <w:lvlJc w:val="left"/>
      <w:pPr>
        <w:ind w:left="3600" w:hanging="359"/>
      </w:pPr>
    </w:lvl>
    <w:lvl w:ilvl="5" w:tplc="6422E60A">
      <w:start w:val="1"/>
      <w:numFmt w:val="lowerRoman"/>
      <w:lvlText w:val="%6."/>
      <w:lvlJc w:val="right"/>
      <w:pPr>
        <w:ind w:left="4320" w:hanging="179"/>
      </w:pPr>
    </w:lvl>
    <w:lvl w:ilvl="6" w:tplc="9FE476B8">
      <w:start w:val="1"/>
      <w:numFmt w:val="decimal"/>
      <w:lvlText w:val="%7."/>
      <w:lvlJc w:val="left"/>
      <w:pPr>
        <w:ind w:left="5040" w:hanging="359"/>
      </w:pPr>
    </w:lvl>
    <w:lvl w:ilvl="7" w:tplc="FFECCF68">
      <w:start w:val="1"/>
      <w:numFmt w:val="lowerLetter"/>
      <w:lvlText w:val="%8."/>
      <w:lvlJc w:val="left"/>
      <w:pPr>
        <w:ind w:left="5760" w:hanging="359"/>
      </w:pPr>
    </w:lvl>
    <w:lvl w:ilvl="8" w:tplc="5A8E832E">
      <w:start w:val="1"/>
      <w:numFmt w:val="lowerRoman"/>
      <w:lvlText w:val="%9."/>
      <w:lvlJc w:val="right"/>
      <w:pPr>
        <w:ind w:left="6480" w:hanging="179"/>
      </w:pPr>
    </w:lvl>
  </w:abstractNum>
  <w:abstractNum w:abstractNumId="36" w15:restartNumberingAfterBreak="0">
    <w:nsid w:val="7BA30293"/>
    <w:multiLevelType w:val="hybridMultilevel"/>
    <w:tmpl w:val="C46E4718"/>
    <w:lvl w:ilvl="0" w:tplc="ED346D9E">
      <w:start w:val="1"/>
      <w:numFmt w:val="bullet"/>
      <w:lvlText w:val=""/>
      <w:lvlJc w:val="left"/>
      <w:pPr>
        <w:ind w:left="720" w:hanging="359"/>
      </w:pPr>
      <w:rPr>
        <w:rFonts w:ascii="Symbol" w:hAnsi="Symbol" w:hint="default"/>
      </w:rPr>
    </w:lvl>
    <w:lvl w:ilvl="1" w:tplc="CDB42D66">
      <w:start w:val="1"/>
      <w:numFmt w:val="bullet"/>
      <w:lvlText w:val="o"/>
      <w:lvlJc w:val="left"/>
      <w:pPr>
        <w:ind w:left="1440" w:hanging="359"/>
      </w:pPr>
      <w:rPr>
        <w:rFonts w:ascii="Courier New" w:hAnsi="Courier New" w:cs="Courier New" w:hint="default"/>
      </w:rPr>
    </w:lvl>
    <w:lvl w:ilvl="2" w:tplc="2EAABECE">
      <w:start w:val="1"/>
      <w:numFmt w:val="bullet"/>
      <w:lvlText w:val=""/>
      <w:lvlJc w:val="left"/>
      <w:pPr>
        <w:ind w:left="2160" w:hanging="359"/>
      </w:pPr>
      <w:rPr>
        <w:rFonts w:ascii="Wingdings" w:hAnsi="Wingdings" w:hint="default"/>
      </w:rPr>
    </w:lvl>
    <w:lvl w:ilvl="3" w:tplc="613213D6">
      <w:start w:val="1"/>
      <w:numFmt w:val="bullet"/>
      <w:lvlText w:val=""/>
      <w:lvlJc w:val="left"/>
      <w:pPr>
        <w:ind w:left="2880" w:hanging="359"/>
      </w:pPr>
      <w:rPr>
        <w:rFonts w:ascii="Symbol" w:hAnsi="Symbol" w:hint="default"/>
      </w:rPr>
    </w:lvl>
    <w:lvl w:ilvl="4" w:tplc="786E9ADA">
      <w:start w:val="1"/>
      <w:numFmt w:val="bullet"/>
      <w:lvlText w:val="o"/>
      <w:lvlJc w:val="left"/>
      <w:pPr>
        <w:ind w:left="3600" w:hanging="359"/>
      </w:pPr>
      <w:rPr>
        <w:rFonts w:ascii="Courier New" w:hAnsi="Courier New" w:cs="Courier New" w:hint="default"/>
      </w:rPr>
    </w:lvl>
    <w:lvl w:ilvl="5" w:tplc="3E5A8A44">
      <w:start w:val="1"/>
      <w:numFmt w:val="bullet"/>
      <w:lvlText w:val=""/>
      <w:lvlJc w:val="left"/>
      <w:pPr>
        <w:ind w:left="4320" w:hanging="359"/>
      </w:pPr>
      <w:rPr>
        <w:rFonts w:ascii="Wingdings" w:hAnsi="Wingdings" w:hint="default"/>
      </w:rPr>
    </w:lvl>
    <w:lvl w:ilvl="6" w:tplc="D2EE9548">
      <w:start w:val="1"/>
      <w:numFmt w:val="bullet"/>
      <w:lvlText w:val=""/>
      <w:lvlJc w:val="left"/>
      <w:pPr>
        <w:ind w:left="5040" w:hanging="359"/>
      </w:pPr>
      <w:rPr>
        <w:rFonts w:ascii="Symbol" w:hAnsi="Symbol" w:hint="default"/>
      </w:rPr>
    </w:lvl>
    <w:lvl w:ilvl="7" w:tplc="7EBC8B48">
      <w:start w:val="1"/>
      <w:numFmt w:val="bullet"/>
      <w:lvlText w:val="o"/>
      <w:lvlJc w:val="left"/>
      <w:pPr>
        <w:ind w:left="5760" w:hanging="359"/>
      </w:pPr>
      <w:rPr>
        <w:rFonts w:ascii="Courier New" w:hAnsi="Courier New" w:cs="Courier New" w:hint="default"/>
      </w:rPr>
    </w:lvl>
    <w:lvl w:ilvl="8" w:tplc="C0CE156C">
      <w:start w:val="1"/>
      <w:numFmt w:val="bullet"/>
      <w:lvlText w:val=""/>
      <w:lvlJc w:val="left"/>
      <w:pPr>
        <w:ind w:left="6480" w:hanging="359"/>
      </w:pPr>
      <w:rPr>
        <w:rFonts w:ascii="Wingdings" w:hAnsi="Wingdings" w:hint="default"/>
      </w:rPr>
    </w:lvl>
  </w:abstractNum>
  <w:abstractNum w:abstractNumId="37" w15:restartNumberingAfterBreak="0">
    <w:nsid w:val="7CE10756"/>
    <w:multiLevelType w:val="hybridMultilevel"/>
    <w:tmpl w:val="3456256E"/>
    <w:lvl w:ilvl="0" w:tplc="429EFFB6">
      <w:start w:val="1"/>
      <w:numFmt w:val="bullet"/>
      <w:lvlText w:val=""/>
      <w:lvlJc w:val="left"/>
      <w:pPr>
        <w:ind w:left="720" w:hanging="359"/>
      </w:pPr>
      <w:rPr>
        <w:rFonts w:ascii="Symbol" w:hAnsi="Symbol" w:hint="default"/>
      </w:rPr>
    </w:lvl>
    <w:lvl w:ilvl="1" w:tplc="82CE7E0C">
      <w:start w:val="1"/>
      <w:numFmt w:val="bullet"/>
      <w:lvlText w:val="o"/>
      <w:lvlJc w:val="left"/>
      <w:pPr>
        <w:ind w:left="1440" w:hanging="359"/>
      </w:pPr>
      <w:rPr>
        <w:rFonts w:ascii="Courier New" w:hAnsi="Courier New" w:cs="Courier New" w:hint="default"/>
      </w:rPr>
    </w:lvl>
    <w:lvl w:ilvl="2" w:tplc="0526DEF0">
      <w:start w:val="1"/>
      <w:numFmt w:val="bullet"/>
      <w:lvlText w:val=""/>
      <w:lvlJc w:val="left"/>
      <w:pPr>
        <w:ind w:left="2160" w:hanging="359"/>
      </w:pPr>
      <w:rPr>
        <w:rFonts w:ascii="Wingdings" w:hAnsi="Wingdings" w:hint="default"/>
      </w:rPr>
    </w:lvl>
    <w:lvl w:ilvl="3" w:tplc="6142A5A0">
      <w:start w:val="1"/>
      <w:numFmt w:val="bullet"/>
      <w:lvlText w:val=""/>
      <w:lvlJc w:val="left"/>
      <w:pPr>
        <w:ind w:left="2880" w:hanging="359"/>
      </w:pPr>
      <w:rPr>
        <w:rFonts w:ascii="Symbol" w:hAnsi="Symbol" w:hint="default"/>
      </w:rPr>
    </w:lvl>
    <w:lvl w:ilvl="4" w:tplc="9626A53E">
      <w:start w:val="1"/>
      <w:numFmt w:val="bullet"/>
      <w:lvlText w:val="o"/>
      <w:lvlJc w:val="left"/>
      <w:pPr>
        <w:ind w:left="3600" w:hanging="359"/>
      </w:pPr>
      <w:rPr>
        <w:rFonts w:ascii="Courier New" w:hAnsi="Courier New" w:cs="Courier New" w:hint="default"/>
      </w:rPr>
    </w:lvl>
    <w:lvl w:ilvl="5" w:tplc="E9D88764">
      <w:start w:val="1"/>
      <w:numFmt w:val="bullet"/>
      <w:lvlText w:val=""/>
      <w:lvlJc w:val="left"/>
      <w:pPr>
        <w:ind w:left="4320" w:hanging="359"/>
      </w:pPr>
      <w:rPr>
        <w:rFonts w:ascii="Wingdings" w:hAnsi="Wingdings" w:hint="default"/>
      </w:rPr>
    </w:lvl>
    <w:lvl w:ilvl="6" w:tplc="6D1686A0">
      <w:start w:val="1"/>
      <w:numFmt w:val="bullet"/>
      <w:lvlText w:val=""/>
      <w:lvlJc w:val="left"/>
      <w:pPr>
        <w:ind w:left="5040" w:hanging="359"/>
      </w:pPr>
      <w:rPr>
        <w:rFonts w:ascii="Symbol" w:hAnsi="Symbol" w:hint="default"/>
      </w:rPr>
    </w:lvl>
    <w:lvl w:ilvl="7" w:tplc="0DFA9132">
      <w:start w:val="1"/>
      <w:numFmt w:val="bullet"/>
      <w:lvlText w:val="o"/>
      <w:lvlJc w:val="left"/>
      <w:pPr>
        <w:ind w:left="5760" w:hanging="359"/>
      </w:pPr>
      <w:rPr>
        <w:rFonts w:ascii="Courier New" w:hAnsi="Courier New" w:cs="Courier New" w:hint="default"/>
      </w:rPr>
    </w:lvl>
    <w:lvl w:ilvl="8" w:tplc="B61CC2F6">
      <w:start w:val="1"/>
      <w:numFmt w:val="bullet"/>
      <w:lvlText w:val=""/>
      <w:lvlJc w:val="left"/>
      <w:pPr>
        <w:ind w:left="6480" w:hanging="359"/>
      </w:pPr>
      <w:rPr>
        <w:rFonts w:ascii="Wingdings" w:hAnsi="Wingdings" w:hint="default"/>
      </w:rPr>
    </w:lvl>
  </w:abstractNum>
  <w:abstractNum w:abstractNumId="38" w15:restartNumberingAfterBreak="0">
    <w:nsid w:val="7DE80A75"/>
    <w:multiLevelType w:val="hybridMultilevel"/>
    <w:tmpl w:val="D272F434"/>
    <w:lvl w:ilvl="0" w:tplc="11E4C588">
      <w:start w:val="1"/>
      <w:numFmt w:val="bullet"/>
      <w:pStyle w:val="WF-Listenabsatz-1-facherZeilenabstand"/>
      <w:lvlText w:val=""/>
      <w:lvlJc w:val="left"/>
      <w:pPr>
        <w:ind w:left="720" w:hanging="359"/>
      </w:pPr>
      <w:rPr>
        <w:rFonts w:ascii="Symbol" w:hAnsi="Symbol" w:hint="default"/>
      </w:rPr>
    </w:lvl>
    <w:lvl w:ilvl="1" w:tplc="98C8D456">
      <w:start w:val="1"/>
      <w:numFmt w:val="bullet"/>
      <w:lvlText w:val="o"/>
      <w:lvlJc w:val="left"/>
      <w:pPr>
        <w:ind w:left="1440" w:hanging="359"/>
      </w:pPr>
      <w:rPr>
        <w:rFonts w:ascii="Courier New" w:hAnsi="Courier New" w:cs="Courier New" w:hint="default"/>
      </w:rPr>
    </w:lvl>
    <w:lvl w:ilvl="2" w:tplc="A3240EFE">
      <w:start w:val="1"/>
      <w:numFmt w:val="bullet"/>
      <w:lvlText w:val=""/>
      <w:lvlJc w:val="left"/>
      <w:pPr>
        <w:ind w:left="2160" w:hanging="359"/>
      </w:pPr>
      <w:rPr>
        <w:rFonts w:ascii="Wingdings" w:hAnsi="Wingdings" w:hint="default"/>
      </w:rPr>
    </w:lvl>
    <w:lvl w:ilvl="3" w:tplc="80BC4D98">
      <w:start w:val="1"/>
      <w:numFmt w:val="bullet"/>
      <w:lvlText w:val=""/>
      <w:lvlJc w:val="left"/>
      <w:pPr>
        <w:ind w:left="2880" w:hanging="359"/>
      </w:pPr>
      <w:rPr>
        <w:rFonts w:ascii="Symbol" w:hAnsi="Symbol" w:hint="default"/>
      </w:rPr>
    </w:lvl>
    <w:lvl w:ilvl="4" w:tplc="33407000">
      <w:start w:val="1"/>
      <w:numFmt w:val="bullet"/>
      <w:lvlText w:val="o"/>
      <w:lvlJc w:val="left"/>
      <w:pPr>
        <w:ind w:left="3600" w:hanging="359"/>
      </w:pPr>
      <w:rPr>
        <w:rFonts w:ascii="Courier New" w:hAnsi="Courier New" w:cs="Courier New" w:hint="default"/>
      </w:rPr>
    </w:lvl>
    <w:lvl w:ilvl="5" w:tplc="38D48928">
      <w:start w:val="1"/>
      <w:numFmt w:val="bullet"/>
      <w:lvlText w:val=""/>
      <w:lvlJc w:val="left"/>
      <w:pPr>
        <w:ind w:left="4320" w:hanging="359"/>
      </w:pPr>
      <w:rPr>
        <w:rFonts w:ascii="Wingdings" w:hAnsi="Wingdings" w:hint="default"/>
      </w:rPr>
    </w:lvl>
    <w:lvl w:ilvl="6" w:tplc="2FEE27DE">
      <w:start w:val="1"/>
      <w:numFmt w:val="bullet"/>
      <w:lvlText w:val=""/>
      <w:lvlJc w:val="left"/>
      <w:pPr>
        <w:ind w:left="5040" w:hanging="359"/>
      </w:pPr>
      <w:rPr>
        <w:rFonts w:ascii="Symbol" w:hAnsi="Symbol" w:hint="default"/>
      </w:rPr>
    </w:lvl>
    <w:lvl w:ilvl="7" w:tplc="C3F4F58E">
      <w:start w:val="1"/>
      <w:numFmt w:val="bullet"/>
      <w:lvlText w:val="o"/>
      <w:lvlJc w:val="left"/>
      <w:pPr>
        <w:ind w:left="5760" w:hanging="359"/>
      </w:pPr>
      <w:rPr>
        <w:rFonts w:ascii="Courier New" w:hAnsi="Courier New" w:cs="Courier New" w:hint="default"/>
      </w:rPr>
    </w:lvl>
    <w:lvl w:ilvl="8" w:tplc="E38640E8">
      <w:start w:val="1"/>
      <w:numFmt w:val="bullet"/>
      <w:lvlText w:val=""/>
      <w:lvlJc w:val="left"/>
      <w:pPr>
        <w:ind w:left="6480" w:hanging="359"/>
      </w:pPr>
      <w:rPr>
        <w:rFonts w:ascii="Wingdings" w:hAnsi="Wingdings" w:hint="default"/>
      </w:rPr>
    </w:lvl>
  </w:abstractNum>
  <w:abstractNum w:abstractNumId="39" w15:restartNumberingAfterBreak="0">
    <w:nsid w:val="7E7764A3"/>
    <w:multiLevelType w:val="hybridMultilevel"/>
    <w:tmpl w:val="29DAFA44"/>
    <w:lvl w:ilvl="0" w:tplc="A2CCF16C">
      <w:start w:val="1"/>
      <w:numFmt w:val="bullet"/>
      <w:lvlText w:val=""/>
      <w:lvlJc w:val="left"/>
      <w:pPr>
        <w:ind w:left="720" w:hanging="359"/>
      </w:pPr>
      <w:rPr>
        <w:rFonts w:ascii="Symbol" w:hAnsi="Symbol" w:hint="default"/>
      </w:rPr>
    </w:lvl>
    <w:lvl w:ilvl="1" w:tplc="659ED9C4">
      <w:start w:val="1"/>
      <w:numFmt w:val="bullet"/>
      <w:lvlText w:val="o"/>
      <w:lvlJc w:val="left"/>
      <w:pPr>
        <w:ind w:left="1440" w:hanging="359"/>
      </w:pPr>
      <w:rPr>
        <w:rFonts w:ascii="Courier New" w:hAnsi="Courier New" w:cs="Courier New" w:hint="default"/>
      </w:rPr>
    </w:lvl>
    <w:lvl w:ilvl="2" w:tplc="E85242E8">
      <w:start w:val="1"/>
      <w:numFmt w:val="bullet"/>
      <w:lvlText w:val=""/>
      <w:lvlJc w:val="left"/>
      <w:pPr>
        <w:ind w:left="2160" w:hanging="359"/>
      </w:pPr>
      <w:rPr>
        <w:rFonts w:ascii="Wingdings" w:hAnsi="Wingdings" w:hint="default"/>
      </w:rPr>
    </w:lvl>
    <w:lvl w:ilvl="3" w:tplc="2786BDEC">
      <w:start w:val="1"/>
      <w:numFmt w:val="bullet"/>
      <w:lvlText w:val=""/>
      <w:lvlJc w:val="left"/>
      <w:pPr>
        <w:ind w:left="2880" w:hanging="359"/>
      </w:pPr>
      <w:rPr>
        <w:rFonts w:ascii="Symbol" w:hAnsi="Symbol" w:hint="default"/>
      </w:rPr>
    </w:lvl>
    <w:lvl w:ilvl="4" w:tplc="931C18A2">
      <w:start w:val="1"/>
      <w:numFmt w:val="bullet"/>
      <w:lvlText w:val="o"/>
      <w:lvlJc w:val="left"/>
      <w:pPr>
        <w:ind w:left="3600" w:hanging="359"/>
      </w:pPr>
      <w:rPr>
        <w:rFonts w:ascii="Courier New" w:hAnsi="Courier New" w:cs="Courier New" w:hint="default"/>
      </w:rPr>
    </w:lvl>
    <w:lvl w:ilvl="5" w:tplc="8538186A">
      <w:start w:val="1"/>
      <w:numFmt w:val="bullet"/>
      <w:lvlText w:val=""/>
      <w:lvlJc w:val="left"/>
      <w:pPr>
        <w:ind w:left="4320" w:hanging="359"/>
      </w:pPr>
      <w:rPr>
        <w:rFonts w:ascii="Wingdings" w:hAnsi="Wingdings" w:hint="default"/>
      </w:rPr>
    </w:lvl>
    <w:lvl w:ilvl="6" w:tplc="08420E1E">
      <w:start w:val="1"/>
      <w:numFmt w:val="bullet"/>
      <w:lvlText w:val=""/>
      <w:lvlJc w:val="left"/>
      <w:pPr>
        <w:ind w:left="5040" w:hanging="359"/>
      </w:pPr>
      <w:rPr>
        <w:rFonts w:ascii="Symbol" w:hAnsi="Symbol" w:hint="default"/>
      </w:rPr>
    </w:lvl>
    <w:lvl w:ilvl="7" w:tplc="0A78112A">
      <w:start w:val="1"/>
      <w:numFmt w:val="bullet"/>
      <w:lvlText w:val="o"/>
      <w:lvlJc w:val="left"/>
      <w:pPr>
        <w:ind w:left="5760" w:hanging="359"/>
      </w:pPr>
      <w:rPr>
        <w:rFonts w:ascii="Courier New" w:hAnsi="Courier New" w:cs="Courier New" w:hint="default"/>
      </w:rPr>
    </w:lvl>
    <w:lvl w:ilvl="8" w:tplc="E7704F42">
      <w:start w:val="1"/>
      <w:numFmt w:val="bullet"/>
      <w:lvlText w:val=""/>
      <w:lvlJc w:val="left"/>
      <w:pPr>
        <w:ind w:left="6480" w:hanging="359"/>
      </w:pPr>
      <w:rPr>
        <w:rFonts w:ascii="Wingdings" w:hAnsi="Wingdings" w:hint="default"/>
      </w:rPr>
    </w:lvl>
  </w:abstractNum>
  <w:num w:numId="1" w16cid:durableId="1772623040">
    <w:abstractNumId w:val="5"/>
  </w:num>
  <w:num w:numId="2" w16cid:durableId="145705316">
    <w:abstractNumId w:val="28"/>
  </w:num>
  <w:num w:numId="3" w16cid:durableId="473181025">
    <w:abstractNumId w:val="34"/>
  </w:num>
  <w:num w:numId="4" w16cid:durableId="1469475434">
    <w:abstractNumId w:val="27"/>
  </w:num>
  <w:num w:numId="5" w16cid:durableId="669604050">
    <w:abstractNumId w:val="10"/>
  </w:num>
  <w:num w:numId="6" w16cid:durableId="1483813783">
    <w:abstractNumId w:val="32"/>
  </w:num>
  <w:num w:numId="7" w16cid:durableId="471990297">
    <w:abstractNumId w:val="3"/>
  </w:num>
  <w:num w:numId="8" w16cid:durableId="635381185">
    <w:abstractNumId w:val="4"/>
  </w:num>
  <w:num w:numId="9" w16cid:durableId="826365678">
    <w:abstractNumId w:val="14"/>
  </w:num>
  <w:num w:numId="10" w16cid:durableId="863977810">
    <w:abstractNumId w:val="37"/>
  </w:num>
  <w:num w:numId="11" w16cid:durableId="1527594289">
    <w:abstractNumId w:val="13"/>
  </w:num>
  <w:num w:numId="12" w16cid:durableId="191262031">
    <w:abstractNumId w:val="29"/>
  </w:num>
  <w:num w:numId="13" w16cid:durableId="1696693607">
    <w:abstractNumId w:val="25"/>
  </w:num>
  <w:num w:numId="14" w16cid:durableId="1258054313">
    <w:abstractNumId w:val="39"/>
  </w:num>
  <w:num w:numId="15" w16cid:durableId="281769167">
    <w:abstractNumId w:val="6"/>
  </w:num>
  <w:num w:numId="16" w16cid:durableId="2056662683">
    <w:abstractNumId w:val="12"/>
  </w:num>
  <w:num w:numId="17" w16cid:durableId="633754927">
    <w:abstractNumId w:val="2"/>
  </w:num>
  <w:num w:numId="18" w16cid:durableId="140268317">
    <w:abstractNumId w:val="11"/>
  </w:num>
  <w:num w:numId="19" w16cid:durableId="1504664086">
    <w:abstractNumId w:val="0"/>
  </w:num>
  <w:num w:numId="20" w16cid:durableId="434326242">
    <w:abstractNumId w:val="18"/>
  </w:num>
  <w:num w:numId="21" w16cid:durableId="479079666">
    <w:abstractNumId w:val="31"/>
  </w:num>
  <w:num w:numId="22" w16cid:durableId="780345933">
    <w:abstractNumId w:val="17"/>
  </w:num>
  <w:num w:numId="23" w16cid:durableId="1003750848">
    <w:abstractNumId w:val="20"/>
  </w:num>
  <w:num w:numId="24" w16cid:durableId="1355031388">
    <w:abstractNumId w:val="22"/>
  </w:num>
  <w:num w:numId="25" w16cid:durableId="2015954255">
    <w:abstractNumId w:val="38"/>
  </w:num>
  <w:num w:numId="26" w16cid:durableId="1500536644">
    <w:abstractNumId w:val="15"/>
  </w:num>
  <w:num w:numId="27" w16cid:durableId="436289489">
    <w:abstractNumId w:val="26"/>
  </w:num>
  <w:num w:numId="28" w16cid:durableId="2146387014">
    <w:abstractNumId w:val="36"/>
  </w:num>
  <w:num w:numId="29" w16cid:durableId="92821612">
    <w:abstractNumId w:val="24"/>
  </w:num>
  <w:num w:numId="30" w16cid:durableId="748691969">
    <w:abstractNumId w:val="19"/>
  </w:num>
  <w:num w:numId="31" w16cid:durableId="938174126">
    <w:abstractNumId w:val="21"/>
  </w:num>
  <w:num w:numId="32" w16cid:durableId="1718815959">
    <w:abstractNumId w:val="33"/>
  </w:num>
  <w:num w:numId="33" w16cid:durableId="281500813">
    <w:abstractNumId w:val="8"/>
  </w:num>
  <w:num w:numId="34" w16cid:durableId="1359700782">
    <w:abstractNumId w:val="23"/>
  </w:num>
  <w:num w:numId="35" w16cid:durableId="650988099">
    <w:abstractNumId w:val="16"/>
  </w:num>
  <w:num w:numId="36" w16cid:durableId="70123900">
    <w:abstractNumId w:val="35"/>
  </w:num>
  <w:num w:numId="37" w16cid:durableId="1941058697">
    <w:abstractNumId w:val="30"/>
  </w:num>
  <w:num w:numId="38" w16cid:durableId="828448456">
    <w:abstractNumId w:val="9"/>
  </w:num>
  <w:num w:numId="39" w16cid:durableId="133045000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651088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96761997">
    <w:abstractNumId w:val="1"/>
  </w:num>
  <w:num w:numId="42" w16cid:durableId="121581682">
    <w:abstractNumId w:val="10"/>
  </w:num>
  <w:num w:numId="43" w16cid:durableId="1901862099">
    <w:abstractNumId w:val="7"/>
  </w:num>
  <w:num w:numId="44" w16cid:durableId="9154326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ra">
    <w15:presenceInfo w15:providerId="None" w15:userId="Ira"/>
  </w15:person>
  <w15:person w15:author="Missling, Katharina  | Wissensfabrik">
    <w15:presenceInfo w15:providerId="AD" w15:userId="S::Katharina.Missling@wissensfabrik.de::8c0429c7-9a66-415d-a9e5-8e5e3a88471e"/>
  </w15:person>
  <w15:person w15:author="Ira Diethelm">
    <w15:presenceInfo w15:providerId="Windows Live" w15:userId="aa756e1db070d33c"/>
  </w15:person>
</w15:people>
</file>

<file path=word/peopleDocument.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elery">
    <w15:presenceInfo w15:providerId="Teamlab" w15:userId="uid-16272850574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95F"/>
    <w:rsid w:val="00000C94"/>
    <w:rsid w:val="00060120"/>
    <w:rsid w:val="000636DC"/>
    <w:rsid w:val="000860CE"/>
    <w:rsid w:val="000C3883"/>
    <w:rsid w:val="001201E9"/>
    <w:rsid w:val="00120F34"/>
    <w:rsid w:val="00124F7A"/>
    <w:rsid w:val="001644FB"/>
    <w:rsid w:val="00177BDB"/>
    <w:rsid w:val="001A0E69"/>
    <w:rsid w:val="001D0417"/>
    <w:rsid w:val="001D28FA"/>
    <w:rsid w:val="0021370B"/>
    <w:rsid w:val="00223B1F"/>
    <w:rsid w:val="003249CE"/>
    <w:rsid w:val="003821D4"/>
    <w:rsid w:val="003850FF"/>
    <w:rsid w:val="004005DE"/>
    <w:rsid w:val="004377A6"/>
    <w:rsid w:val="00471389"/>
    <w:rsid w:val="00486F40"/>
    <w:rsid w:val="00487043"/>
    <w:rsid w:val="004A5569"/>
    <w:rsid w:val="004B5F0D"/>
    <w:rsid w:val="004E195F"/>
    <w:rsid w:val="00522478"/>
    <w:rsid w:val="005B0388"/>
    <w:rsid w:val="005B5415"/>
    <w:rsid w:val="005B68B8"/>
    <w:rsid w:val="005C1405"/>
    <w:rsid w:val="005C2A3B"/>
    <w:rsid w:val="006101D9"/>
    <w:rsid w:val="00642B08"/>
    <w:rsid w:val="00646FE7"/>
    <w:rsid w:val="00655CF4"/>
    <w:rsid w:val="00674316"/>
    <w:rsid w:val="0067440A"/>
    <w:rsid w:val="006821C2"/>
    <w:rsid w:val="00685580"/>
    <w:rsid w:val="006926AD"/>
    <w:rsid w:val="0072028D"/>
    <w:rsid w:val="00730B34"/>
    <w:rsid w:val="00755B81"/>
    <w:rsid w:val="007866A4"/>
    <w:rsid w:val="007A2673"/>
    <w:rsid w:val="007A4CC4"/>
    <w:rsid w:val="00802108"/>
    <w:rsid w:val="00806596"/>
    <w:rsid w:val="00814CDA"/>
    <w:rsid w:val="008248B1"/>
    <w:rsid w:val="00824C9B"/>
    <w:rsid w:val="0082586B"/>
    <w:rsid w:val="00841385"/>
    <w:rsid w:val="00876CD9"/>
    <w:rsid w:val="008A22CD"/>
    <w:rsid w:val="008C226F"/>
    <w:rsid w:val="008D2DFC"/>
    <w:rsid w:val="009163BD"/>
    <w:rsid w:val="00945D39"/>
    <w:rsid w:val="009562AE"/>
    <w:rsid w:val="00966634"/>
    <w:rsid w:val="009727D9"/>
    <w:rsid w:val="00993A50"/>
    <w:rsid w:val="009B567A"/>
    <w:rsid w:val="009D02A3"/>
    <w:rsid w:val="00A646F0"/>
    <w:rsid w:val="00A91DA6"/>
    <w:rsid w:val="00AA54BB"/>
    <w:rsid w:val="00AD4782"/>
    <w:rsid w:val="00AE4183"/>
    <w:rsid w:val="00AE42EA"/>
    <w:rsid w:val="00B6025C"/>
    <w:rsid w:val="00BA101E"/>
    <w:rsid w:val="00BB1D70"/>
    <w:rsid w:val="00C1075B"/>
    <w:rsid w:val="00C263E7"/>
    <w:rsid w:val="00C325A8"/>
    <w:rsid w:val="00C809F0"/>
    <w:rsid w:val="00CD091A"/>
    <w:rsid w:val="00CF60D5"/>
    <w:rsid w:val="00D059CB"/>
    <w:rsid w:val="00DC6889"/>
    <w:rsid w:val="00DE799C"/>
    <w:rsid w:val="00DF12EA"/>
    <w:rsid w:val="00E065E2"/>
    <w:rsid w:val="00E378DF"/>
    <w:rsid w:val="00E73CB3"/>
    <w:rsid w:val="00EB0E9B"/>
    <w:rsid w:val="00F84B66"/>
    <w:rsid w:val="00FD182E"/>
    <w:rsid w:val="00FD6A30"/>
    <w:rsid w:val="00FF59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7E64C"/>
  <w15:docId w15:val="{CFDAA785-5E7B-4B64-A8DE-29C500B18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uiPriority w:val="9"/>
    <w:qFormat/>
    <w:pPr>
      <w:keepNext/>
      <w:keepLines/>
      <w:numPr>
        <w:numId w:val="5"/>
      </w:numPr>
      <w:spacing w:before="760" w:line="240" w:lineRule="auto"/>
      <w:outlineLvl w:val="0"/>
    </w:pPr>
    <w:rPr>
      <w:rFonts w:ascii="Helvetica 65" w:hAnsi="Helvetica 65"/>
      <w:bCs w:val="0"/>
      <w:color w:val="000000" w:themeColor="text1"/>
      <w:sz w:val="28"/>
      <w:szCs w:val="36"/>
    </w:rPr>
  </w:style>
  <w:style w:type="paragraph" w:styleId="berschrift2">
    <w:name w:val="heading 2"/>
    <w:basedOn w:val="Standard"/>
    <w:next w:val="Standard"/>
    <w:uiPriority w:val="9"/>
    <w:unhideWhenUsed/>
    <w:qFormat/>
    <w:pPr>
      <w:keepNext/>
      <w:keepLines/>
      <w:numPr>
        <w:ilvl w:val="1"/>
        <w:numId w:val="5"/>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uiPriority w:val="9"/>
    <w:unhideWhenUsed/>
    <w:qFormat/>
    <w:pPr>
      <w:keepNext/>
      <w:keepLines/>
      <w:numPr>
        <w:ilvl w:val="2"/>
        <w:numId w:val="5"/>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uiPriority w:val="9"/>
    <w:unhideWhenUsed/>
    <w:qFormat/>
    <w:pPr>
      <w:keepNext/>
      <w:keepLines/>
      <w:numPr>
        <w:ilvl w:val="3"/>
        <w:numId w:val="5"/>
      </w:numPr>
      <w:spacing w:before="200" w:after="0"/>
      <w:outlineLvl w:val="3"/>
    </w:pPr>
    <w:rPr>
      <w:rFonts w:ascii="Arial" w:hAnsi="Arial"/>
      <w:b/>
      <w:bCs w:val="0"/>
      <w:i/>
      <w:iCs/>
      <w:color w:val="000000" w:themeColor="text1"/>
    </w:rPr>
  </w:style>
  <w:style w:type="paragraph" w:styleId="berschrift5">
    <w:name w:val="heading 5"/>
    <w:basedOn w:val="Standard"/>
    <w:next w:val="Standard"/>
    <w:uiPriority w:val="9"/>
    <w:semiHidden/>
    <w:unhideWhenUsed/>
    <w:qFormat/>
    <w:pPr>
      <w:keepNext/>
      <w:keepLines/>
      <w:numPr>
        <w:ilvl w:val="4"/>
        <w:numId w:val="5"/>
      </w:numPr>
      <w:spacing w:before="200" w:after="0"/>
      <w:outlineLvl w:val="4"/>
    </w:pPr>
    <w:rPr>
      <w:rFonts w:ascii="Arial" w:hAnsi="Arial"/>
      <w:color w:val="323E4F" w:themeColor="text2" w:themeShade="BF"/>
    </w:rPr>
  </w:style>
  <w:style w:type="paragraph" w:styleId="berschrift6">
    <w:name w:val="heading 6"/>
    <w:basedOn w:val="Standard"/>
    <w:next w:val="Standard"/>
    <w:uiPriority w:val="9"/>
    <w:semiHidden/>
    <w:unhideWhenUsed/>
    <w:qFormat/>
    <w:pPr>
      <w:keepNext/>
      <w:keepLines/>
      <w:numPr>
        <w:ilvl w:val="5"/>
        <w:numId w:val="5"/>
      </w:numPr>
      <w:spacing w:before="200" w:after="0"/>
      <w:outlineLvl w:val="5"/>
    </w:pPr>
    <w:rPr>
      <w:rFonts w:ascii="Arial" w:hAnsi="Arial"/>
      <w:i/>
      <w:iCs/>
      <w:color w:val="323E4F" w:themeColor="text2" w:themeShade="BF"/>
    </w:rPr>
  </w:style>
  <w:style w:type="paragraph" w:styleId="berschrift7">
    <w:name w:val="heading 7"/>
    <w:basedOn w:val="Standard"/>
    <w:next w:val="Standard"/>
    <w:uiPriority w:val="9"/>
    <w:semiHidden/>
    <w:unhideWhenUsed/>
    <w:qFormat/>
    <w:pPr>
      <w:keepNext/>
      <w:keepLines/>
      <w:numPr>
        <w:ilvl w:val="6"/>
        <w:numId w:val="5"/>
      </w:numPr>
      <w:spacing w:before="200" w:after="0"/>
      <w:outlineLvl w:val="6"/>
    </w:pPr>
    <w:rPr>
      <w:rFonts w:ascii="Arial" w:hAnsi="Arial"/>
      <w:i/>
      <w:iCs/>
      <w:color w:val="404040" w:themeColor="text1" w:themeTint="BF"/>
    </w:rPr>
  </w:style>
  <w:style w:type="paragraph" w:styleId="berschrift8">
    <w:name w:val="heading 8"/>
    <w:basedOn w:val="Standard"/>
    <w:next w:val="Standard"/>
    <w:uiPriority w:val="9"/>
    <w:semiHidden/>
    <w:unhideWhenUsed/>
    <w:qFormat/>
    <w:pPr>
      <w:keepNext/>
      <w:keepLines/>
      <w:numPr>
        <w:ilvl w:val="7"/>
        <w:numId w:val="5"/>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uiPriority w:val="9"/>
    <w:semiHidden/>
    <w:unhideWhenUsed/>
    <w:qFormat/>
    <w:pPr>
      <w:keepNext/>
      <w:keepLines/>
      <w:numPr>
        <w:ilvl w:val="8"/>
        <w:numId w:val="5"/>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CaptionChar">
    <w:name w:val="Caption Char"/>
    <w:uiPriority w:val="99"/>
  </w:style>
  <w:style w:type="character" w:customStyle="1" w:styleId="EndnoteTextChar">
    <w:name w:val="Endnote Text Char"/>
    <w:uiPriority w:val="99"/>
    <w:rPr>
      <w:sz w:val="20"/>
    </w:rPr>
  </w:style>
  <w:style w:type="character" w:customStyle="1" w:styleId="TitelZchn1">
    <w:name w:val="Titel Zchn1"/>
    <w:basedOn w:val="Absatz-Standardschriftart"/>
    <w:link w:val="Titel"/>
    <w:uiPriority w:val="10"/>
    <w:rPr>
      <w:sz w:val="48"/>
      <w:szCs w:val="48"/>
    </w:rPr>
  </w:style>
  <w:style w:type="character" w:customStyle="1" w:styleId="UntertitelZchn1">
    <w:name w:val="Untertitel Zchn1"/>
    <w:basedOn w:val="Absatz-Standardschriftart"/>
    <w:link w:val="Untertitel"/>
    <w:uiPriority w:val="11"/>
    <w:rPr>
      <w:sz w:val="24"/>
      <w:szCs w:val="24"/>
    </w:rPr>
  </w:style>
  <w:style w:type="character" w:customStyle="1" w:styleId="ZitatZchn1">
    <w:name w:val="Zitat Zchn1"/>
    <w:link w:val="Zitat"/>
    <w:uiPriority w:val="29"/>
    <w:rPr>
      <w:i/>
    </w:rPr>
  </w:style>
  <w:style w:type="character" w:customStyle="1" w:styleId="IntensivesZitatZchn1">
    <w:name w:val="Intensives Zitat Zchn1"/>
    <w:link w:val="IntensivesZitat"/>
    <w:uiPriority w:val="30"/>
    <w:rPr>
      <w:i/>
    </w:rPr>
  </w:style>
  <w:style w:type="character" w:customStyle="1" w:styleId="KopfzeileZchn1">
    <w:name w:val="Kopfzeile Zchn1"/>
    <w:basedOn w:val="Absatz-Standardschriftart"/>
    <w:link w:val="Kopfzeile"/>
    <w:uiPriority w:val="99"/>
  </w:style>
  <w:style w:type="character" w:customStyle="1" w:styleId="FooterChar">
    <w:name w:val="Footer Char"/>
    <w:basedOn w:val="Absatz-Standardschriftart"/>
    <w:uiPriority w:val="99"/>
  </w:style>
  <w:style w:type="character" w:customStyle="1" w:styleId="FuzeileZchn1">
    <w:name w:val="Fußzeile Zchn1"/>
    <w:link w:val="Fuzeile"/>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auto"/>
      </w:tcPr>
    </w:tblStylePr>
    <w:tblStylePr w:type="band1Horz">
      <w:tblPr/>
      <w:tcPr>
        <w:shd w:val="clear" w:color="F2F2F2" w:themeColor="text1" w:themeTint="0D" w:fill="auto"/>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auto"/>
      </w:tcPr>
    </w:tblStylePr>
    <w:tblStylePr w:type="band1Horz">
      <w:rPr>
        <w:rFonts w:ascii="Arial" w:hAnsi="Arial"/>
        <w:color w:val="404040"/>
        <w:sz w:val="22"/>
      </w:rPr>
      <w:tblPr/>
      <w:tcPr>
        <w:shd w:val="clear" w:color="DDEAF6" w:themeColor="accent1" w:themeTint="34" w:fill="auto"/>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auto"/>
      </w:tcPr>
    </w:tblStylePr>
    <w:tblStylePr w:type="band1Horz">
      <w:rPr>
        <w:rFonts w:ascii="Arial" w:hAnsi="Arial"/>
        <w:color w:val="404040"/>
        <w:sz w:val="22"/>
      </w:rPr>
      <w:tblPr/>
      <w:tcPr>
        <w:shd w:val="clear" w:color="FBE5D6" w:themeColor="accent2" w:themeTint="32" w:fill="auto"/>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auto"/>
      </w:tcPr>
    </w:tblStylePr>
    <w:tblStylePr w:type="band1Horz">
      <w:rPr>
        <w:rFonts w:ascii="Arial" w:hAnsi="Arial"/>
        <w:color w:val="404040"/>
        <w:sz w:val="22"/>
      </w:rPr>
      <w:tblPr/>
      <w:tcPr>
        <w:shd w:val="clear" w:color="ECECEC" w:themeColor="accent3" w:themeTint="34" w:fill="auto"/>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auto"/>
      </w:tcPr>
    </w:tblStylePr>
    <w:tblStylePr w:type="band1Horz">
      <w:rPr>
        <w:rFonts w:ascii="Arial" w:hAnsi="Arial"/>
        <w:color w:val="404040"/>
        <w:sz w:val="22"/>
      </w:rPr>
      <w:tblPr/>
      <w:tcPr>
        <w:shd w:val="clear" w:color="FFF2CB" w:themeColor="accent4" w:themeTint="34" w:fill="auto"/>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auto"/>
      </w:tcPr>
    </w:tblStylePr>
    <w:tblStylePr w:type="band1Horz">
      <w:rPr>
        <w:rFonts w:ascii="Arial" w:hAnsi="Arial"/>
        <w:color w:val="404040"/>
        <w:sz w:val="22"/>
      </w:rPr>
      <w:tblPr/>
      <w:tcPr>
        <w:shd w:val="clear" w:color="D8E2F3" w:themeColor="accent5" w:themeTint="34" w:fill="auto"/>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auto"/>
      </w:tcPr>
    </w:tblStylePr>
    <w:tblStylePr w:type="band1Horz">
      <w:rPr>
        <w:rFonts w:ascii="Arial" w:hAnsi="Arial"/>
        <w:color w:val="404040"/>
        <w:sz w:val="22"/>
      </w:rPr>
      <w:tblPr/>
      <w:tcPr>
        <w:shd w:val="clear" w:color="E1EFD8" w:themeColor="accent6" w:themeTint="34" w:fill="auto"/>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auto"/>
      </w:tcPr>
    </w:tblStylePr>
    <w:tblStylePr w:type="band1Horz">
      <w:rPr>
        <w:rFonts w:ascii="Arial" w:hAnsi="Arial"/>
        <w:color w:val="404040"/>
        <w:sz w:val="22"/>
      </w:rPr>
      <w:tblPr/>
      <w:tcPr>
        <w:shd w:val="clear" w:color="DDEAF6" w:themeColor="accent1" w:themeTint="34" w:fill="auto"/>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auto"/>
      </w:tcPr>
    </w:tblStylePr>
    <w:tblStylePr w:type="band1Horz">
      <w:rPr>
        <w:rFonts w:ascii="Arial" w:hAnsi="Arial"/>
        <w:color w:val="404040"/>
        <w:sz w:val="22"/>
      </w:rPr>
      <w:tblPr/>
      <w:tcPr>
        <w:shd w:val="clear" w:color="FBE5D6" w:themeColor="accent2" w:themeTint="32" w:fill="auto"/>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auto"/>
      </w:tcPr>
    </w:tblStylePr>
    <w:tblStylePr w:type="band1Horz">
      <w:rPr>
        <w:rFonts w:ascii="Arial" w:hAnsi="Arial"/>
        <w:color w:val="404040"/>
        <w:sz w:val="22"/>
      </w:rPr>
      <w:tblPr/>
      <w:tcPr>
        <w:shd w:val="clear" w:color="ECECEC" w:themeColor="accent3" w:themeTint="34" w:fill="auto"/>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auto"/>
      </w:tcPr>
    </w:tblStylePr>
    <w:tblStylePr w:type="band1Horz">
      <w:rPr>
        <w:rFonts w:ascii="Arial" w:hAnsi="Arial"/>
        <w:color w:val="404040"/>
        <w:sz w:val="22"/>
      </w:rPr>
      <w:tblPr/>
      <w:tcPr>
        <w:shd w:val="clear" w:color="FFF2CB" w:themeColor="accent4" w:themeTint="34" w:fill="auto"/>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auto"/>
      </w:tcPr>
    </w:tblStylePr>
    <w:tblStylePr w:type="band1Horz">
      <w:rPr>
        <w:rFonts w:ascii="Arial" w:hAnsi="Arial"/>
        <w:color w:val="404040"/>
        <w:sz w:val="22"/>
      </w:rPr>
      <w:tblPr/>
      <w:tcPr>
        <w:shd w:val="clear" w:color="D8E2F3" w:themeColor="accent5" w:themeTint="34" w:fill="auto"/>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auto"/>
      </w:tcPr>
    </w:tblStylePr>
    <w:tblStylePr w:type="band1Horz">
      <w:rPr>
        <w:rFonts w:ascii="Arial" w:hAnsi="Arial"/>
        <w:color w:val="404040"/>
        <w:sz w:val="22"/>
      </w:rPr>
      <w:tblPr/>
      <w:tcPr>
        <w:shd w:val="clear" w:color="E1EFD8" w:themeColor="accent6" w:themeTint="34" w:fill="auto"/>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auto"/>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auto"/>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auto"/>
      </w:tcPr>
    </w:tblStylePr>
    <w:tblStylePr w:type="band1Horz">
      <w:rPr>
        <w:rFonts w:ascii="Arial" w:hAnsi="Arial"/>
        <w:color w:val="404040"/>
        <w:sz w:val="22"/>
      </w:rPr>
      <w:tblPr/>
      <w:tcPr>
        <w:shd w:val="clear" w:color="DEEBF6" w:themeColor="accent1" w:themeTint="32" w:fill="auto"/>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auto"/>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auto"/>
      </w:tcPr>
    </w:tblStylePr>
    <w:tblStylePr w:type="band1Horz">
      <w:rPr>
        <w:rFonts w:ascii="Arial" w:hAnsi="Arial"/>
        <w:color w:val="404040"/>
        <w:sz w:val="22"/>
      </w:rPr>
      <w:tblPr/>
      <w:tcPr>
        <w:shd w:val="clear" w:color="FBE5D6" w:themeColor="accent2" w:themeTint="32" w:fill="auto"/>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uto"/>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auto"/>
      </w:tcPr>
    </w:tblStylePr>
    <w:tblStylePr w:type="band1Horz">
      <w:rPr>
        <w:rFonts w:ascii="Arial" w:hAnsi="Arial"/>
        <w:color w:val="404040"/>
        <w:sz w:val="22"/>
      </w:rPr>
      <w:tblPr/>
      <w:tcPr>
        <w:shd w:val="clear" w:color="ECECEC" w:themeColor="accent3" w:themeTint="34" w:fill="auto"/>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auto"/>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auto"/>
      </w:tcPr>
    </w:tblStylePr>
    <w:tblStylePr w:type="band1Horz">
      <w:rPr>
        <w:rFonts w:ascii="Arial" w:hAnsi="Arial"/>
        <w:color w:val="404040"/>
        <w:sz w:val="22"/>
      </w:rPr>
      <w:tblPr/>
      <w:tcPr>
        <w:shd w:val="clear" w:color="FFF2CB" w:themeColor="accent4" w:themeTint="34" w:fill="auto"/>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auto"/>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auto"/>
      </w:tcPr>
    </w:tblStylePr>
    <w:tblStylePr w:type="band1Horz">
      <w:rPr>
        <w:rFonts w:ascii="Arial" w:hAnsi="Arial"/>
        <w:color w:val="404040"/>
        <w:sz w:val="22"/>
      </w:rPr>
      <w:tblPr/>
      <w:tcPr>
        <w:shd w:val="clear" w:color="D8E2F3" w:themeColor="accent5" w:themeTint="34" w:fill="auto"/>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auto"/>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auto"/>
      </w:tcPr>
    </w:tblStylePr>
    <w:tblStylePr w:type="band1Horz">
      <w:rPr>
        <w:rFonts w:ascii="Arial" w:hAnsi="Arial"/>
        <w:color w:val="404040"/>
        <w:sz w:val="22"/>
      </w:rPr>
      <w:tblPr/>
      <w:tcPr>
        <w:shd w:val="clear" w:color="E1EFD8" w:themeColor="accent6" w:themeTint="34" w:fill="auto"/>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auto"/>
    </w:tblPr>
    <w:tblStylePr w:type="firstRow">
      <w:rPr>
        <w:rFonts w:ascii="Arial" w:hAnsi="Arial"/>
        <w:b/>
        <w:color w:val="FFFFFF"/>
        <w:sz w:val="22"/>
      </w:rPr>
      <w:tblPr/>
      <w:tcPr>
        <w:shd w:val="clear" w:color="000000" w:themeColor="text1" w:fill="auto"/>
      </w:tcPr>
    </w:tblStylePr>
    <w:tblStylePr w:type="lastRow">
      <w:rPr>
        <w:rFonts w:ascii="Arial" w:hAnsi="Arial"/>
        <w:b/>
        <w:color w:val="FFFFFF"/>
        <w:sz w:val="22"/>
      </w:rPr>
      <w:tblPr/>
      <w:tcPr>
        <w:tcBorders>
          <w:top w:val="single" w:sz="4" w:space="0" w:color="FFFFFF" w:themeColor="light1"/>
        </w:tcBorders>
        <w:shd w:val="clear" w:color="000000" w:themeColor="text1" w:fill="auto"/>
      </w:tcPr>
    </w:tblStylePr>
    <w:tblStylePr w:type="firstCol">
      <w:rPr>
        <w:rFonts w:ascii="Arial" w:hAnsi="Arial"/>
        <w:b/>
        <w:color w:val="FFFFFF"/>
        <w:sz w:val="22"/>
      </w:rPr>
      <w:tblPr/>
      <w:tcPr>
        <w:shd w:val="clear" w:color="000000" w:themeColor="text1" w:fill="auto"/>
      </w:tcPr>
    </w:tblStylePr>
    <w:tblStylePr w:type="lastCol">
      <w:rPr>
        <w:rFonts w:ascii="Arial" w:hAnsi="Arial"/>
        <w:b/>
        <w:color w:val="FFFFFF"/>
        <w:sz w:val="22"/>
      </w:rPr>
      <w:tblPr/>
      <w:tcPr>
        <w:shd w:val="clear" w:color="000000" w:themeColor="text1" w:fill="auto"/>
      </w:tcPr>
    </w:tblStylePr>
    <w:tblStylePr w:type="band1Vert">
      <w:tblPr/>
      <w:tcPr>
        <w:shd w:val="clear" w:color="8A8A8A" w:themeColor="text1" w:themeTint="75" w:fill="auto"/>
      </w:tcPr>
    </w:tblStylePr>
    <w:tblStylePr w:type="band1Horz">
      <w:tblPr/>
      <w:tcPr>
        <w:shd w:val="clear" w:color="8A8A8A" w:themeColor="text1" w:themeTint="75" w:fill="auto"/>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auto"/>
    </w:tblPr>
    <w:tblStylePr w:type="firstRow">
      <w:rPr>
        <w:rFonts w:ascii="Arial" w:hAnsi="Arial"/>
        <w:b/>
        <w:color w:val="FFFFFF"/>
        <w:sz w:val="22"/>
      </w:rPr>
      <w:tblPr/>
      <w:tcPr>
        <w:shd w:val="clear" w:color="5B9BD5" w:themeColor="accent1" w:fill="auto"/>
      </w:tcPr>
    </w:tblStylePr>
    <w:tblStylePr w:type="lastRow">
      <w:rPr>
        <w:rFonts w:ascii="Arial" w:hAnsi="Arial"/>
        <w:b/>
        <w:color w:val="FFFFFF"/>
        <w:sz w:val="22"/>
      </w:rPr>
      <w:tblPr/>
      <w:tcPr>
        <w:tcBorders>
          <w:top w:val="single" w:sz="4" w:space="0" w:color="FFFFFF" w:themeColor="light1"/>
        </w:tcBorders>
        <w:shd w:val="clear" w:color="5B9BD5" w:themeColor="accent1" w:fill="auto"/>
      </w:tcPr>
    </w:tblStylePr>
    <w:tblStylePr w:type="firstCol">
      <w:rPr>
        <w:rFonts w:ascii="Arial" w:hAnsi="Arial"/>
        <w:b/>
        <w:color w:val="FFFFFF"/>
        <w:sz w:val="22"/>
      </w:rPr>
      <w:tblPr/>
      <w:tcPr>
        <w:shd w:val="clear" w:color="5B9BD5" w:themeColor="accent1" w:fill="auto"/>
      </w:tcPr>
    </w:tblStylePr>
    <w:tblStylePr w:type="lastCol">
      <w:rPr>
        <w:rFonts w:ascii="Arial" w:hAnsi="Arial"/>
        <w:b/>
        <w:color w:val="FFFFFF"/>
        <w:sz w:val="22"/>
      </w:rPr>
      <w:tblPr/>
      <w:tcPr>
        <w:shd w:val="clear" w:color="5B9BD5" w:themeColor="accent1" w:fill="auto"/>
      </w:tcPr>
    </w:tblStylePr>
    <w:tblStylePr w:type="band1Vert">
      <w:tblPr/>
      <w:tcPr>
        <w:shd w:val="clear" w:color="B3D0EB" w:themeColor="accent1" w:themeTint="75" w:fill="auto"/>
      </w:tcPr>
    </w:tblStylePr>
    <w:tblStylePr w:type="band1Horz">
      <w:tblPr/>
      <w:tcPr>
        <w:shd w:val="clear" w:color="B3D0EB" w:themeColor="accent1" w:themeTint="75" w:fill="auto"/>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auto"/>
    </w:tblPr>
    <w:tblStylePr w:type="firstRow">
      <w:rPr>
        <w:rFonts w:ascii="Arial" w:hAnsi="Arial"/>
        <w:b/>
        <w:color w:val="FFFFFF"/>
        <w:sz w:val="22"/>
      </w:rPr>
      <w:tblPr/>
      <w:tcPr>
        <w:shd w:val="clear" w:color="ED7D31" w:themeColor="accent2" w:fill="auto"/>
      </w:tcPr>
    </w:tblStylePr>
    <w:tblStylePr w:type="lastRow">
      <w:rPr>
        <w:rFonts w:ascii="Arial" w:hAnsi="Arial"/>
        <w:b/>
        <w:color w:val="FFFFFF"/>
        <w:sz w:val="22"/>
      </w:rPr>
      <w:tblPr/>
      <w:tcPr>
        <w:tcBorders>
          <w:top w:val="single" w:sz="4" w:space="0" w:color="FFFFFF" w:themeColor="light1"/>
        </w:tcBorders>
        <w:shd w:val="clear" w:color="ED7D31" w:themeColor="accent2" w:fill="auto"/>
      </w:tcPr>
    </w:tblStylePr>
    <w:tblStylePr w:type="firstCol">
      <w:rPr>
        <w:rFonts w:ascii="Arial" w:hAnsi="Arial"/>
        <w:b/>
        <w:color w:val="FFFFFF"/>
        <w:sz w:val="22"/>
      </w:rPr>
      <w:tblPr/>
      <w:tcPr>
        <w:shd w:val="clear" w:color="ED7D31" w:themeColor="accent2" w:fill="auto"/>
      </w:tcPr>
    </w:tblStylePr>
    <w:tblStylePr w:type="lastCol">
      <w:rPr>
        <w:rFonts w:ascii="Arial" w:hAnsi="Arial"/>
        <w:b/>
        <w:color w:val="FFFFFF"/>
        <w:sz w:val="22"/>
      </w:rPr>
      <w:tblPr/>
      <w:tcPr>
        <w:shd w:val="clear" w:color="ED7D31" w:themeColor="accent2" w:fill="auto"/>
      </w:tcPr>
    </w:tblStylePr>
    <w:tblStylePr w:type="band1Vert">
      <w:tblPr/>
      <w:tcPr>
        <w:shd w:val="clear" w:color="F6C3A0" w:themeColor="accent2" w:themeTint="75" w:fill="auto"/>
      </w:tcPr>
    </w:tblStylePr>
    <w:tblStylePr w:type="band1Horz">
      <w:tblPr/>
      <w:tcPr>
        <w:shd w:val="clear" w:color="F6C3A0" w:themeColor="accent2" w:themeTint="75" w:fill="auto"/>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auto"/>
    </w:tblPr>
    <w:tblStylePr w:type="firstRow">
      <w:rPr>
        <w:rFonts w:ascii="Arial" w:hAnsi="Arial"/>
        <w:b/>
        <w:color w:val="FFFFFF"/>
        <w:sz w:val="22"/>
      </w:rPr>
      <w:tblPr/>
      <w:tcPr>
        <w:shd w:val="clear" w:color="A5A5A5" w:themeColor="accent3" w:fill="auto"/>
      </w:tcPr>
    </w:tblStylePr>
    <w:tblStylePr w:type="lastRow">
      <w:rPr>
        <w:rFonts w:ascii="Arial" w:hAnsi="Arial"/>
        <w:b/>
        <w:color w:val="FFFFFF"/>
        <w:sz w:val="22"/>
      </w:rPr>
      <w:tblPr/>
      <w:tcPr>
        <w:tcBorders>
          <w:top w:val="single" w:sz="4" w:space="0" w:color="FFFFFF" w:themeColor="light1"/>
        </w:tcBorders>
        <w:shd w:val="clear" w:color="A5A5A5" w:themeColor="accent3" w:fill="auto"/>
      </w:tcPr>
    </w:tblStylePr>
    <w:tblStylePr w:type="firstCol">
      <w:rPr>
        <w:rFonts w:ascii="Arial" w:hAnsi="Arial"/>
        <w:b/>
        <w:color w:val="FFFFFF"/>
        <w:sz w:val="22"/>
      </w:rPr>
      <w:tblPr/>
      <w:tcPr>
        <w:shd w:val="clear" w:color="A5A5A5" w:themeColor="accent3" w:fill="auto"/>
      </w:tcPr>
    </w:tblStylePr>
    <w:tblStylePr w:type="lastCol">
      <w:rPr>
        <w:rFonts w:ascii="Arial" w:hAnsi="Arial"/>
        <w:b/>
        <w:color w:val="FFFFFF"/>
        <w:sz w:val="22"/>
      </w:rPr>
      <w:tblPr/>
      <w:tcPr>
        <w:shd w:val="clear" w:color="A5A5A5" w:themeColor="accent3" w:fill="auto"/>
      </w:tcPr>
    </w:tblStylePr>
    <w:tblStylePr w:type="band1Vert">
      <w:tblPr/>
      <w:tcPr>
        <w:shd w:val="clear" w:color="D5D5D5" w:themeColor="accent3" w:themeTint="75" w:fill="auto"/>
      </w:tcPr>
    </w:tblStylePr>
    <w:tblStylePr w:type="band1Horz">
      <w:tblPr/>
      <w:tcPr>
        <w:shd w:val="clear" w:color="D5D5D5" w:themeColor="accent3" w:themeTint="75" w:fill="auto"/>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auto"/>
    </w:tblPr>
    <w:tblStylePr w:type="firstRow">
      <w:rPr>
        <w:rFonts w:ascii="Arial" w:hAnsi="Arial"/>
        <w:b/>
        <w:color w:val="FFFFFF"/>
        <w:sz w:val="22"/>
      </w:rPr>
      <w:tblPr/>
      <w:tcPr>
        <w:shd w:val="clear" w:color="FFC000" w:themeColor="accent4" w:fill="auto"/>
      </w:tcPr>
    </w:tblStylePr>
    <w:tblStylePr w:type="lastRow">
      <w:rPr>
        <w:rFonts w:ascii="Arial" w:hAnsi="Arial"/>
        <w:b/>
        <w:color w:val="FFFFFF"/>
        <w:sz w:val="22"/>
      </w:rPr>
      <w:tblPr/>
      <w:tcPr>
        <w:tcBorders>
          <w:top w:val="single" w:sz="4" w:space="0" w:color="FFFFFF" w:themeColor="light1"/>
        </w:tcBorders>
        <w:shd w:val="clear" w:color="FFC000" w:themeColor="accent4" w:fill="auto"/>
      </w:tcPr>
    </w:tblStylePr>
    <w:tblStylePr w:type="firstCol">
      <w:rPr>
        <w:rFonts w:ascii="Arial" w:hAnsi="Arial"/>
        <w:b/>
        <w:color w:val="FFFFFF"/>
        <w:sz w:val="22"/>
      </w:rPr>
      <w:tblPr/>
      <w:tcPr>
        <w:shd w:val="clear" w:color="FFC000" w:themeColor="accent4" w:fill="auto"/>
      </w:tcPr>
    </w:tblStylePr>
    <w:tblStylePr w:type="lastCol">
      <w:rPr>
        <w:rFonts w:ascii="Arial" w:hAnsi="Arial"/>
        <w:b/>
        <w:color w:val="FFFFFF"/>
        <w:sz w:val="22"/>
      </w:rPr>
      <w:tblPr/>
      <w:tcPr>
        <w:shd w:val="clear" w:color="FFC000" w:themeColor="accent4" w:fill="auto"/>
      </w:tcPr>
    </w:tblStylePr>
    <w:tblStylePr w:type="band1Vert">
      <w:tblPr/>
      <w:tcPr>
        <w:shd w:val="clear" w:color="FFE28A" w:themeColor="accent4" w:themeTint="75" w:fill="auto"/>
      </w:tcPr>
    </w:tblStylePr>
    <w:tblStylePr w:type="band1Horz">
      <w:tblPr/>
      <w:tcPr>
        <w:shd w:val="clear" w:color="FFE28A" w:themeColor="accent4" w:themeTint="75" w:fill="auto"/>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auto"/>
    </w:tblPr>
    <w:tblStylePr w:type="firstRow">
      <w:rPr>
        <w:rFonts w:ascii="Arial" w:hAnsi="Arial"/>
        <w:b/>
        <w:color w:val="FFFFFF"/>
        <w:sz w:val="22"/>
      </w:rPr>
      <w:tblPr/>
      <w:tcPr>
        <w:shd w:val="clear" w:color="4472C4" w:themeColor="accent5" w:fill="auto"/>
      </w:tcPr>
    </w:tblStylePr>
    <w:tblStylePr w:type="lastRow">
      <w:rPr>
        <w:rFonts w:ascii="Arial" w:hAnsi="Arial"/>
        <w:b/>
        <w:color w:val="FFFFFF"/>
        <w:sz w:val="22"/>
      </w:rPr>
      <w:tblPr/>
      <w:tcPr>
        <w:tcBorders>
          <w:top w:val="single" w:sz="4" w:space="0" w:color="FFFFFF" w:themeColor="light1"/>
        </w:tcBorders>
        <w:shd w:val="clear" w:color="4472C4" w:themeColor="accent5" w:fill="auto"/>
      </w:tcPr>
    </w:tblStylePr>
    <w:tblStylePr w:type="firstCol">
      <w:rPr>
        <w:rFonts w:ascii="Arial" w:hAnsi="Arial"/>
        <w:b/>
        <w:color w:val="FFFFFF"/>
        <w:sz w:val="22"/>
      </w:rPr>
      <w:tblPr/>
      <w:tcPr>
        <w:shd w:val="clear" w:color="4472C4" w:themeColor="accent5" w:fill="auto"/>
      </w:tcPr>
    </w:tblStylePr>
    <w:tblStylePr w:type="lastCol">
      <w:rPr>
        <w:rFonts w:ascii="Arial" w:hAnsi="Arial"/>
        <w:b/>
        <w:color w:val="FFFFFF"/>
        <w:sz w:val="22"/>
      </w:rPr>
      <w:tblPr/>
      <w:tcPr>
        <w:shd w:val="clear" w:color="4472C4" w:themeColor="accent5" w:fill="auto"/>
      </w:tcPr>
    </w:tblStylePr>
    <w:tblStylePr w:type="band1Vert">
      <w:tblPr/>
      <w:tcPr>
        <w:shd w:val="clear" w:color="A9BEE4" w:themeColor="accent5" w:themeTint="75" w:fill="auto"/>
      </w:tcPr>
    </w:tblStylePr>
    <w:tblStylePr w:type="band1Horz">
      <w:tblPr/>
      <w:tcPr>
        <w:shd w:val="clear" w:color="A9BEE4" w:themeColor="accent5" w:themeTint="75" w:fill="auto"/>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auto"/>
    </w:tblPr>
    <w:tblStylePr w:type="firstRow">
      <w:rPr>
        <w:rFonts w:ascii="Arial" w:hAnsi="Arial"/>
        <w:b/>
        <w:color w:val="FFFFFF"/>
        <w:sz w:val="22"/>
      </w:rPr>
      <w:tblPr/>
      <w:tcPr>
        <w:shd w:val="clear" w:color="70AD47" w:themeColor="accent6" w:fill="auto"/>
      </w:tcPr>
    </w:tblStylePr>
    <w:tblStylePr w:type="lastRow">
      <w:rPr>
        <w:rFonts w:ascii="Arial" w:hAnsi="Arial"/>
        <w:b/>
        <w:color w:val="FFFFFF"/>
        <w:sz w:val="22"/>
      </w:rPr>
      <w:tblPr/>
      <w:tcPr>
        <w:tcBorders>
          <w:top w:val="single" w:sz="4" w:space="0" w:color="FFFFFF" w:themeColor="light1"/>
        </w:tcBorders>
        <w:shd w:val="clear" w:color="70AD47" w:themeColor="accent6" w:fill="auto"/>
      </w:tcPr>
    </w:tblStylePr>
    <w:tblStylePr w:type="firstCol">
      <w:rPr>
        <w:rFonts w:ascii="Arial" w:hAnsi="Arial"/>
        <w:b/>
        <w:color w:val="FFFFFF"/>
        <w:sz w:val="22"/>
      </w:rPr>
      <w:tblPr/>
      <w:tcPr>
        <w:shd w:val="clear" w:color="70AD47" w:themeColor="accent6" w:fill="auto"/>
      </w:tcPr>
    </w:tblStylePr>
    <w:tblStylePr w:type="lastCol">
      <w:rPr>
        <w:rFonts w:ascii="Arial" w:hAnsi="Arial"/>
        <w:b/>
        <w:color w:val="FFFFFF"/>
        <w:sz w:val="22"/>
      </w:rPr>
      <w:tblPr/>
      <w:tcPr>
        <w:shd w:val="clear" w:color="70AD47" w:themeColor="accent6" w:fill="auto"/>
      </w:tcPr>
    </w:tblStylePr>
    <w:tblStylePr w:type="band1Vert">
      <w:tblPr/>
      <w:tcPr>
        <w:shd w:val="clear" w:color="BCDBA8" w:themeColor="accent6" w:themeTint="75" w:fill="auto"/>
      </w:tcPr>
    </w:tblStylePr>
    <w:tblStylePr w:type="band1Horz">
      <w:tblPr/>
      <w:tcPr>
        <w:shd w:val="clear" w:color="BCDBA8" w:themeColor="accent6" w:themeTint="75" w:fill="auto"/>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auto"/>
      </w:tcPr>
    </w:tblStylePr>
    <w:tblStylePr w:type="band1Horz">
      <w:rPr>
        <w:rFonts w:ascii="Arial" w:hAnsi="Arial"/>
        <w:color w:val="7F7F7F" w:themeColor="text1" w:themeTint="80" w:themeShade="95"/>
        <w:sz w:val="22"/>
      </w:rPr>
      <w:tblPr/>
      <w:tcPr>
        <w:shd w:val="clear" w:color="CBCBCB" w:themeColor="text1" w:themeTint="34" w:fill="auto"/>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auto"/>
      </w:tcPr>
    </w:tblStylePr>
    <w:tblStylePr w:type="band1Horz">
      <w:rPr>
        <w:rFonts w:ascii="Arial" w:hAnsi="Arial"/>
        <w:color w:val="ACCCEA" w:themeColor="accent1" w:themeTint="80" w:themeShade="95"/>
        <w:sz w:val="22"/>
      </w:rPr>
      <w:tblPr/>
      <w:tcPr>
        <w:shd w:val="clear" w:color="DDEAF6" w:themeColor="accent1" w:themeTint="34" w:fill="auto"/>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auto"/>
      </w:tcPr>
    </w:tblStylePr>
    <w:tblStylePr w:type="band1Horz">
      <w:rPr>
        <w:rFonts w:ascii="Arial" w:hAnsi="Arial"/>
        <w:color w:val="F4B184" w:themeColor="accent2" w:themeTint="97" w:themeShade="95"/>
        <w:sz w:val="22"/>
      </w:rPr>
      <w:tblPr/>
      <w:tcPr>
        <w:shd w:val="clear" w:color="FBE5D6" w:themeColor="accent2" w:themeTint="32" w:fill="auto"/>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auto"/>
      </w:tcPr>
    </w:tblStylePr>
    <w:tblStylePr w:type="band1Horz">
      <w:rPr>
        <w:rFonts w:ascii="Arial" w:hAnsi="Arial"/>
        <w:color w:val="A5A5A5" w:themeColor="accent3" w:themeTint="FE" w:themeShade="95"/>
        <w:sz w:val="22"/>
      </w:rPr>
      <w:tblPr/>
      <w:tcPr>
        <w:shd w:val="clear" w:color="ECECEC" w:themeColor="accent3" w:themeTint="34" w:fill="auto"/>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auto"/>
      </w:tcPr>
    </w:tblStylePr>
    <w:tblStylePr w:type="band1Horz">
      <w:rPr>
        <w:rFonts w:ascii="Arial" w:hAnsi="Arial"/>
        <w:color w:val="FFD865" w:themeColor="accent4" w:themeTint="9A" w:themeShade="95"/>
        <w:sz w:val="22"/>
      </w:rPr>
      <w:tblPr/>
      <w:tcPr>
        <w:shd w:val="clear" w:color="FFF2CB" w:themeColor="accent4" w:themeTint="34" w:fill="auto"/>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auto"/>
      </w:tcPr>
    </w:tblStylePr>
    <w:tblStylePr w:type="band1Horz">
      <w:rPr>
        <w:rFonts w:ascii="Arial" w:hAnsi="Arial"/>
        <w:color w:val="254175" w:themeColor="accent5" w:themeShade="95"/>
        <w:sz w:val="22"/>
      </w:rPr>
      <w:tblPr/>
      <w:tcPr>
        <w:shd w:val="clear" w:color="D8E2F3" w:themeColor="accent5" w:themeTint="34" w:fill="auto"/>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auto"/>
      </w:tcPr>
    </w:tblStylePr>
    <w:tblStylePr w:type="band1Horz">
      <w:rPr>
        <w:rFonts w:ascii="Arial" w:hAnsi="Arial"/>
        <w:color w:val="254175" w:themeColor="accent5" w:themeShade="95"/>
        <w:sz w:val="22"/>
      </w:rPr>
      <w:tblPr/>
      <w:tcPr>
        <w:shd w:val="clear" w:color="E1EFD8" w:themeColor="accent6" w:themeTint="34" w:fill="auto"/>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auto"/>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auto"/>
      </w:tcPr>
    </w:tblStylePr>
    <w:tblStylePr w:type="band1Horz">
      <w:rPr>
        <w:rFonts w:ascii="Arial" w:hAnsi="Arial"/>
        <w:color w:val="7F7F7F" w:themeColor="text1" w:themeTint="80" w:themeShade="95"/>
        <w:sz w:val="22"/>
      </w:rPr>
      <w:tblPr/>
      <w:tcPr>
        <w:shd w:val="clear" w:color="F2F2F2" w:themeColor="text1" w:themeTint="0D" w:fill="auto"/>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auto"/>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auto"/>
      </w:tcPr>
    </w:tblStylePr>
    <w:tblStylePr w:type="band1Horz">
      <w:rPr>
        <w:rFonts w:ascii="Arial" w:hAnsi="Arial"/>
        <w:color w:val="ACCCEA" w:themeColor="accent1" w:themeTint="80" w:themeShade="95"/>
        <w:sz w:val="22"/>
      </w:rPr>
      <w:tblPr/>
      <w:tcPr>
        <w:shd w:val="clear" w:color="DDEAF6" w:themeColor="accent1" w:themeTint="34" w:fill="auto"/>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auto"/>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auto"/>
      </w:tcPr>
    </w:tblStylePr>
    <w:tblStylePr w:type="band1Horz">
      <w:rPr>
        <w:rFonts w:ascii="Arial" w:hAnsi="Arial"/>
        <w:color w:val="F4B184" w:themeColor="accent2" w:themeTint="97" w:themeShade="95"/>
        <w:sz w:val="22"/>
      </w:rPr>
      <w:tblPr/>
      <w:tcPr>
        <w:shd w:val="clear" w:color="FBE5D6" w:themeColor="accent2" w:themeTint="32" w:fill="auto"/>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auto"/>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auto"/>
      </w:tcPr>
    </w:tblStylePr>
    <w:tblStylePr w:type="band1Horz">
      <w:rPr>
        <w:rFonts w:ascii="Arial" w:hAnsi="Arial"/>
        <w:color w:val="A5A5A5" w:themeColor="accent3" w:themeTint="FE" w:themeShade="95"/>
        <w:sz w:val="22"/>
      </w:rPr>
      <w:tblPr/>
      <w:tcPr>
        <w:shd w:val="clear" w:color="ECECEC" w:themeColor="accent3" w:themeTint="34" w:fill="auto"/>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auto"/>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auto"/>
      </w:tcPr>
    </w:tblStylePr>
    <w:tblStylePr w:type="band1Horz">
      <w:rPr>
        <w:rFonts w:ascii="Arial" w:hAnsi="Arial"/>
        <w:color w:val="FFD865" w:themeColor="accent4" w:themeTint="9A" w:themeShade="95"/>
        <w:sz w:val="22"/>
      </w:rPr>
      <w:tblPr/>
      <w:tcPr>
        <w:shd w:val="clear" w:color="FFF2CB" w:themeColor="accent4" w:themeTint="34" w:fill="auto"/>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auto"/>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auto"/>
      </w:tcPr>
    </w:tblStylePr>
    <w:tblStylePr w:type="band1Horz">
      <w:rPr>
        <w:rFonts w:ascii="Arial" w:hAnsi="Arial"/>
        <w:color w:val="254175" w:themeColor="accent5" w:themeShade="95"/>
        <w:sz w:val="22"/>
      </w:rPr>
      <w:tblPr/>
      <w:tcPr>
        <w:shd w:val="clear" w:color="D8E2F3" w:themeColor="accent5" w:themeTint="34" w:fill="auto"/>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auto"/>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auto"/>
      </w:tcPr>
    </w:tblStylePr>
    <w:tblStylePr w:type="band1Horz">
      <w:rPr>
        <w:rFonts w:ascii="Arial" w:hAnsi="Arial"/>
        <w:color w:val="416429" w:themeColor="accent6" w:themeShade="95"/>
        <w:sz w:val="22"/>
      </w:rPr>
      <w:tblPr/>
      <w:tcPr>
        <w:shd w:val="clear" w:color="E1EFD8" w:themeColor="accent6" w:themeTint="34" w:fill="auto"/>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auto"/>
      </w:tcPr>
    </w:tblStylePr>
    <w:tblStylePr w:type="band1Horz">
      <w:tblPr/>
      <w:tcPr>
        <w:shd w:val="clear" w:color="BFBFBF" w:themeColor="text1" w:themeTint="40" w:fill="auto"/>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auto"/>
      </w:tcPr>
    </w:tblStylePr>
    <w:tblStylePr w:type="band1Horz">
      <w:tblPr/>
      <w:tcPr>
        <w:shd w:val="clear" w:color="D5E5F4" w:themeColor="accent1" w:themeTint="40" w:fill="auto"/>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auto"/>
      </w:tcPr>
    </w:tblStylePr>
    <w:tblStylePr w:type="band1Horz">
      <w:tblPr/>
      <w:tcPr>
        <w:shd w:val="clear" w:color="FADECB" w:themeColor="accent2" w:themeTint="40" w:fill="auto"/>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auto"/>
      </w:tcPr>
    </w:tblStylePr>
    <w:tblStylePr w:type="band1Horz">
      <w:tblPr/>
      <w:tcPr>
        <w:shd w:val="clear" w:color="E8E8E8" w:themeColor="accent3" w:themeTint="40" w:fill="auto"/>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auto"/>
      </w:tcPr>
    </w:tblStylePr>
    <w:tblStylePr w:type="band1Horz">
      <w:tblPr/>
      <w:tcPr>
        <w:shd w:val="clear" w:color="FFEFBF" w:themeColor="accent4" w:themeTint="40" w:fill="auto"/>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auto"/>
      </w:tcPr>
    </w:tblStylePr>
    <w:tblStylePr w:type="band1Horz">
      <w:tblPr/>
      <w:tcPr>
        <w:shd w:val="clear" w:color="CFDBF0" w:themeColor="accent5" w:themeTint="40" w:fill="auto"/>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auto"/>
      </w:tcPr>
    </w:tblStylePr>
    <w:tblStylePr w:type="band1Horz">
      <w:tblPr/>
      <w:tcPr>
        <w:shd w:val="clear" w:color="DAEBCF" w:themeColor="accent6" w:themeTint="40" w:fill="auto"/>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auto"/>
      </w:tcPr>
    </w:tblStylePr>
    <w:tblStylePr w:type="band1Horz">
      <w:rPr>
        <w:rFonts w:ascii="Arial" w:hAnsi="Arial"/>
        <w:color w:val="404040"/>
        <w:sz w:val="22"/>
      </w:rPr>
      <w:tblPr/>
      <w:tcPr>
        <w:shd w:val="clear" w:color="D5E5F4" w:themeColor="accent1" w:themeTint="40" w:fill="auto"/>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auto"/>
      </w:tcPr>
    </w:tblStylePr>
    <w:tblStylePr w:type="band1Horz">
      <w:rPr>
        <w:rFonts w:ascii="Arial" w:hAnsi="Arial"/>
        <w:color w:val="404040"/>
        <w:sz w:val="22"/>
      </w:rPr>
      <w:tblPr/>
      <w:tcPr>
        <w:shd w:val="clear" w:color="FADECB" w:themeColor="accent2" w:themeTint="40" w:fill="auto"/>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auto"/>
      </w:tcPr>
    </w:tblStylePr>
    <w:tblStylePr w:type="band1Horz">
      <w:rPr>
        <w:rFonts w:ascii="Arial" w:hAnsi="Arial"/>
        <w:color w:val="404040"/>
        <w:sz w:val="22"/>
      </w:rPr>
      <w:tblPr/>
      <w:tcPr>
        <w:shd w:val="clear" w:color="E8E8E8" w:themeColor="accent3" w:themeTint="40" w:fill="auto"/>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auto"/>
      </w:tcPr>
    </w:tblStylePr>
    <w:tblStylePr w:type="band1Horz">
      <w:rPr>
        <w:rFonts w:ascii="Arial" w:hAnsi="Arial"/>
        <w:color w:val="404040"/>
        <w:sz w:val="22"/>
      </w:rPr>
      <w:tblPr/>
      <w:tcPr>
        <w:shd w:val="clear" w:color="FFEFBF" w:themeColor="accent4" w:themeTint="40" w:fill="auto"/>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auto"/>
      </w:tcPr>
    </w:tblStylePr>
    <w:tblStylePr w:type="band1Horz">
      <w:rPr>
        <w:rFonts w:ascii="Arial" w:hAnsi="Arial"/>
        <w:color w:val="404040"/>
        <w:sz w:val="22"/>
      </w:rPr>
      <w:tblPr/>
      <w:tcPr>
        <w:shd w:val="clear" w:color="CFDBF0" w:themeColor="accent5" w:themeTint="40" w:fill="auto"/>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auto"/>
      </w:tcPr>
    </w:tblStylePr>
    <w:tblStylePr w:type="band1Horz">
      <w:rPr>
        <w:rFonts w:ascii="Arial" w:hAnsi="Arial"/>
        <w:color w:val="404040"/>
        <w:sz w:val="22"/>
      </w:rPr>
      <w:tblPr/>
      <w:tcPr>
        <w:shd w:val="clear" w:color="DAEBCF" w:themeColor="accent6" w:themeTint="40" w:fill="auto"/>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auto"/>
      </w:tcPr>
    </w:tblStylePr>
    <w:tblStylePr w:type="band1Horz">
      <w:rPr>
        <w:rFonts w:ascii="Arial" w:hAnsi="Arial"/>
        <w:color w:val="404040"/>
        <w:sz w:val="22"/>
      </w:rPr>
      <w:tblPr/>
      <w:tcPr>
        <w:shd w:val="clear" w:color="D5E5F4" w:themeColor="accent1" w:themeTint="40" w:fill="auto"/>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auto"/>
      </w:tcPr>
    </w:tblStylePr>
    <w:tblStylePr w:type="band1Horz">
      <w:rPr>
        <w:rFonts w:ascii="Arial" w:hAnsi="Arial"/>
        <w:color w:val="404040"/>
        <w:sz w:val="22"/>
      </w:rPr>
      <w:tblPr/>
      <w:tcPr>
        <w:shd w:val="clear" w:color="FADECB" w:themeColor="accent2" w:themeTint="40" w:fill="auto"/>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auto"/>
      </w:tcPr>
    </w:tblStylePr>
    <w:tblStylePr w:type="band1Horz">
      <w:rPr>
        <w:rFonts w:ascii="Arial" w:hAnsi="Arial"/>
        <w:color w:val="404040"/>
        <w:sz w:val="22"/>
      </w:rPr>
      <w:tblPr/>
      <w:tcPr>
        <w:shd w:val="clear" w:color="E8E8E8" w:themeColor="accent3" w:themeTint="40" w:fill="auto"/>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auto"/>
      </w:tcPr>
    </w:tblStylePr>
    <w:tblStylePr w:type="band1Horz">
      <w:rPr>
        <w:rFonts w:ascii="Arial" w:hAnsi="Arial"/>
        <w:color w:val="404040"/>
        <w:sz w:val="22"/>
      </w:rPr>
      <w:tblPr/>
      <w:tcPr>
        <w:shd w:val="clear" w:color="FFEFBF" w:themeColor="accent4" w:themeTint="40" w:fill="auto"/>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auto"/>
      </w:tcPr>
    </w:tblStylePr>
    <w:tblStylePr w:type="band1Horz">
      <w:rPr>
        <w:rFonts w:ascii="Arial" w:hAnsi="Arial"/>
        <w:color w:val="404040"/>
        <w:sz w:val="22"/>
      </w:rPr>
      <w:tblPr/>
      <w:tcPr>
        <w:shd w:val="clear" w:color="CFDBF0" w:themeColor="accent5" w:themeTint="40" w:fill="auto"/>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auto"/>
      </w:tcPr>
    </w:tblStylePr>
    <w:tblStylePr w:type="band1Horz">
      <w:rPr>
        <w:rFonts w:ascii="Arial" w:hAnsi="Arial"/>
        <w:color w:val="404040"/>
        <w:sz w:val="22"/>
      </w:rPr>
      <w:tblPr/>
      <w:tcPr>
        <w:shd w:val="clear" w:color="DAEBCF" w:themeColor="accent6" w:themeTint="40" w:fill="auto"/>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auto"/>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auto"/>
      </w:tcPr>
    </w:tblStylePr>
    <w:tblStylePr w:type="band2Horz">
      <w:tblPr/>
      <w:tcPr>
        <w:tcBorders>
          <w:top w:val="single" w:sz="4" w:space="0" w:color="FFFFFF" w:themeColor="light1"/>
          <w:bottom w:val="single" w:sz="4" w:space="0" w:color="FFFFFF" w:themeColor="light1"/>
        </w:tcBorders>
        <w:shd w:val="clear" w:color="7F7F7F" w:themeColor="text1" w:themeTint="80" w:fill="auto"/>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auto"/>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auto"/>
      </w:tcPr>
    </w:tblStylePr>
    <w:tblStylePr w:type="band2Horz">
      <w:tblPr/>
      <w:tcPr>
        <w:tcBorders>
          <w:top w:val="single" w:sz="4" w:space="0" w:color="FFFFFF" w:themeColor="light1"/>
          <w:bottom w:val="single" w:sz="4" w:space="0" w:color="FFFFFF" w:themeColor="light1"/>
        </w:tcBorders>
        <w:shd w:val="clear" w:color="5B9BD5" w:themeColor="accent1" w:fill="auto"/>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auto"/>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auto"/>
      </w:tcPr>
    </w:tblStylePr>
    <w:tblStylePr w:type="band2Horz">
      <w:tblPr/>
      <w:tcPr>
        <w:tcBorders>
          <w:top w:val="single" w:sz="4" w:space="0" w:color="FFFFFF" w:themeColor="light1"/>
          <w:bottom w:val="single" w:sz="4" w:space="0" w:color="FFFFFF" w:themeColor="light1"/>
        </w:tcBorders>
        <w:shd w:val="clear" w:color="F4B184" w:themeColor="accent2" w:themeTint="97" w:fill="auto"/>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auto"/>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auto"/>
      </w:tcPr>
    </w:tblStylePr>
    <w:tblStylePr w:type="band2Horz">
      <w:tblPr/>
      <w:tcPr>
        <w:tcBorders>
          <w:top w:val="single" w:sz="4" w:space="0" w:color="FFFFFF" w:themeColor="light1"/>
          <w:bottom w:val="single" w:sz="4" w:space="0" w:color="FFFFFF" w:themeColor="light1"/>
        </w:tcBorders>
        <w:shd w:val="clear" w:color="C9C9C9" w:themeColor="accent3" w:themeTint="98" w:fill="auto"/>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auto"/>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auto"/>
      </w:tcPr>
    </w:tblStylePr>
    <w:tblStylePr w:type="band2Horz">
      <w:tblPr/>
      <w:tcPr>
        <w:tcBorders>
          <w:top w:val="single" w:sz="4" w:space="0" w:color="FFFFFF" w:themeColor="light1"/>
          <w:bottom w:val="single" w:sz="4" w:space="0" w:color="FFFFFF" w:themeColor="light1"/>
        </w:tcBorders>
        <w:shd w:val="clear" w:color="FFD865" w:themeColor="accent4" w:themeTint="9A" w:fill="auto"/>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auto"/>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auto"/>
      </w:tcPr>
    </w:tblStylePr>
    <w:tblStylePr w:type="band2Horz">
      <w:tblPr/>
      <w:tcPr>
        <w:tcBorders>
          <w:top w:val="single" w:sz="4" w:space="0" w:color="FFFFFF" w:themeColor="light1"/>
          <w:bottom w:val="single" w:sz="4" w:space="0" w:color="FFFFFF" w:themeColor="light1"/>
        </w:tcBorders>
        <w:shd w:val="clear" w:color="8DA9DB" w:themeColor="accent5" w:themeTint="9A" w:fill="auto"/>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uto"/>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uto"/>
      </w:tcPr>
    </w:tblStylePr>
    <w:tblStylePr w:type="band2Horz">
      <w:tblPr/>
      <w:tcPr>
        <w:tcBorders>
          <w:top w:val="single" w:sz="4" w:space="0" w:color="FFFFFF" w:themeColor="light1"/>
          <w:bottom w:val="single" w:sz="4" w:space="0" w:color="FFFFFF" w:themeColor="light1"/>
        </w:tcBorders>
        <w:shd w:val="clear" w:color="A9D08E" w:themeColor="accent6" w:themeTint="98" w:fill="auto"/>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auto"/>
      </w:tcPr>
    </w:tblStylePr>
    <w:tblStylePr w:type="band1Horz">
      <w:rPr>
        <w:rFonts w:ascii="Arial" w:hAnsi="Arial"/>
        <w:color w:val="000000" w:themeColor="text1"/>
        <w:sz w:val="22"/>
      </w:rPr>
      <w:tblPr/>
      <w:tcPr>
        <w:shd w:val="clear" w:color="BFBFBF" w:themeColor="text1" w:themeTint="40" w:fill="auto"/>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auto"/>
      </w:tcPr>
    </w:tblStylePr>
    <w:tblStylePr w:type="band1Horz">
      <w:rPr>
        <w:rFonts w:ascii="Arial" w:hAnsi="Arial"/>
        <w:color w:val="245A8D" w:themeColor="accent1" w:themeShade="95"/>
        <w:sz w:val="22"/>
      </w:rPr>
      <w:tblPr/>
      <w:tcPr>
        <w:shd w:val="clear" w:color="D5E5F4" w:themeColor="accent1" w:themeTint="40" w:fill="auto"/>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auto"/>
      </w:tcPr>
    </w:tblStylePr>
    <w:tblStylePr w:type="band1Horz">
      <w:rPr>
        <w:rFonts w:ascii="Arial" w:hAnsi="Arial"/>
        <w:color w:val="F4B184" w:themeColor="accent2" w:themeTint="97" w:themeShade="95"/>
        <w:sz w:val="22"/>
      </w:rPr>
      <w:tblPr/>
      <w:tcPr>
        <w:shd w:val="clear" w:color="FADECB" w:themeColor="accent2" w:themeTint="40" w:fill="auto"/>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auto"/>
      </w:tcPr>
    </w:tblStylePr>
    <w:tblStylePr w:type="band1Horz">
      <w:rPr>
        <w:rFonts w:ascii="Arial" w:hAnsi="Arial"/>
        <w:color w:val="C9C9C9" w:themeColor="accent3" w:themeTint="98" w:themeShade="95"/>
        <w:sz w:val="22"/>
      </w:rPr>
      <w:tblPr/>
      <w:tcPr>
        <w:shd w:val="clear" w:color="E8E8E8" w:themeColor="accent3" w:themeTint="40" w:fill="auto"/>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auto"/>
      </w:tcPr>
    </w:tblStylePr>
    <w:tblStylePr w:type="band1Horz">
      <w:rPr>
        <w:rFonts w:ascii="Arial" w:hAnsi="Arial"/>
        <w:color w:val="FFD865" w:themeColor="accent4" w:themeTint="9A" w:themeShade="95"/>
        <w:sz w:val="22"/>
      </w:rPr>
      <w:tblPr/>
      <w:tcPr>
        <w:shd w:val="clear" w:color="FFEFBF" w:themeColor="accent4" w:themeTint="40" w:fill="auto"/>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auto"/>
      </w:tcPr>
    </w:tblStylePr>
    <w:tblStylePr w:type="band1Horz">
      <w:rPr>
        <w:rFonts w:ascii="Arial" w:hAnsi="Arial"/>
        <w:color w:val="8DA9DB" w:themeColor="accent5" w:themeTint="9A" w:themeShade="95"/>
        <w:sz w:val="22"/>
      </w:rPr>
      <w:tblPr/>
      <w:tcPr>
        <w:shd w:val="clear" w:color="CFDBF0" w:themeColor="accent5" w:themeTint="40" w:fill="auto"/>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auto"/>
      </w:tcPr>
    </w:tblStylePr>
    <w:tblStylePr w:type="band1Horz">
      <w:rPr>
        <w:rFonts w:ascii="Arial" w:hAnsi="Arial"/>
        <w:color w:val="A9D08E" w:themeColor="accent6" w:themeTint="98" w:themeShade="95"/>
        <w:sz w:val="22"/>
      </w:rPr>
      <w:tblPr/>
      <w:tcPr>
        <w:shd w:val="clear" w:color="DAEBCF" w:themeColor="accent6" w:themeTint="40" w:fill="auto"/>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auto"/>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auto"/>
      </w:tcPr>
    </w:tblStylePr>
    <w:tblStylePr w:type="band1Horz">
      <w:rPr>
        <w:rFonts w:ascii="Arial" w:hAnsi="Arial"/>
        <w:color w:val="7F7F7F" w:themeColor="text1" w:themeTint="80" w:themeShade="95"/>
        <w:sz w:val="22"/>
      </w:rPr>
      <w:tblPr/>
      <w:tcPr>
        <w:shd w:val="clear" w:color="BFBFBF" w:themeColor="text1" w:themeTint="40" w:fill="auto"/>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auto"/>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auto"/>
      </w:tcPr>
    </w:tblStylePr>
    <w:tblStylePr w:type="band1Horz">
      <w:rPr>
        <w:rFonts w:ascii="Arial" w:hAnsi="Arial"/>
        <w:color w:val="245A8D" w:themeColor="accent1" w:themeShade="95"/>
        <w:sz w:val="22"/>
      </w:rPr>
      <w:tblPr/>
      <w:tcPr>
        <w:shd w:val="clear" w:color="D5E5F4" w:themeColor="accent1" w:themeTint="40" w:fill="auto"/>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auto"/>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auto"/>
      </w:tcPr>
    </w:tblStylePr>
    <w:tblStylePr w:type="band1Horz">
      <w:rPr>
        <w:rFonts w:ascii="Arial" w:hAnsi="Arial"/>
        <w:color w:val="F4B184" w:themeColor="accent2" w:themeTint="97" w:themeShade="95"/>
        <w:sz w:val="22"/>
      </w:rPr>
      <w:tblPr/>
      <w:tcPr>
        <w:shd w:val="clear" w:color="FADECB" w:themeColor="accent2" w:themeTint="40" w:fill="auto"/>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auto"/>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auto"/>
      </w:tcPr>
    </w:tblStylePr>
    <w:tblStylePr w:type="band1Horz">
      <w:rPr>
        <w:rFonts w:ascii="Arial" w:hAnsi="Arial"/>
        <w:color w:val="C9C9C9" w:themeColor="accent3" w:themeTint="98" w:themeShade="95"/>
        <w:sz w:val="22"/>
      </w:rPr>
      <w:tblPr/>
      <w:tcPr>
        <w:shd w:val="clear" w:color="E8E8E8" w:themeColor="accent3" w:themeTint="40" w:fill="auto"/>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auto"/>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auto"/>
      </w:tcPr>
    </w:tblStylePr>
    <w:tblStylePr w:type="band1Horz">
      <w:rPr>
        <w:rFonts w:ascii="Arial" w:hAnsi="Arial"/>
        <w:color w:val="FFD865" w:themeColor="accent4" w:themeTint="9A" w:themeShade="95"/>
        <w:sz w:val="22"/>
      </w:rPr>
      <w:tblPr/>
      <w:tcPr>
        <w:shd w:val="clear" w:color="FFEFBF" w:themeColor="accent4" w:themeTint="40" w:fill="auto"/>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auto"/>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auto"/>
      </w:tcPr>
    </w:tblStylePr>
    <w:tblStylePr w:type="band1Horz">
      <w:rPr>
        <w:rFonts w:ascii="Arial" w:hAnsi="Arial"/>
        <w:color w:val="8DA9DB" w:themeColor="accent5" w:themeTint="9A" w:themeShade="95"/>
        <w:sz w:val="22"/>
      </w:rPr>
      <w:tblPr/>
      <w:tcPr>
        <w:shd w:val="clear" w:color="CFDBF0" w:themeColor="accent5" w:themeTint="40" w:fill="auto"/>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auto"/>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auto"/>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auto"/>
      </w:tcPr>
    </w:tblStylePr>
    <w:tblStylePr w:type="band1Horz">
      <w:rPr>
        <w:rFonts w:ascii="Arial" w:hAnsi="Arial"/>
        <w:color w:val="A9D08E" w:themeColor="accent6" w:themeTint="98" w:themeShade="95"/>
        <w:sz w:val="22"/>
      </w:rPr>
      <w:tblPr/>
      <w:tcPr>
        <w:shd w:val="clear" w:color="DAEBCF" w:themeColor="accent6" w:themeTint="40" w:fill="auto"/>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Abbildungsverzeichnis">
    <w:name w:val="table of figures"/>
    <w:basedOn w:val="Standard"/>
    <w:next w:val="Standard"/>
    <w:uiPriority w:val="99"/>
    <w:unhideWhenUsed/>
    <w:pPr>
      <w:spacing w:after="0"/>
    </w:pPr>
  </w:style>
  <w:style w:type="character" w:customStyle="1" w:styleId="Heading1Char">
    <w:name w:val="Heading 1 Char"/>
    <w:basedOn w:val="Absatz-Standardschriftart"/>
    <w:uiPriority w:val="9"/>
    <w:rPr>
      <w:rFonts w:ascii="Arial" w:eastAsia="Arial" w:hAnsi="Arial" w:cs="Arial"/>
      <w:b/>
      <w:bCs/>
      <w:color w:val="000000" w:themeColor="text1"/>
      <w:sz w:val="48"/>
      <w:szCs w:val="48"/>
    </w:rPr>
  </w:style>
  <w:style w:type="character" w:customStyle="1" w:styleId="Heading2Char">
    <w:name w:val="Heading 2 Char"/>
    <w:basedOn w:val="Absatz-Standardschriftart"/>
    <w:uiPriority w:val="9"/>
    <w:rPr>
      <w:rFonts w:ascii="Arial" w:eastAsia="Arial" w:hAnsi="Arial" w:cs="Arial"/>
      <w:b/>
      <w:bCs/>
      <w:color w:val="000000" w:themeColor="text1"/>
      <w:sz w:val="40"/>
      <w:szCs w:val="40"/>
    </w:rPr>
  </w:style>
  <w:style w:type="character" w:customStyle="1" w:styleId="Heading3Char">
    <w:name w:val="Heading 3 Char"/>
    <w:basedOn w:val="Absatz-Standardschriftart"/>
    <w:uiPriority w:val="9"/>
    <w:rPr>
      <w:rFonts w:ascii="Arial" w:eastAsia="Arial" w:hAnsi="Arial" w:cs="Arial"/>
      <w:b/>
      <w:bCs/>
      <w:i/>
      <w:iCs/>
      <w:color w:val="000000" w:themeColor="text1"/>
      <w:sz w:val="40"/>
      <w:szCs w:val="40"/>
    </w:rPr>
  </w:style>
  <w:style w:type="character" w:customStyle="1" w:styleId="Heading4Char">
    <w:name w:val="Heading 4 Char"/>
    <w:basedOn w:val="Absatz-Standardschriftart"/>
    <w:uiPriority w:val="9"/>
    <w:rPr>
      <w:rFonts w:ascii="Arial" w:eastAsia="Arial" w:hAnsi="Arial" w:cs="Arial"/>
      <w:color w:val="232323"/>
      <w:sz w:val="32"/>
      <w:szCs w:val="32"/>
    </w:rPr>
  </w:style>
  <w:style w:type="character" w:customStyle="1" w:styleId="Heading5Char">
    <w:name w:val="Heading 5 Char"/>
    <w:basedOn w:val="Absatz-Standardschriftart"/>
    <w:uiPriority w:val="9"/>
    <w:rPr>
      <w:rFonts w:ascii="Arial" w:eastAsia="Arial" w:hAnsi="Arial" w:cs="Arial"/>
      <w:b/>
      <w:bCs/>
      <w:color w:val="444444"/>
      <w:sz w:val="28"/>
      <w:szCs w:val="28"/>
    </w:rPr>
  </w:style>
  <w:style w:type="character" w:customStyle="1" w:styleId="Heading6Char">
    <w:name w:val="Heading 6 Char"/>
    <w:basedOn w:val="Absatz-Standardschriftart"/>
    <w:uiPriority w:val="9"/>
    <w:rPr>
      <w:rFonts w:ascii="Arial" w:eastAsia="Arial" w:hAnsi="Arial" w:cs="Arial"/>
      <w:i/>
      <w:iCs/>
      <w:color w:val="232323"/>
      <w:sz w:val="28"/>
      <w:szCs w:val="28"/>
    </w:rPr>
  </w:style>
  <w:style w:type="character" w:customStyle="1" w:styleId="Heading7Char">
    <w:name w:val="Heading 7 Char"/>
    <w:basedOn w:val="Absatz-Standardschriftart"/>
    <w:uiPriority w:val="9"/>
    <w:rPr>
      <w:rFonts w:ascii="Arial" w:eastAsia="Arial" w:hAnsi="Arial" w:cs="Arial"/>
      <w:b/>
      <w:bCs/>
      <w:color w:val="606060"/>
      <w:sz w:val="28"/>
      <w:szCs w:val="28"/>
    </w:rPr>
  </w:style>
  <w:style w:type="character" w:customStyle="1" w:styleId="Heading8Char">
    <w:name w:val="Heading 8 Char"/>
    <w:basedOn w:val="Absatz-Standardschriftart"/>
    <w:uiPriority w:val="9"/>
    <w:rPr>
      <w:rFonts w:ascii="Arial" w:eastAsia="Arial" w:hAnsi="Arial" w:cs="Arial"/>
      <w:color w:val="444444"/>
      <w:sz w:val="24"/>
      <w:szCs w:val="24"/>
    </w:rPr>
  </w:style>
  <w:style w:type="character" w:customStyle="1" w:styleId="Heading9Char">
    <w:name w:val="Heading 9 Char"/>
    <w:basedOn w:val="Absatz-Standardschriftart"/>
    <w:uiPriority w:val="9"/>
    <w:rPr>
      <w:rFonts w:ascii="Arial" w:eastAsia="Arial" w:hAnsi="Arial" w:cs="Arial"/>
      <w:i/>
      <w:iCs/>
      <w:color w:val="444444"/>
      <w:sz w:val="23"/>
      <w:szCs w:val="23"/>
    </w:rPr>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basedOn w:val="Absatz-Standardschriftart"/>
    <w:uiPriority w:val="99"/>
    <w:semiHidden/>
    <w:rPr>
      <w:sz w:val="20"/>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1"/>
    <w:uiPriority w:val="99"/>
    <w:unhideWhenUsed/>
    <w:pPr>
      <w:tabs>
        <w:tab w:val="center" w:pos="4536"/>
        <w:tab w:val="right" w:pos="9072"/>
      </w:tabs>
      <w:spacing w:after="0" w:line="240" w:lineRule="auto"/>
    </w:pPr>
  </w:style>
  <w:style w:type="character" w:customStyle="1" w:styleId="KopfzeileZchn">
    <w:name w:val="Kopfzeile Zchn"/>
    <w:basedOn w:val="Absatz-Standardschriftart"/>
    <w:uiPriority w:val="99"/>
  </w:style>
  <w:style w:type="paragraph" w:styleId="Fuzeile">
    <w:name w:val="footer"/>
    <w:basedOn w:val="Standard"/>
    <w:link w:val="FuzeileZchn1"/>
    <w:uiPriority w:val="99"/>
    <w:unhideWhenUsed/>
    <w:pPr>
      <w:tabs>
        <w:tab w:val="center" w:pos="4536"/>
        <w:tab w:val="right" w:pos="9072"/>
      </w:tabs>
      <w:spacing w:after="0" w:line="240" w:lineRule="auto"/>
    </w:pPr>
  </w:style>
  <w:style w:type="character" w:customStyle="1" w:styleId="FuzeileZchn">
    <w:name w:val="Fußzeile Zchn"/>
    <w:basedOn w:val="Absatz-Standardschriftart"/>
    <w:uiPriority w:val="99"/>
  </w:style>
  <w:style w:type="paragraph" w:styleId="Titel">
    <w:name w:val="Title"/>
    <w:basedOn w:val="Standard"/>
    <w:next w:val="Standard"/>
    <w:link w:val="TitelZchn1"/>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uiPriority w:val="10"/>
    <w:rPr>
      <w:rFonts w:ascii="Arial" w:eastAsia="Arial" w:hAnsi="Arial" w:cs="Arial"/>
      <w:color w:val="000000" w:themeColor="text1"/>
      <w:sz w:val="56"/>
      <w:szCs w:val="56"/>
    </w:rPr>
  </w:style>
  <w:style w:type="paragraph" w:styleId="Untertitel">
    <w:name w:val="Subtitle"/>
    <w:basedOn w:val="Standard"/>
    <w:next w:val="Standard"/>
    <w:link w:val="UntertitelZchn1"/>
    <w:uiPriority w:val="11"/>
    <w:qFormat/>
    <w:pPr>
      <w:numPr>
        <w:ilvl w:val="1"/>
      </w:numPr>
      <w:jc w:val="center"/>
    </w:pPr>
    <w:rPr>
      <w:i/>
      <w:spacing w:val="10"/>
      <w:sz w:val="40"/>
    </w:rPr>
  </w:style>
  <w:style w:type="character" w:customStyle="1" w:styleId="UntertitelZchn">
    <w:name w:val="Untertitel Zchn"/>
    <w:basedOn w:val="Absatz-Standardschriftart"/>
    <w:uiPriority w:val="11"/>
    <w:rPr>
      <w:i/>
      <w:spacing w:val="10"/>
      <w:sz w:val="40"/>
    </w:rPr>
  </w:style>
  <w:style w:type="character" w:customStyle="1" w:styleId="berschrift1Zchn">
    <w:name w:val="Überschrift 1 Zchn"/>
    <w:basedOn w:val="Absatz-Standardschriftart"/>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basedOn w:val="Absatz-Standardschriftart"/>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cPr>
    </w:tblStylePr>
  </w:style>
  <w:style w:type="paragraph" w:styleId="Listenabsatz">
    <w:name w:val="List Paragraph"/>
    <w:basedOn w:val="Standard"/>
    <w:uiPriority w:val="34"/>
    <w:qFormat/>
    <w:pPr>
      <w:spacing w:before="120" w:after="120"/>
      <w:ind w:left="720"/>
    </w:pPr>
  </w:style>
  <w:style w:type="character" w:customStyle="1" w:styleId="berschrift3Zchn">
    <w:name w:val="Überschrift 3 Zchn"/>
    <w:basedOn w:val="Absatz-Standardschriftart"/>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uiPriority w:val="9"/>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1"/>
    <w:uiPriority w:val="29"/>
    <w:qFormat/>
    <w:pPr>
      <w:spacing w:before="160"/>
      <w:ind w:left="720" w:right="720"/>
    </w:pPr>
    <w:rPr>
      <w:i/>
      <w:iCs/>
      <w:color w:val="000000" w:themeColor="text1"/>
    </w:rPr>
  </w:style>
  <w:style w:type="character" w:customStyle="1" w:styleId="ZitatZchn">
    <w:name w:val="Zitat Zchn"/>
    <w:basedOn w:val="Absatz-Standardschriftart"/>
    <w:uiPriority w:val="29"/>
    <w:rPr>
      <w:i/>
      <w:iCs/>
      <w:color w:val="000000" w:themeColor="text1"/>
    </w:rPr>
  </w:style>
  <w:style w:type="paragraph" w:styleId="IntensivesZitat">
    <w:name w:val="Intense Quote"/>
    <w:basedOn w:val="Standard"/>
    <w:next w:val="Standard"/>
    <w:link w:val="IntensivesZitatZchn1"/>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uiPriority w:val="30"/>
    <w:rPr>
      <w:color w:val="000000" w:themeColor="text1"/>
      <w:shd w:val="clear" w:color="auto"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vAlign w:val="center"/>
      </w:tcPr>
    </w:tblStylePr>
    <w:tblStylePr w:type="firstCol">
      <w:pPr>
        <w:jc w:val="center"/>
      </w:pPr>
    </w:tblStylePr>
    <w:tblStylePr w:type="band1Horz">
      <w:tblPr/>
      <w:tcPr>
        <w:shd w:val="clear" w:color="auto"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vAlign w:val="center"/>
      </w:tcPr>
    </w:tblStylePr>
    <w:tblStylePr w:type="firstCol">
      <w:pPr>
        <w:jc w:val="center"/>
      </w:pPr>
    </w:tblStylePr>
    <w:tblStylePr w:type="band1Horz">
      <w:tblPr/>
      <w:tcPr>
        <w:shd w:val="clear" w:color="auto"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cPr>
    </w:tblStylePr>
    <w:tblStylePr w:type="firstCol">
      <w:rPr>
        <w:b/>
      </w:rPr>
    </w:tblStylePr>
    <w:tblStylePr w:type="band1Horz">
      <w:tblPr/>
      <w:tcPr>
        <w:shd w:val="clear" w:color="auto" w:fill="FFF2CC"/>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qFormat/>
  </w:style>
  <w:style w:type="character" w:customStyle="1" w:styleId="InhaltsverzeichnisZchn">
    <w:name w:val="Inhaltsverzeichnis Zchn"/>
    <w:basedOn w:val="berschrift1Zchn"/>
    <w:rPr>
      <w:rFonts w:ascii="Arial" w:eastAsia="Arial" w:hAnsi="Arial" w:cs="Arial"/>
      <w:b/>
      <w:bCs/>
      <w:smallCaps/>
      <w:color w:val="000000" w:themeColor="text1"/>
      <w:sz w:val="32"/>
      <w:szCs w:val="36"/>
      <w:lang w:eastAsia="de-DE"/>
    </w:rPr>
  </w:style>
  <w:style w:type="paragraph" w:styleId="Sprechblasentext">
    <w:name w:val="Balloon Text"/>
    <w:basedOn w:val="Standard"/>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uiPriority w:val="99"/>
    <w:unhideWhenUsed/>
    <w:pPr>
      <w:spacing w:line="240" w:lineRule="auto"/>
    </w:pPr>
    <w:rPr>
      <w:sz w:val="20"/>
      <w:szCs w:val="20"/>
    </w:rPr>
  </w:style>
  <w:style w:type="character" w:customStyle="1" w:styleId="KommentartextZchn">
    <w:name w:val="Kommentartext Zchn"/>
    <w:basedOn w:val="Absatz-Standardschriftart"/>
    <w:uiPriority w:val="99"/>
    <w:rPr>
      <w:sz w:val="20"/>
      <w:szCs w:val="20"/>
    </w:rPr>
  </w:style>
  <w:style w:type="paragraph" w:styleId="Kommentarthema">
    <w:name w:val="annotation subject"/>
    <w:basedOn w:val="Kommentartext"/>
    <w:next w:val="Kommentartext"/>
    <w:uiPriority w:val="99"/>
    <w:semiHidden/>
    <w:unhideWhenUsed/>
    <w:rPr>
      <w:b/>
      <w:bCs w:val="0"/>
    </w:rPr>
  </w:style>
  <w:style w:type="character" w:customStyle="1" w:styleId="KommentarthemaZchn">
    <w:name w:val="Kommentarthema Zchn"/>
    <w:basedOn w:val="KommentartextZchn"/>
    <w:uiPriority w:val="99"/>
    <w:semiHidden/>
    <w:rPr>
      <w:b/>
      <w:bCs/>
      <w:sz w:val="20"/>
      <w:szCs w:val="20"/>
    </w:rPr>
  </w:style>
  <w:style w:type="paragraph" w:customStyle="1" w:styleId="Listenabsatz-1-facherZeilenabstand">
    <w:name w:val="Listenabsatz - 1-facher Zeilenabstand"/>
    <w:basedOn w:val="Listenabsatz"/>
    <w:qFormat/>
    <w:pPr>
      <w:spacing w:line="276" w:lineRule="auto"/>
      <w:ind w:left="0"/>
      <w:jc w:val="both"/>
    </w:pPr>
  </w:style>
  <w:style w:type="character" w:customStyle="1" w:styleId="ListenabsatzZchn">
    <w:name w:val="Listenabsatz Zchn"/>
    <w:basedOn w:val="Absatz-Standardschriftart"/>
    <w:uiPriority w:val="34"/>
    <w:rPr>
      <w:rFonts w:ascii="Helvetica 45" w:eastAsia="Arial" w:hAnsi="Helvetica 45"/>
      <w:bCs/>
      <w:sz w:val="21"/>
      <w:lang w:eastAsia="de-DE"/>
    </w:rPr>
  </w:style>
  <w:style w:type="character" w:customStyle="1" w:styleId="Listenabsatz-1-facherZeilenabstandZchn">
    <w:name w:val="Listenabsatz - 1-facher Zeilenabstand Zchn"/>
    <w:basedOn w:val="ListenabsatzZchn"/>
    <w:rPr>
      <w:rFonts w:ascii="Helvetica 45" w:eastAsia="Arial" w:hAnsi="Helvetica 45"/>
      <w:bCs/>
      <w:sz w:val="21"/>
      <w:lang w:eastAsia="de-DE"/>
    </w:rPr>
  </w:style>
  <w:style w:type="table" w:customStyle="1" w:styleId="Gitternetztabelle4Akzent41">
    <w:name w:val="Gitternetztabelle 4 – Akzent 41"/>
    <w:basedOn w:val="NormaleTabelle"/>
    <w:uiPriority w:val="4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one" w:sz="4" w:space="0" w:color="000000"/>
          <w:insideV w:val="none" w:sz="4" w:space="0" w:color="000000"/>
        </w:tcBorders>
        <w:shd w:val="clear" w:color="auto" w:fill="FFC000"/>
      </w:tcPr>
    </w:tblStylePr>
    <w:tblStylePr w:type="lastRow">
      <w:rPr>
        <w:b/>
        <w:bCs/>
      </w:rPr>
      <w:tblPr/>
      <w:tcPr>
        <w:tcBorders>
          <w:top w:val="single" w:sz="4" w:space="0" w:color="FFC000" w:themeColor="accent4"/>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Gitternetztabelle5dunkelAkzent41">
    <w:name w:val="Gitternetztabelle 5 dunkel  – Akzent 41"/>
    <w:basedOn w:val="NormaleTabelle"/>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one" w:sz="4" w:space="0" w:color="000000"/>
          <w:insideV w:val="none" w:sz="4" w:space="0" w:color="000000"/>
        </w:tcBorders>
        <w:shd w:val="clear" w:color="auto" w:fill="FFC000"/>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one" w:sz="4" w:space="0" w:color="000000"/>
          <w:insideV w:val="none" w:sz="4" w:space="0" w:color="000000"/>
        </w:tcBorders>
        <w:shd w:val="clear" w:color="auto" w:fill="FFC000"/>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one" w:sz="4" w:space="0" w:color="000000"/>
        </w:tcBorders>
        <w:shd w:val="clear" w:color="auto" w:fill="FFC000"/>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one" w:sz="4" w:space="0" w:color="000000"/>
        </w:tcBorders>
        <w:shd w:val="clear" w:color="auto" w:fill="FFC000"/>
      </w:tcPr>
    </w:tblStylePr>
    <w:tblStylePr w:type="band1Vert">
      <w:tblPr/>
      <w:tcPr>
        <w:shd w:val="clear" w:color="auto" w:fill="FFE599"/>
      </w:tcPr>
    </w:tblStylePr>
    <w:tblStylePr w:type="band1Horz">
      <w:tblPr/>
      <w:tcPr>
        <w:shd w:val="clear" w:color="auto" w:fill="FFE599"/>
      </w:tcPr>
    </w:tblStylePr>
  </w:style>
  <w:style w:type="paragraph" w:customStyle="1" w:styleId="WF-Arbeitsblatt">
    <w:name w:val="WF-Arbeitsblatt"/>
    <w:basedOn w:val="Standard"/>
    <w:qFormat/>
    <w:rPr>
      <w:rFonts w:ascii="Helvetica 65" w:hAnsi="Helvetica 65"/>
      <w:sz w:val="44"/>
      <w:szCs w:val="44"/>
    </w:rPr>
  </w:style>
  <w:style w:type="paragraph" w:customStyle="1" w:styleId="WF-Beschriftung">
    <w:name w:val="WF-Beschriftung"/>
    <w:basedOn w:val="Beschriftung"/>
    <w:qFormat/>
  </w:style>
  <w:style w:type="paragraph" w:customStyle="1" w:styleId="WF-Inhaltsverzeichnis">
    <w:name w:val="WF-Inhaltsverzeichnis"/>
    <w:basedOn w:val="Standard"/>
    <w:qFormat/>
    <w:rPr>
      <w:rFonts w:ascii="Helvetica 65" w:hAnsi="Helvetica 65"/>
      <w:color w:val="000000" w:themeColor="text1"/>
      <w:sz w:val="28"/>
      <w:szCs w:val="36"/>
    </w:rPr>
  </w:style>
  <w:style w:type="character" w:customStyle="1" w:styleId="WF-InhaltsverzeichnisZchn">
    <w:name w:val="WF-Inhaltsverzeichnis Zchn"/>
    <w:basedOn w:val="berschrift1Zchn"/>
    <w:rPr>
      <w:rFonts w:ascii="Helvetica 65" w:eastAsia="Arial" w:hAnsi="Helvetica 65" w:cs="Arial"/>
      <w:bCs/>
      <w:color w:val="000000" w:themeColor="text1"/>
      <w:sz w:val="28"/>
      <w:szCs w:val="36"/>
      <w:lang w:eastAsia="de-DE"/>
    </w:rPr>
  </w:style>
  <w:style w:type="paragraph" w:customStyle="1" w:styleId="WF-Listenabsatz-1-facherZeilenabstand">
    <w:name w:val="WF-Listenabsatz - 1-facher Zeilenabstand"/>
    <w:basedOn w:val="Listenabsatz"/>
    <w:qFormat/>
    <w:pPr>
      <w:numPr>
        <w:numId w:val="25"/>
      </w:numPr>
      <w:spacing w:line="276" w:lineRule="auto"/>
    </w:pPr>
  </w:style>
  <w:style w:type="character" w:customStyle="1" w:styleId="WF-Listenabsatz-1-facherZeilenabstandZchn">
    <w:name w:val="WF-Listenabsatz - 1-facher Zeilenabstand Zchn"/>
    <w:basedOn w:val="ListenabsatzZchn"/>
    <w:rPr>
      <w:rFonts w:ascii="Helvetica 45" w:eastAsia="Arial" w:hAnsi="Helvetica 45"/>
      <w:bCs/>
      <w:sz w:val="21"/>
      <w:lang w:eastAsia="de-DE"/>
    </w:rPr>
  </w:style>
  <w:style w:type="paragraph" w:styleId="berarbeitung">
    <w:name w:val="Revision"/>
    <w:hidden/>
    <w:uiPriority w:val="99"/>
    <w:semiHidden/>
    <w:pPr>
      <w:spacing w:after="0" w:line="240" w:lineRule="auto"/>
    </w:pPr>
    <w:rPr>
      <w:rFonts w:ascii="Helvetica 45" w:hAnsi="Helvetica 45"/>
      <w:bCs/>
      <w:sz w:val="21"/>
      <w:lang w:eastAsia="de-DE"/>
    </w:rPr>
  </w:style>
  <w:style w:type="paragraph" w:styleId="Funotentext">
    <w:name w:val="footnote text"/>
    <w:basedOn w:val="Standard"/>
    <w:uiPriority w:val="99"/>
    <w:semiHidden/>
    <w:unhideWhenUsed/>
    <w:pPr>
      <w:spacing w:after="0" w:line="240" w:lineRule="auto"/>
    </w:pPr>
    <w:rPr>
      <w:sz w:val="20"/>
      <w:szCs w:val="20"/>
    </w:rPr>
  </w:style>
  <w:style w:type="character" w:customStyle="1" w:styleId="FunotentextZchn">
    <w:name w:val="Fußnotentext Zchn"/>
    <w:basedOn w:val="Absatz-Standardschriftart"/>
    <w:uiPriority w:val="99"/>
    <w:semiHidden/>
    <w:rPr>
      <w:rFonts w:ascii="Helvetica 45" w:hAnsi="Helvetica 45"/>
      <w:bCs/>
      <w:sz w:val="20"/>
      <w:szCs w:val="20"/>
      <w:lang w:eastAsia="de-DE"/>
    </w:rPr>
  </w:style>
  <w:style w:type="character" w:styleId="Funotenzeichen">
    <w:name w:val="footnote reference"/>
    <w:basedOn w:val="Absatz-Standardschriftart"/>
    <w:uiPriority w:val="99"/>
    <w:semiHidden/>
    <w:unhideWhenUsed/>
    <w:rPr>
      <w:vertAlign w:val="superscript"/>
    </w:rPr>
  </w:style>
  <w:style w:type="character" w:styleId="Platzhaltertext">
    <w:name w:val="Placeholder Text"/>
    <w:basedOn w:val="Absatz-Standardschriftart"/>
    <w:uiPriority w:val="99"/>
    <w:semiHidden/>
    <w:rPr>
      <w:color w:val="808080"/>
    </w:rPr>
  </w:style>
  <w:style w:type="character" w:styleId="NichtaufgelsteErwhnung">
    <w:name w:val="Unresolved Mention"/>
    <w:basedOn w:val="Absatz-Standardschriftart"/>
    <w:uiPriority w:val="99"/>
    <w:semiHidden/>
    <w:unhideWhenUsed/>
    <w:rPr>
      <w:color w:val="605E5C"/>
      <w:shd w:val="clear" w:color="auto" w:fill="E1DFDD"/>
    </w:rPr>
  </w:style>
  <w:style w:type="table" w:customStyle="1" w:styleId="StGen23">
    <w:name w:val="StGen23"/>
    <w:basedOn w:val="NormaleTabelle"/>
    <w:pPr>
      <w:spacing w:after="0" w:line="240" w:lineRule="auto"/>
    </w:pPr>
    <w:rPr>
      <w:color w:val="404040"/>
      <w:sz w:val="20"/>
      <w:szCs w:val="20"/>
      <w:lang w:eastAsia="zh-CN"/>
    </w:rPr>
    <w:tblPr>
      <w:tblStyleRowBandSize w:val="1"/>
      <w:tblStyleColBandSize w:val="1"/>
      <w:tblCellMar>
        <w:left w:w="115" w:type="dxa"/>
        <w:right w:w="115" w:type="dxa"/>
      </w:tblCellMar>
    </w:tblPr>
    <w:tcPr>
      <w:shd w:val="clear" w:color="auto" w:fill="auto"/>
    </w:tcPr>
  </w:style>
  <w:style w:type="table" w:customStyle="1" w:styleId="StGen24">
    <w:name w:val="StGen24"/>
    <w:basedOn w:val="NormaleTabelle"/>
    <w:pPr>
      <w:spacing w:after="0" w:line="240" w:lineRule="auto"/>
    </w:pPr>
    <w:rPr>
      <w:color w:val="404040"/>
      <w:sz w:val="20"/>
      <w:szCs w:val="20"/>
      <w:lang w:eastAsia="zh-CN"/>
    </w:rPr>
    <w:tblPr>
      <w:tblStyleRowBandSize w:val="1"/>
      <w:tblStyleColBandSize w:val="1"/>
      <w:tblCellMar>
        <w:left w:w="115" w:type="dxa"/>
        <w:right w:w="115" w:type="dxa"/>
      </w:tblCellMar>
    </w:tbl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4059156">
      <w:bodyDiv w:val="1"/>
      <w:marLeft w:val="0"/>
      <w:marRight w:val="0"/>
      <w:marTop w:val="0"/>
      <w:marBottom w:val="0"/>
      <w:divBdr>
        <w:top w:val="none" w:sz="0" w:space="0" w:color="auto"/>
        <w:left w:val="none" w:sz="0" w:space="0" w:color="auto"/>
        <w:bottom w:val="none" w:sz="0" w:space="0" w:color="auto"/>
        <w:right w:val="none" w:sz="0" w:space="0" w:color="auto"/>
      </w:divBdr>
    </w:div>
    <w:div w:id="2038777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16/09/relationships/commentsIds" Target="commentsIds.xml"/><Relationship Id="rId39" Type="http://schemas.openxmlformats.org/officeDocument/2006/relationships/hyperlink" Target="https://computingeducation.de/pub/2020_Seegerer-Michaeli-Romeike_LOGIN.pdf" TargetMode="External"/><Relationship Id="rId21" Type="http://schemas.openxmlformats.org/officeDocument/2006/relationships/image" Target="media/image10.jpeg"/><Relationship Id="rId34" Type="http://schemas.openxmlformats.org/officeDocument/2006/relationships/image" Target="media/image18.jpeg"/><Relationship Id="rId42" Type="http://schemas.openxmlformats.org/officeDocument/2006/relationships/footer" Target="footer2.xml"/><Relationship Id="rId50" Type="http://schemas.onlyoffice.com/commentsExtensibleDocument" Target="commentsExtensible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gif"/><Relationship Id="rId11" Type="http://schemas.openxmlformats.org/officeDocument/2006/relationships/endnotes" Target="endnotes.xml"/><Relationship Id="rId24" Type="http://schemas.openxmlformats.org/officeDocument/2006/relationships/comments" Target="comments.xm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3.jpeg"/><Relationship Id="rId36" Type="http://schemas.openxmlformats.org/officeDocument/2006/relationships/image" Target="media/image20.png"/><Relationship Id="rId49" Type="http://schemas.onlyoffice.com/commentsExtendedDocument" Target="commentsExtendedDocument.xml"/><Relationship Id="rId10" Type="http://schemas.openxmlformats.org/officeDocument/2006/relationships/footnotes" Target="footnotes.xml"/><Relationship Id="rId19" Type="http://schemas.openxmlformats.org/officeDocument/2006/relationships/image" Target="media/image8.jpeg"/><Relationship Id="rId31" Type="http://schemas.openxmlformats.org/officeDocument/2006/relationships/image" Target="media/image15.jpeg"/><Relationship Id="rId44" Type="http://schemas.microsoft.com/office/2011/relationships/people" Target="people.xml"/><Relationship Id="rId52" Type="http://schemas.onlyoffice.com/peopleDocument" Target="people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microsoft.com/office/2018/08/relationships/commentsExtensible" Target="commentsExtensible.xml"/><Relationship Id="rId30" Type="http://schemas.openxmlformats.org/officeDocument/2006/relationships/hyperlink" Target="https://www.wissensfabrik.de/downloadmaterial-it2school/" TargetMode="External"/><Relationship Id="rId35" Type="http://schemas.openxmlformats.org/officeDocument/2006/relationships/image" Target="media/image19.jpeg"/><Relationship Id="rId43" Type="http://schemas.openxmlformats.org/officeDocument/2006/relationships/fontTable" Target="fontTable.xml"/><Relationship Id="rId48" Type="http://schemas.onlyoffice.com/commentsDocument" Target="commentsDocument.xml"/><Relationship Id="rId8" Type="http://schemas.openxmlformats.org/officeDocument/2006/relationships/settings" Target="settings.xml"/><Relationship Id="rId51" Type="http://schemas.onlyoffice.com/commentsIdsDocument" Target="commentsIds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commentsExtended" Target="commentsExtended.xml"/><Relationship Id="rId33" Type="http://schemas.openxmlformats.org/officeDocument/2006/relationships/image" Target="media/image17.jpeg"/><Relationship Id="rId38" Type="http://schemas.openxmlformats.org/officeDocument/2006/relationships/image" Target="media/image22.png"/><Relationship Id="rId20" Type="http://schemas.openxmlformats.org/officeDocument/2006/relationships/image" Target="media/image9.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23.jpg"/></Relationships>
</file>

<file path=word/_rels/footer2.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 Id="rId4"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w:settings xmlns:w="http://schemas.openxmlformats.org/wordprocessingml/2006/main">
  <w:SpecialFormsHighlight w:val="c9c8ff"/>
</w:settings>
</file>

<file path=customXml/item4.xml><?xml version="1.0" encoding="utf-8"?>
<w:settings xmlns:w="http://schemas.openxmlformats.org/wordprocessingml/2006/main">
  <w:SpecialFormsHighlight w:val="c9c8ff"/>
</w:settings>
</file>

<file path=customXml/item5.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D93CB3D0-0F8D-4554-9F84-1FE4B297C419}">
  <ds:schemaRefs>
    <ds:schemaRef ds:uri="http://schemas.openxmlformats.org/officeDocument/2006/bibliography"/>
  </ds:schemaRefs>
</ds:datastoreItem>
</file>

<file path=customXml/itemProps3.xml><?xml version="1.0" encoding="utf-8"?>
<ds:datastoreItem xmlns:ds="http://schemas.openxmlformats.org/officeDocument/2006/customXml" ds:itemID="{3EB6F2A6-F495-4CF3-88F2-23286F7ED171}">
  <ds:schemaRefs>
    <ds:schemaRef ds:uri="http://schemas.openxmlformats.org/wordprocessingml/2006/main"/>
  </ds:schemaRefs>
</ds:datastoreItem>
</file>

<file path=customXml/itemProps4.xml><?xml version="1.0" encoding="utf-8"?>
<ds:datastoreItem xmlns:ds="http://schemas.openxmlformats.org/officeDocument/2006/customXml" ds:itemID="{09660389-C9A1-458B-80E1-5E3D5B5DD9AB}">
  <ds:schemaRefs>
    <ds:schemaRef ds:uri="http://schemas.openxmlformats.org/wordprocessingml/2006/main"/>
  </ds:schemaRefs>
</ds:datastoreItem>
</file>

<file path=customXml/itemProps5.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3742</Words>
  <Characters>21331</Characters>
  <Application>Microsoft Office Word</Application>
  <DocSecurity>0</DocSecurity>
  <Lines>177</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Ira</dc:creator>
  <cp:lastModifiedBy>Ira Diethelm</cp:lastModifiedBy>
  <cp:revision>3</cp:revision>
  <cp:lastPrinted>2021-12-17T15:25:00Z</cp:lastPrinted>
  <dcterms:created xsi:type="dcterms:W3CDTF">2022-03-13T11:20:00Z</dcterms:created>
  <dcterms:modified xsi:type="dcterms:W3CDTF">2022-12-13T16:04:00Z</dcterms:modified>
</cp:coreProperties>
</file>