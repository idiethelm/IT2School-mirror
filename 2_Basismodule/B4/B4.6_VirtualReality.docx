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60FE4" w14:textId="7BEB33FF" w:rsidR="00E422F4" w:rsidRPr="009F76B6" w:rsidRDefault="00684C6B" w:rsidP="00004749">
      <w:pPr>
        <w:pStyle w:val="Titel"/>
        <w:tabs>
          <w:tab w:val="left" w:pos="5490"/>
        </w:tabs>
      </w:pPr>
      <w:r w:rsidRPr="009F76B6">
        <w:t xml:space="preserve">Virtual und </w:t>
      </w:r>
      <w:proofErr w:type="spellStart"/>
      <w:r w:rsidRPr="009F76B6">
        <w:t>Au</w:t>
      </w:r>
      <w:r w:rsidR="00125762" w:rsidRPr="009F76B6">
        <w:t>g</w:t>
      </w:r>
      <w:r w:rsidRPr="009F76B6">
        <w:t>mented</w:t>
      </w:r>
      <w:proofErr w:type="spellEnd"/>
      <w:r w:rsidRPr="009F76B6">
        <w:t xml:space="preserve"> Reality</w:t>
      </w:r>
    </w:p>
    <w:p w14:paraId="5D401554" w14:textId="43B34090" w:rsidR="00125762" w:rsidRDefault="00846454" w:rsidP="00514F24">
      <w:pPr>
        <w:jc w:val="both"/>
        <w:pPrChange w:id="0" w:author="Schmidberger, Alessa | Wissensfabrik" w:date="2022-10-12T09:02:00Z">
          <w:pPr/>
        </w:pPrChange>
      </w:pPr>
      <w:r w:rsidRPr="00846454">
        <w:t>Virtual Real</w:t>
      </w:r>
      <w:r w:rsidR="00EC01D1">
        <w:t>i</w:t>
      </w:r>
      <w:r w:rsidR="00843DAE">
        <w:t>t</w:t>
      </w:r>
      <w:r w:rsidRPr="00846454">
        <w:t xml:space="preserve">y (virtuelle Realität) und </w:t>
      </w:r>
      <w:proofErr w:type="spellStart"/>
      <w:r w:rsidRPr="00846454">
        <w:t>Augmented</w:t>
      </w:r>
      <w:proofErr w:type="spellEnd"/>
      <w:r w:rsidRPr="00846454">
        <w:t xml:space="preserve"> Reality </w:t>
      </w:r>
      <w:r w:rsidR="00FB3865">
        <w:t>(erweiter</w:t>
      </w:r>
      <w:r w:rsidR="0031122A">
        <w:t>t</w:t>
      </w:r>
      <w:r w:rsidR="00FB3865">
        <w:t xml:space="preserve">e Realität) </w:t>
      </w:r>
      <w:r w:rsidRPr="00846454">
        <w:t>sind derzeit die Trends unserer Zeit.</w:t>
      </w:r>
      <w:r w:rsidR="00FB3865">
        <w:t xml:space="preserve"> Doch was genau verbir</w:t>
      </w:r>
      <w:r w:rsidR="00D87F5A">
        <w:t>gt sich dahinter?</w:t>
      </w:r>
    </w:p>
    <w:p w14:paraId="29172F0B" w14:textId="100C7F2F" w:rsidR="00FB3865" w:rsidRDefault="006D1438" w:rsidP="00514F24">
      <w:pPr>
        <w:jc w:val="both"/>
        <w:pPrChange w:id="1" w:author="Schmidberger, Alessa | Wissensfabrik" w:date="2022-10-12T09:02:00Z">
          <w:pPr/>
        </w:pPrChange>
      </w:pPr>
      <w:r>
        <w:drawing>
          <wp:anchor distT="0" distB="0" distL="114300" distR="114300" simplePos="0" relativeHeight="251657216" behindDoc="1" locked="0" layoutInCell="1" allowOverlap="1" wp14:anchorId="40520879" wp14:editId="7639B731">
            <wp:simplePos x="0" y="0"/>
            <wp:positionH relativeFrom="column">
              <wp:posOffset>4204159</wp:posOffset>
            </wp:positionH>
            <wp:positionV relativeFrom="paragraph">
              <wp:posOffset>72044</wp:posOffset>
            </wp:positionV>
            <wp:extent cx="1685290" cy="1571625"/>
            <wp:effectExtent l="0" t="0" r="0" b="9525"/>
            <wp:wrapTight wrapText="bothSides">
              <wp:wrapPolygon edited="0">
                <wp:start x="0" y="0"/>
                <wp:lineTo x="0" y="21469"/>
                <wp:lineTo x="21242" y="21469"/>
                <wp:lineTo x="21242"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man-1418846_640.jpg"/>
                    <pic:cNvPicPr/>
                  </pic:nvPicPr>
                  <pic:blipFill rotWithShape="1">
                    <a:blip r:embed="rId8">
                      <a:extLst>
                        <a:ext uri="{28A0092B-C50C-407E-A947-70E740481C1C}">
                          <a14:useLocalDpi xmlns:a14="http://schemas.microsoft.com/office/drawing/2010/main" val="0"/>
                        </a:ext>
                      </a:extLst>
                    </a:blip>
                    <a:srcRect l="13154" r="10074"/>
                    <a:stretch/>
                  </pic:blipFill>
                  <pic:spPr bwMode="auto">
                    <a:xfrm>
                      <a:off x="0" y="0"/>
                      <a:ext cx="168529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2AA">
        <w:t xml:space="preserve">Ob mit Hilfe von 360-Grad-Videos oder programmierten Simulationen, mit </w:t>
      </w:r>
      <w:r w:rsidR="00FB3865">
        <w:t xml:space="preserve">Virtual Reality (VR) </w:t>
      </w:r>
      <w:r w:rsidR="003542AA">
        <w:t xml:space="preserve">kann man in neue Welten eintauchen. </w:t>
      </w:r>
      <w:r w:rsidR="007003CF">
        <w:t>Unter Verwendung</w:t>
      </w:r>
      <w:r w:rsidR="003542AA">
        <w:t xml:space="preserve"> von </w:t>
      </w:r>
      <w:r w:rsidR="007003CF">
        <w:t>sogenannten</w:t>
      </w:r>
      <w:r w:rsidR="003542AA">
        <w:t xml:space="preserve"> VR-Brillen ist man mittendrin und kann durch Bewegen des Kopfes den Bildausschnitt bestimmen – genau wie in der Realität. </w:t>
      </w:r>
    </w:p>
    <w:p w14:paraId="6CB93E67" w14:textId="378CBC42" w:rsidR="00D87F5A" w:rsidRDefault="00D87F5A" w:rsidP="00514F24">
      <w:pPr>
        <w:jc w:val="both"/>
        <w:pPrChange w:id="2" w:author="Schmidberger, Alessa | Wissensfabrik" w:date="2022-10-12T09:02:00Z">
          <w:pPr/>
        </w:pPrChange>
      </w:pPr>
      <w:proofErr w:type="spellStart"/>
      <w:r>
        <w:t>Augmented</w:t>
      </w:r>
      <w:proofErr w:type="spellEnd"/>
      <w:r>
        <w:t xml:space="preserve"> Reality ist die Erweiterung unserer realen Umgebung mit virtuellen Elementen. Das bekannteste Beispiel hierfür ist derzeit wohl Pokémon GO. In der </w:t>
      </w:r>
      <w:r w:rsidR="00EC01D1">
        <w:t xml:space="preserve">realen </w:t>
      </w:r>
      <w:r>
        <w:t>Welt lassen sich virtuelle Fantasiewesen fangen.</w:t>
      </w:r>
      <w:r w:rsidR="00BC5782">
        <w:t xml:space="preserve"> </w:t>
      </w:r>
    </w:p>
    <w:p w14:paraId="557EF799" w14:textId="6829703D" w:rsidR="00CC0E6C" w:rsidRDefault="00F22D52" w:rsidP="00514F24">
      <w:pPr>
        <w:jc w:val="both"/>
        <w:pPrChange w:id="3" w:author="Schmidberger, Alessa | Wissensfabrik" w:date="2022-10-12T09:02:00Z">
          <w:pPr/>
        </w:pPrChange>
      </w:pPr>
      <w:r>
        <w:t xml:space="preserve">Für das Betrachten der erstellten 3D-Modelle </w:t>
      </w:r>
      <w:r w:rsidR="00F30D68">
        <w:t xml:space="preserve">auf dem Smartphone </w:t>
      </w:r>
      <w:r>
        <w:t xml:space="preserve">gibt es </w:t>
      </w:r>
      <w:r w:rsidR="00F30D68">
        <w:t xml:space="preserve">viele </w:t>
      </w:r>
      <w:r>
        <w:t>Apps</w:t>
      </w:r>
      <w:r w:rsidR="00F30D68">
        <w:t xml:space="preserve">. </w:t>
      </w:r>
      <w:r w:rsidR="00CC0E6C">
        <w:t xml:space="preserve">Im </w:t>
      </w:r>
      <w:r w:rsidR="007003CF">
        <w:t>F</w:t>
      </w:r>
      <w:r w:rsidR="00CC0E6C">
        <w:t xml:space="preserve">olgenden werden </w:t>
      </w:r>
      <w:r w:rsidR="00EA0FBD">
        <w:t>verschiedene Möglichkeiten</w:t>
      </w:r>
      <w:r w:rsidR="00CC0E6C">
        <w:t xml:space="preserve"> vorgestellt</w:t>
      </w:r>
      <w:r w:rsidR="00F30D68">
        <w:t xml:space="preserve">, auch solche, mit deren Hilfe man die 3D-Modelle als </w:t>
      </w:r>
      <w:proofErr w:type="spellStart"/>
      <w:r w:rsidR="00F30D68">
        <w:t>Augumented</w:t>
      </w:r>
      <w:proofErr w:type="spellEnd"/>
      <w:r w:rsidR="00F30D68">
        <w:t xml:space="preserve"> und Virtual Reality ansehen kann.</w:t>
      </w:r>
    </w:p>
    <w:p w14:paraId="5F48A004" w14:textId="2546ACD6" w:rsidR="006D1438" w:rsidRPr="005500A6" w:rsidRDefault="00B6663C" w:rsidP="006D1438">
      <w:pPr>
        <w:pStyle w:val="berschrift1"/>
        <w:rPr>
          <w:lang w:val="en-US"/>
        </w:rPr>
      </w:pPr>
      <w:r>
        <w:rPr>
          <w:lang w:val="en-US"/>
        </w:rPr>
        <mc:AlternateContent>
          <mc:Choice Requires="wpg">
            <w:drawing>
              <wp:anchor distT="0" distB="0" distL="114300" distR="114300" simplePos="0" relativeHeight="251699200" behindDoc="0" locked="0" layoutInCell="1" allowOverlap="1" wp14:anchorId="795826F7" wp14:editId="76739C5F">
                <wp:simplePos x="0" y="0"/>
                <wp:positionH relativeFrom="margin">
                  <wp:posOffset>-436245</wp:posOffset>
                </wp:positionH>
                <wp:positionV relativeFrom="margin">
                  <wp:posOffset>3828321</wp:posOffset>
                </wp:positionV>
                <wp:extent cx="1798031" cy="2616452"/>
                <wp:effectExtent l="0" t="0" r="5715" b="0"/>
                <wp:wrapSquare wrapText="bothSides"/>
                <wp:docPr id="4" name="Gruppieren 4"/>
                <wp:cNvGraphicFramePr/>
                <a:graphic xmlns:a="http://schemas.openxmlformats.org/drawingml/2006/main">
                  <a:graphicData uri="http://schemas.microsoft.com/office/word/2010/wordprocessingGroup">
                    <wpg:wgp>
                      <wpg:cNvGrpSpPr/>
                      <wpg:grpSpPr>
                        <a:xfrm>
                          <a:off x="0" y="0"/>
                          <a:ext cx="1798031" cy="2616452"/>
                          <a:chOff x="0" y="0"/>
                          <a:chExt cx="1798031" cy="2616452"/>
                        </a:xfrm>
                      </wpg:grpSpPr>
                      <pic:pic xmlns:pic="http://schemas.openxmlformats.org/drawingml/2006/picture">
                        <pic:nvPicPr>
                          <pic:cNvPr id="1" name="Grafik 1"/>
                          <pic:cNvPicPr>
                            <a:picLocks noChangeAspect="1"/>
                          </pic:cNvPicPr>
                        </pic:nvPicPr>
                        <pic:blipFill>
                          <a:blip r:embed="rId9"/>
                          <a:stretch>
                            <a:fillRect/>
                          </a:stretch>
                        </pic:blipFill>
                        <pic:spPr>
                          <a:xfrm>
                            <a:off x="54321" y="0"/>
                            <a:ext cx="1743710" cy="2272030"/>
                          </a:xfrm>
                          <a:prstGeom prst="rect">
                            <a:avLst/>
                          </a:prstGeom>
                        </pic:spPr>
                      </pic:pic>
                      <wps:wsp>
                        <wps:cNvPr id="3" name="Textfeld 3"/>
                        <wps:cNvSpPr txBox="1"/>
                        <wps:spPr>
                          <a:xfrm>
                            <a:off x="0" y="2272420"/>
                            <a:ext cx="1743710" cy="344032"/>
                          </a:xfrm>
                          <a:prstGeom prst="rect">
                            <a:avLst/>
                          </a:prstGeom>
                          <a:solidFill>
                            <a:schemeClr val="lt1"/>
                          </a:solidFill>
                          <a:ln w="6350">
                            <a:noFill/>
                          </a:ln>
                        </wps:spPr>
                        <wps:txbx>
                          <w:txbxContent>
                            <w:p w14:paraId="3D100503" w14:textId="009A4065" w:rsidR="00B6663C" w:rsidRPr="00B6663C" w:rsidRDefault="00B6663C">
                              <w:pPr>
                                <w:rPr>
                                  <w:sz w:val="16"/>
                                  <w:szCs w:val="16"/>
                                </w:rPr>
                              </w:pPr>
                              <w:r>
                                <w:rPr>
                                  <w:sz w:val="16"/>
                                  <w:szCs w:val="16"/>
                                </w:rPr>
                                <w:t>Bildq</w:t>
                              </w:r>
                              <w:r w:rsidRPr="00B6663C">
                                <w:rPr>
                                  <w:sz w:val="16"/>
                                  <w:szCs w:val="16"/>
                                </w:rPr>
                                <w:t xml:space="preserve">uelle: </w:t>
                              </w:r>
                              <w:proofErr w:type="spellStart"/>
                              <w:r w:rsidRPr="00B6663C">
                                <w:rPr>
                                  <w:sz w:val="16"/>
                                  <w:szCs w:val="16"/>
                                </w:rPr>
                                <w:t>Merge</w:t>
                              </w:r>
                              <w:proofErr w:type="spellEnd"/>
                              <w:r w:rsidRPr="00B6663C">
                                <w:rPr>
                                  <w:sz w:val="16"/>
                                  <w:szCs w:val="16"/>
                                </w:rPr>
                                <w:t xml:space="preserv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5826F7" id="Gruppieren 4" o:spid="_x0000_s1026" style="position:absolute;margin-left:-34.35pt;margin-top:301.45pt;width:141.6pt;height:206pt;z-index:251699200;mso-position-horizontal-relative:margin;mso-position-vertical-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feld 3" o:spid="_x0000_s1028"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3D100503" w14:textId="009A4065" w:rsidR="00B6663C" w:rsidRPr="00B6663C" w:rsidRDefault="00B6663C">
                        <w:pPr>
                          <w:rPr>
                            <w:sz w:val="16"/>
                            <w:szCs w:val="16"/>
                          </w:rPr>
                        </w:pPr>
                        <w:r>
                          <w:rPr>
                            <w:sz w:val="16"/>
                            <w:szCs w:val="16"/>
                          </w:rPr>
                          <w:t>Bildq</w:t>
                        </w:r>
                        <w:r w:rsidRPr="00B6663C">
                          <w:rPr>
                            <w:sz w:val="16"/>
                            <w:szCs w:val="16"/>
                          </w:rPr>
                          <w:t xml:space="preserve">uelle: </w:t>
                        </w:r>
                        <w:proofErr w:type="spellStart"/>
                        <w:r w:rsidRPr="00B6663C">
                          <w:rPr>
                            <w:sz w:val="16"/>
                            <w:szCs w:val="16"/>
                          </w:rPr>
                          <w:t>Merge</w:t>
                        </w:r>
                        <w:proofErr w:type="spellEnd"/>
                        <w:r w:rsidRPr="00B6663C">
                          <w:rPr>
                            <w:sz w:val="16"/>
                            <w:szCs w:val="16"/>
                          </w:rPr>
                          <w:t xml:space="preserve"> Labs, Inc., 2019</w:t>
                        </w:r>
                      </w:p>
                    </w:txbxContent>
                  </v:textbox>
                </v:shape>
                <w10:wrap type="square" anchorx="margin" anchory="margin"/>
              </v:group>
            </w:pict>
          </mc:Fallback>
        </mc:AlternateContent>
      </w:r>
      <w:r w:rsidR="005500A6" w:rsidRPr="005500A6">
        <w:rPr>
          <w:lang w:val="en-US"/>
        </w:rPr>
        <w:t xml:space="preserve">Augmented Reality </w:t>
      </w:r>
      <w:proofErr w:type="spellStart"/>
      <w:r w:rsidR="005500A6" w:rsidRPr="005500A6">
        <w:rPr>
          <w:lang w:val="en-US"/>
        </w:rPr>
        <w:t>mit</w:t>
      </w:r>
      <w:proofErr w:type="spellEnd"/>
      <w:r w:rsidR="005500A6" w:rsidRPr="005500A6">
        <w:rPr>
          <w:lang w:val="en-US"/>
        </w:rPr>
        <w:t xml:space="preserve"> dem MERGE Cub</w:t>
      </w:r>
      <w:r w:rsidR="005500A6">
        <w:rPr>
          <w:lang w:val="en-US"/>
        </w:rPr>
        <w:t>e</w:t>
      </w:r>
    </w:p>
    <w:p w14:paraId="5D707150" w14:textId="0E18F271" w:rsidR="005500A6" w:rsidRDefault="005500A6" w:rsidP="00514F24">
      <w:pPr>
        <w:jc w:val="both"/>
        <w:pPrChange w:id="4" w:author="Schmidberger, Alessa | Wissensfabrik" w:date="2022-10-12T09:02:00Z">
          <w:pPr/>
        </w:pPrChange>
      </w:pPr>
      <w:r>
        <w:t>Mit dem MERGE Cube (</w:t>
      </w:r>
      <w:r w:rsidR="00514F24">
        <w:fldChar w:fldCharType="begin"/>
      </w:r>
      <w:r w:rsidR="00514F24">
        <w:instrText xml:space="preserve"> HYPERLINK "https://mergevr.com/cube/de" </w:instrText>
      </w:r>
      <w:r w:rsidR="00514F24">
        <w:fldChar w:fldCharType="separate"/>
      </w:r>
      <w:r w:rsidRPr="005500A6">
        <w:rPr>
          <w:rStyle w:val="Hyperlink"/>
        </w:rPr>
        <w:t>https://mergevr.com/cube/de</w:t>
      </w:r>
      <w:r w:rsidR="00514F24">
        <w:rPr>
          <w:rStyle w:val="Hyperlink"/>
        </w:rPr>
        <w:fldChar w:fldCharType="end"/>
      </w:r>
      <w:r>
        <w:t xml:space="preserve">), einem holografischen Objekt zum Spielen und Lernen, lassen sich selbstgestaltete – bspw. mit </w:t>
      </w:r>
      <w:proofErr w:type="spellStart"/>
      <w:r>
        <w:t>TinkerCAD</w:t>
      </w:r>
      <w:proofErr w:type="spellEnd"/>
      <w:r>
        <w:t xml:space="preserve"> oder </w:t>
      </w:r>
      <w:proofErr w:type="spellStart"/>
      <w:r>
        <w:t>BlocksCAD</w:t>
      </w:r>
      <w:proofErr w:type="spellEnd"/>
      <w:r>
        <w:t xml:space="preserve"> – 3D-Modelle virtuell in die Realität holen.</w:t>
      </w:r>
    </w:p>
    <w:p w14:paraId="3BC60C8F" w14:textId="3213CCE4" w:rsidR="00B6663C" w:rsidRDefault="00B6663C" w:rsidP="00514F24">
      <w:pPr>
        <w:jc w:val="both"/>
        <w:rPr>
          <w:rFonts w:ascii="Helvetica" w:hAnsi="Helvetica" w:cs="Times New Roman"/>
        </w:rPr>
        <w:pPrChange w:id="5" w:author="Schmidberger, Alessa | Wissensfabrik" w:date="2022-10-12T09:02:00Z">
          <w:pPr/>
        </w:pPrChange>
      </w:pPr>
      <w:r w:rsidRPr="00B6663C">
        <w:rPr>
          <w:rFonts w:ascii="Helvetica" w:hAnsi="Helvetica" w:cs="Times New Roman"/>
        </w:rPr>
        <w:t>Der</w:t>
      </w:r>
      <w:r>
        <w:rPr>
          <w:rFonts w:ascii="Helvetica" w:hAnsi="Helvetica" w:cs="Times New Roman"/>
        </w:rPr>
        <w:t xml:space="preserve"> MERGE Cube eignet sich so für eine realistische </w:t>
      </w:r>
      <w:proofErr w:type="gramStart"/>
      <w:r>
        <w:rPr>
          <w:rFonts w:ascii="Helvetica" w:hAnsi="Helvetica" w:cs="Times New Roman"/>
        </w:rPr>
        <w:t>Vorschau</w:t>
      </w:r>
      <w:proofErr w:type="gramEnd"/>
      <w:r>
        <w:rPr>
          <w:rFonts w:ascii="Helvetica" w:hAnsi="Helvetica" w:cs="Times New Roman"/>
        </w:rPr>
        <w:t xml:space="preserve"> der in diesem Modul selbst gestalteten (bspw. mit </w:t>
      </w:r>
      <w:proofErr w:type="spellStart"/>
      <w:r>
        <w:rPr>
          <w:rFonts w:ascii="Helvetica" w:hAnsi="Helvetica" w:cs="Times New Roman"/>
        </w:rPr>
        <w:t>TinkerCAD</w:t>
      </w:r>
      <w:proofErr w:type="spellEnd"/>
      <w:r>
        <w:rPr>
          <w:rFonts w:ascii="Helvetica" w:hAnsi="Helvetica" w:cs="Times New Roman"/>
        </w:rPr>
        <w:t xml:space="preserve"> oder </w:t>
      </w:r>
      <w:proofErr w:type="spellStart"/>
      <w:r>
        <w:rPr>
          <w:rFonts w:ascii="Helvetica" w:hAnsi="Helvetica" w:cs="Times New Roman"/>
        </w:rPr>
        <w:t>BlocksCAD</w:t>
      </w:r>
      <w:proofErr w:type="spellEnd"/>
      <w:r>
        <w:rPr>
          <w:rFonts w:ascii="Helvetica" w:hAnsi="Helvetica" w:cs="Times New Roman"/>
        </w:rPr>
        <w:t xml:space="preserve">) 3D-Modelle. Im Sinne des </w:t>
      </w:r>
      <w:r w:rsidRPr="00B6663C">
        <w:rPr>
          <w:rFonts w:ascii="Helvetica" w:hAnsi="Helvetica" w:cs="Times New Roman"/>
          <w:i/>
          <w:iCs/>
        </w:rPr>
        <w:t xml:space="preserve">Rapid </w:t>
      </w:r>
      <w:proofErr w:type="spellStart"/>
      <w:r w:rsidRPr="00B6663C">
        <w:rPr>
          <w:rFonts w:ascii="Helvetica" w:hAnsi="Helvetica" w:cs="Times New Roman"/>
          <w:i/>
          <w:iCs/>
        </w:rPr>
        <w:t>Prototyping</w:t>
      </w:r>
      <w:proofErr w:type="spellEnd"/>
      <w:r>
        <w:rPr>
          <w:rFonts w:ascii="Helvetica" w:hAnsi="Helvetica" w:cs="Times New Roman"/>
        </w:rPr>
        <w:t xml:space="preserve"> Gedankens lassen sich so verschiedene Designs ausprobieren, ohne die Modelle erst kost- und </w:t>
      </w:r>
      <w:proofErr w:type="spellStart"/>
      <w:r>
        <w:rPr>
          <w:rFonts w:ascii="Helvetica" w:hAnsi="Helvetica" w:cs="Times New Roman"/>
        </w:rPr>
        <w:t>zeitspielig</w:t>
      </w:r>
      <w:proofErr w:type="spellEnd"/>
      <w:r>
        <w:rPr>
          <w:rFonts w:ascii="Helvetica" w:hAnsi="Helvetica" w:cs="Times New Roman"/>
        </w:rPr>
        <w:t xml:space="preserve"> ausdrucken zu müssen.</w:t>
      </w:r>
    </w:p>
    <w:p w14:paraId="6C44E675" w14:textId="77777777" w:rsidR="00471990" w:rsidRDefault="00471990" w:rsidP="00514F24">
      <w:pPr>
        <w:jc w:val="both"/>
        <w:rPr>
          <w:rFonts w:ascii="Helvetica" w:hAnsi="Helvetica" w:cs="Times New Roman"/>
        </w:rPr>
        <w:pPrChange w:id="6" w:author="Schmidberger, Alessa | Wissensfabrik" w:date="2022-10-12T09:02:00Z">
          <w:pPr/>
        </w:pPrChange>
      </w:pPr>
    </w:p>
    <w:p w14:paraId="7BCE7C75" w14:textId="77777777" w:rsidR="008C2455" w:rsidRDefault="008C2455" w:rsidP="00514F24">
      <w:pPr>
        <w:jc w:val="both"/>
        <w:rPr>
          <w:rFonts w:ascii="Helvetica" w:hAnsi="Helvetica" w:cs="Times New Roman"/>
        </w:rPr>
        <w:pPrChange w:id="7" w:author="Schmidberger, Alessa | Wissensfabrik" w:date="2022-10-12T09:02:00Z">
          <w:pPr/>
        </w:pPrChange>
      </w:pPr>
    </w:p>
    <w:p w14:paraId="5AC62C78" w14:textId="00ADD219" w:rsidR="00B6663C" w:rsidRDefault="00B6663C" w:rsidP="00514F24">
      <w:pPr>
        <w:jc w:val="both"/>
        <w:rPr>
          <w:rFonts w:ascii="Helvetica" w:hAnsi="Helvetica" w:cs="Times New Roman"/>
        </w:rPr>
        <w:pPrChange w:id="8" w:author="Schmidberger, Alessa | Wissensfabrik" w:date="2022-10-12T09:02:00Z">
          <w:pPr/>
        </w:pPrChange>
      </w:pPr>
      <w:r>
        <w:drawing>
          <wp:anchor distT="0" distB="0" distL="114300" distR="114300" simplePos="0" relativeHeight="251700224" behindDoc="0" locked="0" layoutInCell="1" allowOverlap="1" wp14:anchorId="168DE8E9" wp14:editId="4E97E186">
            <wp:simplePos x="0" y="0"/>
            <wp:positionH relativeFrom="margin">
              <wp:posOffset>2782315</wp:posOffset>
            </wp:positionH>
            <wp:positionV relativeFrom="margin">
              <wp:posOffset>6223667</wp:posOffset>
            </wp:positionV>
            <wp:extent cx="3302000" cy="2853690"/>
            <wp:effectExtent l="0" t="0" r="0" b="381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Viewer.png"/>
                    <pic:cNvPicPr/>
                  </pic:nvPicPr>
                  <pic:blipFill>
                    <a:blip r:embed="rId11"/>
                    <a:stretch>
                      <a:fillRect/>
                    </a:stretch>
                  </pic:blipFill>
                  <pic:spPr>
                    <a:xfrm>
                      <a:off x="0" y="0"/>
                      <a:ext cx="3302000" cy="2853690"/>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cs="Times New Roman"/>
        </w:rPr>
        <w:t xml:space="preserve">Um dreidimensionale Modelle auf den MERGE Cube zu </w:t>
      </w:r>
      <w:del w:id="9" w:author="Schmidberger, Alessa | Wissensfabrik" w:date="2022-10-12T09:02:00Z">
        <w:r w:rsidDel="00514F24">
          <w:rPr>
            <w:rFonts w:ascii="Helvetica" w:hAnsi="Helvetica" w:cs="Times New Roman"/>
          </w:rPr>
          <w:delText>projizieren</w:delText>
        </w:r>
      </w:del>
      <w:ins w:id="10" w:author="Schmidberger, Alessa | Wissensfabrik" w:date="2022-10-12T09:02:00Z">
        <w:r w:rsidR="00514F24">
          <w:rPr>
            <w:rFonts w:ascii="Helvetica" w:hAnsi="Helvetica" w:cs="Times New Roman"/>
          </w:rPr>
          <w:t>projizieren,</w:t>
        </w:r>
      </w:ins>
      <w:r>
        <w:rPr>
          <w:rFonts w:ascii="Helvetica" w:hAnsi="Helvetica" w:cs="Times New Roman"/>
        </w:rPr>
        <w:t xml:space="preserve"> empfiehlt es sich, sie über </w:t>
      </w:r>
      <w:proofErr w:type="spellStart"/>
      <w:r>
        <w:rPr>
          <w:rFonts w:ascii="Helvetica" w:hAnsi="Helvetica" w:cs="Times New Roman"/>
        </w:rPr>
        <w:t>TinkerCAD</w:t>
      </w:r>
      <w:proofErr w:type="spellEnd"/>
      <w:r>
        <w:rPr>
          <w:rFonts w:ascii="Helvetica" w:hAnsi="Helvetica" w:cs="Times New Roman"/>
        </w:rPr>
        <w:t xml:space="preserve"> an den </w:t>
      </w:r>
      <w:proofErr w:type="spellStart"/>
      <w:r>
        <w:rPr>
          <w:rFonts w:ascii="Helvetica" w:hAnsi="Helvetica" w:cs="Times New Roman"/>
          <w:i/>
          <w:iCs/>
        </w:rPr>
        <w:t>Object</w:t>
      </w:r>
      <w:proofErr w:type="spellEnd"/>
      <w:r>
        <w:rPr>
          <w:rFonts w:ascii="Helvetica" w:hAnsi="Helvetica" w:cs="Times New Roman"/>
          <w:i/>
          <w:iCs/>
        </w:rPr>
        <w:t xml:space="preserve"> Viewer </w:t>
      </w:r>
      <w:proofErr w:type="spellStart"/>
      <w:r>
        <w:rPr>
          <w:rFonts w:ascii="Helvetica" w:hAnsi="Helvetica" w:cs="Times New Roman"/>
          <w:i/>
          <w:iCs/>
        </w:rPr>
        <w:t>for</w:t>
      </w:r>
      <w:proofErr w:type="spellEnd"/>
      <w:r>
        <w:rPr>
          <w:rFonts w:ascii="Helvetica" w:hAnsi="Helvetica" w:cs="Times New Roman"/>
          <w:i/>
          <w:iCs/>
        </w:rPr>
        <w:t xml:space="preserve"> </w:t>
      </w:r>
      <w:proofErr w:type="spellStart"/>
      <w:r>
        <w:rPr>
          <w:rFonts w:ascii="Helvetica" w:hAnsi="Helvetica" w:cs="Times New Roman"/>
          <w:i/>
          <w:iCs/>
        </w:rPr>
        <w:t>Merge</w:t>
      </w:r>
      <w:proofErr w:type="spellEnd"/>
      <w:r>
        <w:rPr>
          <w:rFonts w:ascii="Helvetica" w:hAnsi="Helvetica" w:cs="Times New Roman"/>
          <w:i/>
          <w:iCs/>
        </w:rPr>
        <w:t xml:space="preserve"> Cube</w:t>
      </w:r>
      <w:r>
        <w:rPr>
          <w:rFonts w:ascii="Helvetica" w:hAnsi="Helvetica" w:cs="Times New Roman"/>
        </w:rPr>
        <w:t xml:space="preserve"> zu übertragen (siehe Abbildung). Über die </w:t>
      </w:r>
      <w:r>
        <w:rPr>
          <w:rFonts w:ascii="Helvetica" w:hAnsi="Helvetica" w:cs="Times New Roman"/>
          <w:i/>
          <w:iCs/>
        </w:rPr>
        <w:t xml:space="preserve">Send </w:t>
      </w:r>
      <w:proofErr w:type="spellStart"/>
      <w:r>
        <w:rPr>
          <w:rFonts w:ascii="Helvetica" w:hAnsi="Helvetica" w:cs="Times New Roman"/>
          <w:i/>
          <w:iCs/>
        </w:rPr>
        <w:t>To</w:t>
      </w:r>
      <w:proofErr w:type="spellEnd"/>
      <w:r>
        <w:rPr>
          <w:rFonts w:ascii="Helvetica" w:hAnsi="Helvetica" w:cs="Times New Roman"/>
        </w:rPr>
        <w:t xml:space="preserve"> Schaltfläche lässt sich ein </w:t>
      </w:r>
      <w:r w:rsidR="00471990">
        <w:rPr>
          <w:rFonts w:ascii="Helvetica" w:hAnsi="Helvetica" w:cs="Times New Roman"/>
        </w:rPr>
        <w:t xml:space="preserve">Code erzeugen, der anschließend in die kostenlose App </w:t>
      </w:r>
      <w:proofErr w:type="spellStart"/>
      <w:r w:rsidR="00471990" w:rsidRPr="00471990">
        <w:rPr>
          <w:rFonts w:ascii="Helvetica" w:hAnsi="Helvetica" w:cs="Times New Roman"/>
          <w:i/>
          <w:iCs/>
        </w:rPr>
        <w:t>Object</w:t>
      </w:r>
      <w:proofErr w:type="spellEnd"/>
      <w:r w:rsidR="00471990" w:rsidRPr="00471990">
        <w:rPr>
          <w:rFonts w:ascii="Helvetica" w:hAnsi="Helvetica" w:cs="Times New Roman"/>
          <w:i/>
          <w:iCs/>
        </w:rPr>
        <w:t xml:space="preserve"> Viewer</w:t>
      </w:r>
      <w:r w:rsidR="00471990">
        <w:rPr>
          <w:rFonts w:ascii="Helvetica" w:hAnsi="Helvetica" w:cs="Times New Roman"/>
        </w:rPr>
        <w:t xml:space="preserve"> für </w:t>
      </w:r>
      <w:r w:rsidR="00514F24">
        <w:fldChar w:fldCharType="begin"/>
      </w:r>
      <w:r w:rsidR="00514F24">
        <w:instrText xml:space="preserve"> HYPERLINK "https://play.google.com/store/apps/details?id=com.MergeCube.ObjectViewer&amp;hl=en_US" </w:instrText>
      </w:r>
      <w:r w:rsidR="00514F24">
        <w:fldChar w:fldCharType="separate"/>
      </w:r>
      <w:r w:rsidR="00471990" w:rsidRPr="00471990">
        <w:rPr>
          <w:rStyle w:val="Hyperlink"/>
          <w:rFonts w:ascii="Helvetica" w:hAnsi="Helvetica" w:cs="Times New Roman"/>
        </w:rPr>
        <w:t>Android</w:t>
      </w:r>
      <w:r w:rsidR="00514F24">
        <w:rPr>
          <w:rStyle w:val="Hyperlink"/>
          <w:rFonts w:ascii="Helvetica" w:hAnsi="Helvetica" w:cs="Times New Roman"/>
        </w:rPr>
        <w:fldChar w:fldCharType="end"/>
      </w:r>
      <w:r w:rsidR="00471990">
        <w:rPr>
          <w:rFonts w:ascii="Helvetica" w:hAnsi="Helvetica" w:cs="Times New Roman"/>
        </w:rPr>
        <w:t xml:space="preserve"> und </w:t>
      </w:r>
      <w:r w:rsidR="00514F24">
        <w:fldChar w:fldCharType="begin"/>
      </w:r>
      <w:r w:rsidR="00514F24">
        <w:instrText xml:space="preserve"> HYPERLINK "https://itunes.apple.com/us/app/object-viewer-for-merge-cube/id1367544362?mt=8" </w:instrText>
      </w:r>
      <w:r w:rsidR="00514F24">
        <w:fldChar w:fldCharType="separate"/>
      </w:r>
      <w:r w:rsidR="00471990" w:rsidRPr="00471990">
        <w:rPr>
          <w:rStyle w:val="Hyperlink"/>
          <w:rFonts w:ascii="Helvetica" w:hAnsi="Helvetica" w:cs="Times New Roman"/>
        </w:rPr>
        <w:t>iOS</w:t>
      </w:r>
      <w:r w:rsidR="00514F24">
        <w:rPr>
          <w:rStyle w:val="Hyperlink"/>
          <w:rFonts w:ascii="Helvetica" w:hAnsi="Helvetica" w:cs="Times New Roman"/>
        </w:rPr>
        <w:fldChar w:fldCharType="end"/>
      </w:r>
      <w:r w:rsidR="00471990">
        <w:rPr>
          <w:rFonts w:ascii="Helvetica" w:hAnsi="Helvetica" w:cs="Times New Roman"/>
        </w:rPr>
        <w:t xml:space="preserve"> Geräte (Tablets und Smartphones) eingetragen wird.</w:t>
      </w:r>
    </w:p>
    <w:p w14:paraId="4A0DE946" w14:textId="4C42E87D" w:rsidR="00471990" w:rsidRDefault="007951E6" w:rsidP="00514F24">
      <w:pPr>
        <w:jc w:val="both"/>
        <w:rPr>
          <w:rFonts w:ascii="Helvetica" w:hAnsi="Helvetica" w:cs="Times New Roman"/>
        </w:rPr>
        <w:pPrChange w:id="11" w:author="Schmidberger, Alessa | Wissensfabrik" w:date="2022-10-12T09:02:00Z">
          <w:pPr/>
        </w:pPrChange>
      </w:pPr>
      <w:r>
        <w:rPr>
          <w:rFonts w:ascii="Helvetica" w:hAnsi="Helvetica" w:cs="Times New Roman"/>
        </w:rPr>
        <w:t xml:space="preserve">Ein </w:t>
      </w:r>
      <w:r>
        <w:rPr>
          <w:rFonts w:ascii="Helvetica" w:hAnsi="Helvetica" w:cs="Times New Roman"/>
          <w:i/>
          <w:iCs/>
        </w:rPr>
        <w:t xml:space="preserve">Virtual Reality </w:t>
      </w:r>
      <w:r>
        <w:rPr>
          <w:rFonts w:ascii="Helvetica" w:hAnsi="Helvetica" w:cs="Times New Roman"/>
        </w:rPr>
        <w:t>Modus für den MERGE Cube ist laut Hersteller aktuell in Vorbereitung.</w:t>
      </w:r>
      <w:r w:rsidR="00471990">
        <w:rPr>
          <w:rFonts w:ascii="Helvetica" w:hAnsi="Helvetica" w:cs="Times New Roman"/>
        </w:rPr>
        <w:br w:type="page"/>
      </w:r>
    </w:p>
    <w:p w14:paraId="370F5A02" w14:textId="69E567EC" w:rsidR="0092196E" w:rsidRDefault="0092196E" w:rsidP="006D1438">
      <w:pPr>
        <w:pStyle w:val="berschrift1"/>
      </w:pPr>
      <w:r>
        <w:lastRenderedPageBreak/>
        <w:t xml:space="preserve">3D-Rundgänge mit dem </w:t>
      </w:r>
      <w:proofErr w:type="spellStart"/>
      <w:r>
        <w:t>Holobuilder</w:t>
      </w:r>
      <w:proofErr w:type="spellEnd"/>
    </w:p>
    <w:p w14:paraId="07811327" w14:textId="26922174" w:rsidR="006D6291" w:rsidRDefault="0092196E" w:rsidP="00514F24">
      <w:pPr>
        <w:jc w:val="both"/>
        <w:pPrChange w:id="12" w:author="Schmidberger, Alessa | Wissensfabrik" w:date="2022-10-12T09:02:00Z">
          <w:pPr/>
        </w:pPrChange>
      </w:pPr>
      <w:r>
        <w:t xml:space="preserve">Der </w:t>
      </w:r>
      <w:proofErr w:type="spellStart"/>
      <w:r>
        <w:t>Holobuilder</w:t>
      </w:r>
      <w:proofErr w:type="spellEnd"/>
      <w:r>
        <w:t xml:space="preserve"> ist ein</w:t>
      </w:r>
      <w:r w:rsidR="006D6291">
        <w:t xml:space="preserve"> kostenloses</w:t>
      </w:r>
      <w:r>
        <w:t xml:space="preserve"> On</w:t>
      </w:r>
      <w:r w:rsidR="006D6291">
        <w:t>line-Tool</w:t>
      </w:r>
      <w:r>
        <w:t xml:space="preserve"> mit dessen Hilfe 360</w:t>
      </w:r>
      <w:r w:rsidR="00DE677A">
        <w:rPr>
          <w:rFonts w:ascii="Arial" w:hAnsi="Arial" w:cs="Arial"/>
        </w:rPr>
        <w:t>°</w:t>
      </w:r>
      <w:r w:rsidR="00DE677A">
        <w:t>-R</w:t>
      </w:r>
      <w:r>
        <w:t xml:space="preserve">undgänge und </w:t>
      </w:r>
      <w:r w:rsidR="00DE677A">
        <w:t xml:space="preserve">VR-Inhalte </w:t>
      </w:r>
      <w:r w:rsidR="00521632">
        <w:t>produziert</w:t>
      </w:r>
      <w:r w:rsidR="00DE677A">
        <w:t xml:space="preserve"> werden können.</w:t>
      </w:r>
      <w:r w:rsidR="006D6291">
        <w:t xml:space="preserve"> Hierfür muss ein Account erstellt werden. </w:t>
      </w:r>
      <w:r w:rsidR="00521632">
        <w:t xml:space="preserve">Danach kann man beispielsweise auch SketchUp-Modelle oder </w:t>
      </w:r>
      <w:proofErr w:type="spellStart"/>
      <w:r w:rsidR="00521632">
        <w:t>TinkerCad</w:t>
      </w:r>
      <w:proofErr w:type="spellEnd"/>
      <w:r w:rsidR="00521632">
        <w:t>-Modell hochladen und betrachten oder mit Hilfe von 360</w:t>
      </w:r>
      <w:r w:rsidR="00521632">
        <w:rPr>
          <w:rFonts w:ascii="Arial" w:hAnsi="Arial" w:cs="Arial"/>
        </w:rPr>
        <w:t>°</w:t>
      </w:r>
      <w:r w:rsidR="00521632">
        <w:t>-Aufnahmen einen Rundgang durch die Schule produzieren.</w:t>
      </w:r>
    </w:p>
    <w:p w14:paraId="0912CDCB" w14:textId="7E138E0C" w:rsidR="00521632" w:rsidRDefault="00521632" w:rsidP="00514F24">
      <w:pPr>
        <w:jc w:val="both"/>
        <w:rPr>
          <w:b/>
        </w:rPr>
        <w:pPrChange w:id="13" w:author="Schmidberger, Alessa | Wissensfabrik" w:date="2022-10-12T09:02:00Z">
          <w:pPr/>
        </w:pPrChange>
      </w:pPr>
      <w:r w:rsidRPr="00521632">
        <w:rPr>
          <w:b/>
        </w:rPr>
        <w:t xml:space="preserve">SketchUp und </w:t>
      </w:r>
      <w:proofErr w:type="spellStart"/>
      <w:r w:rsidRPr="00521632">
        <w:rPr>
          <w:b/>
        </w:rPr>
        <w:t>TinkerCad</w:t>
      </w:r>
      <w:proofErr w:type="spellEnd"/>
      <w:r w:rsidRPr="00521632">
        <w:rPr>
          <w:b/>
        </w:rPr>
        <w:t xml:space="preserve"> für den </w:t>
      </w:r>
      <w:proofErr w:type="spellStart"/>
      <w:r w:rsidRPr="00521632">
        <w:rPr>
          <w:b/>
        </w:rPr>
        <w:t>Holobuilder</w:t>
      </w:r>
      <w:proofErr w:type="spellEnd"/>
    </w:p>
    <w:p w14:paraId="4F3D6D6D" w14:textId="20132FB7" w:rsidR="00521632" w:rsidRDefault="00521632" w:rsidP="00514F24">
      <w:pPr>
        <w:jc w:val="both"/>
        <w:pPrChange w:id="14" w:author="Schmidberger, Alessa | Wissensfabrik" w:date="2022-10-12T09:02:00Z">
          <w:pPr/>
        </w:pPrChange>
      </w:pPr>
      <w:r w:rsidRPr="00521632">
        <w:t xml:space="preserve">Möchte man ein SketchUp 3D-Modell hochladen, so muss dieses vorher in eine </w:t>
      </w:r>
      <w:proofErr w:type="spellStart"/>
      <w:r w:rsidRPr="00521632">
        <w:t>Collada</w:t>
      </w:r>
      <w:proofErr w:type="spellEnd"/>
      <w:r w:rsidRPr="00521632">
        <w:t>-Datei exportiert werden.</w:t>
      </w:r>
      <w:r>
        <w:t xml:space="preserve"> Hierzu geht man im Menü von Sketch Up auf Datei und anschließend auf Exportieren und wählt dort „3D-Modell“ aus. Nun kann man das Modell als </w:t>
      </w:r>
      <w:proofErr w:type="spellStart"/>
      <w:r>
        <w:t>Collada</w:t>
      </w:r>
      <w:proofErr w:type="spellEnd"/>
      <w:r>
        <w:t>-Datei speichern.</w:t>
      </w:r>
    </w:p>
    <w:p w14:paraId="1B1A3C8D" w14:textId="57DBDF81" w:rsidR="00521632" w:rsidRDefault="008E6C56" w:rsidP="00514F24">
      <w:pPr>
        <w:jc w:val="both"/>
        <w:pPrChange w:id="15" w:author="Schmidberger, Alessa | Wissensfabrik" w:date="2022-10-12T09:02:00Z">
          <w:pPr/>
        </w:pPrChange>
      </w:pPr>
      <w:r>
        <w:drawing>
          <wp:anchor distT="0" distB="0" distL="114300" distR="114300" simplePos="0" relativeHeight="251691008" behindDoc="1" locked="0" layoutInCell="1" allowOverlap="1" wp14:anchorId="061E16B3" wp14:editId="27552715">
            <wp:simplePos x="0" y="0"/>
            <wp:positionH relativeFrom="margin">
              <wp:posOffset>74295</wp:posOffset>
            </wp:positionH>
            <wp:positionV relativeFrom="paragraph">
              <wp:posOffset>13335</wp:posOffset>
            </wp:positionV>
            <wp:extent cx="2266950" cy="1602740"/>
            <wp:effectExtent l="0" t="0" r="0" b="0"/>
            <wp:wrapTight wrapText="bothSides">
              <wp:wrapPolygon edited="0">
                <wp:start x="0" y="0"/>
                <wp:lineTo x="0" y="21309"/>
                <wp:lineTo x="21418" y="21309"/>
                <wp:lineTo x="21418" y="0"/>
                <wp:lineTo x="0" y="0"/>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15" t="28763" r="25712" b="14255"/>
                    <a:stretch/>
                  </pic:blipFill>
                  <pic:spPr bwMode="auto">
                    <a:xfrm>
                      <a:off x="0" y="0"/>
                      <a:ext cx="2266950" cy="1602740"/>
                    </a:xfrm>
                    <a:prstGeom prst="rect">
                      <a:avLst/>
                    </a:prstGeom>
                    <a:ln>
                      <a:noFill/>
                    </a:ln>
                    <a:extLst>
                      <a:ext uri="{53640926-AAD7-44D8-BBD7-CCE9431645EC}">
                        <a14:shadowObscured xmlns:a14="http://schemas.microsoft.com/office/drawing/2010/main"/>
                      </a:ext>
                    </a:extLst>
                  </pic:spPr>
                </pic:pic>
              </a:graphicData>
            </a:graphic>
          </wp:anchor>
        </w:drawing>
      </w:r>
      <w:r w:rsidR="00521632">
        <w:t xml:space="preserve">Auch </w:t>
      </w:r>
      <w:proofErr w:type="spellStart"/>
      <w:r w:rsidR="00521632">
        <w:t>TinkerCad</w:t>
      </w:r>
      <w:proofErr w:type="spellEnd"/>
      <w:r w:rsidR="00521632">
        <w:t>-Modell</w:t>
      </w:r>
      <w:r w:rsidR="006D1438">
        <w:t>e</w:t>
      </w:r>
      <w:r w:rsidR="00521632">
        <w:t xml:space="preserve"> lassen mit Hilfe des Tools </w:t>
      </w:r>
      <w:proofErr w:type="spellStart"/>
      <w:r w:rsidR="00521632">
        <w:t>Holobuilder</w:t>
      </w:r>
      <w:proofErr w:type="spellEnd"/>
      <w:r w:rsidR="00521632">
        <w:t xml:space="preserve"> über eine VR-Brille betrachten. Dafür muss die Datei im OBJ-Format heruntergeladen werden. Klicken Sie dafür </w:t>
      </w:r>
      <w:r w:rsidR="00521632" w:rsidRPr="00521632">
        <w:rPr>
          <w:i/>
        </w:rPr>
        <w:t>auf Dow</w:t>
      </w:r>
      <w:r w:rsidR="00521632">
        <w:rPr>
          <w:i/>
        </w:rPr>
        <w:t>n</w:t>
      </w:r>
      <w:r w:rsidR="00521632" w:rsidRPr="00521632">
        <w:rPr>
          <w:i/>
        </w:rPr>
        <w:t xml:space="preserve">load </w:t>
      </w:r>
      <w:proofErr w:type="spellStart"/>
      <w:r w:rsidR="00521632" w:rsidRPr="00521632">
        <w:rPr>
          <w:i/>
        </w:rPr>
        <w:t>for</w:t>
      </w:r>
      <w:proofErr w:type="spellEnd"/>
      <w:r w:rsidR="00521632" w:rsidRPr="00521632">
        <w:rPr>
          <w:i/>
        </w:rPr>
        <w:t xml:space="preserve"> 3D </w:t>
      </w:r>
      <w:proofErr w:type="spellStart"/>
      <w:r w:rsidR="00521632" w:rsidRPr="00521632">
        <w:rPr>
          <w:i/>
        </w:rPr>
        <w:t>Printing</w:t>
      </w:r>
      <w:proofErr w:type="spellEnd"/>
      <w:r w:rsidR="00521632">
        <w:t xml:space="preserve"> und wählen Sie das Dateiformat </w:t>
      </w:r>
      <w:r w:rsidR="00521632" w:rsidRPr="008E6C56">
        <w:rPr>
          <w:i/>
        </w:rPr>
        <w:t>OBJ</w:t>
      </w:r>
      <w:r w:rsidR="00521632">
        <w:t xml:space="preserve"> aus.</w:t>
      </w:r>
    </w:p>
    <w:p w14:paraId="5184000C" w14:textId="4372EABC" w:rsidR="00521632" w:rsidRDefault="008E6C56" w:rsidP="00DE677A">
      <w:r>
        <w:drawing>
          <wp:anchor distT="0" distB="0" distL="114300" distR="114300" simplePos="0" relativeHeight="251689984" behindDoc="1" locked="0" layoutInCell="1" allowOverlap="1" wp14:anchorId="6E9A0620" wp14:editId="08C91C63">
            <wp:simplePos x="0" y="0"/>
            <wp:positionH relativeFrom="margin">
              <wp:posOffset>2977515</wp:posOffset>
            </wp:positionH>
            <wp:positionV relativeFrom="paragraph">
              <wp:posOffset>19685</wp:posOffset>
            </wp:positionV>
            <wp:extent cx="1838325" cy="571500"/>
            <wp:effectExtent l="0" t="0" r="9525" b="0"/>
            <wp:wrapTight wrapText="bothSides">
              <wp:wrapPolygon edited="0">
                <wp:start x="0" y="0"/>
                <wp:lineTo x="0" y="20880"/>
                <wp:lineTo x="21488" y="20880"/>
                <wp:lineTo x="21488" y="0"/>
                <wp:lineTo x="0" y="0"/>
              </wp:wrapPolygon>
            </wp:wrapTight>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413" t="23607" r="33854" b="60112"/>
                    <a:stretch/>
                  </pic:blipFill>
                  <pic:spPr bwMode="auto">
                    <a:xfrm>
                      <a:off x="0" y="0"/>
                      <a:ext cx="1838325" cy="571500"/>
                    </a:xfrm>
                    <a:prstGeom prst="rect">
                      <a:avLst/>
                    </a:prstGeom>
                    <a:ln>
                      <a:noFill/>
                    </a:ln>
                    <a:extLst>
                      <a:ext uri="{53640926-AAD7-44D8-BBD7-CCE9431645EC}">
                        <a14:shadowObscured xmlns:a14="http://schemas.microsoft.com/office/drawing/2010/main"/>
                      </a:ext>
                    </a:extLst>
                  </pic:spPr>
                </pic:pic>
              </a:graphicData>
            </a:graphic>
          </wp:anchor>
        </w:drawing>
      </w:r>
    </w:p>
    <w:p w14:paraId="2D1F0319" w14:textId="31FCF9B2" w:rsidR="00521632" w:rsidRDefault="00521632" w:rsidP="00DE677A"/>
    <w:p w14:paraId="3A135D49" w14:textId="1C18D9BD" w:rsidR="00521632" w:rsidRDefault="00521632" w:rsidP="00DE677A"/>
    <w:p w14:paraId="07639111" w14:textId="4907C801" w:rsidR="00521632" w:rsidRDefault="00521632" w:rsidP="00DE677A"/>
    <w:p w14:paraId="7C691E27" w14:textId="503F1A33" w:rsidR="00521632" w:rsidRPr="008E6C56" w:rsidRDefault="008E6C56" w:rsidP="00DE677A">
      <w:pPr>
        <w:rPr>
          <w:b/>
        </w:rPr>
      </w:pPr>
      <w:r w:rsidRPr="008E6C56">
        <w:rPr>
          <w:b/>
        </w:rPr>
        <w:t xml:space="preserve">Dateien im </w:t>
      </w:r>
      <w:proofErr w:type="spellStart"/>
      <w:r w:rsidRPr="008E6C56">
        <w:rPr>
          <w:b/>
        </w:rPr>
        <w:t>Holobuilder</w:t>
      </w:r>
      <w:proofErr w:type="spellEnd"/>
      <w:r w:rsidRPr="008E6C56">
        <w:rPr>
          <w:b/>
        </w:rPr>
        <w:t xml:space="preserve"> öffnen</w:t>
      </w:r>
    </w:p>
    <w:p w14:paraId="6FE605B3" w14:textId="5545CD43" w:rsidR="008E6C56" w:rsidRDefault="008E6C56" w:rsidP="00514F24">
      <w:pPr>
        <w:jc w:val="both"/>
        <w:pPrChange w:id="16" w:author="Schmidberger, Alessa | Wissensfabrik" w:date="2022-10-12T09:03:00Z">
          <w:pPr/>
        </w:pPrChange>
      </w:pPr>
      <w:r>
        <w:drawing>
          <wp:anchor distT="0" distB="0" distL="114300" distR="114300" simplePos="0" relativeHeight="251692032" behindDoc="1" locked="0" layoutInCell="1" allowOverlap="1" wp14:anchorId="49088A1E" wp14:editId="2652A795">
            <wp:simplePos x="0" y="0"/>
            <wp:positionH relativeFrom="margin">
              <wp:align>right</wp:align>
            </wp:positionH>
            <wp:positionV relativeFrom="paragraph">
              <wp:posOffset>11430</wp:posOffset>
            </wp:positionV>
            <wp:extent cx="2247900" cy="1209675"/>
            <wp:effectExtent l="0" t="0" r="0" b="9525"/>
            <wp:wrapTight wrapText="bothSides">
              <wp:wrapPolygon edited="0">
                <wp:start x="0" y="0"/>
                <wp:lineTo x="0" y="21430"/>
                <wp:lineTo x="21417" y="21430"/>
                <wp:lineTo x="21417"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430" t="32290" r="25543" b="33249"/>
                    <a:stretch/>
                  </pic:blipFill>
                  <pic:spPr bwMode="auto">
                    <a:xfrm>
                      <a:off x="0" y="0"/>
                      <a:ext cx="2247900" cy="1209675"/>
                    </a:xfrm>
                    <a:prstGeom prst="rect">
                      <a:avLst/>
                    </a:prstGeom>
                    <a:ln>
                      <a:noFill/>
                    </a:ln>
                    <a:extLst>
                      <a:ext uri="{53640926-AAD7-44D8-BBD7-CCE9431645EC}">
                        <a14:shadowObscured xmlns:a14="http://schemas.microsoft.com/office/drawing/2010/main"/>
                      </a:ext>
                    </a:extLst>
                  </pic:spPr>
                </pic:pic>
              </a:graphicData>
            </a:graphic>
          </wp:anchor>
        </w:drawing>
      </w:r>
      <w:r>
        <w:t>Um Dateien zu öffnen bzw. vorhandene 3D-Modell</w:t>
      </w:r>
      <w:r w:rsidR="00AB256C">
        <w:t>e</w:t>
      </w:r>
      <w:r>
        <w:t xml:space="preserve"> zu pla</w:t>
      </w:r>
      <w:ins w:id="17" w:author="Schmidberger, Alessa | Wissensfabrik" w:date="2022-10-12T09:02:00Z">
        <w:r w:rsidR="00514F24">
          <w:t>t</w:t>
        </w:r>
      </w:ins>
      <w:r>
        <w:t xml:space="preserve">zieren, muss zu Beginn </w:t>
      </w:r>
      <w:proofErr w:type="spellStart"/>
      <w:r w:rsidRPr="008E6C56">
        <w:rPr>
          <w:i/>
        </w:rPr>
        <w:t>Augmented</w:t>
      </w:r>
      <w:proofErr w:type="spellEnd"/>
      <w:r w:rsidRPr="008E6C56">
        <w:rPr>
          <w:i/>
        </w:rPr>
        <w:t xml:space="preserve"> Real</w:t>
      </w:r>
      <w:r w:rsidR="00AB256C">
        <w:rPr>
          <w:i/>
        </w:rPr>
        <w:t>ity Sc</w:t>
      </w:r>
      <w:r w:rsidRPr="008E6C56">
        <w:rPr>
          <w:i/>
        </w:rPr>
        <w:t>ene</w:t>
      </w:r>
      <w:r>
        <w:t xml:space="preserve"> und dann E</w:t>
      </w:r>
      <w:r w:rsidRPr="008E6C56">
        <w:rPr>
          <w:i/>
        </w:rPr>
        <w:t>mpty Scene</w:t>
      </w:r>
      <w:r>
        <w:t xml:space="preserve"> ausgewählt werden.</w:t>
      </w:r>
      <w:r w:rsidRPr="008E6C56">
        <w:t xml:space="preserve"> </w:t>
      </w:r>
    </w:p>
    <w:p w14:paraId="442E2EF5" w14:textId="06A43412" w:rsidR="008E6C56" w:rsidRDefault="008E6C56" w:rsidP="00514F24">
      <w:pPr>
        <w:jc w:val="both"/>
        <w:pPrChange w:id="18" w:author="Schmidberger, Alessa | Wissensfabrik" w:date="2022-10-12T09:03:00Z">
          <w:pPr/>
        </w:pPrChange>
      </w:pPr>
      <w:r>
        <w:drawing>
          <wp:anchor distT="0" distB="0" distL="114300" distR="114300" simplePos="0" relativeHeight="251693056" behindDoc="1" locked="0" layoutInCell="1" allowOverlap="1" wp14:anchorId="01F752AD" wp14:editId="4BF3B9A6">
            <wp:simplePos x="0" y="0"/>
            <wp:positionH relativeFrom="margin">
              <wp:posOffset>74930</wp:posOffset>
            </wp:positionH>
            <wp:positionV relativeFrom="paragraph">
              <wp:posOffset>5715</wp:posOffset>
            </wp:positionV>
            <wp:extent cx="1167765" cy="1762125"/>
            <wp:effectExtent l="0" t="0" r="0" b="9525"/>
            <wp:wrapTight wrapText="bothSides">
              <wp:wrapPolygon edited="0">
                <wp:start x="0" y="0"/>
                <wp:lineTo x="0" y="21483"/>
                <wp:lineTo x="21142" y="21483"/>
                <wp:lineTo x="2114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206" t="13295" b="36505"/>
                    <a:stretch/>
                  </pic:blipFill>
                  <pic:spPr bwMode="auto">
                    <a:xfrm>
                      <a:off x="0" y="0"/>
                      <a:ext cx="1167765" cy="1762125"/>
                    </a:xfrm>
                    <a:prstGeom prst="rect">
                      <a:avLst/>
                    </a:prstGeom>
                    <a:ln>
                      <a:noFill/>
                    </a:ln>
                    <a:extLst>
                      <a:ext uri="{53640926-AAD7-44D8-BBD7-CCE9431645EC}">
                        <a14:shadowObscured xmlns:a14="http://schemas.microsoft.com/office/drawing/2010/main"/>
                      </a:ext>
                    </a:extLst>
                  </pic:spPr>
                </pic:pic>
              </a:graphicData>
            </a:graphic>
          </wp:anchor>
        </w:drawing>
      </w:r>
      <w:r>
        <w:t>Im Anschluss daran wählt man recht</w:t>
      </w:r>
      <w:r w:rsidR="00AB256C">
        <w:t>s</w:t>
      </w:r>
      <w:r>
        <w:t xml:space="preserve"> im Menü die Leiste </w:t>
      </w:r>
      <w:r w:rsidRPr="008E6C56">
        <w:rPr>
          <w:i/>
        </w:rPr>
        <w:t>Custom Text &amp; Objects</w:t>
      </w:r>
      <w:r>
        <w:t xml:space="preserve"> aus und klickt ganz rechts auf </w:t>
      </w:r>
      <w:proofErr w:type="spellStart"/>
      <w:r>
        <w:t>auf</w:t>
      </w:r>
      <w:proofErr w:type="spellEnd"/>
      <w:r>
        <w:t xml:space="preserve"> den kleinen Quader (</w:t>
      </w:r>
      <w:r w:rsidRPr="008E6C56">
        <w:rPr>
          <w:i/>
        </w:rPr>
        <w:t>A</w:t>
      </w:r>
      <w:r>
        <w:rPr>
          <w:i/>
        </w:rPr>
        <w:t xml:space="preserve">dd a </w:t>
      </w:r>
      <w:proofErr w:type="spellStart"/>
      <w:r>
        <w:rPr>
          <w:i/>
        </w:rPr>
        <w:t>custom</w:t>
      </w:r>
      <w:proofErr w:type="spellEnd"/>
      <w:r>
        <w:rPr>
          <w:i/>
        </w:rPr>
        <w:t xml:space="preserve"> 3D</w:t>
      </w:r>
      <w:r w:rsidRPr="008E6C56">
        <w:rPr>
          <w:i/>
        </w:rPr>
        <w:t xml:space="preserve"> </w:t>
      </w:r>
      <w:r>
        <w:rPr>
          <w:i/>
        </w:rPr>
        <w:t>Model</w:t>
      </w:r>
      <w:r>
        <w:t>)</w:t>
      </w:r>
    </w:p>
    <w:p w14:paraId="698ECEF8" w14:textId="2A57843D" w:rsidR="008E6C56" w:rsidRDefault="008E6C56" w:rsidP="00514F24">
      <w:pPr>
        <w:jc w:val="both"/>
        <w:pPrChange w:id="19" w:author="Schmidberger, Alessa | Wissensfabrik" w:date="2022-10-12T09:03:00Z">
          <w:pPr/>
        </w:pPrChange>
      </w:pPr>
      <w:r>
        <w:t>Nun öffnet man die gewünschte Datei und importiert sie.</w:t>
      </w:r>
      <w:r w:rsidR="001D106E">
        <w:t xml:space="preserve"> Das </w:t>
      </w:r>
      <w:proofErr w:type="spellStart"/>
      <w:r w:rsidR="001D106E">
        <w:t>Tinkercad</w:t>
      </w:r>
      <w:proofErr w:type="spellEnd"/>
      <w:r w:rsidR="001D106E">
        <w:t xml:space="preserve">-Modell oder das SketchUp-Modell ist nun im </w:t>
      </w:r>
      <w:proofErr w:type="spellStart"/>
      <w:r w:rsidR="001D106E">
        <w:t>Holobuilder</w:t>
      </w:r>
      <w:proofErr w:type="spellEnd"/>
      <w:r w:rsidR="001D106E">
        <w:t xml:space="preserve">. Mit Hilfe des Share-Buttons erhält man einen QR-Code, den man wieder mit dem Smartphone abscannen kann. Nun kann man sich das Modell als </w:t>
      </w:r>
      <w:proofErr w:type="spellStart"/>
      <w:r w:rsidR="001D106E">
        <w:t>Augmented</w:t>
      </w:r>
      <w:proofErr w:type="spellEnd"/>
      <w:r w:rsidR="001D106E">
        <w:t xml:space="preserve"> oder Virtual Reality ansehen.</w:t>
      </w:r>
    </w:p>
    <w:p w14:paraId="66710F2E" w14:textId="7049904B" w:rsidR="008E6C56" w:rsidRPr="00521632" w:rsidRDefault="001D106E" w:rsidP="00DE677A">
      <w:r>
        <mc:AlternateContent>
          <mc:Choice Requires="wps">
            <w:drawing>
              <wp:anchor distT="0" distB="0" distL="114300" distR="114300" simplePos="0" relativeHeight="251694080" behindDoc="0" locked="0" layoutInCell="1" allowOverlap="1" wp14:anchorId="71FB7430" wp14:editId="6025E9D2">
                <wp:simplePos x="0" y="0"/>
                <wp:positionH relativeFrom="column">
                  <wp:posOffset>980440</wp:posOffset>
                </wp:positionH>
                <wp:positionV relativeFrom="paragraph">
                  <wp:posOffset>0</wp:posOffset>
                </wp:positionV>
                <wp:extent cx="295275" cy="314325"/>
                <wp:effectExtent l="0" t="0" r="28575" b="28575"/>
                <wp:wrapNone/>
                <wp:docPr id="199" name="Ellipse 199"/>
                <wp:cNvGraphicFramePr/>
                <a:graphic xmlns:a="http://schemas.openxmlformats.org/drawingml/2006/main">
                  <a:graphicData uri="http://schemas.microsoft.com/office/word/2010/wordprocessingShape">
                    <wps:wsp>
                      <wps:cNvSpPr/>
                      <wps:spPr>
                        <a:xfrm>
                          <a:off x="0" y="0"/>
                          <a:ext cx="295275"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89899" id="Ellipse 199" o:spid="_x0000_s1026" style="position:absolute;margin-left:77.2pt;margin-top:0;width:23.25pt;height:24.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" filled="f" strokecolor="red" strokeweight="1.5pt">
                <v:stroke joinstyle="miter"/>
              </v:oval>
            </w:pict>
          </mc:Fallback>
        </mc:AlternateContent>
      </w:r>
      <w:r>
        <w:drawing>
          <wp:inline distT="0" distB="0" distL="0" distR="0" wp14:anchorId="3C74E388" wp14:editId="2988194C">
            <wp:extent cx="2042160" cy="304800"/>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585" t="7869" r="14688" b="86704"/>
                    <a:stretch/>
                  </pic:blipFill>
                  <pic:spPr bwMode="auto">
                    <a:xfrm>
                      <a:off x="0" y="0"/>
                      <a:ext cx="2050167" cy="305995"/>
                    </a:xfrm>
                    <a:prstGeom prst="rect">
                      <a:avLst/>
                    </a:prstGeom>
                    <a:ln>
                      <a:noFill/>
                    </a:ln>
                    <a:extLst>
                      <a:ext uri="{53640926-AAD7-44D8-BBD7-CCE9431645EC}">
                        <a14:shadowObscured xmlns:a14="http://schemas.microsoft.com/office/drawing/2010/main"/>
                      </a:ext>
                    </a:extLst>
                  </pic:spPr>
                </pic:pic>
              </a:graphicData>
            </a:graphic>
          </wp:inline>
        </w:drawing>
      </w:r>
    </w:p>
    <w:p w14:paraId="68B8612D" w14:textId="5BB775A8" w:rsidR="00471990" w:rsidRDefault="00471990">
      <w:pPr>
        <w:spacing w:line="259" w:lineRule="auto"/>
        <w:rPr>
          <w:b/>
        </w:rPr>
      </w:pPr>
      <w:r>
        <w:rPr>
          <w:b/>
        </w:rPr>
        <w:br w:type="page"/>
      </w:r>
    </w:p>
    <w:p w14:paraId="180AAED8" w14:textId="3BACA165" w:rsidR="001D106E" w:rsidRPr="001D106E" w:rsidRDefault="001D106E" w:rsidP="00514F24">
      <w:pPr>
        <w:jc w:val="both"/>
        <w:rPr>
          <w:b/>
        </w:rPr>
        <w:pPrChange w:id="20" w:author="Schmidberger, Alessa | Wissensfabrik" w:date="2022-10-12T09:03:00Z">
          <w:pPr/>
        </w:pPrChange>
      </w:pPr>
      <w:r w:rsidRPr="001D106E">
        <w:rPr>
          <w:b/>
        </w:rPr>
        <w:lastRenderedPageBreak/>
        <w:t>Schu</w:t>
      </w:r>
      <w:r w:rsidR="00151712">
        <w:rPr>
          <w:b/>
        </w:rPr>
        <w:t>l</w:t>
      </w:r>
      <w:r w:rsidRPr="001D106E">
        <w:rPr>
          <w:b/>
        </w:rPr>
        <w:t xml:space="preserve">rundgang mit dem </w:t>
      </w:r>
      <w:proofErr w:type="spellStart"/>
      <w:r w:rsidRPr="001D106E">
        <w:rPr>
          <w:b/>
        </w:rPr>
        <w:t>Holobuilder</w:t>
      </w:r>
      <w:proofErr w:type="spellEnd"/>
    </w:p>
    <w:p w14:paraId="365CE57C" w14:textId="0F5D6BC4" w:rsidR="001D106E" w:rsidRDefault="00AB256C" w:rsidP="00514F24">
      <w:pPr>
        <w:jc w:val="both"/>
        <w:pPrChange w:id="21" w:author="Schmidberger, Alessa | Wissensfabrik" w:date="2022-10-12T09:03:00Z">
          <w:pPr/>
        </w:pPrChange>
      </w:pPr>
      <w:r>
        <w:drawing>
          <wp:anchor distT="0" distB="0" distL="114300" distR="114300" simplePos="0" relativeHeight="251695104" behindDoc="1" locked="0" layoutInCell="1" allowOverlap="1" wp14:anchorId="4BA25B71" wp14:editId="653F43B0">
            <wp:simplePos x="0" y="0"/>
            <wp:positionH relativeFrom="margin">
              <wp:align>right</wp:align>
            </wp:positionH>
            <wp:positionV relativeFrom="paragraph">
              <wp:posOffset>440055</wp:posOffset>
            </wp:positionV>
            <wp:extent cx="2238375" cy="1514475"/>
            <wp:effectExtent l="0" t="0" r="9525" b="9525"/>
            <wp:wrapTight wrapText="bothSides">
              <wp:wrapPolygon edited="0">
                <wp:start x="0" y="0"/>
                <wp:lineTo x="0" y="21464"/>
                <wp:lineTo x="21508" y="21464"/>
                <wp:lineTo x="21508"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769" t="30662" r="25373" b="26194"/>
                    <a:stretch/>
                  </pic:blipFill>
                  <pic:spPr bwMode="auto">
                    <a:xfrm>
                      <a:off x="0" y="0"/>
                      <a:ext cx="2238375" cy="1514475"/>
                    </a:xfrm>
                    <a:prstGeom prst="rect">
                      <a:avLst/>
                    </a:prstGeom>
                    <a:ln>
                      <a:noFill/>
                    </a:ln>
                    <a:extLst>
                      <a:ext uri="{53640926-AAD7-44D8-BBD7-CCE9431645EC}">
                        <a14:shadowObscured xmlns:a14="http://schemas.microsoft.com/office/drawing/2010/main"/>
                      </a:ext>
                    </a:extLst>
                  </pic:spPr>
                </pic:pic>
              </a:graphicData>
            </a:graphic>
          </wp:anchor>
        </w:drawing>
      </w:r>
      <w:r w:rsidR="001D106E">
        <w:t>Um einen Rundgang durch die Schule zu produzieren</w:t>
      </w:r>
      <w:ins w:id="22" w:author="Schmidberger, Alessa | Wissensfabrik" w:date="2022-10-12T09:03:00Z">
        <w:r w:rsidR="00514F24">
          <w:t>,</w:t>
        </w:r>
      </w:ins>
      <w:r w:rsidR="001D106E">
        <w:t xml:space="preserve"> benötigt man zu Beginn 360</w:t>
      </w:r>
      <w:r w:rsidR="001D106E">
        <w:rPr>
          <w:rFonts w:ascii="Arial" w:hAnsi="Arial" w:cs="Arial"/>
        </w:rPr>
        <w:t>°</w:t>
      </w:r>
      <w:r w:rsidR="001D106E">
        <w:t>-Bilder.</w:t>
      </w:r>
      <w:r>
        <w:t xml:space="preserve"> </w:t>
      </w:r>
      <w:r w:rsidR="001D106E">
        <w:t>Diese können mit Hilfe verschiedener Apps erstellt werden, z.B. mit der App 360 Panorama.</w:t>
      </w:r>
    </w:p>
    <w:p w14:paraId="5AEA46E0" w14:textId="5D48E8C7" w:rsidR="00AB256C" w:rsidRDefault="00AB256C" w:rsidP="00514F24">
      <w:pPr>
        <w:jc w:val="both"/>
        <w:pPrChange w:id="23" w:author="Schmidberger, Alessa | Wissensfabrik" w:date="2022-10-12T09:03:00Z">
          <w:pPr/>
        </w:pPrChange>
      </w:pPr>
      <w:r>
        <w:t>Auf der Plattform „</w:t>
      </w:r>
      <w:proofErr w:type="spellStart"/>
      <w:r>
        <w:t>Holobuilder</w:t>
      </w:r>
      <w:proofErr w:type="spellEnd"/>
      <w:r>
        <w:t>“ können die 360</w:t>
      </w:r>
      <w:r>
        <w:rPr>
          <w:rFonts w:ascii="Arial" w:hAnsi="Arial" w:cs="Arial"/>
        </w:rPr>
        <w:t>°</w:t>
      </w:r>
      <w:r>
        <w:t xml:space="preserve">-Bilder hochgeladen werden. Klicken Sie dazu zu Beginn auf </w:t>
      </w:r>
      <w:r w:rsidRPr="00AB256C">
        <w:rPr>
          <w:i/>
        </w:rPr>
        <w:t>360</w:t>
      </w:r>
      <w:r w:rsidRPr="00AB256C">
        <w:rPr>
          <w:rFonts w:ascii="Arial" w:hAnsi="Arial" w:cs="Arial"/>
          <w:i/>
        </w:rPr>
        <w:t>°</w:t>
      </w:r>
      <w:r w:rsidRPr="00AB256C">
        <w:rPr>
          <w:i/>
        </w:rPr>
        <w:t xml:space="preserve"> Virtual Reality Scene </w:t>
      </w:r>
      <w:r>
        <w:t xml:space="preserve">und wählen </w:t>
      </w:r>
      <w:proofErr w:type="gramStart"/>
      <w:r>
        <w:t>sie  das</w:t>
      </w:r>
      <w:proofErr w:type="gramEnd"/>
      <w:r>
        <w:t xml:space="preserve"> entsprechende Bild auf ihrem Computer aus.</w:t>
      </w:r>
    </w:p>
    <w:p w14:paraId="36E644FA" w14:textId="511707FD" w:rsidR="001D106E" w:rsidRDefault="00AB256C" w:rsidP="00514F24">
      <w:pPr>
        <w:jc w:val="both"/>
        <w:pPrChange w:id="24" w:author="Schmidberger, Alessa | Wissensfabrik" w:date="2022-10-12T09:03:00Z">
          <w:pPr/>
        </w:pPrChange>
      </w:pPr>
      <w:r>
        <w:drawing>
          <wp:anchor distT="0" distB="0" distL="114300" distR="114300" simplePos="0" relativeHeight="251696128" behindDoc="1" locked="0" layoutInCell="1" allowOverlap="1" wp14:anchorId="57A3383B" wp14:editId="471490ED">
            <wp:simplePos x="0" y="0"/>
            <wp:positionH relativeFrom="column">
              <wp:posOffset>8890</wp:posOffset>
            </wp:positionH>
            <wp:positionV relativeFrom="paragraph">
              <wp:posOffset>619125</wp:posOffset>
            </wp:positionV>
            <wp:extent cx="847725" cy="1066800"/>
            <wp:effectExtent l="0" t="0" r="9525" b="0"/>
            <wp:wrapTight wrapText="bothSides">
              <wp:wrapPolygon edited="0">
                <wp:start x="0" y="0"/>
                <wp:lineTo x="0" y="21214"/>
                <wp:lineTo x="21357" y="21214"/>
                <wp:lineTo x="21357"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025" r="84905" b="56584"/>
                    <a:stretch/>
                  </pic:blipFill>
                  <pic:spPr bwMode="auto">
                    <a:xfrm>
                      <a:off x="0" y="0"/>
                      <a:ext cx="847725" cy="1066800"/>
                    </a:xfrm>
                    <a:prstGeom prst="rect">
                      <a:avLst/>
                    </a:prstGeom>
                    <a:ln>
                      <a:noFill/>
                    </a:ln>
                    <a:extLst>
                      <a:ext uri="{53640926-AAD7-44D8-BBD7-CCE9431645EC}">
                        <a14:shadowObscured xmlns:a14="http://schemas.microsoft.com/office/drawing/2010/main"/>
                      </a:ext>
                    </a:extLst>
                  </pic:spPr>
                </pic:pic>
              </a:graphicData>
            </a:graphic>
          </wp:anchor>
        </w:drawing>
      </w:r>
      <w:r>
        <w:t>In der linken Menüleiste hat man nun die Möglichkeit noch weitere 360-Bilder hochzuladen, wo</w:t>
      </w:r>
      <w:del w:id="25" w:author="Schmidberger, Alessa | Wissensfabrik" w:date="2022-10-12T09:03:00Z">
        <w:r w:rsidDel="00514F24">
          <w:delText>d</w:delText>
        </w:r>
      </w:del>
      <w:r>
        <w:t xml:space="preserve">durch Rundwege möglich werden. Beispielsweise kann man Bilder vom Klassenraum erstellen, vom Flur, der Aula, vom Schulhof etc. und die Bilder mit dem </w:t>
      </w:r>
      <w:proofErr w:type="spellStart"/>
      <w:r>
        <w:t>Holobuilder</w:t>
      </w:r>
      <w:proofErr w:type="spellEnd"/>
      <w:r>
        <w:t xml:space="preserve"> miteinander verbinden.</w:t>
      </w:r>
    </w:p>
    <w:p w14:paraId="54B7B18B" w14:textId="41B8AEF4" w:rsidR="001D106E" w:rsidRDefault="00AB256C" w:rsidP="00514F24">
      <w:pPr>
        <w:jc w:val="both"/>
        <w:pPrChange w:id="26" w:author="Schmidberger, Alessa | Wissensfabrik" w:date="2022-10-12T09:03:00Z">
          <w:pPr/>
        </w:pPrChange>
      </w:pPr>
      <w:r>
        <w:t>Ist man mit seinem Rundgang fertig, so kann auch er auch wieder mit Hilfe eines QR-Codes geteilt und auf dem Smartphone mit Hilfe einer Brille betrachtet werden.</w:t>
      </w:r>
    </w:p>
    <w:p w14:paraId="372D1875" w14:textId="77777777" w:rsidR="001D106E" w:rsidRDefault="001D106E" w:rsidP="00DE677A"/>
    <w:p w14:paraId="4CE1CE1F" w14:textId="77777777" w:rsidR="00AB256C" w:rsidRDefault="00DE677A" w:rsidP="00684C6B">
      <w:r w:rsidRPr="00DE677A">
        <w:t>Link</w:t>
      </w:r>
      <w:r w:rsidR="00AB256C">
        <w:t>s</w:t>
      </w:r>
      <w:r w:rsidRPr="00DE677A">
        <w:t xml:space="preserve">: </w:t>
      </w:r>
    </w:p>
    <w:p w14:paraId="79DEE459" w14:textId="2536C20C" w:rsidR="009F76B6" w:rsidRDefault="00B4367B" w:rsidP="00AB256C">
      <w:pPr>
        <w:pStyle w:val="Listenabsatz"/>
        <w:numPr>
          <w:ilvl w:val="0"/>
          <w:numId w:val="42"/>
        </w:numPr>
      </w:pPr>
      <w:proofErr w:type="spellStart"/>
      <w:r>
        <w:t>Holobuilder</w:t>
      </w:r>
      <w:proofErr w:type="spellEnd"/>
      <w:r>
        <w:t xml:space="preserve">: </w:t>
      </w:r>
      <w:hyperlink r:id="rId19" w:history="1">
        <w:r w:rsidR="009F76B6" w:rsidRPr="00DE677A">
          <w:rPr>
            <w:rStyle w:val="Hyperlink"/>
          </w:rPr>
          <w:t>www.holobuilder.com</w:t>
        </w:r>
      </w:hyperlink>
      <w:r w:rsidR="009F76B6" w:rsidRPr="00DE677A">
        <w:t xml:space="preserve">  </w:t>
      </w:r>
      <w:r w:rsidR="00DE677A" w:rsidRPr="00DE677A">
        <w:t xml:space="preserve">(optimiert für </w:t>
      </w:r>
      <w:r w:rsidR="00247493" w:rsidRPr="00DE677A">
        <w:t>Google</w:t>
      </w:r>
      <w:r w:rsidR="006D6291">
        <w:t xml:space="preserve"> </w:t>
      </w:r>
      <w:r w:rsidR="00247493" w:rsidRPr="00DE677A">
        <w:t>Chrome</w:t>
      </w:r>
      <w:r w:rsidR="00DE677A" w:rsidRPr="00DE677A">
        <w:t>)</w:t>
      </w:r>
      <w:r w:rsidR="00247493" w:rsidRPr="00DE677A">
        <w:t xml:space="preserve"> </w:t>
      </w:r>
    </w:p>
    <w:p w14:paraId="04105FDC" w14:textId="559089F2" w:rsidR="00AB256C" w:rsidRDefault="00AB256C" w:rsidP="00AB256C">
      <w:pPr>
        <w:pStyle w:val="Listenabsatz"/>
        <w:numPr>
          <w:ilvl w:val="0"/>
          <w:numId w:val="42"/>
        </w:numPr>
        <w:rPr>
          <w:lang w:val="en-US"/>
        </w:rPr>
      </w:pPr>
      <w:r w:rsidRPr="00AB256C">
        <w:rPr>
          <w:lang w:val="en-US"/>
        </w:rPr>
        <w:t xml:space="preserve">How to build a </w:t>
      </w:r>
      <w:proofErr w:type="spellStart"/>
      <w:r w:rsidRPr="00AB256C">
        <w:rPr>
          <w:lang w:val="en-US"/>
        </w:rPr>
        <w:t>Holo</w:t>
      </w:r>
      <w:proofErr w:type="spellEnd"/>
      <w:r w:rsidRPr="00AB256C">
        <w:rPr>
          <w:lang w:val="en-US"/>
        </w:rPr>
        <w:t xml:space="preserve"> w</w:t>
      </w:r>
      <w:r>
        <w:rPr>
          <w:lang w:val="en-US"/>
        </w:rPr>
        <w:t xml:space="preserve">ith your smartphone: </w:t>
      </w:r>
      <w:hyperlink r:id="rId20" w:history="1">
        <w:r w:rsidRPr="004A62B3">
          <w:rPr>
            <w:rStyle w:val="Hyperlink"/>
            <w:lang w:val="en-US"/>
          </w:rPr>
          <w:t>https://www.youtube.com/watch?v=Amkanbnz5iw</w:t>
        </w:r>
      </w:hyperlink>
      <w:r>
        <w:rPr>
          <w:lang w:val="en-US"/>
        </w:rPr>
        <w:t xml:space="preserve"> </w:t>
      </w:r>
    </w:p>
    <w:p w14:paraId="0BB88478" w14:textId="45B95424" w:rsidR="00AB256C" w:rsidRPr="00B4367B" w:rsidRDefault="00B4367B" w:rsidP="00B4367B">
      <w:pPr>
        <w:pStyle w:val="Listenabsatz"/>
        <w:numPr>
          <w:ilvl w:val="0"/>
          <w:numId w:val="42"/>
        </w:numPr>
      </w:pPr>
      <w:r w:rsidRPr="00B4367B">
        <w:t xml:space="preserve">360 Panorama: </w:t>
      </w:r>
      <w:hyperlink r:id="rId21" w:history="1">
        <w:r w:rsidRPr="004A62B3">
          <w:rPr>
            <w:rStyle w:val="Hyperlink"/>
          </w:rPr>
          <w:t>https://play.google.com/store/apps/details?id=com.vtcreator.android360&amp;hl=de</w:t>
        </w:r>
      </w:hyperlink>
      <w:r>
        <w:t xml:space="preserve"> </w:t>
      </w:r>
    </w:p>
    <w:p w14:paraId="2A8C97FF" w14:textId="587B89C7" w:rsidR="009F76B6" w:rsidRPr="00B4367B" w:rsidRDefault="009F76B6" w:rsidP="00684C6B"/>
    <w:p w14:paraId="65C3B1C4" w14:textId="3C2A42B5" w:rsidR="00CD4820" w:rsidRDefault="00CD4820">
      <w:pPr>
        <w:spacing w:line="259" w:lineRule="auto"/>
      </w:pPr>
      <w:r>
        <w:br w:type="page"/>
      </w:r>
    </w:p>
    <w:p w14:paraId="3C4DE50F" w14:textId="7ACFDDF1" w:rsidR="00CD4820" w:rsidRDefault="00CD4820" w:rsidP="004B1FF3">
      <w:pPr>
        <w:pStyle w:val="berschrift1"/>
        <w:spacing w:after="0"/>
        <w:rPr>
          <w:bCs/>
        </w:rPr>
      </w:pPr>
      <w:r>
        <w:lastRenderedPageBreak/>
        <w:t xml:space="preserve">Google </w:t>
      </w:r>
      <w:proofErr w:type="spellStart"/>
      <w:r>
        <w:t>Car</w:t>
      </w:r>
      <w:r w:rsidR="00A22790">
        <w:t>d</w:t>
      </w:r>
      <w:r>
        <w:t>board</w:t>
      </w:r>
      <w:proofErr w:type="spellEnd"/>
    </w:p>
    <w:p w14:paraId="6F4F2F96" w14:textId="604223BE" w:rsidR="008439D2" w:rsidRDefault="004B1FF3" w:rsidP="004B1FF3">
      <w:pPr>
        <w:pStyle w:val="berschrift2"/>
        <w:spacing w:before="240" w:after="0"/>
        <w:ind w:left="578" w:hanging="578"/>
      </w:pPr>
      <w:r>
        <mc:AlternateContent>
          <mc:Choice Requires="wpg">
            <w:drawing>
              <wp:anchor distT="0" distB="0" distL="114300" distR="114300" simplePos="0" relativeHeight="251704320" behindDoc="0" locked="0" layoutInCell="1" allowOverlap="1" wp14:anchorId="0B2994AE" wp14:editId="5AC0549C">
                <wp:simplePos x="0" y="0"/>
                <wp:positionH relativeFrom="margin">
                  <wp:posOffset>3387090</wp:posOffset>
                </wp:positionH>
                <wp:positionV relativeFrom="margin">
                  <wp:posOffset>415002</wp:posOffset>
                </wp:positionV>
                <wp:extent cx="3020060" cy="1855875"/>
                <wp:effectExtent l="0" t="0" r="0" b="0"/>
                <wp:wrapSquare wrapText="bothSides"/>
                <wp:docPr id="6" name="Gruppieren 6"/>
                <wp:cNvGraphicFramePr/>
                <a:graphic xmlns:a="http://schemas.openxmlformats.org/drawingml/2006/main">
                  <a:graphicData uri="http://schemas.microsoft.com/office/word/2010/wordprocessingGroup">
                    <wpg:wgp>
                      <wpg:cNvGrpSpPr/>
                      <wpg:grpSpPr>
                        <a:xfrm>
                          <a:off x="0" y="0"/>
                          <a:ext cx="3020060" cy="1855875"/>
                          <a:chOff x="-75566" y="41265"/>
                          <a:chExt cx="2246851" cy="1381396"/>
                        </a:xfrm>
                      </wpg:grpSpPr>
                      <pic:pic xmlns:pic="http://schemas.openxmlformats.org/drawingml/2006/picture">
                        <pic:nvPicPr>
                          <pic:cNvPr id="8" name="Grafik 8" descr="Ein Bild, das drinnen enthält.&#10;&#10;Automatisch generierte Beschreibung"/>
                          <pic:cNvPicPr>
                            <a:picLocks noChangeAspect="1"/>
                          </pic:cNvPicPr>
                        </pic:nvPicPr>
                        <pic:blipFill rotWithShape="1">
                          <a:blip r:embed="rId22" cstate="print">
                            <a:extLst>
                              <a:ext uri="{28A0092B-C50C-407E-A947-70E740481C1C}">
                                <a14:useLocalDpi xmlns:a14="http://schemas.microsoft.com/office/drawing/2010/main" val="0"/>
                              </a:ext>
                            </a:extLst>
                          </a:blip>
                          <a:srcRect t="5999" b="4154"/>
                          <a:stretch/>
                        </pic:blipFill>
                        <pic:spPr bwMode="auto">
                          <a:xfrm>
                            <a:off x="0" y="41265"/>
                            <a:ext cx="1930949" cy="1155883"/>
                          </a:xfrm>
                          <a:prstGeom prst="rect">
                            <a:avLst/>
                          </a:prstGeom>
                          <a:noFill/>
                          <a:ln>
                            <a:noFill/>
                          </a:ln>
                        </pic:spPr>
                      </pic:pic>
                      <wps:wsp>
                        <wps:cNvPr id="10" name="Textfeld 10"/>
                        <wps:cNvSpPr txBox="1"/>
                        <wps:spPr>
                          <a:xfrm>
                            <a:off x="-75566" y="1250590"/>
                            <a:ext cx="2246851" cy="172071"/>
                          </a:xfrm>
                          <a:prstGeom prst="rect">
                            <a:avLst/>
                          </a:prstGeom>
                          <a:noFill/>
                          <a:ln w="6350">
                            <a:noFill/>
                          </a:ln>
                        </wps:spPr>
                        <wps:txbx>
                          <w:txbxContent>
                            <w:p w14:paraId="71FED2DB" w14:textId="77777777" w:rsidR="00CD4820" w:rsidRPr="00BA7D2A" w:rsidRDefault="00CD4820" w:rsidP="00CD4820">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994AE" id="Gruppieren 6" o:spid="_x0000_s1029" style="position:absolute;left:0;text-align:left;margin-left:266.7pt;margin-top:32.7pt;width:237.8pt;height:146.15pt;z-index:251704320;mso-position-horizontal-relative:margin;mso-position-vertical-relative:margin;mso-width-relative:margin;mso-height-relative:margin" coordorigin="-755,412" coordsize="22468,13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">
                <v:shape id="Grafik 8" o:spid="_x0000_s1030" type="#_x0000_t75" alt="Ein Bild, das drinnen enthält.&#10;&#10;Automatisch generierte Beschreibung" style="position:absolute;top:412;width:19309;height:1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">
                  <v:imagedata r:id="rId23" o:title="Ein Bild, das drinnen enthält" croptop="3932f" cropbottom="2722f"/>
                </v:shape>
                <v:shape id="Textfeld 10" o:spid="_x0000_s1031" type="#_x0000_t202" style="position:absolute;left:-755;top:12505;width:2246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71FED2DB" w14:textId="77777777" w:rsidR="00CD4820" w:rsidRPr="00BA7D2A" w:rsidRDefault="00CD4820" w:rsidP="00CD4820">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684AC3">
        <w:t xml:space="preserve"> </w:t>
      </w:r>
      <w:r w:rsidR="00AF4520">
        <w:t>Funktionsweise und -umfang</w:t>
      </w:r>
    </w:p>
    <w:p w14:paraId="39B64C0A" w14:textId="77777777" w:rsidR="004B1FF3" w:rsidRDefault="004B1FF3" w:rsidP="00514F24">
      <w:pPr>
        <w:spacing w:before="100" w:beforeAutospacing="1" w:after="100" w:afterAutospacing="1" w:line="240" w:lineRule="auto"/>
        <w:jc w:val="both"/>
        <w:rPr>
          <w:rFonts w:ascii="ArialMT" w:eastAsia="Times New Roman" w:hAnsi="ArialMT" w:cs="Times New Roman"/>
          <w:bCs w:val="0"/>
          <w:sz w:val="22"/>
        </w:rPr>
        <w:pPrChange w:id="27" w:author="Schmidberger, Alessa | Wissensfabrik" w:date="2022-10-12T09:05:00Z">
          <w:pPr>
            <w:spacing w:before="100" w:beforeAutospacing="1" w:after="100" w:afterAutospacing="1" w:line="240" w:lineRule="auto"/>
          </w:pPr>
        </w:pPrChange>
      </w:pPr>
      <w:r>
        <w:rPr>
          <w:rFonts w:ascii="ArialMT" w:eastAsia="Times New Roman" w:hAnsi="ArialMT" w:cs="Times New Roman"/>
          <w:bCs w:val="0"/>
          <w:sz w:val="22"/>
        </w:rPr>
        <w:t>Eine</w:t>
      </w:r>
      <w:r w:rsidR="007356C6" w:rsidRPr="007356C6">
        <w:rPr>
          <w:rFonts w:ascii="ArialMT" w:eastAsia="Times New Roman" w:hAnsi="ArialMT" w:cs="Times New Roman"/>
          <w:bCs w:val="0"/>
          <w:sz w:val="22"/>
        </w:rPr>
        <w:t xml:space="preserve"> virtuelle Realit</w:t>
      </w:r>
      <w:r w:rsidR="007356C6">
        <w:rPr>
          <w:rFonts w:ascii="ArialMT" w:eastAsia="Times New Roman" w:hAnsi="ArialMT" w:cs="Times New Roman"/>
          <w:bCs w:val="0"/>
          <w:sz w:val="22"/>
        </w:rPr>
        <w:t>ä</w:t>
      </w:r>
      <w:r w:rsidR="007356C6" w:rsidRPr="007356C6">
        <w:rPr>
          <w:rFonts w:ascii="ArialMT" w:eastAsia="Times New Roman" w:hAnsi="ArialMT" w:cs="Times New Roman"/>
          <w:bCs w:val="0"/>
          <w:sz w:val="22"/>
        </w:rPr>
        <w:t>t (</w:t>
      </w:r>
      <w:r w:rsidR="007356C6" w:rsidRPr="007356C6">
        <w:rPr>
          <w:rFonts w:ascii="Arial" w:eastAsia="Times New Roman" w:hAnsi="Arial" w:cs="Arial"/>
          <w:b/>
          <w:sz w:val="22"/>
        </w:rPr>
        <w:t>Virtual Reality</w:t>
      </w:r>
      <w:r w:rsidR="007356C6" w:rsidRPr="007356C6">
        <w:rPr>
          <w:rFonts w:ascii="ArialMT" w:eastAsia="Times New Roman" w:hAnsi="ArialMT" w:cs="Times New Roman"/>
          <w:bCs w:val="0"/>
          <w:sz w:val="22"/>
        </w:rPr>
        <w:t xml:space="preserve">, VR) </w:t>
      </w:r>
      <w:r>
        <w:rPr>
          <w:rFonts w:ascii="ArialMT" w:eastAsia="Times New Roman" w:hAnsi="ArialMT" w:cs="Times New Roman"/>
          <w:bCs w:val="0"/>
          <w:sz w:val="22"/>
        </w:rPr>
        <w:t xml:space="preserve">ist ein von einem Computer erzeugtes Modell einer Welt, in die sich bspw. mit VR-Brillen </w:t>
      </w:r>
      <w:r w:rsidR="007356C6" w:rsidRPr="007356C6">
        <w:rPr>
          <w:rFonts w:ascii="ArialMT" w:eastAsia="Times New Roman" w:hAnsi="ArialMT" w:cs="Times New Roman"/>
          <w:bCs w:val="0"/>
          <w:sz w:val="22"/>
        </w:rPr>
        <w:t>„eintauch</w:t>
      </w:r>
      <w:r>
        <w:rPr>
          <w:rFonts w:ascii="ArialMT" w:eastAsia="Times New Roman" w:hAnsi="ArialMT" w:cs="Times New Roman"/>
          <w:bCs w:val="0"/>
          <w:sz w:val="22"/>
        </w:rPr>
        <w:t>en</w:t>
      </w:r>
      <w:r w:rsidR="007356C6" w:rsidRPr="007356C6">
        <w:rPr>
          <w:rFonts w:ascii="ArialMT" w:eastAsia="Times New Roman" w:hAnsi="ArialMT" w:cs="Times New Roman"/>
          <w:bCs w:val="0"/>
          <w:sz w:val="22"/>
        </w:rPr>
        <w:t>“</w:t>
      </w:r>
      <w:r>
        <w:rPr>
          <w:rFonts w:ascii="ArialMT" w:eastAsia="Times New Roman" w:hAnsi="ArialMT" w:cs="Times New Roman"/>
          <w:bCs w:val="0"/>
          <w:sz w:val="22"/>
        </w:rPr>
        <w:t xml:space="preserve"> lässt</w:t>
      </w:r>
      <w:r w:rsidR="007356C6" w:rsidRPr="007356C6">
        <w:rPr>
          <w:rFonts w:ascii="ArialMT" w:eastAsia="Times New Roman" w:hAnsi="ArialMT" w:cs="Times New Roman"/>
          <w:bCs w:val="0"/>
          <w:sz w:val="22"/>
        </w:rPr>
        <w:t>.</w:t>
      </w:r>
    </w:p>
    <w:p w14:paraId="100FC400" w14:textId="7254C92A" w:rsidR="008439D2" w:rsidRDefault="00AE0A47" w:rsidP="00514F24">
      <w:pPr>
        <w:spacing w:before="100" w:beforeAutospacing="1" w:after="100" w:afterAutospacing="1" w:line="240" w:lineRule="auto"/>
        <w:jc w:val="both"/>
        <w:pPrChange w:id="28" w:author="Schmidberger, Alessa | Wissensfabrik" w:date="2022-10-12T09:05:00Z">
          <w:pPr>
            <w:spacing w:before="100" w:beforeAutospacing="1" w:after="100" w:afterAutospacing="1" w:line="240" w:lineRule="auto"/>
          </w:pPr>
        </w:pPrChange>
      </w:pPr>
      <w:r>
        <w:t xml:space="preserve">Das </w:t>
      </w:r>
      <w:r w:rsidRPr="004B1FF3">
        <w:rPr>
          <w:b/>
          <w:bCs w:val="0"/>
        </w:rPr>
        <w:t xml:space="preserve">Google </w:t>
      </w:r>
      <w:proofErr w:type="spellStart"/>
      <w:r w:rsidRPr="004B1FF3">
        <w:rPr>
          <w:b/>
          <w:bCs w:val="0"/>
        </w:rPr>
        <w:t>Cardboard</w:t>
      </w:r>
      <w:proofErr w:type="spellEnd"/>
      <w:r>
        <w:t xml:space="preserve"> ist ein einfaches VR-Gerät, das du selbst zusammenbasteln kannst! </w:t>
      </w:r>
      <w:r w:rsidR="008C0F28">
        <w:t xml:space="preserve">Mithilfe deines Smartphones, ein bisschen Pappe und </w:t>
      </w:r>
      <w:proofErr w:type="spellStart"/>
      <w:r w:rsidR="008C0F28">
        <w:t>gegebenfalls</w:t>
      </w:r>
      <w:proofErr w:type="spellEnd"/>
      <w:r w:rsidR="008C0F28">
        <w:t xml:space="preserve"> zwei Linsen lässt sich so schnell eine günstige Alternative zu professionellen VR-Brillen herstellen.</w:t>
      </w:r>
    </w:p>
    <w:p w14:paraId="6B76E746" w14:textId="05CCF4A9" w:rsidR="008C0F28" w:rsidRDefault="008C0F28" w:rsidP="00514F24">
      <w:pPr>
        <w:jc w:val="both"/>
        <w:pPrChange w:id="29" w:author="Schmidberger, Alessa | Wissensfabrik" w:date="2022-10-12T09:05:00Z">
          <w:pPr/>
        </w:pPrChange>
      </w:pPr>
      <w:r>
        <w:t>Durch die mit beiden Augen getrennte Wahrnehmung eines geteilten Bildinhalts wird der Eindruck erweckt, man sei mitten im Geschehen. In einigen Apps kann durch den Lagesensor des Smartphones außerdem der Blickwinkel auf die Situation geändert werden.</w:t>
      </w:r>
    </w:p>
    <w:p w14:paraId="025F64A4" w14:textId="378103AD" w:rsidR="007142FF" w:rsidRDefault="00684AC3" w:rsidP="00514F24">
      <w:pPr>
        <w:jc w:val="both"/>
        <w:pPrChange w:id="30" w:author="Schmidberger, Alessa | Wissensfabrik" w:date="2022-10-12T09:05:00Z">
          <w:pPr/>
        </w:pPrChange>
      </w:pPr>
      <w:r>
        <w:t xml:space="preserve">Unter </w:t>
      </w:r>
      <w:r w:rsidR="00514F24">
        <w:fldChar w:fldCharType="begin"/>
      </w:r>
      <w:r w:rsidR="00514F24">
        <w:instrText xml:space="preserve"> HYPERLINK "https://arvr.google.com/cardboard/" </w:instrText>
      </w:r>
      <w:r w:rsidR="00514F24">
        <w:fldChar w:fldCharType="separate"/>
      </w:r>
      <w:r w:rsidR="007142FF" w:rsidRPr="00DC4708">
        <w:rPr>
          <w:rStyle w:val="Hyperlink"/>
        </w:rPr>
        <w:t>https://arvr.google.com/cardboard/</w:t>
      </w:r>
      <w:r w:rsidR="00514F24">
        <w:rPr>
          <w:rStyle w:val="Hyperlink"/>
        </w:rPr>
        <w:fldChar w:fldCharType="end"/>
      </w:r>
      <w:r w:rsidR="007142FF">
        <w:t xml:space="preserve"> </w:t>
      </w:r>
      <w:r>
        <w:t xml:space="preserve">findest du Bausätze und verschiedene Apps, mit denen du das </w:t>
      </w:r>
      <w:proofErr w:type="spellStart"/>
      <w:r>
        <w:t>Cardboard</w:t>
      </w:r>
      <w:proofErr w:type="spellEnd"/>
      <w:r>
        <w:t xml:space="preserve"> nutzen kannst.</w:t>
      </w:r>
    </w:p>
    <w:p w14:paraId="7B5073E0" w14:textId="2BC0A911" w:rsidR="00684AC3" w:rsidRDefault="00684AC3" w:rsidP="00514F24">
      <w:pPr>
        <w:jc w:val="both"/>
        <w:pPrChange w:id="31" w:author="Schmidberger, Alessa | Wissensfabrik" w:date="2022-10-12T09:05:00Z">
          <w:pPr/>
        </w:pPrChange>
      </w:pPr>
      <w:r>
        <w:t>Wenn ihr das IT2School-Material zu diesem Modul habt, dann könnt ihr die Pappbrillen nach dem folgenden Schema zusammenbauen.</w:t>
      </w:r>
    </w:p>
    <w:p w14:paraId="759B0B07" w14:textId="449AEF48" w:rsidR="00AF4520" w:rsidRPr="00AF4520" w:rsidRDefault="006F6B07" w:rsidP="008C262A">
      <w:pPr>
        <w:spacing w:after="0" w:line="240" w:lineRule="auto"/>
        <w:jc w:val="center"/>
        <w:rPr>
          <w:rFonts w:ascii="Times New Roman" w:eastAsia="Times New Roman" w:hAnsi="Times New Roman" w:cs="Times New Roman"/>
          <w:bCs w:val="0"/>
          <w:sz w:val="24"/>
          <w:szCs w:val="24"/>
        </w:rPr>
      </w:pPr>
      <w:r>
        <mc:AlternateContent>
          <mc:Choice Requires="wps">
            <w:drawing>
              <wp:anchor distT="0" distB="0" distL="114300" distR="114300" simplePos="0" relativeHeight="251707392" behindDoc="0" locked="0" layoutInCell="1" allowOverlap="1" wp14:anchorId="667250F2" wp14:editId="46AD7416">
                <wp:simplePos x="0" y="0"/>
                <wp:positionH relativeFrom="column">
                  <wp:posOffset>4562159</wp:posOffset>
                </wp:positionH>
                <wp:positionV relativeFrom="paragraph">
                  <wp:posOffset>661265</wp:posOffset>
                </wp:positionV>
                <wp:extent cx="1904019" cy="446405"/>
                <wp:effectExtent l="0" t="0" r="0" b="0"/>
                <wp:wrapNone/>
                <wp:docPr id="14" name="Textfeld 14"/>
                <wp:cNvGraphicFramePr/>
                <a:graphic xmlns:a="http://schemas.openxmlformats.org/drawingml/2006/main">
                  <a:graphicData uri="http://schemas.microsoft.com/office/word/2010/wordprocessingShape">
                    <wps:wsp>
                      <wps:cNvSpPr txBox="1"/>
                      <wps:spPr>
                        <a:xfrm rot="16200000">
                          <a:off x="0" y="0"/>
                          <a:ext cx="1904019" cy="446405"/>
                        </a:xfrm>
                        <a:prstGeom prst="rect">
                          <a:avLst/>
                        </a:prstGeom>
                        <a:noFill/>
                        <a:ln w="6350">
                          <a:noFill/>
                        </a:ln>
                      </wps:spPr>
                      <wps:txbx>
                        <w:txbxContent>
                          <w:p w14:paraId="36D772E2" w14:textId="061DD423" w:rsidR="00AF4520" w:rsidRPr="00BA7D2A" w:rsidRDefault="00AF4520" w:rsidP="00AF4520">
                            <w:pPr>
                              <w:rPr>
                                <w:sz w:val="10"/>
                                <w:szCs w:val="10"/>
                              </w:rPr>
                            </w:pPr>
                            <w:r w:rsidRPr="00BA7D2A">
                              <w:rPr>
                                <w:sz w:val="10"/>
                                <w:szCs w:val="10"/>
                              </w:rPr>
                              <w:t xml:space="preserve">Bildquelle: </w:t>
                            </w:r>
                            <w:r w:rsidRPr="00AF4520">
                              <w:rPr>
                                <w:sz w:val="10"/>
                                <w:szCs w:val="10"/>
                              </w:rPr>
                              <w:t>https://vr.zdf.de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7250F2" id="Textfeld 14" o:spid="_x0000_s1032" type="#_x0000_t202" style="position:absolute;left:0;text-align:left;margin-left:359.25pt;margin-top:52.05pt;width:149.9pt;height:35.15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" filled="f" stroked="f" strokeweight=".5pt">
                <v:textbox>
                  <w:txbxContent>
                    <w:p w14:paraId="36D772E2" w14:textId="061DD423" w:rsidR="00AF4520" w:rsidRPr="00BA7D2A" w:rsidRDefault="00AF4520" w:rsidP="00AF4520">
                      <w:pPr>
                        <w:rPr>
                          <w:sz w:val="10"/>
                          <w:szCs w:val="10"/>
                        </w:rPr>
                      </w:pPr>
                      <w:r w:rsidRPr="00BA7D2A">
                        <w:rPr>
                          <w:sz w:val="10"/>
                          <w:szCs w:val="10"/>
                        </w:rPr>
                        <w:t xml:space="preserve">Bildquelle: </w:t>
                      </w:r>
                      <w:r w:rsidRPr="00AF4520">
                        <w:rPr>
                          <w:sz w:val="10"/>
                          <w:szCs w:val="10"/>
                        </w:rPr>
                        <w:t>https://vr.zdf.de</w:t>
                      </w:r>
                    </w:p>
                  </w:txbxContent>
                </v:textbox>
              </v:shape>
            </w:pict>
          </mc:Fallback>
        </mc:AlternateContent>
      </w:r>
      <w:r w:rsidR="00AE0A47" w:rsidRPr="00AF4520">
        <w:rPr>
          <w:rFonts w:ascii="Times New Roman" w:eastAsia="Times New Roman" w:hAnsi="Times New Roman" w:cs="Times New Roman"/>
          <w:bCs w:val="0"/>
          <w:sz w:val="24"/>
          <w:szCs w:val="24"/>
        </w:rPr>
        <w:fldChar w:fldCharType="begin"/>
      </w:r>
      <w:r w:rsidR="00AE0A47" w:rsidRPr="00AF4520">
        <w:rPr>
          <w:rFonts w:ascii="Times New Roman" w:eastAsia="Times New Roman" w:hAnsi="Times New Roman" w:cs="Times New Roman"/>
          <w:bCs w:val="0"/>
          <w:sz w:val="24"/>
          <w:szCs w:val="24"/>
        </w:rPr>
        <w:instrText xml:space="preserve"> INCLUDEPICTURE "/var/folders/sq/1j19yp613_bcpwk4hmln3npc0000gn/T/com.microsoft.Word/WebArchiveCopyPasteTempFiles/vr-illustration.png" \* MERGEFORMATINET </w:instrText>
      </w:r>
      <w:r w:rsidR="00AE0A47" w:rsidRPr="00AF4520">
        <w:rPr>
          <w:rFonts w:ascii="Times New Roman" w:eastAsia="Times New Roman" w:hAnsi="Times New Roman" w:cs="Times New Roman"/>
          <w:bCs w:val="0"/>
          <w:sz w:val="24"/>
          <w:szCs w:val="24"/>
        </w:rPr>
        <w:fldChar w:fldCharType="separate"/>
      </w:r>
      <w:r w:rsidR="00AE0A47" w:rsidRPr="00AF4520">
        <w:rPr>
          <w:rFonts w:ascii="Times New Roman" w:eastAsia="Times New Roman" w:hAnsi="Times New Roman" w:cs="Times New Roman"/>
          <w:bCs w:val="0"/>
          <w:sz w:val="24"/>
          <w:szCs w:val="24"/>
        </w:rPr>
        <w:drawing>
          <wp:inline distT="0" distB="0" distL="0" distR="0" wp14:anchorId="10E49528" wp14:editId="0003F7C0">
            <wp:extent cx="4599709" cy="1806804"/>
            <wp:effectExtent l="0" t="0" r="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5419" cy="1844400"/>
                    </a:xfrm>
                    <a:prstGeom prst="rect">
                      <a:avLst/>
                    </a:prstGeom>
                    <a:noFill/>
                    <a:ln>
                      <a:noFill/>
                    </a:ln>
                  </pic:spPr>
                </pic:pic>
              </a:graphicData>
            </a:graphic>
          </wp:inline>
        </w:drawing>
      </w:r>
      <w:r w:rsidR="00AE0A47" w:rsidRPr="00AF4520">
        <w:rPr>
          <w:rFonts w:ascii="Times New Roman" w:eastAsia="Times New Roman" w:hAnsi="Times New Roman" w:cs="Times New Roman"/>
          <w:bCs w:val="0"/>
          <w:sz w:val="24"/>
          <w:szCs w:val="24"/>
        </w:rPr>
        <w:fldChar w:fldCharType="end"/>
      </w:r>
    </w:p>
    <w:p w14:paraId="582A628C" w14:textId="77777777" w:rsidR="004B1FF3" w:rsidRDefault="004B1FF3" w:rsidP="00AF4520"/>
    <w:p w14:paraId="2AC8C66D" w14:textId="4456B29C" w:rsidR="00AF4520" w:rsidRDefault="00A7624C" w:rsidP="00514F24">
      <w:pPr>
        <w:jc w:val="both"/>
        <w:pPrChange w:id="32" w:author="Schmidberger, Alessa | Wissensfabrik" w:date="2022-10-12T09:05:00Z">
          <w:pPr/>
        </w:pPrChange>
      </w:pPr>
      <w:r>
        <w:drawing>
          <wp:anchor distT="0" distB="0" distL="114300" distR="114300" simplePos="0" relativeHeight="251708416" behindDoc="0" locked="0" layoutInCell="1" allowOverlap="1" wp14:anchorId="6F09222E" wp14:editId="0C43732A">
            <wp:simplePos x="0" y="0"/>
            <wp:positionH relativeFrom="margin">
              <wp:posOffset>5166360</wp:posOffset>
            </wp:positionH>
            <wp:positionV relativeFrom="margin">
              <wp:posOffset>6462089</wp:posOffset>
            </wp:positionV>
            <wp:extent cx="636905" cy="636905"/>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5"/>
                    <a:stretch>
                      <a:fillRect/>
                    </a:stretch>
                  </pic:blipFill>
                  <pic:spPr>
                    <a:xfrm>
                      <a:off x="0" y="0"/>
                      <a:ext cx="636905" cy="636905"/>
                    </a:xfrm>
                    <a:prstGeom prst="rect">
                      <a:avLst/>
                    </a:prstGeom>
                  </pic:spPr>
                </pic:pic>
              </a:graphicData>
            </a:graphic>
          </wp:anchor>
        </w:drawing>
      </w:r>
      <w:r w:rsidR="00684AC3">
        <w:t>Zur ersten Nutzung ist</w:t>
      </w:r>
      <w:r w:rsidR="00AF4520">
        <w:t xml:space="preserve"> die VR-App des ZDF</w:t>
      </w:r>
      <w:r w:rsidR="00684AC3">
        <w:t xml:space="preserve"> empfehlenswert</w:t>
      </w:r>
      <w:r w:rsidR="00AF4520">
        <w:t xml:space="preserve">, die ihr über </w:t>
      </w:r>
      <w:r w:rsidR="00514F24">
        <w:fldChar w:fldCharType="begin"/>
      </w:r>
      <w:r w:rsidR="00514F24">
        <w:instrText xml:space="preserve"> HYPERLINK "https://vr.zdf.de" </w:instrText>
      </w:r>
      <w:r w:rsidR="00514F24">
        <w:fldChar w:fldCharType="separate"/>
      </w:r>
      <w:r w:rsidR="00AF4520" w:rsidRPr="00DC4708">
        <w:rPr>
          <w:rStyle w:val="Hyperlink"/>
        </w:rPr>
        <w:t>https://vr.zdf.de</w:t>
      </w:r>
      <w:r w:rsidR="00514F24">
        <w:rPr>
          <w:rStyle w:val="Hyperlink"/>
        </w:rPr>
        <w:fldChar w:fldCharType="end"/>
      </w:r>
      <w:r w:rsidR="00AF4520">
        <w:t xml:space="preserve"> kostenlos herunterladen könnt.</w:t>
      </w:r>
    </w:p>
    <w:p w14:paraId="71382F15" w14:textId="410D6224" w:rsidR="00AE0A47" w:rsidRPr="00AE0A47" w:rsidRDefault="00DA71D6" w:rsidP="00514F24">
      <w:pPr>
        <w:jc w:val="both"/>
        <w:rPr>
          <w:rFonts w:ascii="Times New Roman" w:eastAsia="Times New Roman" w:hAnsi="Times New Roman" w:cs="Times New Roman"/>
          <w:bCs w:val="0"/>
          <w:sz w:val="24"/>
          <w:szCs w:val="24"/>
        </w:rPr>
        <w:pPrChange w:id="33" w:author="Schmidberger, Alessa | Wissensfabrik" w:date="2022-10-12T09:05:00Z">
          <w:pPr/>
        </w:pPrChange>
      </w:pPr>
      <w:r w:rsidRPr="00C31678">
        <w:rPr>
          <w:rFonts w:ascii="Times New Roman" w:eastAsia="Times New Roman" w:hAnsi="Times New Roman" w:cs="Times New Roman"/>
          <w:bCs w:val="0"/>
          <w:szCs w:val="24"/>
        </w:rPr>
        <w:drawing>
          <wp:anchor distT="0" distB="0" distL="114300" distR="114300" simplePos="0" relativeHeight="251705344" behindDoc="0" locked="0" layoutInCell="1" allowOverlap="1" wp14:anchorId="69C7A94C" wp14:editId="3AE868B6">
            <wp:simplePos x="0" y="0"/>
            <wp:positionH relativeFrom="margin">
              <wp:posOffset>-309245</wp:posOffset>
            </wp:positionH>
            <wp:positionV relativeFrom="margin">
              <wp:posOffset>7485492</wp:posOffset>
            </wp:positionV>
            <wp:extent cx="1699260" cy="1699260"/>
            <wp:effectExtent l="0" t="0" r="2540" b="2540"/>
            <wp:wrapSquare wrapText="bothSides"/>
            <wp:docPr id="12" name="Grafik 12" descr="page1image58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8746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520">
        <w:t>Auch auf YouTube gibt es zahlreiche Videos mit VR-Funktion. Sucht dazu einfach in der YouTube-App auf eurem Smartphone nach „360°“. Eindrucksvolle Bilder sind unter anderem auf dem Kanal von „National Geographic“ zu finden.</w:t>
      </w:r>
      <w:r w:rsidR="00A7624C">
        <w:t xml:space="preserve"> </w:t>
      </w:r>
      <w:r w:rsidR="00AE0A47">
        <w:t xml:space="preserve">Klickt nach der Wiedergabe des von euch ausgesuchten Videos auf das </w:t>
      </w:r>
      <w:proofErr w:type="spellStart"/>
      <w:r w:rsidR="00AE0A47">
        <w:t>Cardboard</w:t>
      </w:r>
      <w:proofErr w:type="spellEnd"/>
      <w:r w:rsidR="00AE0A47">
        <w:t>-Symbol (siehe rechtes Icon).</w:t>
      </w:r>
    </w:p>
    <w:p w14:paraId="50D858F6" w14:textId="40E234B9" w:rsidR="00CD4820" w:rsidRDefault="00CD4820" w:rsidP="00514F24">
      <w:pPr>
        <w:pStyle w:val="berschrift2"/>
        <w:jc w:val="both"/>
        <w:pPrChange w:id="34" w:author="Schmidberger, Alessa | Wissensfabrik" w:date="2022-10-12T09:05:00Z">
          <w:pPr>
            <w:pStyle w:val="berschrift2"/>
          </w:pPr>
        </w:pPrChange>
      </w:pPr>
      <w:r>
        <w:t>Einrichtung</w:t>
      </w:r>
    </w:p>
    <w:p w14:paraId="04E676FB" w14:textId="5A3E2D0A" w:rsidR="00CD4820" w:rsidRDefault="00C31678" w:rsidP="00514F24">
      <w:pPr>
        <w:jc w:val="both"/>
        <w:pPrChange w:id="35" w:author="Schmidberger, Alessa | Wissensfabrik" w:date="2022-10-12T09:05:00Z">
          <w:pPr/>
        </w:pPrChange>
      </w:pPr>
      <w:r>
        <w:t xml:space="preserve">Einige Apps benötigen Informationen zu dem konkret verwendeten </w:t>
      </w:r>
      <w:proofErr w:type="spellStart"/>
      <w:r>
        <w:t>Carboard</w:t>
      </w:r>
      <w:proofErr w:type="spellEnd"/>
      <w:r>
        <w:t>. Wenn ihr d</w:t>
      </w:r>
      <w:r w:rsidR="00DA71D6">
        <w:t xml:space="preserve">as </w:t>
      </w:r>
      <w:proofErr w:type="spellStart"/>
      <w:r w:rsidR="00DA71D6">
        <w:t>Cardboard</w:t>
      </w:r>
      <w:proofErr w:type="spellEnd"/>
      <w:r w:rsidR="00DA71D6">
        <w:t xml:space="preserve"> aus dem</w:t>
      </w:r>
      <w:r>
        <w:t xml:space="preserve"> haptische</w:t>
      </w:r>
      <w:r w:rsidR="00DA71D6">
        <w:t>n</w:t>
      </w:r>
      <w:r>
        <w:t xml:space="preserve"> </w:t>
      </w:r>
      <w:r w:rsidR="008439D2" w:rsidRPr="00C31678">
        <w:rPr>
          <w:rFonts w:ascii="Times New Roman" w:eastAsia="Times New Roman" w:hAnsi="Times New Roman" w:cs="Times New Roman"/>
          <w:bCs w:val="0"/>
          <w:sz w:val="24"/>
          <w:szCs w:val="24"/>
        </w:rPr>
        <w:fldChar w:fldCharType="begin"/>
      </w:r>
      <w:r w:rsidR="008439D2" w:rsidRPr="00C31678">
        <w:rPr>
          <w:rFonts w:ascii="Times New Roman" w:eastAsia="Times New Roman" w:hAnsi="Times New Roman" w:cs="Times New Roman"/>
          <w:bCs w:val="0"/>
          <w:sz w:val="24"/>
          <w:szCs w:val="24"/>
        </w:rPr>
        <w:instrText xml:space="preserve"> INCLUDEPICTURE "/var/folders/sq/1j19yp613_bcpwk4hmln3npc0000gn/T/com.microsoft.Word/WebArchiveCopyPasteTempFiles/page1image5874624" \* MERGEFORMATINET </w:instrText>
      </w:r>
      <w:r w:rsidR="00514F24">
        <w:rPr>
          <w:rFonts w:ascii="Times New Roman" w:eastAsia="Times New Roman" w:hAnsi="Times New Roman" w:cs="Times New Roman"/>
          <w:bCs w:val="0"/>
          <w:sz w:val="24"/>
          <w:szCs w:val="24"/>
        </w:rPr>
        <w:fldChar w:fldCharType="separate"/>
      </w:r>
      <w:r w:rsidR="008439D2" w:rsidRPr="00C31678">
        <w:rPr>
          <w:rFonts w:ascii="Times New Roman" w:eastAsia="Times New Roman" w:hAnsi="Times New Roman" w:cs="Times New Roman"/>
          <w:bCs w:val="0"/>
          <w:sz w:val="24"/>
          <w:szCs w:val="24"/>
        </w:rPr>
        <w:fldChar w:fldCharType="end"/>
      </w:r>
      <w:r>
        <w:t xml:space="preserve">Material zu dem IT2School-Modul B4 vorliegen habt, dann könnt ihr an der entsprechenden Stelle in den Apps einfach den </w:t>
      </w:r>
      <w:r w:rsidR="008439D2">
        <w:t>links abgebildeten</w:t>
      </w:r>
      <w:r>
        <w:t xml:space="preserve"> QR-Code scannen, um </w:t>
      </w:r>
      <w:r w:rsidR="008439D2">
        <w:t>die Daten zu übermitteln.</w:t>
      </w:r>
    </w:p>
    <w:sectPr w:rsidR="00CD4820" w:rsidSect="00502BCA">
      <w:headerReference w:type="default" r:id="rId27"/>
      <w:footerReference w:type="default" r:id="rId2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6AD00" w14:textId="77777777" w:rsidR="002500B5" w:rsidRDefault="002500B5" w:rsidP="00DD6851">
      <w:r>
        <w:separator/>
      </w:r>
    </w:p>
  </w:endnote>
  <w:endnote w:type="continuationSeparator" w:id="0">
    <w:p w14:paraId="7FFAE57E" w14:textId="77777777" w:rsidR="002500B5" w:rsidRDefault="002500B5"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Helvetica">
    <w:panose1 w:val="020B0604020202020204"/>
    <w:charset w:val="00"/>
    <w:family w:val="auto"/>
    <w:pitch w:val="variable"/>
    <w:sig w:usb0="E00002FF" w:usb1="5000785B" w:usb2="00000000" w:usb3="00000000" w:csb0="0000019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16087C4F" w:rsidR="000C02EB" w:rsidRPr="006874B5" w:rsidRDefault="00FA2071" w:rsidP="00D86507">
    <w:pPr>
      <w:pStyle w:val="Kopfzeile"/>
      <w:tabs>
        <w:tab w:val="clear" w:pos="4536"/>
        <w:tab w:val="clear" w:pos="9072"/>
        <w:tab w:val="center" w:pos="4678"/>
        <w:tab w:val="right" w:pos="8789"/>
      </w:tabs>
      <w:ind w:right="-2637"/>
      <w:rPr>
        <w:i/>
        <w:sz w:val="18"/>
      </w:rPr>
    </w:pPr>
    <w:r>
      <w:rPr>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5"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sz w:val="8"/>
      </w:rPr>
      <mc:AlternateContent>
        <mc:Choice Requires="wps">
          <w:drawing>
            <wp:anchor distT="0" distB="0" distL="114300" distR="114300" simplePos="0" relativeHeight="251653120" behindDoc="0" locked="0" layoutInCell="1" allowOverlap="1" wp14:anchorId="111EE1D1" wp14:editId="7FF62897">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5B3AC2A"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" strokecolor="#ffc000" strokeweight="3pt">
              <v:stroke joinstyle="miter"/>
            </v:line>
          </w:pict>
        </mc:Fallback>
      </mc:AlternateContent>
    </w:r>
    <w:r w:rsidR="006874B5" w:rsidRPr="00C140D3">
      <w:rPr>
        <w:sz w:val="6"/>
      </w:rPr>
      <w:t xml:space="preserve"> </w:t>
    </w:r>
    <w:r w:rsidR="006874B5" w:rsidRPr="00C140D3">
      <w:rPr>
        <w:sz w:val="18"/>
      </w:rPr>
      <w:t>Modul B</w:t>
    </w:r>
    <w:r w:rsidR="002E2714">
      <w:rPr>
        <w:sz w:val="18"/>
      </w:rPr>
      <w:t>4</w:t>
    </w:r>
    <w:r w:rsidR="006874B5">
      <w:rPr>
        <w:sz w:val="18"/>
      </w:rPr>
      <w:t xml:space="preserve"> </w:t>
    </w:r>
    <w:r w:rsidR="006874B5" w:rsidRPr="00C140D3">
      <w:rPr>
        <w:sz w:val="18"/>
      </w:rPr>
      <w:t xml:space="preserve">– </w:t>
    </w:r>
    <w:r w:rsidR="002E2714">
      <w:rPr>
        <w:sz w:val="18"/>
      </w:rPr>
      <w:t>3D-Druck</w:t>
    </w:r>
    <w:r w:rsidR="00D86507">
      <w:rPr>
        <w:sz w:val="18"/>
      </w:rPr>
      <w:tab/>
      <w:t>zuletzt aktualisiert am</w:t>
    </w:r>
    <w:del w:id="36" w:author="Schmidberger, Alessa | Wissensfabrik" w:date="2022-10-12T09:05:00Z">
      <w:r w:rsidR="00D86507" w:rsidDel="00514F24">
        <w:rPr>
          <w:sz w:val="18"/>
        </w:rPr>
        <w:delText xml:space="preserve"> </w:delText>
      </w:r>
    </w:del>
    <w:ins w:id="37" w:author="Schmidberger, Alessa | Wissensfabrik" w:date="2022-10-12T09:05:00Z">
      <w:r w:rsidR="00514F24">
        <w:rPr>
          <w:sz w:val="18"/>
        </w:rPr>
        <w:t xml:space="preserve"> 12.10.2022</w:t>
      </w:r>
    </w:ins>
    <w:del w:id="38" w:author="Schmidberger, Alessa | Wissensfabrik" w:date="2022-10-12T09:05:00Z">
      <w:r w:rsidR="00D86507" w:rsidDel="00514F24">
        <w:rPr>
          <w:sz w:val="18"/>
        </w:rPr>
        <w:fldChar w:fldCharType="begin"/>
      </w:r>
      <w:r w:rsidR="00D86507" w:rsidDel="00514F24">
        <w:rPr>
          <w:sz w:val="18"/>
        </w:rPr>
        <w:delInstrText xml:space="preserve"> TIME \@ "dd.MM.yy" </w:delInstrText>
      </w:r>
      <w:r w:rsidR="00D86507" w:rsidDel="00514F24">
        <w:rPr>
          <w:sz w:val="18"/>
        </w:rPr>
        <w:fldChar w:fldCharType="separate"/>
      </w:r>
      <w:r w:rsidR="00514F24" w:rsidDel="00514F24">
        <w:rPr>
          <w:noProof/>
          <w:sz w:val="18"/>
        </w:rPr>
        <w:delText>12.10.22</w:delText>
      </w:r>
      <w:r w:rsidR="00D86507" w:rsidDel="00514F24">
        <w:rPr>
          <w:sz w:val="18"/>
        </w:rPr>
        <w:fldChar w:fldCharType="end"/>
      </w:r>
    </w:del>
    <w:r w:rsidR="006874B5" w:rsidRPr="00C140D3">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843DAE">
      <w:rPr>
        <w:sz w:val="18"/>
      </w:rPr>
      <w:t>4</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843DAE">
      <w:rPr>
        <w:sz w:val="18"/>
      </w:rPr>
      <w:t>5</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BA85" w14:textId="77777777" w:rsidR="002500B5" w:rsidRDefault="002500B5" w:rsidP="00DD6851">
      <w:r>
        <w:separator/>
      </w:r>
    </w:p>
  </w:footnote>
  <w:footnote w:type="continuationSeparator" w:id="0">
    <w:p w14:paraId="7E0EA16F" w14:textId="77777777" w:rsidR="002500B5" w:rsidRDefault="002500B5"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4144" behindDoc="1" locked="0" layoutInCell="1" allowOverlap="1" wp14:anchorId="443927B6" wp14:editId="0EE15C96">
              <wp:simplePos x="0" y="0"/>
              <wp:positionH relativeFrom="column">
                <wp:posOffset>2557145</wp:posOffset>
              </wp:positionH>
              <wp:positionV relativeFrom="paragraph">
                <wp:posOffset>6350</wp:posOffset>
              </wp:positionV>
              <wp:extent cx="3060000" cy="340242"/>
              <wp:effectExtent l="0" t="0" r="127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rgbClr val="2F559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30582DCC" w:rsidR="001623C4" w:rsidRDefault="00F6120E" w:rsidP="001623C4">
                          <w:pPr>
                            <w:jc w:val="center"/>
                          </w:pPr>
                          <w:r>
                            <w:rPr>
                              <w:b/>
                              <w:color w:val="FFFFFF" w:themeColor="background1"/>
                              <w:sz w:val="32"/>
                            </w:rPr>
                            <w:t xml:space="preserve">Arbeitsmaterial </w:t>
                          </w:r>
                          <w:r w:rsidR="002E2714">
                            <w:rPr>
                              <w:b/>
                              <w:color w:val="FFFFFF" w:themeColor="background1"/>
                              <w:sz w:val="32"/>
                            </w:rPr>
                            <w:t>B4</w:t>
                          </w:r>
                          <w:r w:rsidR="0021225B">
                            <w:rPr>
                              <w:b/>
                              <w:color w:val="FFFFFF" w:themeColor="background1"/>
                              <w:sz w:val="32"/>
                            </w:rPr>
                            <w:t>.</w:t>
                          </w:r>
                          <w:r w:rsidR="00684C6B">
                            <w:rPr>
                              <w:b/>
                              <w:color w:val="FFFFFF" w:themeColor="background1"/>
                              <w:sz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3"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" fillcolor="#2f5597" stroked="f" strokeweight="1pt">
              <v:textbox>
                <w:txbxContent>
                  <w:p w14:paraId="35B2230E" w14:textId="30582DCC" w:rsidR="001623C4" w:rsidRDefault="00F6120E" w:rsidP="001623C4">
                    <w:pPr>
                      <w:jc w:val="center"/>
                    </w:pPr>
                    <w:r>
                      <w:rPr>
                        <w:b/>
                        <w:color w:val="FFFFFF" w:themeColor="background1"/>
                        <w:sz w:val="32"/>
                      </w:rPr>
                      <w:t xml:space="preserve">Arbeitsmaterial </w:t>
                    </w:r>
                    <w:r w:rsidR="002E2714">
                      <w:rPr>
                        <w:b/>
                        <w:color w:val="FFFFFF" w:themeColor="background1"/>
                        <w:sz w:val="32"/>
                      </w:rPr>
                      <w:t>B4</w:t>
                    </w:r>
                    <w:r w:rsidR="0021225B">
                      <w:rPr>
                        <w:b/>
                        <w:color w:val="FFFFFF" w:themeColor="background1"/>
                        <w:sz w:val="32"/>
                      </w:rPr>
                      <w:t>.</w:t>
                    </w:r>
                    <w:r w:rsidR="00684C6B">
                      <w:rPr>
                        <w:b/>
                        <w:color w:val="FFFFFF" w:themeColor="background1"/>
                        <w:sz w:val="32"/>
                      </w:rPr>
                      <w:t>6</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4"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27037A2"/>
    <w:multiLevelType w:val="multilevel"/>
    <w:tmpl w:val="EE5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D6D89"/>
    <w:multiLevelType w:val="hybridMultilevel"/>
    <w:tmpl w:val="427E4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0C1278"/>
    <w:multiLevelType w:val="multilevel"/>
    <w:tmpl w:val="71F8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BC0471"/>
    <w:multiLevelType w:val="multilevel"/>
    <w:tmpl w:val="476E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17886F12"/>
    <w:multiLevelType w:val="hybridMultilevel"/>
    <w:tmpl w:val="A53A4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8843ACD"/>
    <w:multiLevelType w:val="multilevel"/>
    <w:tmpl w:val="F192F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A7E7E"/>
    <w:multiLevelType w:val="multilevel"/>
    <w:tmpl w:val="E470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243AF0"/>
    <w:multiLevelType w:val="hybridMultilevel"/>
    <w:tmpl w:val="A392AA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DAB278A"/>
    <w:multiLevelType w:val="multilevel"/>
    <w:tmpl w:val="35DE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01822C2"/>
    <w:multiLevelType w:val="multilevel"/>
    <w:tmpl w:val="53EC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380D64"/>
    <w:multiLevelType w:val="multilevel"/>
    <w:tmpl w:val="B3A44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762A0B"/>
    <w:multiLevelType w:val="multilevel"/>
    <w:tmpl w:val="588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E2D0C"/>
    <w:multiLevelType w:val="multilevel"/>
    <w:tmpl w:val="D978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4FCE694E"/>
    <w:multiLevelType w:val="multilevel"/>
    <w:tmpl w:val="61AC7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E094ABC"/>
    <w:multiLevelType w:val="multilevel"/>
    <w:tmpl w:val="8C60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D02CB3"/>
    <w:multiLevelType w:val="multilevel"/>
    <w:tmpl w:val="28DE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D97CDB"/>
    <w:multiLevelType w:val="hybridMultilevel"/>
    <w:tmpl w:val="771015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AE2219F"/>
    <w:multiLevelType w:val="multilevel"/>
    <w:tmpl w:val="0BD8B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9531992">
    <w:abstractNumId w:val="31"/>
  </w:num>
  <w:num w:numId="2" w16cid:durableId="1146050716">
    <w:abstractNumId w:val="9"/>
  </w:num>
  <w:num w:numId="3" w16cid:durableId="1717703681">
    <w:abstractNumId w:val="9"/>
  </w:num>
  <w:num w:numId="4" w16cid:durableId="1872567188">
    <w:abstractNumId w:val="9"/>
  </w:num>
  <w:num w:numId="5" w16cid:durableId="366806309">
    <w:abstractNumId w:val="9"/>
  </w:num>
  <w:num w:numId="6" w16cid:durableId="210190209">
    <w:abstractNumId w:val="9"/>
  </w:num>
  <w:num w:numId="7" w16cid:durableId="398553986">
    <w:abstractNumId w:val="9"/>
  </w:num>
  <w:num w:numId="8" w16cid:durableId="1092046582">
    <w:abstractNumId w:val="9"/>
  </w:num>
  <w:num w:numId="9" w16cid:durableId="1270891174">
    <w:abstractNumId w:val="9"/>
  </w:num>
  <w:num w:numId="10" w16cid:durableId="1112087817">
    <w:abstractNumId w:val="9"/>
  </w:num>
  <w:num w:numId="11" w16cid:durableId="2043509812">
    <w:abstractNumId w:val="9"/>
  </w:num>
  <w:num w:numId="12" w16cid:durableId="283737675">
    <w:abstractNumId w:val="11"/>
  </w:num>
  <w:num w:numId="13" w16cid:durableId="1194807627">
    <w:abstractNumId w:val="7"/>
  </w:num>
  <w:num w:numId="14" w16cid:durableId="152725323">
    <w:abstractNumId w:val="25"/>
  </w:num>
  <w:num w:numId="15" w16cid:durableId="1776486253">
    <w:abstractNumId w:val="30"/>
  </w:num>
  <w:num w:numId="16" w16cid:durableId="1182816209">
    <w:abstractNumId w:val="22"/>
  </w:num>
  <w:num w:numId="17" w16cid:durableId="772868356">
    <w:abstractNumId w:val="16"/>
  </w:num>
  <w:num w:numId="18" w16cid:durableId="1123501948">
    <w:abstractNumId w:val="32"/>
  </w:num>
  <w:num w:numId="19" w16cid:durableId="258947359">
    <w:abstractNumId w:val="0"/>
  </w:num>
  <w:num w:numId="20" w16cid:durableId="8214952">
    <w:abstractNumId w:val="9"/>
  </w:num>
  <w:num w:numId="21" w16cid:durableId="1145202170">
    <w:abstractNumId w:val="9"/>
  </w:num>
  <w:num w:numId="22" w16cid:durableId="1260917917">
    <w:abstractNumId w:val="24"/>
  </w:num>
  <w:num w:numId="23" w16cid:durableId="1287545736">
    <w:abstractNumId w:val="17"/>
  </w:num>
  <w:num w:numId="24" w16cid:durableId="1997756975">
    <w:abstractNumId w:val="4"/>
  </w:num>
  <w:num w:numId="25" w16cid:durableId="560872595">
    <w:abstractNumId w:val="5"/>
  </w:num>
  <w:num w:numId="26" w16cid:durableId="283971941">
    <w:abstractNumId w:val="14"/>
  </w:num>
  <w:num w:numId="27" w16cid:durableId="1181238698">
    <w:abstractNumId w:val="6"/>
  </w:num>
  <w:num w:numId="28" w16cid:durableId="1398698883">
    <w:abstractNumId w:val="18"/>
  </w:num>
  <w:num w:numId="29" w16cid:durableId="1685084416">
    <w:abstractNumId w:val="13"/>
  </w:num>
  <w:num w:numId="30" w16cid:durableId="1489638575">
    <w:abstractNumId w:val="15"/>
  </w:num>
  <w:num w:numId="31" w16cid:durableId="631249686">
    <w:abstractNumId w:val="12"/>
  </w:num>
  <w:num w:numId="32" w16cid:durableId="768040386">
    <w:abstractNumId w:val="20"/>
  </w:num>
  <w:num w:numId="33" w16cid:durableId="1106578131">
    <w:abstractNumId w:val="26"/>
  </w:num>
  <w:num w:numId="34" w16cid:durableId="89930200">
    <w:abstractNumId w:val="1"/>
  </w:num>
  <w:num w:numId="35" w16cid:durableId="1121657036">
    <w:abstractNumId w:val="19"/>
  </w:num>
  <w:num w:numId="36" w16cid:durableId="184759037">
    <w:abstractNumId w:val="21"/>
  </w:num>
  <w:num w:numId="37" w16cid:durableId="935600626">
    <w:abstractNumId w:val="27"/>
  </w:num>
  <w:num w:numId="38" w16cid:durableId="80837457">
    <w:abstractNumId w:val="3"/>
  </w:num>
  <w:num w:numId="39" w16cid:durableId="1894463738">
    <w:abstractNumId w:val="23"/>
  </w:num>
  <w:num w:numId="40" w16cid:durableId="1441753220">
    <w:abstractNumId w:val="29"/>
  </w:num>
  <w:num w:numId="41" w16cid:durableId="617837117">
    <w:abstractNumId w:val="10"/>
  </w:num>
  <w:num w:numId="42" w16cid:durableId="1969702447">
    <w:abstractNumId w:val="2"/>
  </w:num>
  <w:num w:numId="43" w16cid:durableId="133480245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195A"/>
    <w:rsid w:val="00001F88"/>
    <w:rsid w:val="000036FF"/>
    <w:rsid w:val="00004749"/>
    <w:rsid w:val="00005814"/>
    <w:rsid w:val="00010AE5"/>
    <w:rsid w:val="00012484"/>
    <w:rsid w:val="00021D34"/>
    <w:rsid w:val="00043DA4"/>
    <w:rsid w:val="00047122"/>
    <w:rsid w:val="000639B6"/>
    <w:rsid w:val="000644BD"/>
    <w:rsid w:val="000663D3"/>
    <w:rsid w:val="00074F3D"/>
    <w:rsid w:val="0008218F"/>
    <w:rsid w:val="00085522"/>
    <w:rsid w:val="0009229C"/>
    <w:rsid w:val="00095FA5"/>
    <w:rsid w:val="000A3C9D"/>
    <w:rsid w:val="000B32EF"/>
    <w:rsid w:val="000B6F96"/>
    <w:rsid w:val="000C02EB"/>
    <w:rsid w:val="000C1D0F"/>
    <w:rsid w:val="000C295A"/>
    <w:rsid w:val="000E7353"/>
    <w:rsid w:val="000F2723"/>
    <w:rsid w:val="001022DF"/>
    <w:rsid w:val="001147DF"/>
    <w:rsid w:val="0012478A"/>
    <w:rsid w:val="00125762"/>
    <w:rsid w:val="00137ADA"/>
    <w:rsid w:val="00151419"/>
    <w:rsid w:val="00151712"/>
    <w:rsid w:val="00151E00"/>
    <w:rsid w:val="00152FC3"/>
    <w:rsid w:val="001623C4"/>
    <w:rsid w:val="0017315C"/>
    <w:rsid w:val="00184DF8"/>
    <w:rsid w:val="00195E34"/>
    <w:rsid w:val="001B158A"/>
    <w:rsid w:val="001C4261"/>
    <w:rsid w:val="001D106E"/>
    <w:rsid w:val="001E0F89"/>
    <w:rsid w:val="001F45DE"/>
    <w:rsid w:val="00211261"/>
    <w:rsid w:val="00211D6D"/>
    <w:rsid w:val="0021225B"/>
    <w:rsid w:val="002137FA"/>
    <w:rsid w:val="00217FA4"/>
    <w:rsid w:val="002463A3"/>
    <w:rsid w:val="00247493"/>
    <w:rsid w:val="002500B5"/>
    <w:rsid w:val="00283070"/>
    <w:rsid w:val="00295717"/>
    <w:rsid w:val="002B5B0C"/>
    <w:rsid w:val="002D159A"/>
    <w:rsid w:val="002E2714"/>
    <w:rsid w:val="002E5905"/>
    <w:rsid w:val="002E6996"/>
    <w:rsid w:val="002E762D"/>
    <w:rsid w:val="002E79C9"/>
    <w:rsid w:val="002E7CA2"/>
    <w:rsid w:val="002F5F74"/>
    <w:rsid w:val="002F6E27"/>
    <w:rsid w:val="0031122A"/>
    <w:rsid w:val="00311F98"/>
    <w:rsid w:val="003247ED"/>
    <w:rsid w:val="00342B12"/>
    <w:rsid w:val="003439EA"/>
    <w:rsid w:val="00351118"/>
    <w:rsid w:val="003542AA"/>
    <w:rsid w:val="00361371"/>
    <w:rsid w:val="0037759D"/>
    <w:rsid w:val="003A323F"/>
    <w:rsid w:val="003B7EBD"/>
    <w:rsid w:val="003D555D"/>
    <w:rsid w:val="003D5914"/>
    <w:rsid w:val="003E5386"/>
    <w:rsid w:val="0042591A"/>
    <w:rsid w:val="00427284"/>
    <w:rsid w:val="004416BB"/>
    <w:rsid w:val="00453CA2"/>
    <w:rsid w:val="00454810"/>
    <w:rsid w:val="004638ED"/>
    <w:rsid w:val="004670A5"/>
    <w:rsid w:val="00467F03"/>
    <w:rsid w:val="00471990"/>
    <w:rsid w:val="00496534"/>
    <w:rsid w:val="00497C0B"/>
    <w:rsid w:val="004A7F5C"/>
    <w:rsid w:val="004B1FF3"/>
    <w:rsid w:val="004B2F22"/>
    <w:rsid w:val="004C4BD7"/>
    <w:rsid w:val="004E3561"/>
    <w:rsid w:val="004F0644"/>
    <w:rsid w:val="0050095A"/>
    <w:rsid w:val="00502BCA"/>
    <w:rsid w:val="005052ED"/>
    <w:rsid w:val="00514F24"/>
    <w:rsid w:val="0051659F"/>
    <w:rsid w:val="005214B9"/>
    <w:rsid w:val="00521632"/>
    <w:rsid w:val="00531D01"/>
    <w:rsid w:val="0053571C"/>
    <w:rsid w:val="00545940"/>
    <w:rsid w:val="005500A6"/>
    <w:rsid w:val="00551CB1"/>
    <w:rsid w:val="0055574A"/>
    <w:rsid w:val="005B2716"/>
    <w:rsid w:val="005C0A9C"/>
    <w:rsid w:val="005F3D36"/>
    <w:rsid w:val="005F67C1"/>
    <w:rsid w:val="006006CE"/>
    <w:rsid w:val="00611CF4"/>
    <w:rsid w:val="00624544"/>
    <w:rsid w:val="0062474D"/>
    <w:rsid w:val="00630405"/>
    <w:rsid w:val="00684AC3"/>
    <w:rsid w:val="00684C6B"/>
    <w:rsid w:val="006874B5"/>
    <w:rsid w:val="00694781"/>
    <w:rsid w:val="006B1729"/>
    <w:rsid w:val="006C1F0E"/>
    <w:rsid w:val="006C5B50"/>
    <w:rsid w:val="006D1438"/>
    <w:rsid w:val="006D6291"/>
    <w:rsid w:val="006F56F8"/>
    <w:rsid w:val="006F6B07"/>
    <w:rsid w:val="007003CF"/>
    <w:rsid w:val="0070274B"/>
    <w:rsid w:val="007077B2"/>
    <w:rsid w:val="007142FF"/>
    <w:rsid w:val="0071549B"/>
    <w:rsid w:val="007342D2"/>
    <w:rsid w:val="007356C6"/>
    <w:rsid w:val="007518B2"/>
    <w:rsid w:val="007640F1"/>
    <w:rsid w:val="007806AA"/>
    <w:rsid w:val="0078193C"/>
    <w:rsid w:val="007951E6"/>
    <w:rsid w:val="007C0631"/>
    <w:rsid w:val="007C5B9C"/>
    <w:rsid w:val="007F589A"/>
    <w:rsid w:val="00807942"/>
    <w:rsid w:val="008105B9"/>
    <w:rsid w:val="0081350C"/>
    <w:rsid w:val="00827D25"/>
    <w:rsid w:val="008306C3"/>
    <w:rsid w:val="008439D2"/>
    <w:rsid w:val="00843DAE"/>
    <w:rsid w:val="00846454"/>
    <w:rsid w:val="00860535"/>
    <w:rsid w:val="008717D7"/>
    <w:rsid w:val="00885228"/>
    <w:rsid w:val="008946F6"/>
    <w:rsid w:val="008B3146"/>
    <w:rsid w:val="008B6A1F"/>
    <w:rsid w:val="008C0F28"/>
    <w:rsid w:val="008C2455"/>
    <w:rsid w:val="008C262A"/>
    <w:rsid w:val="008C7068"/>
    <w:rsid w:val="008D4E72"/>
    <w:rsid w:val="008D551A"/>
    <w:rsid w:val="008E6C56"/>
    <w:rsid w:val="00902B67"/>
    <w:rsid w:val="00913664"/>
    <w:rsid w:val="0092196E"/>
    <w:rsid w:val="00933F7F"/>
    <w:rsid w:val="009408C5"/>
    <w:rsid w:val="00957C9A"/>
    <w:rsid w:val="009929BE"/>
    <w:rsid w:val="009A0C4B"/>
    <w:rsid w:val="009A3FF5"/>
    <w:rsid w:val="009A7B82"/>
    <w:rsid w:val="009B3BAC"/>
    <w:rsid w:val="009B62E0"/>
    <w:rsid w:val="009B6A36"/>
    <w:rsid w:val="009C6BDB"/>
    <w:rsid w:val="009E59F7"/>
    <w:rsid w:val="009E6885"/>
    <w:rsid w:val="009F76B6"/>
    <w:rsid w:val="00A05797"/>
    <w:rsid w:val="00A22790"/>
    <w:rsid w:val="00A24E85"/>
    <w:rsid w:val="00A30594"/>
    <w:rsid w:val="00A30AF3"/>
    <w:rsid w:val="00A45915"/>
    <w:rsid w:val="00A55669"/>
    <w:rsid w:val="00A562B0"/>
    <w:rsid w:val="00A60D3B"/>
    <w:rsid w:val="00A65E38"/>
    <w:rsid w:val="00A7624C"/>
    <w:rsid w:val="00A93D34"/>
    <w:rsid w:val="00AA0E82"/>
    <w:rsid w:val="00AA1BF6"/>
    <w:rsid w:val="00AA2DA3"/>
    <w:rsid w:val="00AA797F"/>
    <w:rsid w:val="00AB256C"/>
    <w:rsid w:val="00AE0A47"/>
    <w:rsid w:val="00AE33ED"/>
    <w:rsid w:val="00AF1502"/>
    <w:rsid w:val="00AF4520"/>
    <w:rsid w:val="00AF6BE6"/>
    <w:rsid w:val="00B14D2D"/>
    <w:rsid w:val="00B16FE0"/>
    <w:rsid w:val="00B32281"/>
    <w:rsid w:val="00B36160"/>
    <w:rsid w:val="00B4367B"/>
    <w:rsid w:val="00B6663C"/>
    <w:rsid w:val="00B67534"/>
    <w:rsid w:val="00B9342B"/>
    <w:rsid w:val="00B950B7"/>
    <w:rsid w:val="00BB53E3"/>
    <w:rsid w:val="00BC257B"/>
    <w:rsid w:val="00BC5782"/>
    <w:rsid w:val="00BD41FC"/>
    <w:rsid w:val="00BE06C7"/>
    <w:rsid w:val="00BF00E1"/>
    <w:rsid w:val="00BF0E98"/>
    <w:rsid w:val="00C046FB"/>
    <w:rsid w:val="00C108ED"/>
    <w:rsid w:val="00C164C9"/>
    <w:rsid w:val="00C31678"/>
    <w:rsid w:val="00C621A3"/>
    <w:rsid w:val="00CA0A3A"/>
    <w:rsid w:val="00CA60E2"/>
    <w:rsid w:val="00CC0E6C"/>
    <w:rsid w:val="00CC5BE7"/>
    <w:rsid w:val="00CD4820"/>
    <w:rsid w:val="00D13BAA"/>
    <w:rsid w:val="00D25D6A"/>
    <w:rsid w:val="00D3603D"/>
    <w:rsid w:val="00D416AE"/>
    <w:rsid w:val="00D4780C"/>
    <w:rsid w:val="00D52013"/>
    <w:rsid w:val="00D532BB"/>
    <w:rsid w:val="00D55842"/>
    <w:rsid w:val="00D650AC"/>
    <w:rsid w:val="00D802F7"/>
    <w:rsid w:val="00D80813"/>
    <w:rsid w:val="00D86507"/>
    <w:rsid w:val="00D87F5A"/>
    <w:rsid w:val="00DA71D6"/>
    <w:rsid w:val="00DD6851"/>
    <w:rsid w:val="00DE677A"/>
    <w:rsid w:val="00DF4340"/>
    <w:rsid w:val="00E21D04"/>
    <w:rsid w:val="00E22F62"/>
    <w:rsid w:val="00E246CE"/>
    <w:rsid w:val="00E24D25"/>
    <w:rsid w:val="00E35237"/>
    <w:rsid w:val="00E36D47"/>
    <w:rsid w:val="00E422F4"/>
    <w:rsid w:val="00E46849"/>
    <w:rsid w:val="00E5098F"/>
    <w:rsid w:val="00E5231B"/>
    <w:rsid w:val="00E55626"/>
    <w:rsid w:val="00E722EA"/>
    <w:rsid w:val="00EA0FBD"/>
    <w:rsid w:val="00EB7498"/>
    <w:rsid w:val="00EC01D1"/>
    <w:rsid w:val="00EC2D49"/>
    <w:rsid w:val="00EE1647"/>
    <w:rsid w:val="00EF204B"/>
    <w:rsid w:val="00F00D4B"/>
    <w:rsid w:val="00F22D52"/>
    <w:rsid w:val="00F24DEC"/>
    <w:rsid w:val="00F25108"/>
    <w:rsid w:val="00F26992"/>
    <w:rsid w:val="00F30D68"/>
    <w:rsid w:val="00F3539E"/>
    <w:rsid w:val="00F6120E"/>
    <w:rsid w:val="00F762B7"/>
    <w:rsid w:val="00F90343"/>
    <w:rsid w:val="00FA0B65"/>
    <w:rsid w:val="00FA12EB"/>
    <w:rsid w:val="00FA2071"/>
    <w:rsid w:val="00FA5161"/>
    <w:rsid w:val="00FB3865"/>
    <w:rsid w:val="00FE2EE0"/>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023858A"/>
  <w15:docId w15:val="{3D024284-C8F6-438C-A97C-5D13E9280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02BC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02BC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02BC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02BC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02BC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84DF8"/>
    <w:rPr>
      <w:sz w:val="16"/>
      <w:szCs w:val="16"/>
    </w:rPr>
  </w:style>
  <w:style w:type="paragraph" w:styleId="Kommentartext">
    <w:name w:val="annotation text"/>
    <w:basedOn w:val="Standard"/>
    <w:link w:val="KommentartextZchn"/>
    <w:uiPriority w:val="99"/>
    <w:semiHidden/>
    <w:unhideWhenUsed/>
    <w:rsid w:val="00184DF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4DF8"/>
    <w:rPr>
      <w:sz w:val="20"/>
      <w:szCs w:val="20"/>
    </w:rPr>
  </w:style>
  <w:style w:type="paragraph" w:styleId="Kommentarthema">
    <w:name w:val="annotation subject"/>
    <w:basedOn w:val="Kommentartext"/>
    <w:next w:val="Kommentartext"/>
    <w:link w:val="KommentarthemaZchn"/>
    <w:uiPriority w:val="99"/>
    <w:semiHidden/>
    <w:unhideWhenUsed/>
    <w:rsid w:val="00184DF8"/>
    <w:rPr>
      <w:b/>
      <w:bCs w:val="0"/>
    </w:rPr>
  </w:style>
  <w:style w:type="character" w:customStyle="1" w:styleId="KommentarthemaZchn">
    <w:name w:val="Kommentarthema Zchn"/>
    <w:basedOn w:val="KommentartextZchn"/>
    <w:link w:val="Kommentarthema"/>
    <w:uiPriority w:val="99"/>
    <w:semiHidden/>
    <w:rsid w:val="00184DF8"/>
    <w:rPr>
      <w:b/>
      <w:bCs/>
      <w:sz w:val="20"/>
      <w:szCs w:val="20"/>
    </w:rPr>
  </w:style>
  <w:style w:type="character" w:customStyle="1" w:styleId="ListenabsatzZchn">
    <w:name w:val="Listenabsatz Zchn"/>
    <w:aliases w:val="WF-Listenabsatz Zchn"/>
    <w:basedOn w:val="Absatz-Standardschriftart"/>
    <w:link w:val="Listenabsatz"/>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Standard"/>
    <w:qFormat/>
    <w:rsid w:val="005B2716"/>
    <w:rPr>
      <w:rFonts w:ascii="helvetica 65" w:hAnsi="helvetica 65"/>
      <w:sz w:val="44"/>
      <w:szCs w:val="44"/>
    </w:rPr>
  </w:style>
  <w:style w:type="paragraph" w:customStyle="1" w:styleId="WF-Beschriftung">
    <w:name w:val="WF-Beschriftung"/>
    <w:basedOn w:val="Beschriftung"/>
    <w:qFormat/>
    <w:rsid w:val="005B2716"/>
    <w:rPr>
      <w:rFonts w:ascii="helvetica 55" w:hAnsi="helvetica 55"/>
      <w:lang w:val="en-US"/>
    </w:rPr>
  </w:style>
  <w:style w:type="character" w:customStyle="1" w:styleId="watch-title">
    <w:name w:val="watch-title"/>
    <w:basedOn w:val="Absatz-Standardschriftart"/>
    <w:rsid w:val="00151419"/>
  </w:style>
  <w:style w:type="paragraph" w:styleId="StandardWeb">
    <w:name w:val="Normal (Web)"/>
    <w:basedOn w:val="Standard"/>
    <w:uiPriority w:val="99"/>
    <w:semiHidden/>
    <w:unhideWhenUsed/>
    <w:rsid w:val="00D13BAA"/>
    <w:pPr>
      <w:spacing w:before="100" w:beforeAutospacing="1" w:after="0" w:line="240" w:lineRule="auto"/>
    </w:pPr>
    <w:rPr>
      <w:rFonts w:ascii="Times New Roman" w:eastAsia="Times New Roman" w:hAnsi="Times New Roman" w:cs="Times New Roman"/>
      <w:bCs w:val="0"/>
      <w:sz w:val="24"/>
      <w:szCs w:val="24"/>
    </w:rPr>
  </w:style>
  <w:style w:type="character" w:customStyle="1" w:styleId="blacksubheader1">
    <w:name w:val="blacksubheader1"/>
    <w:basedOn w:val="Absatz-Standardschriftart"/>
    <w:rsid w:val="00D13BAA"/>
    <w:rPr>
      <w:b/>
      <w:bCs/>
      <w:color w:val="555555"/>
      <w:sz w:val="26"/>
      <w:szCs w:val="26"/>
    </w:rPr>
  </w:style>
  <w:style w:type="paragraph" w:customStyle="1" w:styleId="blacksubheader">
    <w:name w:val="blacksubheader"/>
    <w:basedOn w:val="Standard"/>
    <w:rsid w:val="00D13BAA"/>
    <w:pPr>
      <w:spacing w:before="100" w:beforeAutospacing="1" w:after="0" w:line="240" w:lineRule="auto"/>
    </w:pPr>
    <w:rPr>
      <w:rFonts w:ascii="Times New Roman" w:eastAsia="Times New Roman" w:hAnsi="Times New Roman" w:cs="Times New Roman"/>
      <w:b/>
      <w:color w:val="555555"/>
      <w:sz w:val="26"/>
      <w:szCs w:val="26"/>
    </w:rPr>
  </w:style>
  <w:style w:type="character" w:customStyle="1" w:styleId="blackheader1">
    <w:name w:val="blackheader1"/>
    <w:basedOn w:val="Absatz-Standardschriftart"/>
    <w:rsid w:val="00D13BAA"/>
    <w:rPr>
      <w:b/>
      <w:bCs/>
      <w:color w:val="000000"/>
      <w:sz w:val="36"/>
      <w:szCs w:val="36"/>
    </w:rPr>
  </w:style>
  <w:style w:type="character" w:styleId="BesuchterLink">
    <w:name w:val="FollowedHyperlink"/>
    <w:basedOn w:val="Absatz-Standardschriftart"/>
    <w:uiPriority w:val="99"/>
    <w:semiHidden/>
    <w:unhideWhenUsed/>
    <w:rsid w:val="00A30AF3"/>
    <w:rPr>
      <w:color w:val="954F72" w:themeColor="followedHyperlink"/>
      <w:u w:val="single"/>
    </w:rPr>
  </w:style>
  <w:style w:type="character" w:styleId="NichtaufgelsteErwhnung">
    <w:name w:val="Unresolved Mention"/>
    <w:basedOn w:val="Absatz-Standardschriftart"/>
    <w:uiPriority w:val="99"/>
    <w:semiHidden/>
    <w:unhideWhenUsed/>
    <w:rsid w:val="003E5386"/>
    <w:rPr>
      <w:color w:val="605E5C"/>
      <w:shd w:val="clear" w:color="auto" w:fill="E1DFDD"/>
    </w:rPr>
  </w:style>
  <w:style w:type="character" w:styleId="HTMLZitat">
    <w:name w:val="HTML Cite"/>
    <w:basedOn w:val="Absatz-Standardschriftart"/>
    <w:uiPriority w:val="99"/>
    <w:semiHidden/>
    <w:unhideWhenUsed/>
    <w:rsid w:val="005500A6"/>
    <w:rPr>
      <w:i/>
      <w:iCs/>
    </w:rPr>
  </w:style>
  <w:style w:type="paragraph" w:styleId="berarbeitung">
    <w:name w:val="Revision"/>
    <w:hidden/>
    <w:uiPriority w:val="99"/>
    <w:semiHidden/>
    <w:rsid w:val="00514F2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1316">
      <w:bodyDiv w:val="1"/>
      <w:marLeft w:val="480"/>
      <w:marRight w:val="480"/>
      <w:marTop w:val="0"/>
      <w:marBottom w:val="0"/>
      <w:divBdr>
        <w:top w:val="none" w:sz="0" w:space="0" w:color="auto"/>
        <w:left w:val="none" w:sz="0" w:space="0" w:color="auto"/>
        <w:bottom w:val="none" w:sz="0" w:space="0" w:color="auto"/>
        <w:right w:val="none" w:sz="0" w:space="0" w:color="auto"/>
      </w:divBdr>
    </w:div>
    <w:div w:id="253712615">
      <w:bodyDiv w:val="1"/>
      <w:marLeft w:val="480"/>
      <w:marRight w:val="480"/>
      <w:marTop w:val="0"/>
      <w:marBottom w:val="0"/>
      <w:divBdr>
        <w:top w:val="none" w:sz="0" w:space="0" w:color="auto"/>
        <w:left w:val="none" w:sz="0" w:space="0" w:color="auto"/>
        <w:bottom w:val="none" w:sz="0" w:space="0" w:color="auto"/>
        <w:right w:val="none" w:sz="0" w:space="0" w:color="auto"/>
      </w:divBdr>
    </w:div>
    <w:div w:id="315915035">
      <w:bodyDiv w:val="1"/>
      <w:marLeft w:val="0"/>
      <w:marRight w:val="0"/>
      <w:marTop w:val="0"/>
      <w:marBottom w:val="0"/>
      <w:divBdr>
        <w:top w:val="none" w:sz="0" w:space="0" w:color="auto"/>
        <w:left w:val="none" w:sz="0" w:space="0" w:color="auto"/>
        <w:bottom w:val="none" w:sz="0" w:space="0" w:color="auto"/>
        <w:right w:val="none" w:sz="0" w:space="0" w:color="auto"/>
      </w:divBdr>
      <w:divsChild>
        <w:div w:id="276907710">
          <w:marLeft w:val="0"/>
          <w:marRight w:val="0"/>
          <w:marTop w:val="0"/>
          <w:marBottom w:val="0"/>
          <w:divBdr>
            <w:top w:val="none" w:sz="0" w:space="0" w:color="auto"/>
            <w:left w:val="none" w:sz="0" w:space="0" w:color="auto"/>
            <w:bottom w:val="none" w:sz="0" w:space="0" w:color="auto"/>
            <w:right w:val="none" w:sz="0" w:space="0" w:color="auto"/>
          </w:divBdr>
          <w:divsChild>
            <w:div w:id="960303065">
              <w:marLeft w:val="0"/>
              <w:marRight w:val="0"/>
              <w:marTop w:val="0"/>
              <w:marBottom w:val="0"/>
              <w:divBdr>
                <w:top w:val="none" w:sz="0" w:space="0" w:color="auto"/>
                <w:left w:val="none" w:sz="0" w:space="0" w:color="auto"/>
                <w:bottom w:val="none" w:sz="0" w:space="0" w:color="auto"/>
                <w:right w:val="none" w:sz="0" w:space="0" w:color="auto"/>
              </w:divBdr>
              <w:divsChild>
                <w:div w:id="20190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60126">
      <w:bodyDiv w:val="1"/>
      <w:marLeft w:val="480"/>
      <w:marRight w:val="480"/>
      <w:marTop w:val="0"/>
      <w:marBottom w:val="0"/>
      <w:divBdr>
        <w:top w:val="none" w:sz="0" w:space="0" w:color="auto"/>
        <w:left w:val="none" w:sz="0" w:space="0" w:color="auto"/>
        <w:bottom w:val="none" w:sz="0" w:space="0" w:color="auto"/>
        <w:right w:val="none" w:sz="0" w:space="0" w:color="auto"/>
      </w:divBdr>
    </w:div>
    <w:div w:id="420831096">
      <w:bodyDiv w:val="1"/>
      <w:marLeft w:val="0"/>
      <w:marRight w:val="0"/>
      <w:marTop w:val="0"/>
      <w:marBottom w:val="0"/>
      <w:divBdr>
        <w:top w:val="none" w:sz="0" w:space="0" w:color="auto"/>
        <w:left w:val="none" w:sz="0" w:space="0" w:color="auto"/>
        <w:bottom w:val="none" w:sz="0" w:space="0" w:color="auto"/>
        <w:right w:val="none" w:sz="0" w:space="0" w:color="auto"/>
      </w:divBdr>
      <w:divsChild>
        <w:div w:id="1360276837">
          <w:marLeft w:val="0"/>
          <w:marRight w:val="0"/>
          <w:marTop w:val="0"/>
          <w:marBottom w:val="0"/>
          <w:divBdr>
            <w:top w:val="none" w:sz="0" w:space="0" w:color="auto"/>
            <w:left w:val="none" w:sz="0" w:space="0" w:color="auto"/>
            <w:bottom w:val="none" w:sz="0" w:space="0" w:color="auto"/>
            <w:right w:val="none" w:sz="0" w:space="0" w:color="auto"/>
          </w:divBdr>
          <w:divsChild>
            <w:div w:id="699089523">
              <w:marLeft w:val="0"/>
              <w:marRight w:val="0"/>
              <w:marTop w:val="0"/>
              <w:marBottom w:val="0"/>
              <w:divBdr>
                <w:top w:val="none" w:sz="0" w:space="0" w:color="auto"/>
                <w:left w:val="none" w:sz="0" w:space="0" w:color="auto"/>
                <w:bottom w:val="none" w:sz="0" w:space="0" w:color="auto"/>
                <w:right w:val="none" w:sz="0" w:space="0" w:color="auto"/>
              </w:divBdr>
              <w:divsChild>
                <w:div w:id="2573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72692">
      <w:bodyDiv w:val="1"/>
      <w:marLeft w:val="480"/>
      <w:marRight w:val="480"/>
      <w:marTop w:val="0"/>
      <w:marBottom w:val="0"/>
      <w:divBdr>
        <w:top w:val="none" w:sz="0" w:space="0" w:color="auto"/>
        <w:left w:val="none" w:sz="0" w:space="0" w:color="auto"/>
        <w:bottom w:val="none" w:sz="0" w:space="0" w:color="auto"/>
        <w:right w:val="none" w:sz="0" w:space="0" w:color="auto"/>
      </w:divBdr>
    </w:div>
    <w:div w:id="717318974">
      <w:bodyDiv w:val="1"/>
      <w:marLeft w:val="0"/>
      <w:marRight w:val="0"/>
      <w:marTop w:val="0"/>
      <w:marBottom w:val="0"/>
      <w:divBdr>
        <w:top w:val="none" w:sz="0" w:space="0" w:color="auto"/>
        <w:left w:val="none" w:sz="0" w:space="0" w:color="auto"/>
        <w:bottom w:val="none" w:sz="0" w:space="0" w:color="auto"/>
        <w:right w:val="none" w:sz="0" w:space="0" w:color="auto"/>
      </w:divBdr>
    </w:div>
    <w:div w:id="723140981">
      <w:bodyDiv w:val="1"/>
      <w:marLeft w:val="0"/>
      <w:marRight w:val="0"/>
      <w:marTop w:val="0"/>
      <w:marBottom w:val="0"/>
      <w:divBdr>
        <w:top w:val="none" w:sz="0" w:space="0" w:color="auto"/>
        <w:left w:val="none" w:sz="0" w:space="0" w:color="auto"/>
        <w:bottom w:val="none" w:sz="0" w:space="0" w:color="auto"/>
        <w:right w:val="none" w:sz="0" w:space="0" w:color="auto"/>
      </w:divBdr>
    </w:div>
    <w:div w:id="1121922746">
      <w:bodyDiv w:val="1"/>
      <w:marLeft w:val="0"/>
      <w:marRight w:val="0"/>
      <w:marTop w:val="0"/>
      <w:marBottom w:val="0"/>
      <w:divBdr>
        <w:top w:val="none" w:sz="0" w:space="0" w:color="auto"/>
        <w:left w:val="none" w:sz="0" w:space="0" w:color="auto"/>
        <w:bottom w:val="none" w:sz="0" w:space="0" w:color="auto"/>
        <w:right w:val="none" w:sz="0" w:space="0" w:color="auto"/>
      </w:divBdr>
      <w:divsChild>
        <w:div w:id="901253709">
          <w:marLeft w:val="0"/>
          <w:marRight w:val="0"/>
          <w:marTop w:val="0"/>
          <w:marBottom w:val="0"/>
          <w:divBdr>
            <w:top w:val="none" w:sz="0" w:space="0" w:color="auto"/>
            <w:left w:val="none" w:sz="0" w:space="0" w:color="auto"/>
            <w:bottom w:val="none" w:sz="0" w:space="0" w:color="auto"/>
            <w:right w:val="none" w:sz="0" w:space="0" w:color="auto"/>
          </w:divBdr>
        </w:div>
      </w:divsChild>
    </w:div>
    <w:div w:id="1140272416">
      <w:bodyDiv w:val="1"/>
      <w:marLeft w:val="0"/>
      <w:marRight w:val="0"/>
      <w:marTop w:val="0"/>
      <w:marBottom w:val="0"/>
      <w:divBdr>
        <w:top w:val="none" w:sz="0" w:space="0" w:color="auto"/>
        <w:left w:val="none" w:sz="0" w:space="0" w:color="auto"/>
        <w:bottom w:val="none" w:sz="0" w:space="0" w:color="auto"/>
        <w:right w:val="none" w:sz="0" w:space="0" w:color="auto"/>
      </w:divBdr>
      <w:divsChild>
        <w:div w:id="1226184410">
          <w:marLeft w:val="0"/>
          <w:marRight w:val="0"/>
          <w:marTop w:val="0"/>
          <w:marBottom w:val="0"/>
          <w:divBdr>
            <w:top w:val="none" w:sz="0" w:space="0" w:color="auto"/>
            <w:left w:val="none" w:sz="0" w:space="0" w:color="auto"/>
            <w:bottom w:val="none" w:sz="0" w:space="0" w:color="auto"/>
            <w:right w:val="none" w:sz="0" w:space="0" w:color="auto"/>
          </w:divBdr>
        </w:div>
      </w:divsChild>
    </w:div>
    <w:div w:id="1243299709">
      <w:bodyDiv w:val="1"/>
      <w:marLeft w:val="0"/>
      <w:marRight w:val="0"/>
      <w:marTop w:val="0"/>
      <w:marBottom w:val="0"/>
      <w:divBdr>
        <w:top w:val="none" w:sz="0" w:space="0" w:color="auto"/>
        <w:left w:val="none" w:sz="0" w:space="0" w:color="auto"/>
        <w:bottom w:val="none" w:sz="0" w:space="0" w:color="auto"/>
        <w:right w:val="none" w:sz="0" w:space="0" w:color="auto"/>
      </w:divBdr>
    </w:div>
    <w:div w:id="1341929734">
      <w:bodyDiv w:val="1"/>
      <w:marLeft w:val="0"/>
      <w:marRight w:val="0"/>
      <w:marTop w:val="0"/>
      <w:marBottom w:val="0"/>
      <w:divBdr>
        <w:top w:val="none" w:sz="0" w:space="0" w:color="auto"/>
        <w:left w:val="none" w:sz="0" w:space="0" w:color="auto"/>
        <w:bottom w:val="none" w:sz="0" w:space="0" w:color="auto"/>
        <w:right w:val="none" w:sz="0" w:space="0" w:color="auto"/>
      </w:divBdr>
    </w:div>
    <w:div w:id="1472820871">
      <w:bodyDiv w:val="1"/>
      <w:marLeft w:val="480"/>
      <w:marRight w:val="480"/>
      <w:marTop w:val="0"/>
      <w:marBottom w:val="0"/>
      <w:divBdr>
        <w:top w:val="none" w:sz="0" w:space="0" w:color="auto"/>
        <w:left w:val="none" w:sz="0" w:space="0" w:color="auto"/>
        <w:bottom w:val="none" w:sz="0" w:space="0" w:color="auto"/>
        <w:right w:val="none" w:sz="0" w:space="0" w:color="auto"/>
      </w:divBdr>
    </w:div>
    <w:div w:id="1634823802">
      <w:bodyDiv w:val="1"/>
      <w:marLeft w:val="0"/>
      <w:marRight w:val="0"/>
      <w:marTop w:val="0"/>
      <w:marBottom w:val="0"/>
      <w:divBdr>
        <w:top w:val="none" w:sz="0" w:space="0" w:color="auto"/>
        <w:left w:val="none" w:sz="0" w:space="0" w:color="auto"/>
        <w:bottom w:val="none" w:sz="0" w:space="0" w:color="auto"/>
        <w:right w:val="none" w:sz="0" w:space="0" w:color="auto"/>
      </w:divBdr>
      <w:divsChild>
        <w:div w:id="1190996524">
          <w:marLeft w:val="0"/>
          <w:marRight w:val="0"/>
          <w:marTop w:val="0"/>
          <w:marBottom w:val="0"/>
          <w:divBdr>
            <w:top w:val="none" w:sz="0" w:space="0" w:color="auto"/>
            <w:left w:val="none" w:sz="0" w:space="0" w:color="auto"/>
            <w:bottom w:val="none" w:sz="0" w:space="0" w:color="auto"/>
            <w:right w:val="none" w:sz="0" w:space="0" w:color="auto"/>
          </w:divBdr>
        </w:div>
      </w:divsChild>
    </w:div>
    <w:div w:id="1744376036">
      <w:bodyDiv w:val="1"/>
      <w:marLeft w:val="480"/>
      <w:marRight w:val="480"/>
      <w:marTop w:val="0"/>
      <w:marBottom w:val="0"/>
      <w:divBdr>
        <w:top w:val="none" w:sz="0" w:space="0" w:color="auto"/>
        <w:left w:val="none" w:sz="0" w:space="0" w:color="auto"/>
        <w:bottom w:val="none" w:sz="0" w:space="0" w:color="auto"/>
        <w:right w:val="none" w:sz="0" w:space="0" w:color="auto"/>
      </w:divBdr>
    </w:div>
    <w:div w:id="1827822799">
      <w:bodyDiv w:val="1"/>
      <w:marLeft w:val="480"/>
      <w:marRight w:val="480"/>
      <w:marTop w:val="0"/>
      <w:marBottom w:val="0"/>
      <w:divBdr>
        <w:top w:val="none" w:sz="0" w:space="0" w:color="auto"/>
        <w:left w:val="none" w:sz="0" w:space="0" w:color="auto"/>
        <w:bottom w:val="none" w:sz="0" w:space="0" w:color="auto"/>
        <w:right w:val="none" w:sz="0" w:space="0" w:color="auto"/>
      </w:divBdr>
    </w:div>
    <w:div w:id="1842506141">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480"/>
      <w:marRight w:val="480"/>
      <w:marTop w:val="0"/>
      <w:marBottom w:val="0"/>
      <w:divBdr>
        <w:top w:val="none" w:sz="0" w:space="0" w:color="auto"/>
        <w:left w:val="none" w:sz="0" w:space="0" w:color="auto"/>
        <w:bottom w:val="none" w:sz="0" w:space="0" w:color="auto"/>
        <w:right w:val="none" w:sz="0" w:space="0" w:color="auto"/>
      </w:divBdr>
    </w:div>
    <w:div w:id="1976712175">
      <w:bodyDiv w:val="1"/>
      <w:marLeft w:val="480"/>
      <w:marRight w:val="480"/>
      <w:marTop w:val="0"/>
      <w:marBottom w:val="0"/>
      <w:divBdr>
        <w:top w:val="none" w:sz="0" w:space="0" w:color="auto"/>
        <w:left w:val="none" w:sz="0" w:space="0" w:color="auto"/>
        <w:bottom w:val="none" w:sz="0" w:space="0" w:color="auto"/>
        <w:right w:val="none" w:sz="0" w:space="0" w:color="auto"/>
      </w:divBdr>
    </w:div>
    <w:div w:id="2041393192">
      <w:bodyDiv w:val="1"/>
      <w:marLeft w:val="0"/>
      <w:marRight w:val="0"/>
      <w:marTop w:val="0"/>
      <w:marBottom w:val="0"/>
      <w:divBdr>
        <w:top w:val="none" w:sz="0" w:space="0" w:color="auto"/>
        <w:left w:val="none" w:sz="0" w:space="0" w:color="auto"/>
        <w:bottom w:val="none" w:sz="0" w:space="0" w:color="auto"/>
        <w:right w:val="none" w:sz="0" w:space="0" w:color="auto"/>
      </w:divBdr>
      <w:divsChild>
        <w:div w:id="1777753024">
          <w:marLeft w:val="0"/>
          <w:marRight w:val="0"/>
          <w:marTop w:val="0"/>
          <w:marBottom w:val="0"/>
          <w:divBdr>
            <w:top w:val="none" w:sz="0" w:space="0" w:color="auto"/>
            <w:left w:val="none" w:sz="0" w:space="0" w:color="auto"/>
            <w:bottom w:val="none" w:sz="0" w:space="0" w:color="auto"/>
            <w:right w:val="none" w:sz="0" w:space="0" w:color="auto"/>
          </w:divBdr>
          <w:divsChild>
            <w:div w:id="2037920457">
              <w:marLeft w:val="0"/>
              <w:marRight w:val="0"/>
              <w:marTop w:val="0"/>
              <w:marBottom w:val="0"/>
              <w:divBdr>
                <w:top w:val="none" w:sz="0" w:space="0" w:color="auto"/>
                <w:left w:val="none" w:sz="0" w:space="0" w:color="auto"/>
                <w:bottom w:val="none" w:sz="0" w:space="0" w:color="auto"/>
                <w:right w:val="none" w:sz="0" w:space="0" w:color="auto"/>
              </w:divBdr>
              <w:divsChild>
                <w:div w:id="4312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11604">
      <w:bodyDiv w:val="1"/>
      <w:marLeft w:val="480"/>
      <w:marRight w:val="48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play.google.com/store/apps/details?id=com.vtcreator.android360&amp;hl=d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watch?v=Amkanbnz5iw"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holobuilder.co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header" Target="header1.xml"/><Relationship Id="rId30" Type="http://schemas.microsoft.com/office/2011/relationships/people" Target="people.xm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AAA67-ED45-4A3C-A9D5-129CA96E3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983</Words>
  <Characters>6198</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 Schaumburg</dc:creator>
  <cp:keywords/>
  <dc:description/>
  <cp:lastModifiedBy>Schmidberger, Alessa | Wissensfabrik</cp:lastModifiedBy>
  <cp:revision>40</cp:revision>
  <cp:lastPrinted>2016-11-24T11:00:00Z</cp:lastPrinted>
  <dcterms:created xsi:type="dcterms:W3CDTF">2019-02-01T10:48:00Z</dcterms:created>
  <dcterms:modified xsi:type="dcterms:W3CDTF">2022-10-12T07:06:00Z</dcterms:modified>
</cp:coreProperties>
</file>