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47C56" w14:textId="7E9A78F0" w:rsidR="008D3729" w:rsidRPr="00891E51" w:rsidRDefault="00E42E10" w:rsidP="005B2716">
      <w:pPr>
        <w:pStyle w:val="WF-Arbeitsblatt"/>
        <w:rPr>
          <w:sz w:val="42"/>
          <w:szCs w:val="42"/>
        </w:rPr>
      </w:pPr>
      <w:r w:rsidRPr="00BD4C49">
        <w:rPr>
          <w:rFonts w:ascii="Times New Roman" w:eastAsia="Times New Roman" w:hAnsi="Times New Roman" w:cs="Times New Roman"/>
          <w:bCs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43F45A9" wp14:editId="7902D522">
            <wp:simplePos x="0" y="0"/>
            <wp:positionH relativeFrom="margin">
              <wp:posOffset>3665220</wp:posOffset>
            </wp:positionH>
            <wp:positionV relativeFrom="margin">
              <wp:posOffset>1270</wp:posOffset>
            </wp:positionV>
            <wp:extent cx="1812290" cy="2855595"/>
            <wp:effectExtent l="11747" t="13653" r="15558" b="15557"/>
            <wp:wrapSquare wrapText="bothSides"/>
            <wp:docPr id="6" name="Grafik 6" descr="Ein Bild, das Text, Strich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, Strichzeichnung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" t="2787" r="9237" b="7973"/>
                    <a:stretch/>
                  </pic:blipFill>
                  <pic:spPr bwMode="auto">
                    <a:xfrm rot="5400000">
                      <a:off x="0" y="0"/>
                      <a:ext cx="1812290" cy="28555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E51" w:rsidRPr="00891E51">
        <w:rPr>
          <w:sz w:val="42"/>
          <w:szCs w:val="42"/>
        </w:rPr>
        <w:t>Aufbau und Funktionsweise von 3D-Druckern</w:t>
      </w:r>
    </w:p>
    <w:p w14:paraId="60EF130F" w14:textId="60177C95" w:rsidR="00F1526C" w:rsidRDefault="000F6A58" w:rsidP="00891E51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Was ist 3D-Druck und was kann man damit machen</w:t>
      </w:r>
    </w:p>
    <w:p w14:paraId="4D866B95" w14:textId="2CEDF279" w:rsidR="00F1526C" w:rsidRDefault="00C75B3E" w:rsidP="004154FF">
      <w:pPr>
        <w:spacing w:line="276" w:lineRule="auto"/>
        <w:jc w:val="both"/>
        <w:rPr>
          <w:szCs w:val="21"/>
        </w:rPr>
        <w:pPrChange w:id="0" w:author="Schmidberger, Alessa | Wissensfabrik" w:date="2022-10-12T09:10:00Z">
          <w:pPr>
            <w:spacing w:line="276" w:lineRule="auto"/>
          </w:pPr>
        </w:pPrChange>
      </w:pPr>
      <w:r w:rsidRPr="00C75B3E">
        <w:rPr>
          <w:szCs w:val="21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D59B384" wp14:editId="273920BD">
                <wp:simplePos x="0" y="0"/>
                <wp:positionH relativeFrom="column">
                  <wp:posOffset>4647565</wp:posOffset>
                </wp:positionH>
                <wp:positionV relativeFrom="paragraph">
                  <wp:posOffset>320675</wp:posOffset>
                </wp:positionV>
                <wp:extent cx="3065780" cy="347980"/>
                <wp:effectExtent l="6350" t="0" r="7620" b="7620"/>
                <wp:wrapSquare wrapText="bothSides"/>
                <wp:docPr id="2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06578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9041F" w14:textId="57C4F76E" w:rsidR="00C75B3E" w:rsidRPr="00C75B3E" w:rsidRDefault="00C75B3E">
                            <w:pPr>
                              <w:rPr>
                                <w:color w:val="BFBFBF" w:themeColor="background1" w:themeShade="BF"/>
                                <w:sz w:val="16"/>
                                <w:szCs w:val="16"/>
                              </w:rPr>
                            </w:pPr>
                            <w:r w:rsidRPr="00C75B3E">
                              <w:rPr>
                                <w:color w:val="BFBFBF" w:themeColor="background1" w:themeShade="BF"/>
                                <w:sz w:val="16"/>
                                <w:szCs w:val="16"/>
                              </w:rPr>
                              <w:t>https://www.shapeways.com/blog/wp-content/uploads/2013/02/us3dprintingpatent5121329-figure-1.png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9B384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365.95pt;margin-top:25.25pt;width:241.4pt;height:27.4pt;rotation:-90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" stroked="f">
                <v:textbox>
                  <w:txbxContent>
                    <w:p w14:paraId="4729041F" w14:textId="57C4F76E" w:rsidR="00C75B3E" w:rsidRPr="00C75B3E" w:rsidRDefault="00C75B3E">
                      <w:pPr>
                        <w:rPr>
                          <w:color w:val="BFBFBF" w:themeColor="background1" w:themeShade="BF"/>
                          <w:sz w:val="16"/>
                          <w:szCs w:val="16"/>
                        </w:rPr>
                      </w:pPr>
                      <w:r w:rsidRPr="00C75B3E">
                        <w:rPr>
                          <w:color w:val="BFBFBF" w:themeColor="background1" w:themeShade="BF"/>
                          <w:sz w:val="16"/>
                          <w:szCs w:val="16"/>
                        </w:rPr>
                        <w:t>https://www.shapeways.com/blog/wp-content/uploads/2013/02/us3dprintingpatent5121329-figure-1.png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Cs w:val="21"/>
        </w:rPr>
        <w:t>Mit dem Begriff</w:t>
      </w:r>
      <w:r w:rsidR="00F1526C">
        <w:rPr>
          <w:szCs w:val="21"/>
        </w:rPr>
        <w:t xml:space="preserve"> </w:t>
      </w:r>
      <w:r>
        <w:rPr>
          <w:szCs w:val="21"/>
        </w:rPr>
        <w:t>„</w:t>
      </w:r>
      <w:r w:rsidR="00F1526C">
        <w:rPr>
          <w:szCs w:val="21"/>
        </w:rPr>
        <w:t>3D-Druck</w:t>
      </w:r>
      <w:r>
        <w:rPr>
          <w:szCs w:val="21"/>
        </w:rPr>
        <w:t>en“</w:t>
      </w:r>
      <w:r w:rsidR="00F1526C">
        <w:rPr>
          <w:szCs w:val="21"/>
        </w:rPr>
        <w:t xml:space="preserve"> bezeichnet man Fertigungsverfahren von dreidimensionalen Werkstücken, die durch das schichtweise Auftragen von Material entstehen. </w:t>
      </w:r>
    </w:p>
    <w:p w14:paraId="153F45C9" w14:textId="12019748" w:rsidR="008F339E" w:rsidRDefault="00F1526C" w:rsidP="004154FF">
      <w:pPr>
        <w:spacing w:line="276" w:lineRule="auto"/>
        <w:jc w:val="both"/>
        <w:rPr>
          <w:szCs w:val="21"/>
        </w:rPr>
        <w:pPrChange w:id="1" w:author="Schmidberger, Alessa | Wissensfabrik" w:date="2022-10-12T09:10:00Z">
          <w:pPr>
            <w:spacing w:line="276" w:lineRule="auto"/>
          </w:pPr>
        </w:pPrChange>
      </w:pPr>
      <w:r>
        <w:rPr>
          <w:szCs w:val="21"/>
        </w:rPr>
        <w:t>Auch wenn diese Technologie erst jetzt Einzug in die Klassenzimmer findet, sind die Grundlagen und Patente bereits über 50 Jaher alt. In der rechten Abbildung ist ein</w:t>
      </w:r>
      <w:r w:rsidR="00C75B3E">
        <w:rPr>
          <w:szCs w:val="21"/>
        </w:rPr>
        <w:t xml:space="preserve"> Ausschnitt aus einem</w:t>
      </w:r>
      <w:r>
        <w:rPr>
          <w:szCs w:val="21"/>
        </w:rPr>
        <w:t xml:space="preserve"> Patent aus dem Jahr </w:t>
      </w:r>
      <w:r w:rsidR="00C75B3E">
        <w:rPr>
          <w:szCs w:val="21"/>
        </w:rPr>
        <w:t>1992 dargestellt. Es wird eine Maschine beschrieben, die mit Hilfe eines Computers eine</w:t>
      </w:r>
      <w:r w:rsidR="00DB20B1">
        <w:rPr>
          <w:szCs w:val="21"/>
        </w:rPr>
        <w:t>n</w:t>
      </w:r>
      <w:r w:rsidR="00C75B3E">
        <w:rPr>
          <w:szCs w:val="21"/>
        </w:rPr>
        <w:t xml:space="preserve"> Druckkopf über einem Druckbett bewegt und geschmolzenen Kunststoff Schicht für Schicht aufträgt. Erst als im Jahr 2009 dieses Patent abgelaufen ist, wurde der Weg für die heutigen </w:t>
      </w:r>
      <w:r w:rsidR="00DB20B1">
        <w:rPr>
          <w:szCs w:val="21"/>
        </w:rPr>
        <w:t>Hobby 3D-Drucker geebnet.</w:t>
      </w:r>
    </w:p>
    <w:p w14:paraId="675350DC" w14:textId="3451A79C" w:rsidR="00E62B7D" w:rsidRPr="00E62B7D" w:rsidRDefault="00C75B3E" w:rsidP="004154FF">
      <w:pPr>
        <w:spacing w:line="276" w:lineRule="auto"/>
        <w:jc w:val="both"/>
        <w:rPr>
          <w:szCs w:val="21"/>
        </w:rPr>
        <w:pPrChange w:id="2" w:author="Schmidberger, Alessa | Wissensfabrik" w:date="2022-10-12T09:10:00Z">
          <w:pPr>
            <w:spacing w:line="276" w:lineRule="auto"/>
          </w:pPr>
        </w:pPrChange>
      </w:pPr>
      <w:r>
        <w:rPr>
          <w:szCs w:val="21"/>
        </w:rPr>
        <w:t>Während in den 1980er ein 3D-Drucker noch über 300.000$ gekostet hat, sind heutige Einsteiger Modelle bereits für unter 200€ verfügbar.</w:t>
      </w:r>
    </w:p>
    <w:p w14:paraId="3A9FA692" w14:textId="510CD339" w:rsidR="00BD4C49" w:rsidRDefault="00BD4C49" w:rsidP="004154FF">
      <w:pPr>
        <w:spacing w:line="276" w:lineRule="auto"/>
        <w:jc w:val="both"/>
        <w:rPr>
          <w:sz w:val="28"/>
          <w:szCs w:val="28"/>
        </w:rPr>
        <w:pPrChange w:id="3" w:author="Schmidberger, Alessa | Wissensfabrik" w:date="2022-10-12T09:10:00Z">
          <w:pPr>
            <w:spacing w:line="276" w:lineRule="auto"/>
          </w:pPr>
        </w:pPrChange>
      </w:pPr>
      <w:r>
        <w:rPr>
          <w:sz w:val="28"/>
          <w:szCs w:val="28"/>
        </w:rPr>
        <w:t xml:space="preserve">Aufgabe 1: </w:t>
      </w:r>
      <w:r w:rsidR="00F1526C">
        <w:rPr>
          <w:sz w:val="28"/>
          <w:szCs w:val="28"/>
        </w:rPr>
        <w:t>Verschiedene</w:t>
      </w:r>
      <w:r w:rsidR="00AA249F">
        <w:rPr>
          <w:sz w:val="28"/>
          <w:szCs w:val="28"/>
        </w:rPr>
        <w:t xml:space="preserve"> Anwendungen und dem Nutzen von 3D-Druck</w:t>
      </w:r>
    </w:p>
    <w:p w14:paraId="3EA64051" w14:textId="2FF31761" w:rsidR="000F6A58" w:rsidRPr="00F1526C" w:rsidRDefault="00255051" w:rsidP="004154FF">
      <w:pPr>
        <w:spacing w:line="276" w:lineRule="auto"/>
        <w:jc w:val="both"/>
        <w:rPr>
          <w:sz w:val="28"/>
          <w:szCs w:val="28"/>
        </w:rPr>
        <w:pPrChange w:id="4" w:author="Schmidberger, Alessa | Wissensfabrik" w:date="2022-10-12T09:10:00Z">
          <w:pPr>
            <w:spacing w:line="276" w:lineRule="auto"/>
          </w:pPr>
        </w:pPrChange>
      </w:pPr>
      <w:r>
        <w:rPr>
          <w:szCs w:val="21"/>
        </w:rPr>
        <w:t xml:space="preserve">In der folgenden Tabelle sind </w:t>
      </w:r>
      <w:r w:rsidR="00C75B3E">
        <w:rPr>
          <w:szCs w:val="21"/>
        </w:rPr>
        <w:t>vier</w:t>
      </w:r>
      <w:r>
        <w:rPr>
          <w:szCs w:val="21"/>
        </w:rPr>
        <w:t xml:space="preserve"> Personen</w:t>
      </w:r>
      <w:r w:rsidR="00C75B3E">
        <w:rPr>
          <w:szCs w:val="21"/>
        </w:rPr>
        <w:t xml:space="preserve"> in vier unterschiedlichen Berufen aufgelistet. Beschreibe welche Aufgaben die Personen in ihren Berufen erfüllen und inwiefern 3D-Druck sie dabei unterstützen kann.</w:t>
      </w:r>
    </w:p>
    <w:tbl>
      <w:tblPr>
        <w:tblStyle w:val="Steckbrief"/>
        <w:tblW w:w="9351" w:type="dxa"/>
        <w:tblLayout w:type="fixed"/>
        <w:tblLook w:val="04A0" w:firstRow="1" w:lastRow="0" w:firstColumn="1" w:lastColumn="0" w:noHBand="0" w:noVBand="1"/>
      </w:tblPr>
      <w:tblGrid>
        <w:gridCol w:w="1413"/>
        <w:gridCol w:w="2008"/>
        <w:gridCol w:w="1854"/>
        <w:gridCol w:w="2344"/>
        <w:gridCol w:w="1732"/>
      </w:tblGrid>
      <w:tr w:rsidR="00F1526C" w14:paraId="622973D6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5C7FDF0" w14:textId="22823950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Name</w:t>
            </w:r>
          </w:p>
        </w:tc>
        <w:tc>
          <w:tcPr>
            <w:tcW w:w="2008" w:type="dxa"/>
          </w:tcPr>
          <w:p w14:paraId="34659EE7" w14:textId="18E64D5A" w:rsidR="00EB46C3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Peter</w:t>
            </w:r>
          </w:p>
        </w:tc>
        <w:tc>
          <w:tcPr>
            <w:tcW w:w="1854" w:type="dxa"/>
          </w:tcPr>
          <w:p w14:paraId="398DDF08" w14:textId="668096F4" w:rsidR="00EB46C3" w:rsidRDefault="008A286F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Eva</w:t>
            </w:r>
          </w:p>
        </w:tc>
        <w:tc>
          <w:tcPr>
            <w:tcW w:w="2344" w:type="dxa"/>
          </w:tcPr>
          <w:p w14:paraId="12B20AF4" w14:textId="2ABA8D59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Julian</w:t>
            </w:r>
          </w:p>
        </w:tc>
        <w:tc>
          <w:tcPr>
            <w:tcW w:w="1732" w:type="dxa"/>
          </w:tcPr>
          <w:p w14:paraId="535AEC56" w14:textId="63A8F2EE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Nephele</w:t>
            </w:r>
          </w:p>
        </w:tc>
      </w:tr>
      <w:tr w:rsidR="00F1526C" w14:paraId="73C9B0AF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B4DB55A" w14:textId="2401075F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Beruf</w:t>
            </w:r>
          </w:p>
        </w:tc>
        <w:tc>
          <w:tcPr>
            <w:tcW w:w="2008" w:type="dxa"/>
          </w:tcPr>
          <w:p w14:paraId="1F332B05" w14:textId="5032D2E6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Modellbauer</w:t>
            </w:r>
          </w:p>
        </w:tc>
        <w:tc>
          <w:tcPr>
            <w:tcW w:w="1854" w:type="dxa"/>
          </w:tcPr>
          <w:p w14:paraId="090612E5" w14:textId="01694689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Medizintechnikerin</w:t>
            </w:r>
          </w:p>
        </w:tc>
        <w:tc>
          <w:tcPr>
            <w:tcW w:w="2344" w:type="dxa"/>
          </w:tcPr>
          <w:p w14:paraId="490F97E2" w14:textId="50DD3929" w:rsidR="00EB46C3" w:rsidRDefault="00A67055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Maschinenbauingenieur</w:t>
            </w:r>
          </w:p>
        </w:tc>
        <w:tc>
          <w:tcPr>
            <w:tcW w:w="1732" w:type="dxa"/>
          </w:tcPr>
          <w:p w14:paraId="764297E2" w14:textId="043199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Architektin</w:t>
            </w:r>
          </w:p>
        </w:tc>
      </w:tr>
      <w:tr w:rsidR="00255051" w14:paraId="3E514F0A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1D9FB7" w14:textId="62427740" w:rsidR="00255051" w:rsidRDefault="00F1526C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Aufgaben</w:t>
            </w:r>
          </w:p>
        </w:tc>
        <w:tc>
          <w:tcPr>
            <w:tcW w:w="2008" w:type="dxa"/>
          </w:tcPr>
          <w:p w14:paraId="4C8B4C0A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3E6819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D943AB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7FFEF61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2DADAC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035C9A0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190866D" w14:textId="0F086CDE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145456F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420FA6BE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7885142E" w14:textId="6985836C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854" w:type="dxa"/>
          </w:tcPr>
          <w:p w14:paraId="24642DB6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2344" w:type="dxa"/>
          </w:tcPr>
          <w:p w14:paraId="323A627B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732" w:type="dxa"/>
          </w:tcPr>
          <w:p w14:paraId="04E0C77A" w14:textId="77777777" w:rsidR="00255051" w:rsidRDefault="00255051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  <w:tr w:rsidR="00F1526C" w14:paraId="0AEA0679" w14:textId="77777777" w:rsidTr="00F15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B8C25E2" w14:textId="0DF5B073" w:rsidR="00EB46C3" w:rsidRDefault="00EB46C3" w:rsidP="00891E51">
            <w:pPr>
              <w:spacing w:line="276" w:lineRule="auto"/>
              <w:rPr>
                <w:szCs w:val="21"/>
              </w:rPr>
            </w:pPr>
            <w:r>
              <w:rPr>
                <w:szCs w:val="21"/>
              </w:rPr>
              <w:t>Interessiert, Folgendes zu drucken</w:t>
            </w:r>
          </w:p>
        </w:tc>
        <w:tc>
          <w:tcPr>
            <w:tcW w:w="2008" w:type="dxa"/>
          </w:tcPr>
          <w:p w14:paraId="02271735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70B81DA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2F533F32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432949E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7E29455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CE2BFB3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2EB20A9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CEAF885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3F3123F" w14:textId="77777777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6A960FC3" w14:textId="747BFF03" w:rsidR="00F1526C" w:rsidRDefault="00F1526C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854" w:type="dxa"/>
          </w:tcPr>
          <w:p w14:paraId="19E7A2AE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2344" w:type="dxa"/>
          </w:tcPr>
          <w:p w14:paraId="6658A3D5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  <w:tc>
          <w:tcPr>
            <w:tcW w:w="1732" w:type="dxa"/>
          </w:tcPr>
          <w:p w14:paraId="71920C2D" w14:textId="77777777" w:rsidR="00EB46C3" w:rsidRDefault="00EB46C3" w:rsidP="00891E5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</w:tbl>
    <w:p w14:paraId="7634C5E9" w14:textId="4DA41C18" w:rsidR="00F1526C" w:rsidRDefault="00F1526C">
      <w:pPr>
        <w:spacing w:line="259" w:lineRule="auto"/>
        <w:rPr>
          <w:ins w:id="5" w:author="Schmidberger, Alessa | Wissensfabrik" w:date="2022-10-12T09:10:00Z"/>
          <w:sz w:val="28"/>
          <w:szCs w:val="28"/>
        </w:rPr>
      </w:pPr>
    </w:p>
    <w:p w14:paraId="2BD6A3A8" w14:textId="77777777" w:rsidR="004154FF" w:rsidRDefault="004154FF">
      <w:pPr>
        <w:spacing w:line="259" w:lineRule="auto"/>
        <w:rPr>
          <w:sz w:val="28"/>
          <w:szCs w:val="28"/>
        </w:rPr>
      </w:pPr>
    </w:p>
    <w:p w14:paraId="3FD17F8F" w14:textId="252825A8" w:rsidR="00891E51" w:rsidRPr="00834B88" w:rsidRDefault="00891E51" w:rsidP="00891E51">
      <w:pPr>
        <w:spacing w:line="276" w:lineRule="auto"/>
        <w:rPr>
          <w:sz w:val="28"/>
          <w:szCs w:val="28"/>
        </w:rPr>
      </w:pPr>
      <w:r w:rsidRPr="00834B88">
        <w:rPr>
          <w:sz w:val="28"/>
          <w:szCs w:val="28"/>
        </w:rPr>
        <w:lastRenderedPageBreak/>
        <w:t xml:space="preserve">Aufgabe </w:t>
      </w:r>
      <w:r w:rsidR="00AA249F">
        <w:rPr>
          <w:sz w:val="28"/>
          <w:szCs w:val="28"/>
        </w:rPr>
        <w:t>2</w:t>
      </w:r>
      <w:r w:rsidRPr="00834B88">
        <w:rPr>
          <w:sz w:val="28"/>
          <w:szCs w:val="28"/>
        </w:rPr>
        <w:t xml:space="preserve">: </w:t>
      </w:r>
      <w:r w:rsidR="0008578F">
        <w:rPr>
          <w:sz w:val="28"/>
          <w:szCs w:val="28"/>
        </w:rPr>
        <w:t>Funktionsweise von 3D-Druckern</w:t>
      </w:r>
    </w:p>
    <w:p w14:paraId="5BA8FE2B" w14:textId="02E57343" w:rsidR="00825973" w:rsidRDefault="00825973" w:rsidP="004154FF">
      <w:pPr>
        <w:spacing w:after="0" w:line="240" w:lineRule="auto"/>
        <w:jc w:val="both"/>
        <w:rPr>
          <w:szCs w:val="21"/>
        </w:rPr>
        <w:pPrChange w:id="6" w:author="Schmidberger, Alessa | Wissensfabrik" w:date="2022-10-12T09:10:00Z">
          <w:pPr>
            <w:spacing w:after="0" w:line="240" w:lineRule="auto"/>
          </w:pPr>
        </w:pPrChange>
      </w:pPr>
      <w:bookmarkStart w:id="7" w:name="_Hlk78727880"/>
      <w:r>
        <w:rPr>
          <w:szCs w:val="21"/>
        </w:rPr>
        <w:t>Vervollstände den folgenden Lückentext.</w:t>
      </w:r>
    </w:p>
    <w:p w14:paraId="378386EA" w14:textId="77777777" w:rsidR="00825973" w:rsidRDefault="00825973" w:rsidP="004154FF">
      <w:pPr>
        <w:spacing w:after="0" w:line="240" w:lineRule="auto"/>
        <w:jc w:val="both"/>
        <w:rPr>
          <w:szCs w:val="21"/>
        </w:rPr>
        <w:pPrChange w:id="8" w:author="Schmidberger, Alessa | Wissensfabrik" w:date="2022-10-12T09:10:00Z">
          <w:pPr>
            <w:spacing w:after="0" w:line="240" w:lineRule="auto"/>
          </w:pPr>
        </w:pPrChange>
      </w:pPr>
    </w:p>
    <w:p w14:paraId="7DC8EFAE" w14:textId="309820B0" w:rsidR="00554012" w:rsidRDefault="00554012" w:rsidP="004154FF">
      <w:pPr>
        <w:spacing w:after="0" w:line="240" w:lineRule="auto"/>
        <w:jc w:val="both"/>
        <w:rPr>
          <w:szCs w:val="21"/>
        </w:rPr>
        <w:pPrChange w:id="9" w:author="Schmidberger, Alessa | Wissensfabrik" w:date="2022-10-12T09:10:00Z">
          <w:pPr>
            <w:spacing w:after="0" w:line="240" w:lineRule="auto"/>
          </w:pPr>
        </w:pPrChange>
      </w:pPr>
      <w:bookmarkStart w:id="10" w:name="_Hlk78727857"/>
      <w:r>
        <w:rPr>
          <w:szCs w:val="21"/>
        </w:rPr>
        <w:t>Es gibt viele verschiedene Arten von 3D-Druckern</w:t>
      </w:r>
      <w:r w:rsidR="008A286F">
        <w:rPr>
          <w:szCs w:val="21"/>
        </w:rPr>
        <w:t xml:space="preserve"> und Fertigungsverfahren</w:t>
      </w:r>
      <w:r>
        <w:rPr>
          <w:szCs w:val="21"/>
        </w:rPr>
        <w:t>.</w:t>
      </w:r>
      <w:r w:rsidR="008A286F">
        <w:rPr>
          <w:szCs w:val="21"/>
        </w:rPr>
        <w:t xml:space="preserve"> In einigen Verfahren wird eine harzähnliche Flüßigkeit mit UV-Licht</w:t>
      </w:r>
      <w:r w:rsidR="00D36E2C">
        <w:rPr>
          <w:szCs w:val="21"/>
        </w:rPr>
        <w:t xml:space="preserve"> (DLP-Verfahren)</w:t>
      </w:r>
      <w:r w:rsidR="008A286F">
        <w:rPr>
          <w:szCs w:val="21"/>
        </w:rPr>
        <w:t xml:space="preserve"> oder Lasern</w:t>
      </w:r>
      <w:r w:rsidR="00D36E2C">
        <w:rPr>
          <w:szCs w:val="21"/>
        </w:rPr>
        <w:t xml:space="preserve"> (SLA-Verfahren)</w:t>
      </w:r>
      <w:r w:rsidR="008A286F">
        <w:rPr>
          <w:szCs w:val="21"/>
        </w:rPr>
        <w:t xml:space="preserve"> gezielt ausgehärtet oder Pulver durch Laserstrahlen</w:t>
      </w:r>
      <w:r w:rsidR="00D36E2C">
        <w:rPr>
          <w:szCs w:val="21"/>
        </w:rPr>
        <w:t xml:space="preserve"> (SLS-Verfahren)</w:t>
      </w:r>
      <w:r w:rsidR="008A286F">
        <w:rPr>
          <w:szCs w:val="21"/>
        </w:rPr>
        <w:t xml:space="preserve"> </w:t>
      </w:r>
      <w:r w:rsidR="00D36E2C">
        <w:rPr>
          <w:szCs w:val="21"/>
        </w:rPr>
        <w:t xml:space="preserve">geschmolzen. </w:t>
      </w:r>
      <w:r w:rsidR="008A286F">
        <w:rPr>
          <w:szCs w:val="21"/>
        </w:rPr>
        <w:t>A</w:t>
      </w:r>
      <w:r>
        <w:rPr>
          <w:szCs w:val="21"/>
        </w:rPr>
        <w:t xml:space="preserve">ndere </w:t>
      </w:r>
      <w:r w:rsidR="00D36E2C">
        <w:rPr>
          <w:szCs w:val="21"/>
        </w:rPr>
        <w:t xml:space="preserve">Verfahren </w:t>
      </w:r>
      <w:r>
        <w:rPr>
          <w:szCs w:val="21"/>
        </w:rPr>
        <w:t xml:space="preserve">schmelzen </w:t>
      </w:r>
      <w:r w:rsidR="00FF5386">
        <w:rPr>
          <w:szCs w:val="21"/>
        </w:rPr>
        <w:t>____________</w:t>
      </w:r>
      <w:r>
        <w:rPr>
          <w:szCs w:val="21"/>
        </w:rPr>
        <w:t xml:space="preserve"> und pressen diese dann durch eine schmale Düse, um </w:t>
      </w:r>
      <w:r w:rsidR="00D36E2C">
        <w:rPr>
          <w:szCs w:val="21"/>
        </w:rPr>
        <w:t xml:space="preserve">so </w:t>
      </w:r>
      <w:r>
        <w:rPr>
          <w:szCs w:val="21"/>
        </w:rPr>
        <w:t>aus dünnen Schichten Stück für Stück ein 3D-Modell herzustellen.</w:t>
      </w:r>
      <w:r w:rsidR="00D36E2C">
        <w:rPr>
          <w:szCs w:val="21"/>
        </w:rPr>
        <w:t xml:space="preserve"> Viele der Verfahren werden im</w:t>
      </w:r>
      <w:r>
        <w:rPr>
          <w:szCs w:val="21"/>
        </w:rPr>
        <w:t xml:space="preserve"> Ingen</w:t>
      </w:r>
      <w:r w:rsidR="00D36E2C">
        <w:rPr>
          <w:szCs w:val="21"/>
        </w:rPr>
        <w:t>i</w:t>
      </w:r>
      <w:r>
        <w:rPr>
          <w:szCs w:val="21"/>
        </w:rPr>
        <w:t xml:space="preserve">eursbereichen, wie zum Beispiel </w:t>
      </w:r>
      <w:r w:rsidR="00FF5386">
        <w:rPr>
          <w:szCs w:val="21"/>
        </w:rPr>
        <w:t>___________</w:t>
      </w:r>
      <w:r>
        <w:rPr>
          <w:szCs w:val="21"/>
        </w:rPr>
        <w:t xml:space="preserve"> oder </w:t>
      </w:r>
      <w:r w:rsidRPr="0039767A">
        <w:rPr>
          <w:szCs w:val="21"/>
        </w:rPr>
        <w:t>Maschinenbau</w:t>
      </w:r>
      <w:r>
        <w:rPr>
          <w:szCs w:val="21"/>
        </w:rPr>
        <w:t xml:space="preserve">, </w:t>
      </w:r>
      <w:r w:rsidR="00D36E2C">
        <w:rPr>
          <w:szCs w:val="21"/>
        </w:rPr>
        <w:t xml:space="preserve">verwendet, um schnell </w:t>
      </w:r>
      <w:r w:rsidR="00FF5386">
        <w:rPr>
          <w:szCs w:val="21"/>
        </w:rPr>
        <w:t>____________</w:t>
      </w:r>
      <w:r w:rsidR="00D36E2C">
        <w:rPr>
          <w:szCs w:val="21"/>
        </w:rPr>
        <w:t xml:space="preserve"> zu fertigen und zu testen. In den letzten Jahren wurde das sogannte </w:t>
      </w:r>
      <w:r w:rsidR="00FF5386">
        <w:rPr>
          <w:szCs w:val="21"/>
        </w:rPr>
        <w:t>_____________________ (</w:t>
      </w:r>
      <w:r w:rsidR="00D36E2C">
        <w:rPr>
          <w:szCs w:val="21"/>
        </w:rPr>
        <w:t>oder kurz FFF) vor allem im Hobby- und Bildungsbereich immer beliebter und die Geräte auch für Privatpersonen erschwinglich. Aber wie funktioniert so ein 3D-Drucker, der Kunststoffe schmelzen kann, eigentlich?</w:t>
      </w:r>
    </w:p>
    <w:bookmarkEnd w:id="10"/>
    <w:p w14:paraId="255DE456" w14:textId="1E0D77C2" w:rsidR="00D36E2C" w:rsidRDefault="00D36E2C" w:rsidP="004154FF">
      <w:pPr>
        <w:spacing w:after="0" w:line="240" w:lineRule="auto"/>
        <w:jc w:val="both"/>
        <w:rPr>
          <w:szCs w:val="21"/>
        </w:rPr>
        <w:pPrChange w:id="11" w:author="Schmidberger, Alessa | Wissensfabrik" w:date="2022-10-12T09:10:00Z">
          <w:pPr>
            <w:spacing w:after="0" w:line="240" w:lineRule="auto"/>
          </w:pPr>
        </w:pPrChange>
      </w:pPr>
    </w:p>
    <w:p w14:paraId="05B81004" w14:textId="2D385853" w:rsidR="00D36E2C" w:rsidRPr="00153D0D" w:rsidRDefault="00D36E2C" w:rsidP="004154FF">
      <w:pPr>
        <w:spacing w:after="0" w:line="240" w:lineRule="auto"/>
        <w:jc w:val="both"/>
        <w:rPr>
          <w:b/>
          <w:bCs w:val="0"/>
          <w:szCs w:val="21"/>
        </w:rPr>
        <w:pPrChange w:id="12" w:author="Schmidberger, Alessa | Wissensfabrik" w:date="2022-10-12T09:10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Vorbereitung:</w:t>
      </w:r>
    </w:p>
    <w:p w14:paraId="5AF71FB5" w14:textId="4C251A15" w:rsidR="000C3F84" w:rsidRDefault="00554012" w:rsidP="004154FF">
      <w:pPr>
        <w:spacing w:after="0" w:line="240" w:lineRule="auto"/>
        <w:jc w:val="both"/>
        <w:rPr>
          <w:szCs w:val="21"/>
        </w:rPr>
        <w:pPrChange w:id="13" w:author="Schmidberger, Alessa | Wissensfabrik" w:date="2022-10-12T09:10:00Z">
          <w:pPr>
            <w:spacing w:after="0" w:line="240" w:lineRule="auto"/>
          </w:pPr>
        </w:pPrChange>
      </w:pPr>
      <w:r>
        <w:rPr>
          <w:szCs w:val="21"/>
        </w:rPr>
        <w:t xml:space="preserve">Um </w:t>
      </w:r>
      <w:r w:rsidR="00D36E2C">
        <w:rPr>
          <w:szCs w:val="21"/>
        </w:rPr>
        <w:t>etwas</w:t>
      </w:r>
      <w:r>
        <w:rPr>
          <w:szCs w:val="21"/>
        </w:rPr>
        <w:t xml:space="preserve"> </w:t>
      </w:r>
      <w:r w:rsidR="00D36E2C">
        <w:rPr>
          <w:szCs w:val="21"/>
        </w:rPr>
        <w:t>drucken zu können</w:t>
      </w:r>
      <w:r>
        <w:rPr>
          <w:szCs w:val="21"/>
        </w:rPr>
        <w:t xml:space="preserve">, muss zunächst ein </w:t>
      </w:r>
      <w:r w:rsidRPr="00FF5386">
        <w:rPr>
          <w:szCs w:val="21"/>
        </w:rPr>
        <w:t>3D-Modell</w:t>
      </w:r>
      <w:r>
        <w:rPr>
          <w:szCs w:val="21"/>
        </w:rPr>
        <w:t xml:space="preserve"> erstellt</w:t>
      </w:r>
      <w:r w:rsidR="000C3F84">
        <w:rPr>
          <w:szCs w:val="21"/>
        </w:rPr>
        <w:t xml:space="preserve"> (oder aus dem Internet heruntergeladen)</w:t>
      </w:r>
      <w:r>
        <w:rPr>
          <w:szCs w:val="21"/>
        </w:rPr>
        <w:t xml:space="preserve"> und abgespeichert werden. Gängige Dateiformate sind STL oder 3MF. Diese Dateien werden mit einem speziellen Programm</w:t>
      </w:r>
      <w:r w:rsidR="000C3F84">
        <w:rPr>
          <w:szCs w:val="21"/>
        </w:rPr>
        <w:t xml:space="preserve">, dem sogenannten </w:t>
      </w:r>
      <w:r w:rsidR="00FF5386">
        <w:rPr>
          <w:szCs w:val="21"/>
        </w:rPr>
        <w:t>__________</w:t>
      </w:r>
      <w:r w:rsidR="000C3F84">
        <w:rPr>
          <w:szCs w:val="21"/>
        </w:rPr>
        <w:t xml:space="preserve">, </w:t>
      </w:r>
      <w:r>
        <w:rPr>
          <w:szCs w:val="21"/>
        </w:rPr>
        <w:t xml:space="preserve">geöffnet. </w:t>
      </w:r>
      <w:r w:rsidR="000C3F84">
        <w:rPr>
          <w:szCs w:val="21"/>
        </w:rPr>
        <w:t xml:space="preserve">Das </w:t>
      </w:r>
      <w:r>
        <w:rPr>
          <w:szCs w:val="21"/>
        </w:rPr>
        <w:t>Programm</w:t>
      </w:r>
      <w:r w:rsidR="000C3F84">
        <w:rPr>
          <w:szCs w:val="21"/>
        </w:rPr>
        <w:t xml:space="preserve"> wandelt das 3D-Modell in Steuerbefehle für den 3D-Drucker um</w:t>
      </w:r>
      <w:r w:rsidR="00825973">
        <w:rPr>
          <w:szCs w:val="21"/>
        </w:rPr>
        <w:t xml:space="preserve"> und fügt unter Umständen Stützstrukturen für Überhänge hinzu</w:t>
      </w:r>
      <w:r w:rsidR="000C3F84">
        <w:rPr>
          <w:szCs w:val="21"/>
        </w:rPr>
        <w:t>.</w:t>
      </w:r>
      <w:r w:rsidR="00153D0D">
        <w:rPr>
          <w:szCs w:val="21"/>
        </w:rPr>
        <w:t xml:space="preserve"> </w:t>
      </w:r>
      <w:r w:rsidR="000C3F84">
        <w:rPr>
          <w:szCs w:val="21"/>
        </w:rPr>
        <w:t xml:space="preserve">Diese Befehle werden als G-code bezeichnet. Im Gegensatz zu Dateiformaten, wie STL und 3MF, </w:t>
      </w:r>
      <w:r w:rsidR="00DF4CBF">
        <w:rPr>
          <w:szCs w:val="21"/>
        </w:rPr>
        <w:t>werden</w:t>
      </w:r>
      <w:r w:rsidR="000C3F84">
        <w:rPr>
          <w:szCs w:val="21"/>
        </w:rPr>
        <w:t xml:space="preserve"> </w:t>
      </w:r>
      <w:r w:rsidR="00153D0D">
        <w:rPr>
          <w:szCs w:val="21"/>
        </w:rPr>
        <w:t>G</w:t>
      </w:r>
      <w:r w:rsidR="000C3F84">
        <w:rPr>
          <w:szCs w:val="21"/>
        </w:rPr>
        <w:t>-</w:t>
      </w:r>
      <w:r w:rsidR="00153D0D">
        <w:rPr>
          <w:szCs w:val="21"/>
        </w:rPr>
        <w:t>c</w:t>
      </w:r>
      <w:r w:rsidR="000C3F84">
        <w:rPr>
          <w:szCs w:val="21"/>
        </w:rPr>
        <w:t xml:space="preserve">ode </w:t>
      </w:r>
      <w:r w:rsidR="00D36E2C">
        <w:rPr>
          <w:szCs w:val="21"/>
        </w:rPr>
        <w:t>Befehle</w:t>
      </w:r>
      <w:r w:rsidR="000C3F84">
        <w:rPr>
          <w:szCs w:val="21"/>
        </w:rPr>
        <w:t xml:space="preserve"> schon seit den 1950er Jahren zur Steuerung von Fertigungsmaschinen genutzt.</w:t>
      </w:r>
      <w:r w:rsidR="000C3F84">
        <w:rPr>
          <w:caps/>
          <w:szCs w:val="21"/>
        </w:rPr>
        <w:t xml:space="preserve"> </w:t>
      </w:r>
      <w:r w:rsidR="000C3F84">
        <w:rPr>
          <w:szCs w:val="21"/>
        </w:rPr>
        <w:t xml:space="preserve">Mit Hilfe einer </w:t>
      </w:r>
      <w:r w:rsidR="00DF4CBF">
        <w:rPr>
          <w:szCs w:val="21"/>
        </w:rPr>
        <w:t>_______________</w:t>
      </w:r>
      <w:r w:rsidR="000C3F84">
        <w:rPr>
          <w:szCs w:val="21"/>
        </w:rPr>
        <w:t xml:space="preserve"> oder einem </w:t>
      </w:r>
      <w:r w:rsidR="000C3F84" w:rsidRPr="0039767A">
        <w:rPr>
          <w:szCs w:val="21"/>
        </w:rPr>
        <w:t>USB-Stick</w:t>
      </w:r>
      <w:r w:rsidR="000C3F84">
        <w:rPr>
          <w:szCs w:val="21"/>
        </w:rPr>
        <w:t xml:space="preserve"> kann die G-code-Datei auf den Drucker übertragen werden. Morderne 3D-Drucker können die Datei auch über das heimische Netzwerk direkt aus dem Slicer empfangen.</w:t>
      </w:r>
      <w:r w:rsidR="00153D0D">
        <w:rPr>
          <w:szCs w:val="21"/>
        </w:rPr>
        <w:t xml:space="preserve"> Mit Hilfe eines Bedienfeldes kann die Datei ausgewählt und der Druck gestartet werden.</w:t>
      </w:r>
      <w:r w:rsidR="00255051">
        <w:rPr>
          <w:szCs w:val="21"/>
        </w:rPr>
        <w:t xml:space="preserve"> </w:t>
      </w:r>
      <w:r w:rsidR="000C3F84">
        <w:rPr>
          <w:szCs w:val="21"/>
        </w:rPr>
        <w:t>In der G-code Datei</w:t>
      </w:r>
      <w:r w:rsidR="00153D0D">
        <w:rPr>
          <w:szCs w:val="21"/>
        </w:rPr>
        <w:t xml:space="preserve"> </w:t>
      </w:r>
      <w:r w:rsidR="000C3F84">
        <w:rPr>
          <w:szCs w:val="21"/>
        </w:rPr>
        <w:t xml:space="preserve">steht unter anderem, welche mit welchen Temperaturen gedruckt werden soll </w:t>
      </w:r>
      <w:r w:rsidR="00324C6A">
        <w:rPr>
          <w:szCs w:val="21"/>
        </w:rPr>
        <w:t xml:space="preserve">und wohin sich der Druckkopf bewegt. </w:t>
      </w:r>
    </w:p>
    <w:p w14:paraId="11C3821A" w14:textId="1462E7D4" w:rsidR="00153D0D" w:rsidRDefault="00153D0D" w:rsidP="004154FF">
      <w:pPr>
        <w:spacing w:after="0" w:line="240" w:lineRule="auto"/>
        <w:jc w:val="both"/>
        <w:rPr>
          <w:szCs w:val="21"/>
        </w:rPr>
        <w:pPrChange w:id="14" w:author="Schmidberger, Alessa | Wissensfabrik" w:date="2022-10-12T09:10:00Z">
          <w:pPr>
            <w:spacing w:after="0" w:line="240" w:lineRule="auto"/>
          </w:pPr>
        </w:pPrChange>
      </w:pPr>
    </w:p>
    <w:p w14:paraId="31647553" w14:textId="06CA7E8F" w:rsidR="00153D0D" w:rsidRPr="00153D0D" w:rsidRDefault="00153D0D" w:rsidP="004154FF">
      <w:pPr>
        <w:spacing w:after="0" w:line="240" w:lineRule="auto"/>
        <w:jc w:val="both"/>
        <w:rPr>
          <w:b/>
          <w:bCs w:val="0"/>
          <w:szCs w:val="21"/>
        </w:rPr>
        <w:pPrChange w:id="15" w:author="Schmidberger, Alessa | Wissensfabrik" w:date="2022-10-12T09:10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Druck:</w:t>
      </w:r>
    </w:p>
    <w:p w14:paraId="16367DC6" w14:textId="7925CA37" w:rsidR="00324C6A" w:rsidRDefault="00324C6A" w:rsidP="004154FF">
      <w:pPr>
        <w:spacing w:after="0" w:line="240" w:lineRule="auto"/>
        <w:jc w:val="both"/>
        <w:rPr>
          <w:szCs w:val="21"/>
        </w:rPr>
        <w:pPrChange w:id="16" w:author="Schmidberger, Alessa | Wissensfabrik" w:date="2022-10-12T09:10:00Z">
          <w:pPr>
            <w:spacing w:after="0" w:line="240" w:lineRule="auto"/>
          </w:pPr>
        </w:pPrChange>
      </w:pPr>
      <w:r>
        <w:rPr>
          <w:szCs w:val="21"/>
        </w:rPr>
        <w:t xml:space="preserve">Statt Tinte verwenden </w:t>
      </w:r>
      <w:r w:rsidR="00153D0D">
        <w:rPr>
          <w:szCs w:val="21"/>
        </w:rPr>
        <w:t>FFF</w:t>
      </w:r>
      <w:r>
        <w:rPr>
          <w:szCs w:val="21"/>
        </w:rPr>
        <w:t xml:space="preserve">-Drucker </w:t>
      </w:r>
      <w:r w:rsidR="00DF4CBF">
        <w:rPr>
          <w:szCs w:val="21"/>
        </w:rPr>
        <w:t xml:space="preserve">____________ </w:t>
      </w:r>
      <w:r>
        <w:rPr>
          <w:szCs w:val="21"/>
        </w:rPr>
        <w:t>zum Drucken. Je nach Anforderung können verschiedene Kunststoffe verwendet werden. Besonderns beliebt ist dabei das Material PLA (</w:t>
      </w:r>
      <w:r w:rsidRPr="00324C6A">
        <w:rPr>
          <w:szCs w:val="21"/>
        </w:rPr>
        <w:t>Polylactide</w:t>
      </w:r>
      <w:r>
        <w:rPr>
          <w:szCs w:val="21"/>
        </w:rPr>
        <w:t xml:space="preserve">), weil es sich bei vergleichsweise einfach und bei </w:t>
      </w:r>
      <w:r w:rsidR="00255051">
        <w:rPr>
          <w:szCs w:val="21"/>
        </w:rPr>
        <w:t xml:space="preserve">relativ </w:t>
      </w:r>
      <w:r>
        <w:rPr>
          <w:szCs w:val="21"/>
        </w:rPr>
        <w:t xml:space="preserve">niedrigen Temperaturen (200°C bis 220°C) drucken lässt. PLA ist eine Polymilchsäure, die aus Maisstärke gewonnen werden kann und unter bestimmten </w:t>
      </w:r>
      <w:r w:rsidR="00255051" w:rsidRPr="00255051">
        <w:rPr>
          <w:szCs w:val="21"/>
        </w:rPr>
        <w:t xml:space="preserve">Bedingungen </w:t>
      </w:r>
      <w:r>
        <w:rPr>
          <w:szCs w:val="21"/>
        </w:rPr>
        <w:t>auch biologisch abbaubar ist.</w:t>
      </w:r>
    </w:p>
    <w:p w14:paraId="02026354" w14:textId="0C09B431" w:rsidR="00324C6A" w:rsidRDefault="00324C6A" w:rsidP="004154FF">
      <w:pPr>
        <w:spacing w:after="0" w:line="240" w:lineRule="auto"/>
        <w:jc w:val="both"/>
        <w:rPr>
          <w:szCs w:val="21"/>
        </w:rPr>
        <w:pPrChange w:id="17" w:author="Schmidberger, Alessa | Wissensfabrik" w:date="2022-10-12T09:10:00Z">
          <w:pPr>
            <w:spacing w:after="0" w:line="240" w:lineRule="auto"/>
          </w:pPr>
        </w:pPrChange>
      </w:pPr>
      <w:r>
        <w:rPr>
          <w:szCs w:val="21"/>
        </w:rPr>
        <w:t>Das Filament</w:t>
      </w:r>
      <w:r w:rsidR="00DF4CBF">
        <w:rPr>
          <w:szCs w:val="21"/>
        </w:rPr>
        <w:t xml:space="preserve"> wird</w:t>
      </w:r>
      <w:r>
        <w:rPr>
          <w:szCs w:val="21"/>
        </w:rPr>
        <w:t xml:space="preserve"> </w:t>
      </w:r>
      <w:r w:rsidR="00153D0D">
        <w:rPr>
          <w:szCs w:val="21"/>
        </w:rPr>
        <w:t>aufgewickelt</w:t>
      </w:r>
      <w:r>
        <w:rPr>
          <w:szCs w:val="21"/>
        </w:rPr>
        <w:t xml:space="preserve"> in Spulen geliefert. Der sogenannte </w:t>
      </w:r>
      <w:r w:rsidR="00DF4CBF">
        <w:rPr>
          <w:szCs w:val="21"/>
        </w:rPr>
        <w:t>_____________</w:t>
      </w:r>
      <w:r>
        <w:rPr>
          <w:szCs w:val="21"/>
        </w:rPr>
        <w:t xml:space="preserve"> befördert</w:t>
      </w:r>
      <w:r w:rsidR="00153D0D">
        <w:rPr>
          <w:szCs w:val="21"/>
        </w:rPr>
        <w:t xml:space="preserve"> (oder </w:t>
      </w:r>
      <w:r w:rsidR="00153D0D" w:rsidRPr="00153D0D">
        <w:rPr>
          <w:szCs w:val="21"/>
        </w:rPr>
        <w:t>extrudier</w:t>
      </w:r>
      <w:r w:rsidR="00153D0D">
        <w:rPr>
          <w:szCs w:val="21"/>
        </w:rPr>
        <w:t>t)</w:t>
      </w:r>
      <w:r>
        <w:rPr>
          <w:szCs w:val="21"/>
        </w:rPr>
        <w:t xml:space="preserve"> das Material von der Spule zum </w:t>
      </w:r>
      <w:r w:rsidRPr="0039767A">
        <w:rPr>
          <w:szCs w:val="21"/>
        </w:rPr>
        <w:t>Druckkopf</w:t>
      </w:r>
      <w:r>
        <w:rPr>
          <w:szCs w:val="21"/>
        </w:rPr>
        <w:t xml:space="preserve">. </w:t>
      </w:r>
      <w:r w:rsidR="0039767A">
        <w:rPr>
          <w:szCs w:val="21"/>
        </w:rPr>
        <w:t xml:space="preserve">Der Druckkopf wird mit Hilfe von zwei Motoren, Riemen und Schlitten, die sich auf stabilen </w:t>
      </w:r>
      <w:r w:rsidR="00DF4CBF">
        <w:rPr>
          <w:szCs w:val="21"/>
        </w:rPr>
        <w:t>_______________</w:t>
      </w:r>
      <w:r w:rsidR="0039767A">
        <w:rPr>
          <w:szCs w:val="21"/>
        </w:rPr>
        <w:t xml:space="preserve"> befinden in </w:t>
      </w:r>
      <w:r w:rsidR="00DF4CBF">
        <w:rPr>
          <w:szCs w:val="21"/>
        </w:rPr>
        <w:t>___</w:t>
      </w:r>
      <w:r w:rsidR="0039767A">
        <w:rPr>
          <w:szCs w:val="21"/>
        </w:rPr>
        <w:t xml:space="preserve">-Richtung bewegt. Im Druckkopf </w:t>
      </w:r>
      <w:r w:rsidR="00CB3788">
        <w:rPr>
          <w:szCs w:val="21"/>
        </w:rPr>
        <w:t>befinde</w:t>
      </w:r>
      <w:r w:rsidR="00DF4CBF">
        <w:rPr>
          <w:szCs w:val="21"/>
        </w:rPr>
        <w:t>t</w:t>
      </w:r>
      <w:r w:rsidR="00CB3788">
        <w:rPr>
          <w:szCs w:val="21"/>
        </w:rPr>
        <w:t xml:space="preserve"> sich</w:t>
      </w:r>
      <w:r w:rsidR="00DF4CBF">
        <w:rPr>
          <w:szCs w:val="21"/>
        </w:rPr>
        <w:t xml:space="preserve"> neben den Lüftern</w:t>
      </w:r>
      <w:r w:rsidR="00CB3788">
        <w:rPr>
          <w:szCs w:val="21"/>
        </w:rPr>
        <w:t xml:space="preserve"> ein zentrales Bauteil eines 3D-Druckers: das </w:t>
      </w:r>
      <w:r w:rsidR="00DF4CBF">
        <w:rPr>
          <w:szCs w:val="21"/>
        </w:rPr>
        <w:t>___________</w:t>
      </w:r>
      <w:r w:rsidR="00CB3788">
        <w:rPr>
          <w:szCs w:val="21"/>
        </w:rPr>
        <w:t>.</w:t>
      </w:r>
      <w:r>
        <w:rPr>
          <w:szCs w:val="21"/>
        </w:rPr>
        <w:t xml:space="preserve"> </w:t>
      </w:r>
      <w:r w:rsidR="0039767A">
        <w:rPr>
          <w:szCs w:val="21"/>
        </w:rPr>
        <w:t>Im Hotend</w:t>
      </w:r>
      <w:r>
        <w:rPr>
          <w:szCs w:val="21"/>
        </w:rPr>
        <w:t xml:space="preserve"> </w:t>
      </w:r>
      <w:r w:rsidR="00255051">
        <w:rPr>
          <w:szCs w:val="21"/>
        </w:rPr>
        <w:t xml:space="preserve">wird </w:t>
      </w:r>
      <w:r>
        <w:rPr>
          <w:szCs w:val="21"/>
        </w:rPr>
        <w:t xml:space="preserve">das Material erhitzt und durch </w:t>
      </w:r>
      <w:r w:rsidR="0039767A">
        <w:rPr>
          <w:szCs w:val="21"/>
        </w:rPr>
        <w:t>eine</w:t>
      </w:r>
      <w:r>
        <w:rPr>
          <w:szCs w:val="21"/>
        </w:rPr>
        <w:t xml:space="preserve"> </w:t>
      </w:r>
      <w:r w:rsidR="00DF4CBF">
        <w:rPr>
          <w:szCs w:val="21"/>
        </w:rPr>
        <w:t>__________</w:t>
      </w:r>
      <w:r w:rsidR="00CB3788">
        <w:rPr>
          <w:szCs w:val="21"/>
        </w:rPr>
        <w:t xml:space="preserve"> (auch Nozzle genannt)</w:t>
      </w:r>
      <w:r>
        <w:rPr>
          <w:szCs w:val="21"/>
        </w:rPr>
        <w:t xml:space="preserve"> gepresst. Am unteren Ende des Hotends befinde</w:t>
      </w:r>
      <w:r w:rsidR="00CB3788">
        <w:rPr>
          <w:szCs w:val="21"/>
        </w:rPr>
        <w:t>n</w:t>
      </w:r>
      <w:r>
        <w:rPr>
          <w:szCs w:val="21"/>
        </w:rPr>
        <w:t xml:space="preserve"> sich ein </w:t>
      </w:r>
      <w:r w:rsidRPr="0039767A">
        <w:rPr>
          <w:szCs w:val="21"/>
        </w:rPr>
        <w:t>Heizelement</w:t>
      </w:r>
      <w:r w:rsidR="00CB3788">
        <w:rPr>
          <w:szCs w:val="21"/>
        </w:rPr>
        <w:t xml:space="preserve"> zum Erhitzen de</w:t>
      </w:r>
      <w:r w:rsidR="0039767A">
        <w:rPr>
          <w:szCs w:val="21"/>
        </w:rPr>
        <w:t>r</w:t>
      </w:r>
      <w:r w:rsidR="00CB3788">
        <w:rPr>
          <w:szCs w:val="21"/>
        </w:rPr>
        <w:t xml:space="preserve"> Düse</w:t>
      </w:r>
      <w:r>
        <w:rPr>
          <w:szCs w:val="21"/>
        </w:rPr>
        <w:t xml:space="preserve"> und ein </w:t>
      </w:r>
      <w:r w:rsidR="00DF4CBF">
        <w:rPr>
          <w:szCs w:val="21"/>
        </w:rPr>
        <w:t>________________</w:t>
      </w:r>
      <w:r w:rsidR="0039767A">
        <w:rPr>
          <w:szCs w:val="21"/>
        </w:rPr>
        <w:t xml:space="preserve"> (Thermistor) zur Überwachung der Temperatur. </w:t>
      </w:r>
      <w:r w:rsidR="00255051">
        <w:rPr>
          <w:szCs w:val="21"/>
        </w:rPr>
        <w:t>Ein typischer Durchmesser einer Nozzle sind 0,4mm.</w:t>
      </w:r>
    </w:p>
    <w:p w14:paraId="213F6C4A" w14:textId="3DDC0CDF" w:rsidR="00324C6A" w:rsidRDefault="00324C6A" w:rsidP="004154FF">
      <w:pPr>
        <w:spacing w:after="0" w:line="240" w:lineRule="auto"/>
        <w:jc w:val="both"/>
        <w:rPr>
          <w:szCs w:val="21"/>
        </w:rPr>
        <w:pPrChange w:id="18" w:author="Schmidberger, Alessa | Wissensfabrik" w:date="2022-10-12T09:10:00Z">
          <w:pPr>
            <w:spacing w:after="0" w:line="240" w:lineRule="auto"/>
          </w:pPr>
        </w:pPrChange>
      </w:pPr>
      <w:r>
        <w:rPr>
          <w:szCs w:val="21"/>
        </w:rPr>
        <w:t xml:space="preserve">Das geschmolzene Material wird dann Schicht für Schicht auf dem </w:t>
      </w:r>
      <w:r w:rsidR="00DF4CBF">
        <w:rPr>
          <w:szCs w:val="21"/>
        </w:rPr>
        <w:t>___________</w:t>
      </w:r>
      <w:r>
        <w:rPr>
          <w:szCs w:val="21"/>
        </w:rPr>
        <w:t xml:space="preserve"> aufgetragen. Zum Aushärten wird das frisch aufgetragene Filament mit einem </w:t>
      </w:r>
      <w:r w:rsidR="00DF4CBF">
        <w:rPr>
          <w:szCs w:val="21"/>
        </w:rPr>
        <w:t>_______________</w:t>
      </w:r>
      <w:r>
        <w:rPr>
          <w:szCs w:val="21"/>
        </w:rPr>
        <w:t xml:space="preserve"> </w:t>
      </w:r>
      <w:r w:rsidR="00CB3788">
        <w:rPr>
          <w:szCs w:val="21"/>
        </w:rPr>
        <w:t>abgekühlt</w:t>
      </w:r>
      <w:r>
        <w:rPr>
          <w:szCs w:val="21"/>
        </w:rPr>
        <w:t xml:space="preserve">. Sobald eine Schicht fertig ist, bewegt ein Schrittmotor </w:t>
      </w:r>
      <w:r w:rsidR="00CB3788">
        <w:rPr>
          <w:szCs w:val="21"/>
        </w:rPr>
        <w:t xml:space="preserve">das Druckbett in </w:t>
      </w:r>
      <w:r w:rsidR="00DF4CBF">
        <w:rPr>
          <w:szCs w:val="21"/>
        </w:rPr>
        <w:t>___</w:t>
      </w:r>
      <w:r w:rsidR="00CB3788">
        <w:rPr>
          <w:szCs w:val="21"/>
        </w:rPr>
        <w:t>-Richtung</w:t>
      </w:r>
      <w:r w:rsidR="0039767A">
        <w:rPr>
          <w:szCs w:val="21"/>
        </w:rPr>
        <w:t xml:space="preserve"> mit einer </w:t>
      </w:r>
      <w:r w:rsidR="00DF4CBF">
        <w:rPr>
          <w:szCs w:val="21"/>
        </w:rPr>
        <w:t>_________________</w:t>
      </w:r>
      <w:r w:rsidR="00CB3788">
        <w:rPr>
          <w:szCs w:val="21"/>
        </w:rPr>
        <w:t xml:space="preserve"> nach unten. </w:t>
      </w:r>
      <w:r w:rsidR="00255051">
        <w:rPr>
          <w:szCs w:val="21"/>
        </w:rPr>
        <w:t>Das Auftragen der Schichten und Absenken der Druckplatte</w:t>
      </w:r>
      <w:r w:rsidR="00CB3788">
        <w:rPr>
          <w:szCs w:val="21"/>
        </w:rPr>
        <w:t xml:space="preserve"> wird solange wiederholt, bis das Modell fertig ist. Je nach Modell, Düse, Schichthöhe</w:t>
      </w:r>
      <w:r w:rsidR="000F79D6">
        <w:rPr>
          <w:szCs w:val="21"/>
        </w:rPr>
        <w:t>, Füllung</w:t>
      </w:r>
      <w:r w:rsidR="00CB3788">
        <w:rPr>
          <w:szCs w:val="21"/>
        </w:rPr>
        <w:t xml:space="preserve"> und Druckgeschwindigkeit kann dies wenige Minuten, aber auch mehrere Tage dauern.</w:t>
      </w:r>
    </w:p>
    <w:p w14:paraId="11CAF477" w14:textId="77777777" w:rsidR="0039767A" w:rsidRDefault="0039767A" w:rsidP="004154FF">
      <w:pPr>
        <w:spacing w:after="0" w:line="240" w:lineRule="auto"/>
        <w:jc w:val="both"/>
        <w:rPr>
          <w:szCs w:val="21"/>
        </w:rPr>
        <w:pPrChange w:id="19" w:author="Schmidberger, Alessa | Wissensfabrik" w:date="2022-10-12T09:10:00Z">
          <w:pPr>
            <w:spacing w:after="0" w:line="240" w:lineRule="auto"/>
          </w:pPr>
        </w:pPrChange>
      </w:pPr>
    </w:p>
    <w:p w14:paraId="31EA4157" w14:textId="77777777" w:rsidR="00153D0D" w:rsidRPr="00153D0D" w:rsidRDefault="00153D0D" w:rsidP="004154FF">
      <w:pPr>
        <w:spacing w:after="0" w:line="240" w:lineRule="auto"/>
        <w:jc w:val="both"/>
        <w:rPr>
          <w:b/>
          <w:bCs w:val="0"/>
          <w:szCs w:val="21"/>
        </w:rPr>
        <w:pPrChange w:id="20" w:author="Schmidberger, Alessa | Wissensfabrik" w:date="2022-10-12T09:10:00Z">
          <w:pPr>
            <w:spacing w:after="0" w:line="240" w:lineRule="auto"/>
          </w:pPr>
        </w:pPrChange>
      </w:pPr>
      <w:r w:rsidRPr="00153D0D">
        <w:rPr>
          <w:b/>
          <w:bCs w:val="0"/>
          <w:szCs w:val="21"/>
        </w:rPr>
        <w:t>Nachbearbeitung:</w:t>
      </w:r>
    </w:p>
    <w:p w14:paraId="534A65D0" w14:textId="466683FA" w:rsidR="00DF4CBF" w:rsidRDefault="00153D0D" w:rsidP="004154FF">
      <w:pPr>
        <w:spacing w:after="0" w:line="240" w:lineRule="auto"/>
        <w:jc w:val="both"/>
        <w:rPr>
          <w:szCs w:val="21"/>
        </w:rPr>
        <w:pPrChange w:id="21" w:author="Schmidberger, Alessa | Wissensfabrik" w:date="2022-10-12T09:10:00Z">
          <w:pPr>
            <w:spacing w:after="0" w:line="240" w:lineRule="auto"/>
          </w:pPr>
        </w:pPrChange>
      </w:pPr>
      <w:r>
        <w:rPr>
          <w:szCs w:val="21"/>
        </w:rPr>
        <w:t>Im letzten Schritt wird der Druck vorsichtig vom Druckbett gelöst und ggf. Stützstrukturen vom Modell heruntergebrochen. Bei Bedarf kann das Modell noch nachgeschliffen werden.</w:t>
      </w:r>
    </w:p>
    <w:p w14:paraId="135C9508" w14:textId="77777777" w:rsidR="00255051" w:rsidRDefault="00255051" w:rsidP="00DF4CBF">
      <w:pPr>
        <w:spacing w:after="0" w:line="240" w:lineRule="auto"/>
        <w:rPr>
          <w:szCs w:val="21"/>
        </w:rPr>
      </w:pPr>
    </w:p>
    <w:p w14:paraId="2FF1FDAB" w14:textId="3040AE5B" w:rsidR="00DF4CBF" w:rsidRDefault="000F79D6" w:rsidP="00DF4CBF">
      <w:pPr>
        <w:spacing w:after="0" w:line="240" w:lineRule="auto"/>
        <w:rPr>
          <w:szCs w:val="21"/>
        </w:rPr>
      </w:pPr>
      <w:r>
        <w:rPr>
          <w:szCs w:val="21"/>
        </w:rPr>
        <w:t>___________________________________________________________________________</w:t>
      </w:r>
    </w:p>
    <w:p w14:paraId="3CABEB5B" w14:textId="3C6D94C7" w:rsidR="000F79D6" w:rsidRPr="000F79D6" w:rsidRDefault="000F79D6" w:rsidP="000F79D6">
      <w:pPr>
        <w:rPr>
          <w:szCs w:val="21"/>
        </w:rPr>
      </w:pPr>
      <w:r w:rsidRPr="000F79D6">
        <w:rPr>
          <w:szCs w:val="21"/>
        </w:rPr>
        <w:t>Temperaturfühler</w:t>
      </w:r>
      <w:r w:rsidRPr="000F79D6">
        <w:rPr>
          <w:szCs w:val="21"/>
        </w:rPr>
        <w:tab/>
        <w:t>Gewindestange</w:t>
      </w:r>
      <w:r w:rsidRPr="000F79D6">
        <w:rPr>
          <w:szCs w:val="21"/>
        </w:rPr>
        <w:tab/>
        <w:t>Fused Filament Fabrication</w:t>
      </w:r>
      <w:r w:rsidRPr="000F79D6">
        <w:rPr>
          <w:szCs w:val="21"/>
        </w:rPr>
        <w:tab/>
        <w:t>Bauteillüfter</w:t>
      </w:r>
    </w:p>
    <w:p w14:paraId="2A70D109" w14:textId="77777777" w:rsidR="000F79D6" w:rsidRPr="000F79D6" w:rsidRDefault="000F79D6" w:rsidP="000F79D6">
      <w:pPr>
        <w:rPr>
          <w:szCs w:val="21"/>
        </w:rPr>
      </w:pPr>
      <w:r w:rsidRPr="000F79D6">
        <w:rPr>
          <w:szCs w:val="21"/>
        </w:rPr>
        <w:t>Filament</w:t>
      </w:r>
      <w:r w:rsidRPr="000F79D6">
        <w:rPr>
          <w:szCs w:val="21"/>
        </w:rPr>
        <w:tab/>
        <w:t>Rundstäben</w:t>
      </w:r>
      <w:r w:rsidRPr="000F79D6">
        <w:rPr>
          <w:szCs w:val="21"/>
        </w:rPr>
        <w:tab/>
        <w:t>Druckbett</w:t>
      </w:r>
      <w:r w:rsidRPr="000F79D6">
        <w:rPr>
          <w:szCs w:val="21"/>
        </w:rPr>
        <w:tab/>
        <w:t>Extruder</w:t>
      </w:r>
      <w:r w:rsidRPr="000F79D6">
        <w:rPr>
          <w:szCs w:val="21"/>
        </w:rPr>
        <w:tab/>
        <w:t>Hotend</w:t>
      </w:r>
      <w:r w:rsidRPr="000F79D6">
        <w:rPr>
          <w:szCs w:val="21"/>
        </w:rPr>
        <w:tab/>
      </w:r>
      <w:r w:rsidRPr="000F79D6">
        <w:rPr>
          <w:szCs w:val="21"/>
        </w:rPr>
        <w:tab/>
        <w:t>Z</w:t>
      </w:r>
      <w:r w:rsidRPr="000F79D6">
        <w:rPr>
          <w:szCs w:val="21"/>
        </w:rPr>
        <w:tab/>
        <w:t>Düse</w:t>
      </w:r>
    </w:p>
    <w:p w14:paraId="3317C037" w14:textId="535C80E0" w:rsidR="00F749F0" w:rsidRDefault="000F79D6" w:rsidP="00255051">
      <w:pPr>
        <w:rPr>
          <w:szCs w:val="21"/>
        </w:rPr>
      </w:pPr>
      <w:r w:rsidRPr="000F79D6">
        <w:rPr>
          <w:szCs w:val="21"/>
        </w:rPr>
        <w:t>Medizintechnik</w:t>
      </w:r>
      <w:r w:rsidRPr="000F79D6">
        <w:rPr>
          <w:szCs w:val="21"/>
        </w:rPr>
        <w:tab/>
      </w:r>
      <w:r w:rsidRPr="000F79D6">
        <w:rPr>
          <w:szCs w:val="21"/>
        </w:rPr>
        <w:tab/>
        <w:t>Speicherkarte</w:t>
      </w:r>
      <w:r w:rsidRPr="000F79D6">
        <w:rPr>
          <w:szCs w:val="21"/>
        </w:rPr>
        <w:tab/>
      </w:r>
      <w:r w:rsidRPr="000F79D6">
        <w:rPr>
          <w:szCs w:val="21"/>
        </w:rPr>
        <w:tab/>
        <w:t>XY</w:t>
      </w:r>
      <w:r w:rsidRPr="000F79D6">
        <w:rPr>
          <w:szCs w:val="21"/>
        </w:rPr>
        <w:tab/>
        <w:t>Slicer</w:t>
      </w:r>
      <w:r w:rsidRPr="000F79D6">
        <w:rPr>
          <w:szCs w:val="21"/>
        </w:rPr>
        <w:tab/>
        <w:t>Protoypen</w:t>
      </w:r>
      <w:r w:rsidRPr="000F79D6">
        <w:rPr>
          <w:szCs w:val="21"/>
        </w:rPr>
        <w:tab/>
        <w:t>Kunststoffe</w:t>
      </w:r>
      <w:bookmarkEnd w:id="7"/>
    </w:p>
    <w:p w14:paraId="5523F80E" w14:textId="6942ACB1" w:rsidR="00891E51" w:rsidRPr="00834B88" w:rsidRDefault="00891E51" w:rsidP="00891E51">
      <w:pPr>
        <w:spacing w:line="276" w:lineRule="auto"/>
        <w:rPr>
          <w:sz w:val="28"/>
          <w:szCs w:val="28"/>
        </w:rPr>
      </w:pPr>
      <w:bookmarkStart w:id="22" w:name="_Hlk78728500"/>
      <w:r w:rsidRPr="00834B88">
        <w:rPr>
          <w:sz w:val="28"/>
          <w:szCs w:val="28"/>
        </w:rPr>
        <w:lastRenderedPageBreak/>
        <w:t xml:space="preserve">Aufgabe </w:t>
      </w:r>
      <w:r w:rsidR="001F38B7">
        <w:rPr>
          <w:sz w:val="28"/>
          <w:szCs w:val="28"/>
        </w:rPr>
        <w:t>3</w:t>
      </w:r>
      <w:r w:rsidRPr="00834B88">
        <w:rPr>
          <w:sz w:val="28"/>
          <w:szCs w:val="28"/>
        </w:rPr>
        <w:t xml:space="preserve">: </w:t>
      </w:r>
      <w:r w:rsidR="0008578F">
        <w:rPr>
          <w:sz w:val="28"/>
          <w:szCs w:val="28"/>
        </w:rPr>
        <w:t>Aufbau</w:t>
      </w:r>
      <w:r>
        <w:rPr>
          <w:sz w:val="28"/>
          <w:szCs w:val="28"/>
        </w:rPr>
        <w:t xml:space="preserve"> </w:t>
      </w:r>
      <w:r w:rsidR="0008578F">
        <w:rPr>
          <w:sz w:val="28"/>
          <w:szCs w:val="28"/>
        </w:rPr>
        <w:t>von</w:t>
      </w:r>
      <w:r>
        <w:rPr>
          <w:sz w:val="28"/>
          <w:szCs w:val="28"/>
        </w:rPr>
        <w:t xml:space="preserve"> 3D-Drucker</w:t>
      </w:r>
      <w:r w:rsidR="0008578F">
        <w:rPr>
          <w:sz w:val="28"/>
          <w:szCs w:val="28"/>
        </w:rPr>
        <w:t>n</w:t>
      </w:r>
    </w:p>
    <w:p w14:paraId="09D780C2" w14:textId="057625EA" w:rsidR="008407D9" w:rsidRDefault="00F749F0" w:rsidP="008407D9">
      <w:pPr>
        <w:spacing w:line="276" w:lineRule="auto"/>
        <w:rPr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8D0546" wp14:editId="67710CEC">
                <wp:simplePos x="0" y="0"/>
                <wp:positionH relativeFrom="column">
                  <wp:posOffset>338455</wp:posOffset>
                </wp:positionH>
                <wp:positionV relativeFrom="paragraph">
                  <wp:posOffset>8742045</wp:posOffset>
                </wp:positionV>
                <wp:extent cx="2314936" cy="243069"/>
                <wp:effectExtent l="0" t="0" r="0" b="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936" cy="243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8604AE" w14:textId="62DB5503" w:rsidR="006108A7" w:rsidRPr="005B6FC1" w:rsidRDefault="00CE62B1" w:rsidP="006108A7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oben/hinten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D0546" id="Textfeld 5" o:spid="_x0000_s1027" type="#_x0000_t202" style="position:absolute;margin-left:26.65pt;margin-top:688.35pt;width:182.3pt;height:19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" fillcolor="white [3201]" stroked="f" strokeweight=".5pt">
                <v:textbox>
                  <w:txbxContent>
                    <w:p w14:paraId="598604AE" w14:textId="62DB5503" w:rsidR="006108A7" w:rsidRPr="005B6FC1" w:rsidRDefault="00CE62B1" w:rsidP="006108A7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oben/hinten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8947E3" wp14:editId="3DC0EF34">
                <wp:simplePos x="0" y="0"/>
                <wp:positionH relativeFrom="column">
                  <wp:posOffset>3063875</wp:posOffset>
                </wp:positionH>
                <wp:positionV relativeFrom="paragraph">
                  <wp:posOffset>4304665</wp:posOffset>
                </wp:positionV>
                <wp:extent cx="2314575" cy="242570"/>
                <wp:effectExtent l="0" t="0" r="0" b="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42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0661D5" w14:textId="31F8D216" w:rsidR="006108A7" w:rsidRPr="005B6FC1" w:rsidRDefault="00CE62B1" w:rsidP="006108A7">
                            <w:pPr>
                              <w:jc w:val="center"/>
                              <w:rPr>
                                <w:b/>
                                <w:bCs w:val="0"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 w:val="0"/>
                                <w:color w:val="000000" w:themeColor="text1"/>
                              </w:rPr>
                              <w:t>Sicht von vorne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47E3" id="Textfeld 4" o:spid="_x0000_s1028" type="#_x0000_t202" style="position:absolute;margin-left:241.25pt;margin-top:338.95pt;width:182.25pt;height:19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" fillcolor="white [3201]" stroked="f" strokeweight=".5pt">
                <v:textbox>
                  <w:txbxContent>
                    <w:p w14:paraId="180661D5" w14:textId="31F8D216" w:rsidR="006108A7" w:rsidRPr="005B6FC1" w:rsidRDefault="00CE62B1" w:rsidP="006108A7">
                      <w:pPr>
                        <w:jc w:val="center"/>
                        <w:rPr>
                          <w:b/>
                          <w:bCs w:val="0"/>
                          <w:color w:val="000000" w:themeColor="text1"/>
                        </w:rPr>
                      </w:pPr>
                      <w:r>
                        <w:rPr>
                          <w:b/>
                          <w:bCs w:val="0"/>
                          <w:color w:val="000000" w:themeColor="text1"/>
                        </w:rPr>
                        <w:t>Sicht von vorne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9EA8F2" wp14:editId="690663E3">
                <wp:simplePos x="0" y="0"/>
                <wp:positionH relativeFrom="column">
                  <wp:posOffset>1575029</wp:posOffset>
                </wp:positionH>
                <wp:positionV relativeFrom="paragraph">
                  <wp:posOffset>5829248</wp:posOffset>
                </wp:positionV>
                <wp:extent cx="2043074" cy="443941"/>
                <wp:effectExtent l="19050" t="57150" r="14605" b="32385"/>
                <wp:wrapNone/>
                <wp:docPr id="41" name="Gerade Verbindung mit Pfei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3074" cy="44394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FCB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41" o:spid="_x0000_s1026" type="#_x0000_t32" style="position:absolute;margin-left:124pt;margin-top:459pt;width:160.85pt;height:34.9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A16EB9" wp14:editId="1EA6A992">
                <wp:simplePos x="0" y="0"/>
                <wp:positionH relativeFrom="column">
                  <wp:posOffset>2285364</wp:posOffset>
                </wp:positionH>
                <wp:positionV relativeFrom="paragraph">
                  <wp:posOffset>5318760</wp:posOffset>
                </wp:positionV>
                <wp:extent cx="1410335" cy="95250"/>
                <wp:effectExtent l="0" t="57150" r="18415" b="19050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10335" cy="952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DA0CC" id="Gerade Verbindung mit Pfeil 9" o:spid="_x0000_s1026" type="#_x0000_t32" style="position:absolute;margin-left:179.95pt;margin-top:418.8pt;width:111.05pt;height:7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BB774E" wp14:editId="59C52013">
                <wp:simplePos x="0" y="0"/>
                <wp:positionH relativeFrom="column">
                  <wp:posOffset>1399541</wp:posOffset>
                </wp:positionH>
                <wp:positionV relativeFrom="paragraph">
                  <wp:posOffset>810260</wp:posOffset>
                </wp:positionV>
                <wp:extent cx="2324100" cy="339090"/>
                <wp:effectExtent l="0" t="57150" r="19050" b="22860"/>
                <wp:wrapNone/>
                <wp:docPr id="18" name="Gerade Verbindung mit Pfei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0" cy="33909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A3DE1" id="Gerade Verbindung mit Pfeil 18" o:spid="_x0000_s1026" type="#_x0000_t32" style="position:absolute;margin-left:110.2pt;margin-top:63.8pt;width:183pt;height:26.7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65A185" wp14:editId="6A860B1F">
                <wp:simplePos x="0" y="0"/>
                <wp:positionH relativeFrom="column">
                  <wp:posOffset>1497964</wp:posOffset>
                </wp:positionH>
                <wp:positionV relativeFrom="paragraph">
                  <wp:posOffset>2642235</wp:posOffset>
                </wp:positionV>
                <wp:extent cx="3165475" cy="958850"/>
                <wp:effectExtent l="0" t="0" r="53975" b="69850"/>
                <wp:wrapNone/>
                <wp:docPr id="35" name="Gerade Verbindung mit Pfei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475" cy="9588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C49E9" id="Gerade Verbindung mit Pfeil 35" o:spid="_x0000_s1026" type="#_x0000_t32" style="position:absolute;margin-left:117.95pt;margin-top:208.05pt;width:249.25pt;height:7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65BA2EC" wp14:editId="50CC1FFB">
                <wp:simplePos x="0" y="0"/>
                <wp:positionH relativeFrom="column">
                  <wp:posOffset>967739</wp:posOffset>
                </wp:positionH>
                <wp:positionV relativeFrom="paragraph">
                  <wp:posOffset>5029835</wp:posOffset>
                </wp:positionV>
                <wp:extent cx="2635250" cy="812800"/>
                <wp:effectExtent l="38100" t="38100" r="12700" b="25400"/>
                <wp:wrapNone/>
                <wp:docPr id="39" name="Gerade Verbindung mit Pfei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5250" cy="8128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8A72" id="Gerade Verbindung mit Pfeil 39" o:spid="_x0000_s1026" type="#_x0000_t32" style="position:absolute;margin-left:76.2pt;margin-top:396.05pt;width:207.5pt;height:64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DEA233" wp14:editId="53C3D6A0">
                <wp:simplePos x="0" y="0"/>
                <wp:positionH relativeFrom="column">
                  <wp:posOffset>3558540</wp:posOffset>
                </wp:positionH>
                <wp:positionV relativeFrom="paragraph">
                  <wp:posOffset>5275580</wp:posOffset>
                </wp:positionV>
                <wp:extent cx="1971675" cy="291465"/>
                <wp:effectExtent l="0" t="0" r="9525" b="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AFD371" w14:textId="34A4A65D" w:rsidR="00192A87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7</w:t>
                            </w:r>
                            <w:r w:rsidR="00192A87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192A87"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 w:rsidR="00192A87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EA233" id="Textfeld 12" o:spid="_x0000_s1029" type="#_x0000_t202" style="position:absolute;margin-left:280.2pt;margin-top:415.4pt;width:155.25pt;height:22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" fillcolor="white [3212]" stroked="f" strokeweight=".5pt">
                <v:textbox>
                  <w:txbxContent>
                    <w:p w14:paraId="2CAFD371" w14:textId="34A4A65D" w:rsidR="00192A87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7</w:t>
                      </w:r>
                      <w:r w:rsidR="00192A87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192A87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192A87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AFE449" wp14:editId="6C8073DA">
                <wp:simplePos x="0" y="0"/>
                <wp:positionH relativeFrom="column">
                  <wp:posOffset>3585210</wp:posOffset>
                </wp:positionH>
                <wp:positionV relativeFrom="paragraph">
                  <wp:posOffset>6153785</wp:posOffset>
                </wp:positionV>
                <wp:extent cx="1971675" cy="291465"/>
                <wp:effectExtent l="0" t="0" r="9525" b="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D5DF83" w14:textId="1C21E3FA" w:rsidR="0079217C" w:rsidRPr="005B6FC1" w:rsidRDefault="008A286F" w:rsidP="0079217C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9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FE449" id="Textfeld 40" o:spid="_x0000_s1030" type="#_x0000_t202" style="position:absolute;margin-left:282.3pt;margin-top:484.55pt;width:155.25pt;height:22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9/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6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" fillcolor="white [3212]" stroked="f" strokeweight=".5pt">
                <v:textbox>
                  <w:txbxContent>
                    <w:p w14:paraId="43D5DF83" w14:textId="1C21E3FA" w:rsidR="0079217C" w:rsidRPr="005B6FC1" w:rsidRDefault="008A286F" w:rsidP="0079217C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9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272330" wp14:editId="008560C2">
                <wp:simplePos x="0" y="0"/>
                <wp:positionH relativeFrom="column">
                  <wp:posOffset>3142615</wp:posOffset>
                </wp:positionH>
                <wp:positionV relativeFrom="paragraph">
                  <wp:posOffset>6529070</wp:posOffset>
                </wp:positionV>
                <wp:extent cx="444500" cy="189865"/>
                <wp:effectExtent l="38100" t="38100" r="31750" b="19685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18986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B732" id="Gerade Verbindung mit Pfeil 8" o:spid="_x0000_s1026" type="#_x0000_t32" style="position:absolute;margin-left:247.45pt;margin-top:514.1pt;width:35pt;height:14.9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" strokecolor="#ed7d31 [3205]" strokeweight="1pt">
                <v:stroke endarrow="block" joinstyle="miter"/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498384" wp14:editId="3F384EF4">
                <wp:simplePos x="0" y="0"/>
                <wp:positionH relativeFrom="column">
                  <wp:posOffset>3510280</wp:posOffset>
                </wp:positionH>
                <wp:positionV relativeFrom="paragraph">
                  <wp:posOffset>6602730</wp:posOffset>
                </wp:positionV>
                <wp:extent cx="1971675" cy="291465"/>
                <wp:effectExtent l="0" t="0" r="9525" b="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C2662F" w14:textId="3B69E4C6" w:rsidR="005B6FC1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10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5B6FC1"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98384" id="Textfeld 11" o:spid="_x0000_s1031" type="#_x0000_t202" style="position:absolute;margin-left:276.4pt;margin-top:519.9pt;width:155.2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UCqLw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" fillcolor="white [3212]" stroked="f" strokeweight=".5pt">
                <v:textbox>
                  <w:txbxContent>
                    <w:p w14:paraId="23C2662F" w14:textId="3B69E4C6" w:rsidR="005B6FC1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10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5B6FC1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A286F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4712EC" wp14:editId="623B935F">
                <wp:simplePos x="0" y="0"/>
                <wp:positionH relativeFrom="column">
                  <wp:posOffset>3517265</wp:posOffset>
                </wp:positionH>
                <wp:positionV relativeFrom="paragraph">
                  <wp:posOffset>7153275</wp:posOffset>
                </wp:positionV>
                <wp:extent cx="1972019" cy="291947"/>
                <wp:effectExtent l="0" t="0" r="9525" b="0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019" cy="2919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CF24FF" w14:textId="6029C096" w:rsidR="00A35C79" w:rsidRPr="005B6FC1" w:rsidRDefault="008A286F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11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A35C79"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 w:rsidR="00A35C79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712EC" id="Textfeld 13" o:spid="_x0000_s1032" type="#_x0000_t202" style="position:absolute;margin-left:276.95pt;margin-top:563.25pt;width:155.3pt;height:2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" fillcolor="white [3212]" stroked="f" strokeweight=".5pt">
                <v:textbox>
                  <w:txbxContent>
                    <w:p w14:paraId="1FCF24FF" w14:textId="6029C096" w:rsidR="00A35C79" w:rsidRPr="005B6FC1" w:rsidRDefault="008A286F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11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A35C79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A35C79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9217C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DEF1A8" wp14:editId="68DBBC79">
                <wp:simplePos x="0" y="0"/>
                <wp:positionH relativeFrom="column">
                  <wp:posOffset>3573739</wp:posOffset>
                </wp:positionH>
                <wp:positionV relativeFrom="paragraph">
                  <wp:posOffset>5709937</wp:posOffset>
                </wp:positionV>
                <wp:extent cx="1971675" cy="291465"/>
                <wp:effectExtent l="0" t="0" r="0" b="635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1B2637" w14:textId="2C8CDB29" w:rsidR="0079217C" w:rsidRPr="005B6FC1" w:rsidRDefault="008A286F" w:rsidP="0079217C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8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 w:rsidR="0079217C"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EF1A8" id="Textfeld 38" o:spid="_x0000_s1033" type="#_x0000_t202" style="position:absolute;margin-left:281.4pt;margin-top:449.6pt;width:155.25pt;height:22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67b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" fillcolor="white [3212]" stroked="f" strokeweight=".5pt">
                <v:textbox>
                  <w:txbxContent>
                    <w:p w14:paraId="4B1B2637" w14:textId="2C8CDB29" w:rsidR="0079217C" w:rsidRPr="005B6FC1" w:rsidRDefault="008A286F" w:rsidP="0079217C">
                      <w:pPr>
                        <w:rPr>
                          <w:color w:val="BFBFBF" w:themeColor="background1" w:themeShade="BF"/>
                        </w:rPr>
                      </w:pPr>
                      <w:r>
                        <w:rPr>
                          <w:color w:val="ED7D31" w:themeColor="accent2"/>
                        </w:rPr>
                        <w:t>8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 w:rsidR="0079217C">
                        <w:rPr>
                          <w:color w:val="BFBFBF" w:themeColor="background1" w:themeShade="B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9217C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A26CA0" wp14:editId="62EB8C6F">
                <wp:simplePos x="0" y="0"/>
                <wp:positionH relativeFrom="column">
                  <wp:posOffset>1503820</wp:posOffset>
                </wp:positionH>
                <wp:positionV relativeFrom="paragraph">
                  <wp:posOffset>1235298</wp:posOffset>
                </wp:positionV>
                <wp:extent cx="2766951" cy="655674"/>
                <wp:effectExtent l="0" t="57150" r="0" b="30480"/>
                <wp:wrapNone/>
                <wp:docPr id="37" name="Gerade Verbindung mit Pfei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6951" cy="65567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94187" id="Gerade Verbindung mit Pfeil 37" o:spid="_x0000_s1026" type="#_x0000_t32" style="position:absolute;margin-left:118.4pt;margin-top:97.25pt;width:217.85pt;height:51.6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="0079217C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0118A8" wp14:editId="71364A0B">
                <wp:simplePos x="0" y="0"/>
                <wp:positionH relativeFrom="column">
                  <wp:posOffset>1480070</wp:posOffset>
                </wp:positionH>
                <wp:positionV relativeFrom="paragraph">
                  <wp:posOffset>2227844</wp:posOffset>
                </wp:positionV>
                <wp:extent cx="2677885" cy="45719"/>
                <wp:effectExtent l="0" t="76200" r="8255" b="50165"/>
                <wp:wrapNone/>
                <wp:docPr id="36" name="Gerade Verbindung mit Pfei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7885" cy="4571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75E7F" id="Gerade Verbindung mit Pfeil 36" o:spid="_x0000_s1026" type="#_x0000_t32" style="position:absolute;margin-left:116.55pt;margin-top:175.4pt;width:210.85pt;height:3.6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" strokecolor="#ed7d31 [3205]" strokeweight="1pt">
                <v:stroke endarrow="block" joinstyle="miter"/>
              </v:shape>
            </w:pict>
          </mc:Fallback>
        </mc:AlternateContent>
      </w:r>
      <w:r w:rsidR="0079217C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B76496" wp14:editId="01D860B1">
                <wp:simplePos x="0" y="0"/>
                <wp:positionH relativeFrom="column">
                  <wp:posOffset>1503820</wp:posOffset>
                </wp:positionH>
                <wp:positionV relativeFrom="paragraph">
                  <wp:posOffset>3019770</wp:posOffset>
                </wp:positionV>
                <wp:extent cx="1965366" cy="703407"/>
                <wp:effectExtent l="0" t="0" r="73025" b="59055"/>
                <wp:wrapNone/>
                <wp:docPr id="34" name="Gerade Verbindung mit Pfei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5366" cy="70340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C1C8" id="Gerade Verbindung mit Pfeil 34" o:spid="_x0000_s1026" type="#_x0000_t32" style="position:absolute;margin-left:118.4pt;margin-top:237.8pt;width:154.75pt;height:5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" strokecolor="#ed7d31 [3205]" strokeweight="1pt">
                <v:stroke endarrow="block" joinstyle="miter"/>
              </v:shape>
            </w:pict>
          </mc:Fallback>
        </mc:AlternateContent>
      </w:r>
      <w:r w:rsidR="0079217C" w:rsidRPr="0079217C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90E0A5" wp14:editId="4315ECBB">
                <wp:simplePos x="0" y="0"/>
                <wp:positionH relativeFrom="column">
                  <wp:posOffset>-457835</wp:posOffset>
                </wp:positionH>
                <wp:positionV relativeFrom="paragraph">
                  <wp:posOffset>2136775</wp:posOffset>
                </wp:positionV>
                <wp:extent cx="1971675" cy="291465"/>
                <wp:effectExtent l="0" t="0" r="9525" b="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5CE317" w14:textId="15B6D409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0E0A5" id="Textfeld 31" o:spid="_x0000_s1034" type="#_x0000_t202" style="position:absolute;margin-left:-36.05pt;margin-top:168.25pt;width:155.25pt;height:22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uAMQ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" fillcolor="white [3212]" stroked="f" strokeweight=".5pt">
                <v:textbox>
                  <w:txbxContent>
                    <w:p w14:paraId="7B5CE317" w14:textId="15B6D409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217C" w:rsidRPr="0079217C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1AA988" wp14:editId="59378C80">
                <wp:simplePos x="0" y="0"/>
                <wp:positionH relativeFrom="column">
                  <wp:posOffset>-458470</wp:posOffset>
                </wp:positionH>
                <wp:positionV relativeFrom="paragraph">
                  <wp:posOffset>2506980</wp:posOffset>
                </wp:positionV>
                <wp:extent cx="1971675" cy="291465"/>
                <wp:effectExtent l="0" t="0" r="9525" b="0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F9F459" w14:textId="39FF2B55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AA988" id="Textfeld 32" o:spid="_x0000_s1035" type="#_x0000_t202" style="position:absolute;margin-left:-36.1pt;margin-top:197.4pt;width:155.25pt;height:22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" fillcolor="white [3212]" stroked="f" strokeweight=".5pt">
                <v:textbox>
                  <w:txbxContent>
                    <w:p w14:paraId="2EF9F459" w14:textId="39FF2B55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9217C" w:rsidRPr="0079217C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4E9438" wp14:editId="1AA7697F">
                <wp:simplePos x="0" y="0"/>
                <wp:positionH relativeFrom="column">
                  <wp:posOffset>-469677</wp:posOffset>
                </wp:positionH>
                <wp:positionV relativeFrom="paragraph">
                  <wp:posOffset>2881630</wp:posOffset>
                </wp:positionV>
                <wp:extent cx="1971675" cy="291465"/>
                <wp:effectExtent l="0" t="0" r="9525" b="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6F20ED" w14:textId="40796965" w:rsidR="0079217C" w:rsidRPr="005B6FC1" w:rsidRDefault="0079217C" w:rsidP="0079217C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E9438" id="Textfeld 33" o:spid="_x0000_s1036" type="#_x0000_t202" style="position:absolute;margin-left:-37pt;margin-top:226.9pt;width:155.25pt;height:22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61p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" fillcolor="white [3212]" stroked="f" strokeweight=".5pt">
                <v:textbox>
                  <w:txbxContent>
                    <w:p w14:paraId="4C6F20ED" w14:textId="40796965" w:rsidR="0079217C" w:rsidRPr="005B6FC1" w:rsidRDefault="0079217C" w:rsidP="0079217C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1444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2B7A8C" wp14:editId="3F57D60D">
                <wp:simplePos x="0" y="0"/>
                <wp:positionH relativeFrom="column">
                  <wp:posOffset>-451485</wp:posOffset>
                </wp:positionH>
                <wp:positionV relativeFrom="paragraph">
                  <wp:posOffset>1757457</wp:posOffset>
                </wp:positionV>
                <wp:extent cx="1971675" cy="291465"/>
                <wp:effectExtent l="0" t="0" r="9525" b="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EEF5A4" w14:textId="5F26FF42" w:rsidR="00081444" w:rsidRPr="005B6FC1" w:rsidRDefault="00081444" w:rsidP="00081444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79217C">
                              <w:rPr>
                                <w:color w:val="ED7D31" w:themeColor="accent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B7A8C" id="Textfeld 28" o:spid="_x0000_s1037" type="#_x0000_t202" style="position:absolute;margin-left:-35.55pt;margin-top:138.4pt;width:155.25pt;height:22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K8MA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" fillcolor="white [3212]" stroked="f" strokeweight=".5pt">
                <v:textbox>
                  <w:txbxContent>
                    <w:p w14:paraId="11EEF5A4" w14:textId="5F26FF42" w:rsidR="00081444" w:rsidRPr="005B6FC1" w:rsidRDefault="00081444" w:rsidP="00081444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79217C">
                        <w:rPr>
                          <w:color w:val="ED7D31" w:themeColor="accent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1444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5CD693" wp14:editId="53105C20">
                <wp:simplePos x="0" y="0"/>
                <wp:positionH relativeFrom="column">
                  <wp:posOffset>1557258</wp:posOffset>
                </wp:positionH>
                <wp:positionV relativeFrom="paragraph">
                  <wp:posOffset>1132131</wp:posOffset>
                </wp:positionV>
                <wp:extent cx="2553195" cy="403349"/>
                <wp:effectExtent l="0" t="57150" r="19050" b="34925"/>
                <wp:wrapNone/>
                <wp:docPr id="1" name="Gerade Verbindung mit Pfei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3195" cy="40334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492B" id="Gerade Verbindung mit Pfeil 1" o:spid="_x0000_s1026" type="#_x0000_t32" style="position:absolute;margin-left:122.6pt;margin-top:89.15pt;width:201.05pt;height:31.7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" strokecolor="#ed7d31 [3205]" strokeweight="1pt">
                <v:stroke endarrow="block" joinstyle="miter"/>
              </v:shape>
            </w:pict>
          </mc:Fallback>
        </mc:AlternateContent>
      </w:r>
      <w:r w:rsidR="00192A87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8D9D0B" wp14:editId="7813A695">
                <wp:simplePos x="0" y="0"/>
                <wp:positionH relativeFrom="column">
                  <wp:posOffset>2988606</wp:posOffset>
                </wp:positionH>
                <wp:positionV relativeFrom="paragraph">
                  <wp:posOffset>7283699</wp:posOffset>
                </wp:positionV>
                <wp:extent cx="643616" cy="57914"/>
                <wp:effectExtent l="25400" t="12700" r="17145" b="69215"/>
                <wp:wrapNone/>
                <wp:docPr id="10" name="Gerade Verbindung mit Pfe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616" cy="5791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2B652" id="Gerade Verbindung mit Pfeil 10" o:spid="_x0000_s1026" type="#_x0000_t32" style="position:absolute;margin-left:235.3pt;margin-top:573.5pt;width:50.7pt;height:4.5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" strokecolor="#ed7d31 [3205]" strokeweight="1pt">
                <v:stroke endarrow="block" joinstyle="miter"/>
              </v:shape>
            </w:pict>
          </mc:Fallback>
        </mc:AlternateContent>
      </w:r>
      <w:r w:rsidR="00192A87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208C22" wp14:editId="7DCD4D8A">
                <wp:simplePos x="0" y="0"/>
                <wp:positionH relativeFrom="column">
                  <wp:posOffset>-440055</wp:posOffset>
                </wp:positionH>
                <wp:positionV relativeFrom="paragraph">
                  <wp:posOffset>1382540</wp:posOffset>
                </wp:positionV>
                <wp:extent cx="1971675" cy="291465"/>
                <wp:effectExtent l="0" t="0" r="0" b="635"/>
                <wp:wrapNone/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DD1E5A" w14:textId="3DDDA245" w:rsidR="00192A87" w:rsidRPr="005B6FC1" w:rsidRDefault="00192A87" w:rsidP="0000351B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>
                              <w:rPr>
                                <w:color w:val="ED7D31" w:themeColor="accent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08C22" id="Textfeld 7" o:spid="_x0000_s1038" type="#_x0000_t202" style="position:absolute;margin-left:-34.65pt;margin-top:108.85pt;width:155.25pt;height:22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MYMQIAAFw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" fillcolor="white [3212]" stroked="f" strokeweight=".5pt">
                <v:textbox>
                  <w:txbxContent>
                    <w:p w14:paraId="3FDD1E5A" w14:textId="3DDDA245" w:rsidR="00192A87" w:rsidRPr="005B6FC1" w:rsidRDefault="00192A87" w:rsidP="0000351B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>
                        <w:rPr>
                          <w:color w:val="ED7D31" w:themeColor="accent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A87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A8BBB0" wp14:editId="4754C886">
                <wp:simplePos x="0" y="0"/>
                <wp:positionH relativeFrom="column">
                  <wp:posOffset>-440538</wp:posOffset>
                </wp:positionH>
                <wp:positionV relativeFrom="paragraph">
                  <wp:posOffset>1012664</wp:posOffset>
                </wp:positionV>
                <wp:extent cx="1971675" cy="291465"/>
                <wp:effectExtent l="0" t="0" r="0" b="63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E166BA" w14:textId="241898F3" w:rsidR="0000351B" w:rsidRPr="005B6FC1" w:rsidRDefault="0000351B" w:rsidP="0000351B">
                            <w:pPr>
                              <w:jc w:val="right"/>
                              <w:rPr>
                                <w:color w:val="BFBFBF" w:themeColor="background1" w:themeShade="BF"/>
                              </w:rPr>
                            </w:pPr>
                            <w:r w:rsidRPr="005B6FC1">
                              <w:rPr>
                                <w:color w:val="BFBFBF" w:themeColor="background1" w:themeShade="BF"/>
                              </w:rPr>
                              <w:t>…………………………..</w:t>
                            </w:r>
                            <w:r>
                              <w:rPr>
                                <w:color w:val="BFBFBF" w:themeColor="background1" w:themeShade="BF"/>
                              </w:rPr>
                              <w:t xml:space="preserve"> </w:t>
                            </w:r>
                            <w:r w:rsidR="00192A87">
                              <w:rPr>
                                <w:color w:val="ED7D31" w:themeColor="accent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8BBB0" id="Textfeld 17" o:spid="_x0000_s1039" type="#_x0000_t202" style="position:absolute;margin-left:-34.7pt;margin-top:79.75pt;width:155.25pt;height:22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" fillcolor="white [3212]" stroked="f" strokeweight=".5pt">
                <v:textbox>
                  <w:txbxContent>
                    <w:p w14:paraId="4EE166BA" w14:textId="241898F3" w:rsidR="0000351B" w:rsidRPr="005B6FC1" w:rsidRDefault="0000351B" w:rsidP="0000351B">
                      <w:pPr>
                        <w:jc w:val="right"/>
                        <w:rPr>
                          <w:color w:val="BFBFBF" w:themeColor="background1" w:themeShade="BF"/>
                        </w:rPr>
                      </w:pPr>
                      <w:r w:rsidRPr="005B6FC1">
                        <w:rPr>
                          <w:color w:val="BFBFBF" w:themeColor="background1" w:themeShade="BF"/>
                        </w:rPr>
                        <w:t>…………………………..</w:t>
                      </w:r>
                      <w:r>
                        <w:rPr>
                          <w:color w:val="BFBFBF" w:themeColor="background1" w:themeShade="BF"/>
                        </w:rPr>
                        <w:t xml:space="preserve"> </w:t>
                      </w:r>
                      <w:r w:rsidR="00192A87">
                        <w:rPr>
                          <w:color w:val="ED7D31" w:themeColor="accent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62B1">
        <w:drawing>
          <wp:anchor distT="0" distB="0" distL="114300" distR="114300" simplePos="0" relativeHeight="251660288" behindDoc="0" locked="0" layoutInCell="1" allowOverlap="1" wp14:anchorId="0F21C695" wp14:editId="78456274">
            <wp:simplePos x="0" y="0"/>
            <wp:positionH relativeFrom="column">
              <wp:posOffset>-312878</wp:posOffset>
            </wp:positionH>
            <wp:positionV relativeFrom="page">
              <wp:posOffset>5379011</wp:posOffset>
            </wp:positionV>
            <wp:extent cx="4320000" cy="43200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E51">
        <w:t>Beschrifte die einzelnen Teile des</w:t>
      </w:r>
      <w:r w:rsidR="00CE62B1">
        <w:br/>
      </w:r>
      <w:r w:rsidR="00891E51">
        <w:t>3D-Druckers.</w:t>
      </w:r>
      <w:r w:rsidR="00CE62B1">
        <w:t xml:space="preserve"> </w:t>
      </w:r>
      <w:r w:rsidR="00BD4C49">
        <w:t>Nehme dazu den</w:t>
      </w:r>
      <w:r w:rsidR="00CE62B1">
        <w:br/>
      </w:r>
      <w:r w:rsidR="00BD4C49">
        <w:t>Lückentext aus der vorherigen</w:t>
      </w:r>
      <w:r w:rsidR="00CE62B1">
        <w:br/>
      </w:r>
      <w:r w:rsidR="00BD4C49">
        <w:t>Aufgabe zur Hilfe.</w:t>
      </w:r>
      <w:r w:rsidR="006108A7">
        <w:drawing>
          <wp:anchor distT="0" distB="0" distL="114300" distR="114300" simplePos="0" relativeHeight="251657215" behindDoc="0" locked="1" layoutInCell="1" allowOverlap="1" wp14:anchorId="38F8D44E" wp14:editId="53547B32">
            <wp:simplePos x="0" y="0"/>
            <wp:positionH relativeFrom="column">
              <wp:posOffset>2011680</wp:posOffset>
            </wp:positionH>
            <wp:positionV relativeFrom="page">
              <wp:posOffset>979170</wp:posOffset>
            </wp:positionV>
            <wp:extent cx="4319905" cy="431990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A87">
        <w:t xml:space="preserve"> </w:t>
      </w:r>
      <w:bookmarkEnd w:id="22"/>
      <w:r w:rsidR="00377677">
        <w:rPr>
          <w:sz w:val="28"/>
          <w:szCs w:val="28"/>
        </w:rPr>
        <w:br w:type="page"/>
      </w:r>
      <w:r w:rsidR="008407D9" w:rsidRPr="00834B88">
        <w:rPr>
          <w:sz w:val="28"/>
          <w:szCs w:val="28"/>
        </w:rPr>
        <w:lastRenderedPageBreak/>
        <w:t xml:space="preserve">Aufgabe </w:t>
      </w:r>
      <w:r w:rsidR="001F38B7">
        <w:rPr>
          <w:sz w:val="28"/>
          <w:szCs w:val="28"/>
        </w:rPr>
        <w:t>4</w:t>
      </w:r>
      <w:r w:rsidR="008407D9" w:rsidRPr="00834B88">
        <w:rPr>
          <w:sz w:val="28"/>
          <w:szCs w:val="28"/>
        </w:rPr>
        <w:t xml:space="preserve">: </w:t>
      </w:r>
      <w:r w:rsidR="00D33E8A">
        <w:rPr>
          <w:sz w:val="28"/>
          <w:szCs w:val="28"/>
        </w:rPr>
        <w:t>Ablauf</w:t>
      </w:r>
      <w:r w:rsidR="008407D9">
        <w:rPr>
          <w:sz w:val="28"/>
          <w:szCs w:val="28"/>
        </w:rPr>
        <w:t xml:space="preserve"> eines 3D-Druck</w:t>
      </w:r>
      <w:r w:rsidR="00D33E8A">
        <w:rPr>
          <w:sz w:val="28"/>
          <w:szCs w:val="28"/>
        </w:rPr>
        <w:t>s</w:t>
      </w:r>
    </w:p>
    <w:p w14:paraId="3724FB5F" w14:textId="56AF0ACB" w:rsidR="000A330A" w:rsidRDefault="000A330A" w:rsidP="004154FF">
      <w:pPr>
        <w:spacing w:line="276" w:lineRule="auto"/>
        <w:jc w:val="both"/>
        <w:pPrChange w:id="23" w:author="Schmidberger, Alessa | Wissensfabrik" w:date="2022-10-12T09:12:00Z">
          <w:pPr>
            <w:spacing w:line="276" w:lineRule="auto"/>
          </w:pPr>
        </w:pPrChange>
      </w:pPr>
      <w:r>
        <w:t>Das Slicing Programm „schneidet“ das 3D-Modell in einzelne Scheiben und erzeugt im Anschluss die notwendigen Steuerbefehle für den 3D-Drucker. Dies umfasst die Bewegung in XY-Richtung</w:t>
      </w:r>
      <w:r w:rsidR="00255051">
        <w:t xml:space="preserve"> für den Druckkopf</w:t>
      </w:r>
      <w:r>
        <w:t>, aber auch in Z-Richtung für das Druckbett und den Extruder.</w:t>
      </w:r>
    </w:p>
    <w:p w14:paraId="77583432" w14:textId="137B62EF" w:rsidR="000A330A" w:rsidRPr="0081155D" w:rsidRDefault="000A330A" w:rsidP="004154FF">
      <w:pPr>
        <w:spacing w:line="276" w:lineRule="auto"/>
        <w:jc w:val="both"/>
        <w:pPrChange w:id="24" w:author="Schmidberger, Alessa | Wissensfabrik" w:date="2022-10-12T09:12:00Z">
          <w:pPr>
            <w:spacing w:line="276" w:lineRule="auto"/>
          </w:pPr>
        </w:pPrChange>
      </w:pPr>
      <w:r>
        <w:t>In der folgenden Aufgabe siehst du einen Ausschnitt aus einer G-code Datei</w:t>
      </w:r>
      <w:r w:rsidR="00F749F0">
        <w:t xml:space="preserve">. </w:t>
      </w:r>
      <w:r w:rsidR="00255051">
        <w:t xml:space="preserve">Der </w:t>
      </w:r>
      <w:r>
        <w:t xml:space="preserve">Befehl G1 bedeutet für die Steuerungssoftware des Druckers, dass eine lineare Bewegung </w:t>
      </w:r>
      <w:r w:rsidR="0081155D">
        <w:t xml:space="preserve">zu einem Punkt </w:t>
      </w:r>
      <w:r>
        <w:t>ausgeführt werden soll.</w:t>
      </w:r>
    </w:p>
    <w:p w14:paraId="101212CC" w14:textId="3A94025B" w:rsidR="0081155D" w:rsidRDefault="0081155D" w:rsidP="004154FF">
      <w:pPr>
        <w:pStyle w:val="Listenabsatz"/>
        <w:numPr>
          <w:ilvl w:val="0"/>
          <w:numId w:val="33"/>
        </w:numPr>
        <w:spacing w:line="276" w:lineRule="auto"/>
        <w:jc w:val="both"/>
        <w:pPrChange w:id="25" w:author="Schmidberger, Alessa | Wissensfabrik" w:date="2022-10-12T09:12:00Z">
          <w:pPr>
            <w:pStyle w:val="Listenabsatz"/>
            <w:numPr>
              <w:numId w:val="33"/>
            </w:numPr>
            <w:spacing w:line="276" w:lineRule="auto"/>
            <w:ind w:hanging="360"/>
          </w:pPr>
        </w:pPrChange>
      </w:pPr>
      <w:r>
        <w:t>Betrachte den G-code</w:t>
      </w:r>
      <w:r w:rsidR="00F749F0">
        <w:t xml:space="preserve"> Ausschnitt aus Aufgabe b</w:t>
      </w:r>
      <w:r>
        <w:t xml:space="preserve">: </w:t>
      </w:r>
      <w:r w:rsidR="00F749F0">
        <w:t>Beschreibe wofür</w:t>
      </w:r>
      <w:r>
        <w:t xml:space="preserve"> die Parameter X, Y und E stehen</w:t>
      </w:r>
      <w:r w:rsidR="00F749F0">
        <w:t xml:space="preserve"> könnten</w:t>
      </w:r>
      <w:r>
        <w:t>?</w:t>
      </w:r>
    </w:p>
    <w:p w14:paraId="314B75B5" w14:textId="0BF8CFB6" w:rsidR="009562B2" w:rsidRDefault="00F749F0" w:rsidP="004154FF">
      <w:pPr>
        <w:pStyle w:val="Listenabsatz"/>
        <w:numPr>
          <w:ilvl w:val="0"/>
          <w:numId w:val="33"/>
        </w:numPr>
        <w:spacing w:line="276" w:lineRule="auto"/>
        <w:jc w:val="both"/>
        <w:pPrChange w:id="26" w:author="Schmidberger, Alessa | Wissensfabrik" w:date="2022-10-12T09:12:00Z">
          <w:pPr>
            <w:pStyle w:val="Listenabsatz"/>
            <w:numPr>
              <w:numId w:val="33"/>
            </w:numPr>
            <w:spacing w:line="276" w:lineRule="auto"/>
            <w:ind w:hanging="360"/>
          </w:pPr>
        </w:pPrChange>
      </w:pPr>
      <w:r>
        <w:t>Zeichne die Bewegungen des Druckkopfes auf dem Druckbett anhand des G-code Ausschnittes nach. Welches 3D-Modell wird gedruckt?</w:t>
      </w:r>
    </w:p>
    <w:p w14:paraId="63451E21" w14:textId="6BC99DB3" w:rsidR="00F749F0" w:rsidRDefault="00F749F0" w:rsidP="004154FF">
      <w:pPr>
        <w:pStyle w:val="Listenabsatz"/>
        <w:spacing w:line="276" w:lineRule="auto"/>
        <w:jc w:val="both"/>
        <w:pPrChange w:id="27" w:author="Schmidberger, Alessa | Wissensfabrik" w:date="2022-10-12T09:12:00Z">
          <w:pPr>
            <w:pStyle w:val="Listenabsatz"/>
            <w:spacing w:line="276" w:lineRule="auto"/>
          </w:pPr>
        </w:pPrChange>
      </w:pPr>
      <w:r>
        <w:t>Tipp: Die blaue Markierung zeigt den Nullpunkt an.</w:t>
      </w:r>
    </w:p>
    <w:tbl>
      <w:tblPr>
        <w:tblStyle w:val="Tabellenraster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728"/>
      </w:tblGrid>
      <w:tr w:rsidR="009E457E" w14:paraId="058CC55E" w14:textId="77777777" w:rsidTr="00255051"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2D900005" w14:textId="63A03B55" w:rsidR="009E457E" w:rsidRDefault="009E457E" w:rsidP="004B7D12">
            <w:pPr>
              <w:pStyle w:val="Listenabsatz"/>
              <w:spacing w:line="276" w:lineRule="auto"/>
              <w:ind w:left="0"/>
            </w:pPr>
            <w:r>
              <w:t>Ausschnitt aus der G-code Datei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p w14:paraId="085D7CE3" w14:textId="53B32C3C" w:rsidR="009E457E" w:rsidRDefault="009E457E" w:rsidP="004B7D12">
            <w:pPr>
              <w:pStyle w:val="Listenabsatz"/>
              <w:spacing w:line="276" w:lineRule="auto"/>
              <w:ind w:left="0"/>
            </w:pPr>
            <w:r>
              <w:t>Druckbett</w:t>
            </w:r>
          </w:p>
        </w:tc>
      </w:tr>
      <w:tr w:rsidR="009E457E" w14:paraId="2D831DC1" w14:textId="77777777" w:rsidTr="00255051">
        <w:trPr>
          <w:trHeight w:val="4513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3FF7C10B" w14:textId="77777777" w:rsidR="009E457E" w:rsidRDefault="009E457E" w:rsidP="009E457E">
            <w:pPr>
              <w:spacing w:line="360" w:lineRule="auto"/>
            </w:pPr>
          </w:p>
          <w:p w14:paraId="4CA47629" w14:textId="2B52D187" w:rsidR="009E457E" w:rsidRDefault="009E457E" w:rsidP="009E457E">
            <w:pPr>
              <w:spacing w:line="360" w:lineRule="auto"/>
            </w:pPr>
            <w:r>
              <w:t>G1 X50.000 Y28.000 E1.70284</w:t>
            </w:r>
          </w:p>
          <w:p w14:paraId="60AC6C44" w14:textId="77777777" w:rsidR="009E457E" w:rsidRDefault="009E457E" w:rsidP="009E457E">
            <w:pPr>
              <w:spacing w:line="360" w:lineRule="auto"/>
            </w:pPr>
            <w:r>
              <w:t>G1 X70.000 Y18.500 E2.40565</w:t>
            </w:r>
          </w:p>
          <w:p w14:paraId="51C25D65" w14:textId="77777777" w:rsidR="009E457E" w:rsidRDefault="009E457E" w:rsidP="009E457E">
            <w:pPr>
              <w:spacing w:line="360" w:lineRule="auto"/>
            </w:pPr>
            <w:r>
              <w:t>G1 X67.500 Y41.000 E3.10840</w:t>
            </w:r>
          </w:p>
          <w:p w14:paraId="2885CCBA" w14:textId="1ED26943" w:rsidR="009E457E" w:rsidRDefault="009E457E" w:rsidP="009E457E">
            <w:pPr>
              <w:spacing w:line="360" w:lineRule="auto"/>
            </w:pPr>
            <w:r>
              <w:t>G1 X83.000 Y57.000 E3.81116</w:t>
            </w:r>
          </w:p>
          <w:p w14:paraId="300BB7AA" w14:textId="77777777" w:rsidR="009E457E" w:rsidRDefault="009E457E" w:rsidP="009E457E">
            <w:pPr>
              <w:spacing w:line="360" w:lineRule="auto"/>
            </w:pPr>
            <w:r>
              <w:t>G1 X61.000 Y61.500 E4.51386</w:t>
            </w:r>
          </w:p>
          <w:p w14:paraId="4C91C229" w14:textId="1BF33DF8" w:rsidR="009E457E" w:rsidRDefault="009E457E" w:rsidP="009E457E">
            <w:pPr>
              <w:spacing w:line="360" w:lineRule="auto"/>
            </w:pPr>
            <w:r>
              <w:t>G1 X50.000 Y81.000 E5.21666</w:t>
            </w:r>
          </w:p>
          <w:p w14:paraId="0ED26ABA" w14:textId="77777777" w:rsidR="009E457E" w:rsidRDefault="009E457E" w:rsidP="009E457E">
            <w:pPr>
              <w:spacing w:line="360" w:lineRule="auto"/>
            </w:pPr>
            <w:r>
              <w:t>G1 X40.000 Y61.000 E5.91946</w:t>
            </w:r>
          </w:p>
          <w:p w14:paraId="39550E27" w14:textId="77777777" w:rsidR="009E457E" w:rsidRDefault="009E457E" w:rsidP="009E457E">
            <w:pPr>
              <w:spacing w:line="360" w:lineRule="auto"/>
            </w:pPr>
            <w:r>
              <w:t>G1 X17.000 Y57.000 E6.62218</w:t>
            </w:r>
          </w:p>
          <w:p w14:paraId="580A1A13" w14:textId="7EB36D72" w:rsidR="009E457E" w:rsidRDefault="009E457E" w:rsidP="009E457E">
            <w:pPr>
              <w:spacing w:line="360" w:lineRule="auto"/>
            </w:pPr>
            <w:r>
              <w:t>G1 X32.500 Y41.000 E7.32494</w:t>
            </w:r>
          </w:p>
          <w:p w14:paraId="73A4F32A" w14:textId="1E7B8DB3" w:rsidR="009E457E" w:rsidRDefault="000A330A" w:rsidP="009E457E">
            <w:pPr>
              <w:spacing w:line="36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5959C367" wp14:editId="5267EB9D">
                      <wp:simplePos x="0" y="0"/>
                      <wp:positionH relativeFrom="column">
                        <wp:posOffset>2320562</wp:posOffset>
                      </wp:positionH>
                      <wp:positionV relativeFrom="paragraph">
                        <wp:posOffset>39370</wp:posOffset>
                      </wp:positionV>
                      <wp:extent cx="184785" cy="241935"/>
                      <wp:effectExtent l="0" t="0" r="24765" b="24765"/>
                      <wp:wrapSquare wrapText="bothSides"/>
                      <wp:docPr id="204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4785" cy="2419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33A99B" w14:textId="122E069B" w:rsidR="000A330A" w:rsidRDefault="000A330A" w:rsidP="000A330A">
                                  <w:r>
                                    <w:t>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59C367" id="_x0000_s1040" type="#_x0000_t202" style="position:absolute;margin-left:182.7pt;margin-top:3.1pt;width:14.55pt;height:19.0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" strokecolor="white [3212]">
                      <v:textbox>
                        <w:txbxContent>
                          <w:p w14:paraId="7333A99B" w14:textId="122E069B" w:rsidR="000A330A" w:rsidRDefault="000A330A" w:rsidP="000A330A">
                            <w:r>
                              <w:t>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5F43722" wp14:editId="3D9C9F29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252095</wp:posOffset>
                      </wp:positionV>
                      <wp:extent cx="62230" cy="64770"/>
                      <wp:effectExtent l="0" t="0" r="13970" b="11430"/>
                      <wp:wrapNone/>
                      <wp:docPr id="203" name="Flussdiagramm: Verbinder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230" cy="6477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A31290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ussdiagramm: Verbinder 203" o:spid="_x0000_s1026" type="#_x0000_t120" style="position:absolute;margin-left:199.75pt;margin-top:19.85pt;width:4.9pt;height:5.1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" fillcolor="#5b9bd5 [3204]" strokecolor="#1f4d78 [1604]" strokeweight="1pt">
                      <v:stroke joinstyle="miter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75D130C" wp14:editId="72364469">
                      <wp:simplePos x="0" y="0"/>
                      <wp:positionH relativeFrom="column">
                        <wp:posOffset>2566670</wp:posOffset>
                      </wp:positionH>
                      <wp:positionV relativeFrom="paragraph">
                        <wp:posOffset>10795</wp:posOffset>
                      </wp:positionV>
                      <wp:extent cx="0" cy="241300"/>
                      <wp:effectExtent l="76200" t="38100" r="57150" b="25400"/>
                      <wp:wrapNone/>
                      <wp:docPr id="198" name="Gerade Verbindung mit Pfeil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1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E9DF5" id="Gerade Verbindung mit Pfeil 198" o:spid="_x0000_s1026" type="#_x0000_t32" style="position:absolute;margin-left:202.1pt;margin-top:.85pt;width:0;height:19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 w:rsidR="009E457E">
              <w:t>G1 X30.000 Y18.500 E8.02581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ellenrast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</w:tblGrid>
            <w:tr w:rsidR="009E457E" w14:paraId="5CF7003E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7279A35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F7B426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6B02DE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FDEF79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7CD976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53616B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711810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90E08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203AC1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1EC9AA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14A0F1C4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0AD12E1B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5E284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E0788A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21353C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81C79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FD2E50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8A8994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70D15E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C0F1CD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1FB4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41B5246F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7D67972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A1DF6A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A8B3AF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A6192E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C4CC5B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848C5C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76EA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BBF77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10AC0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5A54E2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D7089BA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5D439B7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5B0796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E2E355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C12B0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69CEFB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A4BAC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39D93A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36F63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916A5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7A8451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D17CB61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6160B21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59DBAA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0E9AB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E53517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688E3B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25450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3D5DDF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EB1C81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56E9F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25A4BB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277369F6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54E2138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014840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E19D3C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DEBEA8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F45051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E0A62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652465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D611ED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1EA0B6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C3753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7DFB375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11B4CCB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01DA9B2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D03F41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BB916A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6A743A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9DB844F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6FA35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6DA15E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8600F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E03F0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35746F68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1BF4725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BD3172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2ADDD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8DA2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A5ABD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DBD784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8BAE487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DDC82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B53D04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6A7E1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540A026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4EE2B8F4" w14:textId="0DA9AF3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DE501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DB462D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3FD68D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16A4FA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7C40F2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785CFE3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3852250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8231A6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EB79E4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  <w:tr w:rsidR="009E457E" w14:paraId="7D556B09" w14:textId="77777777" w:rsidTr="009E457E">
              <w:trPr>
                <w:trHeight w:val="142"/>
              </w:trPr>
              <w:tc>
                <w:tcPr>
                  <w:tcW w:w="425" w:type="dxa"/>
                </w:tcPr>
                <w:p w14:paraId="4B4CCA24" w14:textId="5F5AA04E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BF39620" w14:textId="58A1F51C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D33BAB" w14:textId="44E60582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A4D422" w14:textId="433DE69A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26ADAFE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60166C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948E009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BC798F4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343A0C1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47AFD55" w14:textId="77777777" w:rsidR="009E457E" w:rsidRDefault="009E457E" w:rsidP="009E457E">
                  <w:pPr>
                    <w:spacing w:line="276" w:lineRule="auto"/>
                    <w:jc w:val="center"/>
                  </w:pPr>
                </w:p>
              </w:tc>
            </w:tr>
          </w:tbl>
          <w:p w14:paraId="1A118760" w14:textId="2606B956" w:rsidR="009E457E" w:rsidRDefault="000A330A" w:rsidP="004B7D12">
            <w:pPr>
              <w:pStyle w:val="Listenabsatz"/>
              <w:spacing w:line="276" w:lineRule="auto"/>
              <w:ind w:left="0"/>
            </w:pPr>
            <w: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01AA1F64" wp14:editId="6B00D4B5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79375</wp:posOffset>
                      </wp:positionV>
                      <wp:extent cx="80010" cy="225425"/>
                      <wp:effectExtent l="0" t="0" r="15240" b="22225"/>
                      <wp:wrapThrough wrapText="bothSides">
                        <wp:wrapPolygon edited="0">
                          <wp:start x="0" y="0"/>
                          <wp:lineTo x="0" y="21904"/>
                          <wp:lineTo x="20571" y="21904"/>
                          <wp:lineTo x="20571" y="0"/>
                          <wp:lineTo x="0" y="0"/>
                        </wp:wrapPolygon>
                      </wp:wrapThrough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010" cy="225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89B23E" w14:textId="2F81B937" w:rsidR="000A330A" w:rsidRDefault="000A330A">
                                  <w:r>
                                    <w:t>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A1F64" id="_x0000_s1041" type="#_x0000_t202" style="position:absolute;margin-left:-2.55pt;margin-top:6.25pt;width:6.3pt;height:17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" strokecolor="white [3212]">
                      <v:textbox>
                        <w:txbxContent>
                          <w:p w14:paraId="7C89B23E" w14:textId="2F81B937" w:rsidR="000A330A" w:rsidRDefault="000A330A">
                            <w:r>
                              <w:t>X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4EF2F488" wp14:editId="68EDD8EA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32385</wp:posOffset>
                      </wp:positionV>
                      <wp:extent cx="251545" cy="3399"/>
                      <wp:effectExtent l="0" t="76200" r="15240" b="92075"/>
                      <wp:wrapNone/>
                      <wp:docPr id="202" name="Gerade Verbindung mit Pfeil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1545" cy="339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85AD2" id="Gerade Verbindung mit Pfeil 202" o:spid="_x0000_s1026" type="#_x0000_t32" style="position:absolute;margin-left:-.55pt;margin-top:2.55pt;width:19.8pt;height: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63CC052B" w14:textId="5285D550" w:rsidR="004B7D12" w:rsidRDefault="004B7D12" w:rsidP="004B7D12">
      <w:pPr>
        <w:spacing w:line="276" w:lineRule="auto"/>
      </w:pPr>
    </w:p>
    <w:p w14:paraId="7021B1D5" w14:textId="5EF7BEE3" w:rsidR="0081155D" w:rsidRDefault="004154FF" w:rsidP="0081155D">
      <w:pPr>
        <w:pStyle w:val="Listenabsatz"/>
        <w:numPr>
          <w:ilvl w:val="0"/>
          <w:numId w:val="33"/>
        </w:numPr>
        <w:spacing w:line="276" w:lineRule="auto"/>
      </w:pPr>
      <w:r w:rsidRPr="0081155D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FA94FF4" wp14:editId="53997525">
                <wp:simplePos x="0" y="0"/>
                <wp:positionH relativeFrom="column">
                  <wp:posOffset>2634615</wp:posOffset>
                </wp:positionH>
                <wp:positionV relativeFrom="paragraph">
                  <wp:posOffset>2889885</wp:posOffset>
                </wp:positionV>
                <wp:extent cx="251460" cy="3175"/>
                <wp:effectExtent l="0" t="76200" r="15240" b="92075"/>
                <wp:wrapNone/>
                <wp:docPr id="210" name="Gerade Verbindung mit Pfei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3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D59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10" o:spid="_x0000_s1026" type="#_x0000_t32" style="position:absolute;margin-left:207.45pt;margin-top:227.55pt;width:19.8pt;height: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F749F0">
        <w:t>Erstelle deinen eigenen G-code und tausche diesen mit deinem Sitznachbarn aus.</w:t>
      </w:r>
    </w:p>
    <w:tbl>
      <w:tblPr>
        <w:tblStyle w:val="Tabellenraster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728"/>
      </w:tblGrid>
      <w:tr w:rsidR="0081155D" w14:paraId="6E780F29" w14:textId="77777777" w:rsidTr="00A65AE1">
        <w:trPr>
          <w:trHeight w:val="4339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</w:tcPr>
          <w:p w14:paraId="4B6147BF" w14:textId="70C55FC3" w:rsidR="0081155D" w:rsidRDefault="0081155D" w:rsidP="00A65AE1">
            <w:pPr>
              <w:spacing w:line="360" w:lineRule="auto"/>
            </w:pPr>
          </w:p>
          <w:p w14:paraId="6E0A50A9" w14:textId="02EAD125" w:rsidR="0081155D" w:rsidRDefault="0081155D" w:rsidP="00A65AE1">
            <w:pPr>
              <w:spacing w:line="360" w:lineRule="auto"/>
            </w:pPr>
            <w:r>
              <w:t>_________________________</w:t>
            </w:r>
          </w:p>
          <w:p w14:paraId="3B8D2999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3181A7B1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560B090A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0066B960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7FE24B33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276BCDA1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6DBC6324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6F344B1F" w14:textId="77777777" w:rsidR="0081155D" w:rsidRDefault="0081155D" w:rsidP="0081155D">
            <w:pPr>
              <w:spacing w:line="360" w:lineRule="auto"/>
            </w:pPr>
            <w:r>
              <w:t>_________________________</w:t>
            </w:r>
          </w:p>
          <w:p w14:paraId="4628ABEA" w14:textId="46FF27B9" w:rsidR="0081155D" w:rsidRDefault="0081155D" w:rsidP="00A65AE1">
            <w:pPr>
              <w:spacing w:line="36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0ACF53AB" wp14:editId="45A3B49B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252095</wp:posOffset>
                      </wp:positionV>
                      <wp:extent cx="62230" cy="64770"/>
                      <wp:effectExtent l="0" t="0" r="13970" b="11430"/>
                      <wp:wrapNone/>
                      <wp:docPr id="207" name="Flussdiagramm: Verbinder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230" cy="6477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6E805" id="Flussdiagramm: Verbinder 207" o:spid="_x0000_s1026" type="#_x0000_t120" style="position:absolute;margin-left:199.75pt;margin-top:19.85pt;width:4.9pt;height:5.1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" fillcolor="#5b9bd5 [3204]" strokecolor="#1f4d78 [1604]" strokeweight="1pt">
                      <v:stroke joinstyle="miter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20E4631A" wp14:editId="33225601">
                      <wp:simplePos x="0" y="0"/>
                      <wp:positionH relativeFrom="column">
                        <wp:posOffset>2566670</wp:posOffset>
                      </wp:positionH>
                      <wp:positionV relativeFrom="paragraph">
                        <wp:posOffset>10795</wp:posOffset>
                      </wp:positionV>
                      <wp:extent cx="0" cy="241300"/>
                      <wp:effectExtent l="76200" t="38100" r="57150" b="25400"/>
                      <wp:wrapNone/>
                      <wp:docPr id="208" name="Gerade Verbindung mit Pfeil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1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086FB" id="Gerade Verbindung mit Pfeil 208" o:spid="_x0000_s1026" type="#_x0000_t32" style="position:absolute;margin-left:202.1pt;margin-top:.85pt;width:0;height:19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>
              <w:t>_________________________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ellenrast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  <w:gridCol w:w="425"/>
            </w:tblGrid>
            <w:tr w:rsidR="0081155D" w14:paraId="430CF831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1580BA6" w14:textId="5464BA10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9C3986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BA6AA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D9979B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3DED8B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2CB4A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91B522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2B29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E178E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6E890E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5B18D0C2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39A41B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D737F6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E8A9A3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64B964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CD23CA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6C9D7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E2BCA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6CDA6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D03FCB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D03852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7FF6316D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20D924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DB13B3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3927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2AABC9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11E2F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3C1B9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4FAE97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DC29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12F97E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9E2E19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62E22E7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2D32A4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A0A574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C375C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A89CFC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3F4A42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B4AB2C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BBA509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5B397A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CF102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3AAAFF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5D3745D9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52FDAEE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2C2D4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ED2210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E4A361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00A697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A7E161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2231C5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804271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25BF771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D309E5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056D170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2C7F724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05086A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C49B11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21BC10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DCA200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E3BCCF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732F57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8FF0ED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BE88A9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19D03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669A3AE4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3DAD734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22C507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917F81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79564C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48A2C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29A714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F7C23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0E1F4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76C868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972725D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7ADF8986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45D22641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A1254E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C4FA16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5EF6F1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D869A0E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D0E1D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B754F1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E674E8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C3BE3C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09E7AF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2419E102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6CABE44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96212F3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27DB7F0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C064CD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8BF18C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626F62C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1FBEA1F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F587278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F2C5B7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53BD66B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  <w:tr w:rsidR="0081155D" w14:paraId="6E13F611" w14:textId="77777777" w:rsidTr="00A65AE1">
              <w:trPr>
                <w:trHeight w:val="142"/>
              </w:trPr>
              <w:tc>
                <w:tcPr>
                  <w:tcW w:w="425" w:type="dxa"/>
                </w:tcPr>
                <w:p w14:paraId="0FD9C67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0A0B587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060C925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3C1166C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2A003E9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4FC2B68B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7BE1D57A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21C79824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0124696F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25" w:type="dxa"/>
                </w:tcPr>
                <w:p w14:paraId="6CED7E52" w14:textId="77777777" w:rsidR="0081155D" w:rsidRDefault="0081155D" w:rsidP="00A65AE1">
                  <w:pPr>
                    <w:spacing w:line="276" w:lineRule="auto"/>
                    <w:jc w:val="center"/>
                  </w:pPr>
                </w:p>
              </w:tc>
            </w:tr>
          </w:tbl>
          <w:p w14:paraId="0ED3CD4F" w14:textId="1B34FAB3" w:rsidR="0081155D" w:rsidRDefault="0081155D" w:rsidP="00A65AE1">
            <w:pPr>
              <w:pStyle w:val="Listenabsatz"/>
              <w:spacing w:line="276" w:lineRule="auto"/>
              <w:ind w:left="0"/>
            </w:pPr>
          </w:p>
        </w:tc>
      </w:tr>
    </w:tbl>
    <w:p w14:paraId="4D4BC48A" w14:textId="74E66873" w:rsidR="00891E51" w:rsidRDefault="00891E51" w:rsidP="00F749F0">
      <w:pPr>
        <w:pStyle w:val="Listenabsatz"/>
        <w:numPr>
          <w:ilvl w:val="0"/>
          <w:numId w:val="33"/>
        </w:numPr>
        <w:spacing w:line="276" w:lineRule="auto"/>
      </w:pPr>
      <w:r>
        <w:lastRenderedPageBreak/>
        <w:t>Ordne die folgende</w:t>
      </w:r>
      <w:ins w:id="28" w:author="Schmidberger, Alessa | Wissensfabrik" w:date="2022-10-12T09:12:00Z">
        <w:r w:rsidR="004154FF">
          <w:t>n</w:t>
        </w:r>
      </w:ins>
      <w:r>
        <w:t xml:space="preserve"> </w:t>
      </w:r>
      <w:r w:rsidR="0070067C">
        <w:t>Abbildungen</w:t>
      </w:r>
      <w:r>
        <w:t xml:space="preserve"> den zugehörigen </w:t>
      </w:r>
      <w:r w:rsidR="0070067C">
        <w:t>Begriffen</w:t>
      </w:r>
      <w:r>
        <w:t xml:space="preserve"> zu.</w:t>
      </w:r>
    </w:p>
    <w:p w14:paraId="5138B066" w14:textId="0093AA21" w:rsidR="008F339E" w:rsidRPr="008F339E" w:rsidRDefault="008F339E" w:rsidP="008F339E">
      <w:pPr>
        <w:pStyle w:val="Listenabsatz"/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"/var/folders/sq/1j19yp613_bcpwk4hmln3npc0000gn/T/com.microsoft.Word/WebArchiveCopyPasteTempFiles/page13image457565216" \* MERGEFORMATINET </w:instrText>
      </w:r>
      <w:r w:rsidR="004154F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p w14:paraId="283CBC65" w14:textId="6F8A2B95" w:rsidR="008F339E" w:rsidRDefault="009D5518" w:rsidP="008F339E">
      <w:pPr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>
        <w:drawing>
          <wp:anchor distT="0" distB="0" distL="114300" distR="114300" simplePos="0" relativeHeight="251724800" behindDoc="0" locked="0" layoutInCell="1" allowOverlap="1" wp14:anchorId="1876868A" wp14:editId="68E5DCAC">
            <wp:simplePos x="0" y="0"/>
            <wp:positionH relativeFrom="margin">
              <wp:align>left</wp:align>
            </wp:positionH>
            <wp:positionV relativeFrom="paragraph">
              <wp:posOffset>22436</wp:posOffset>
            </wp:positionV>
            <wp:extent cx="1960880" cy="1337310"/>
            <wp:effectExtent l="19050" t="19050" r="20320" b="15240"/>
            <wp:wrapThrough wrapText="bothSides">
              <wp:wrapPolygon edited="0">
                <wp:start x="-210" y="-308"/>
                <wp:lineTo x="-210" y="21538"/>
                <wp:lineTo x="21614" y="21538"/>
                <wp:lineTo x="21614" y="-308"/>
                <wp:lineTo x="-210" y="-308"/>
              </wp:wrapPolygon>
            </wp:wrapThrough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 rotWithShape="1">
                    <a:blip r:embed="rId11"/>
                    <a:srcRect l="5548" t="6105" r="9617" b="10525"/>
                    <a:stretch/>
                  </pic:blipFill>
                  <pic:spPr bwMode="auto">
                    <a:xfrm>
                      <a:off x="0" y="0"/>
                      <a:ext cx="1960880" cy="1337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"http://my3dconcepts.com/wp-content/uploads/2017/04/How-3D-Printing-Works-new-new-1030x494.png" \* MERGEFORMATINET </w:instrText>
      </w:r>
      <w:r w:rsidR="004154F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="008F339E" w:rsidRPr="008F339E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p w14:paraId="6D708503" w14:textId="47288A6D" w:rsidR="004132EF" w:rsidRPr="00F749F0" w:rsidRDefault="00485360" w:rsidP="00F749F0">
      <w:pPr>
        <w:spacing w:after="0" w:line="240" w:lineRule="auto"/>
        <w:rPr>
          <w:rFonts w:ascii="Times New Roman" w:eastAsia="Times New Roman" w:hAnsi="Times New Roman" w:cs="Times New Roman"/>
          <w:bCs w:val="0"/>
          <w:sz w:val="24"/>
          <w:szCs w:val="24"/>
        </w:rPr>
      </w:pPr>
      <w:r>
        <w:drawing>
          <wp:anchor distT="0" distB="0" distL="114300" distR="114300" simplePos="0" relativeHeight="251726848" behindDoc="0" locked="0" layoutInCell="1" allowOverlap="1" wp14:anchorId="7DC4E0E0" wp14:editId="708E052D">
            <wp:simplePos x="0" y="0"/>
            <wp:positionH relativeFrom="margin">
              <wp:align>left</wp:align>
            </wp:positionH>
            <wp:positionV relativeFrom="paragraph">
              <wp:posOffset>3410567</wp:posOffset>
            </wp:positionV>
            <wp:extent cx="2460625" cy="1845310"/>
            <wp:effectExtent l="19050" t="19050" r="15875" b="21590"/>
            <wp:wrapThrough wrapText="bothSides">
              <wp:wrapPolygon edited="0">
                <wp:start x="-167" y="-223"/>
                <wp:lineTo x="-167" y="21630"/>
                <wp:lineTo x="21572" y="21630"/>
                <wp:lineTo x="21572" y="-223"/>
                <wp:lineTo x="-167" y="-223"/>
              </wp:wrapPolygon>
            </wp:wrapThrough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25" cy="1845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87"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1F476F3B" wp14:editId="4EFA1996">
                <wp:simplePos x="0" y="0"/>
                <wp:positionH relativeFrom="column">
                  <wp:posOffset>3783965</wp:posOffset>
                </wp:positionH>
                <wp:positionV relativeFrom="paragraph">
                  <wp:posOffset>405130</wp:posOffset>
                </wp:positionV>
                <wp:extent cx="2432050" cy="1404620"/>
                <wp:effectExtent l="0" t="0" r="25400" b="13970"/>
                <wp:wrapSquare wrapText="bothSides"/>
                <wp:docPr id="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791F6" w14:textId="32E839DD" w:rsidR="009D5518" w:rsidRDefault="00802087" w:rsidP="0070067C">
                            <w:pPr>
                              <w:jc w:val="center"/>
                            </w:pPr>
                            <w:r>
                              <w:t>Physisches 3D-</w:t>
                            </w:r>
                            <w:r w:rsidR="009D5518">
                              <w:t>Modell</w:t>
                            </w:r>
                            <w:r>
                              <w:t xml:space="preserve"> aus PLA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476F3B" id="_x0000_s1042" type="#_x0000_t202" style="position:absolute;margin-left:297.95pt;margin-top:31.9pt;width:191.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" strokecolor="white [3212]">
                <v:textbox style="mso-fit-shape-to-text:t">
                  <w:txbxContent>
                    <w:p w14:paraId="544791F6" w14:textId="32E839DD" w:rsidR="009D5518" w:rsidRDefault="00802087" w:rsidP="0070067C">
                      <w:pPr>
                        <w:jc w:val="center"/>
                      </w:pPr>
                      <w:r>
                        <w:t>Physisches 3D-</w:t>
                      </w:r>
                      <w:r w:rsidR="009D5518">
                        <w:t>Modell</w:t>
                      </w:r>
                      <w:r>
                        <w:t xml:space="preserve"> aus PLA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02087"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3610F9A" wp14:editId="2F21C9D4">
                <wp:simplePos x="0" y="0"/>
                <wp:positionH relativeFrom="column">
                  <wp:posOffset>3719830</wp:posOffset>
                </wp:positionH>
                <wp:positionV relativeFrom="paragraph">
                  <wp:posOffset>7789595</wp:posOffset>
                </wp:positionV>
                <wp:extent cx="1923415" cy="292100"/>
                <wp:effectExtent l="0" t="0" r="19685" b="12700"/>
                <wp:wrapSquare wrapText="bothSides"/>
                <wp:docPr id="1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466A" w14:textId="3B2494E5" w:rsidR="0070067C" w:rsidRDefault="00802087" w:rsidP="0070067C">
                            <w:pPr>
                              <w:jc w:val="center"/>
                            </w:pPr>
                            <w:r>
                              <w:t xml:space="preserve">Digitales </w:t>
                            </w:r>
                            <w:r w:rsidR="0070067C">
                              <w:t>3D-Modell</w:t>
                            </w:r>
                          </w:p>
                          <w:p w14:paraId="563A90C7" w14:textId="407375C9" w:rsidR="0070067C" w:rsidRDefault="0070067C" w:rsidP="0070067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0F9A" id="_x0000_s1043" type="#_x0000_t202" style="position:absolute;margin-left:292.9pt;margin-top:613.35pt;width:151.45pt;height:23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" strokecolor="white [3212]">
                <v:textbox>
                  <w:txbxContent>
                    <w:p w14:paraId="7644466A" w14:textId="3B2494E5" w:rsidR="0070067C" w:rsidRDefault="00802087" w:rsidP="0070067C">
                      <w:pPr>
                        <w:jc w:val="center"/>
                      </w:pPr>
                      <w:r>
                        <w:t xml:space="preserve">Digitales </w:t>
                      </w:r>
                      <w:r w:rsidR="0070067C">
                        <w:t>3D-Modell</w:t>
                      </w:r>
                    </w:p>
                    <w:p w14:paraId="563A90C7" w14:textId="407375C9" w:rsidR="0070067C" w:rsidRDefault="0070067C" w:rsidP="0070067C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02087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5783B02" wp14:editId="1094AC14">
                <wp:simplePos x="0" y="0"/>
                <wp:positionH relativeFrom="column">
                  <wp:posOffset>3956050</wp:posOffset>
                </wp:positionH>
                <wp:positionV relativeFrom="paragraph">
                  <wp:posOffset>7867874</wp:posOffset>
                </wp:positionV>
                <wp:extent cx="109220" cy="109220"/>
                <wp:effectExtent l="0" t="0" r="24130" b="24130"/>
                <wp:wrapNone/>
                <wp:docPr id="197" name="Flussdiagramm: Verbinde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0922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8B739" id="Flussdiagramm: Verbinder 197" o:spid="_x0000_s1026" type="#_x0000_t120" style="position:absolute;margin-left:311.5pt;margin-top:619.5pt;width:8.6pt;height:8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" filled="f" strokecolor="black [3213]" strokeweight="1pt">
                <v:stroke joinstyle="miter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C81D45A" wp14:editId="15D6EDBA">
                <wp:simplePos x="0" y="0"/>
                <wp:positionH relativeFrom="column">
                  <wp:posOffset>4006215</wp:posOffset>
                </wp:positionH>
                <wp:positionV relativeFrom="paragraph">
                  <wp:posOffset>6225540</wp:posOffset>
                </wp:positionV>
                <wp:extent cx="1711960" cy="1404620"/>
                <wp:effectExtent l="0" t="0" r="2540" b="0"/>
                <wp:wrapSquare wrapText="bothSides"/>
                <wp:docPr id="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1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F85C5" w14:textId="1D694B03" w:rsidR="009D5518" w:rsidRDefault="009D5518" w:rsidP="009D5518">
                            <w:r>
                              <w:t xml:space="preserve">Modell </w:t>
                            </w:r>
                            <w:r w:rsidR="0070067C">
                              <w:t>nach dem Slicing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81D45A" id="_x0000_s1044" type="#_x0000_t202" style="position:absolute;margin-left:315.45pt;margin-top:490.2pt;width:134.8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" stroked="f">
                <v:textbox style="mso-fit-shape-to-text:t">
                  <w:txbxContent>
                    <w:p w14:paraId="0ACF85C5" w14:textId="1D694B03" w:rsidR="009D5518" w:rsidRDefault="009D5518" w:rsidP="009D5518">
                      <w:r>
                        <w:t xml:space="preserve">Modell </w:t>
                      </w:r>
                      <w:r w:rsidR="0070067C">
                        <w:t>nach dem Slicing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1F6B2A" wp14:editId="1B066009">
                <wp:simplePos x="0" y="0"/>
                <wp:positionH relativeFrom="column">
                  <wp:posOffset>3959860</wp:posOffset>
                </wp:positionH>
                <wp:positionV relativeFrom="paragraph">
                  <wp:posOffset>6298994</wp:posOffset>
                </wp:positionV>
                <wp:extent cx="109728" cy="109728"/>
                <wp:effectExtent l="0" t="0" r="24130" b="24130"/>
                <wp:wrapNone/>
                <wp:docPr id="195" name="Flussdiagramm: Verbinde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AC6FF" id="Flussdiagramm: Verbinder 195" o:spid="_x0000_s1026" type="#_x0000_t120" style="position:absolute;margin-left:311.8pt;margin-top:496pt;width:8.65pt;height:8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KTpgIAAKQ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6F97BE5" wp14:editId="03D84EDD">
                <wp:simplePos x="0" y="0"/>
                <wp:positionH relativeFrom="column">
                  <wp:posOffset>4008755</wp:posOffset>
                </wp:positionH>
                <wp:positionV relativeFrom="paragraph">
                  <wp:posOffset>4224655</wp:posOffset>
                </wp:positionV>
                <wp:extent cx="2432050" cy="1404620"/>
                <wp:effectExtent l="0" t="0" r="6350" b="0"/>
                <wp:wrapSquare wrapText="bothSides"/>
                <wp:docPr id="5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53CB2" w14:textId="3B0FDFDD" w:rsidR="009D5518" w:rsidRDefault="00802087" w:rsidP="009D5518">
                            <w:r>
                              <w:t xml:space="preserve">PLA </w:t>
                            </w:r>
                            <w:r w:rsidR="009D5518">
                              <w:t>Abfall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F97BE5" id="_x0000_s1045" type="#_x0000_t202" style="position:absolute;margin-left:315.65pt;margin-top:332.65pt;width:191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" stroked="f">
                <v:textbox style="mso-fit-shape-to-text:t">
                  <w:txbxContent>
                    <w:p w14:paraId="70253CB2" w14:textId="3B0FDFDD" w:rsidR="009D5518" w:rsidRDefault="00802087" w:rsidP="009D5518">
                      <w:r>
                        <w:t xml:space="preserve">PLA </w:t>
                      </w:r>
                      <w:r w:rsidR="009D5518">
                        <w:t>Abfall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 w:rsidRPr="009D5518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798C424" wp14:editId="08B4A45E">
                <wp:simplePos x="0" y="0"/>
                <wp:positionH relativeFrom="column">
                  <wp:posOffset>3996738</wp:posOffset>
                </wp:positionH>
                <wp:positionV relativeFrom="paragraph">
                  <wp:posOffset>2557288</wp:posOffset>
                </wp:positionV>
                <wp:extent cx="2432050" cy="1404620"/>
                <wp:effectExtent l="0" t="0" r="6350" b="0"/>
                <wp:wrapSquare wrapText="bothSides"/>
                <wp:docPr id="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D386F" w14:textId="6EF2A1A6" w:rsidR="009D5518" w:rsidRDefault="009D5518" w:rsidP="009D5518">
                            <w:r>
                              <w:t>3D-Druck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8C424" id="_x0000_s1046" type="#_x0000_t202" style="position:absolute;margin-left:314.7pt;margin-top:201.35pt;width:191.5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" stroked="f">
                <v:textbox style="mso-fit-shape-to-text:t">
                  <w:txbxContent>
                    <w:p w14:paraId="6ACD386F" w14:textId="6EF2A1A6" w:rsidR="009D5518" w:rsidRDefault="009D5518" w:rsidP="009D5518">
                      <w:r>
                        <w:t>3D-Druck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2B0E567" wp14:editId="2EEE218F">
                <wp:simplePos x="0" y="0"/>
                <wp:positionH relativeFrom="column">
                  <wp:posOffset>3945461</wp:posOffset>
                </wp:positionH>
                <wp:positionV relativeFrom="paragraph">
                  <wp:posOffset>2629535</wp:posOffset>
                </wp:positionV>
                <wp:extent cx="109220" cy="109220"/>
                <wp:effectExtent l="0" t="0" r="24130" b="24130"/>
                <wp:wrapNone/>
                <wp:docPr id="60" name="Flussdiagramm: Verbinde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0922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010FD" id="Flussdiagramm: Verbinder 60" o:spid="_x0000_s1026" type="#_x0000_t120" style="position:absolute;margin-left:310.65pt;margin-top:207.05pt;width:8.6pt;height:8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54CB352" wp14:editId="5557EB7F">
                <wp:simplePos x="0" y="0"/>
                <wp:positionH relativeFrom="column">
                  <wp:posOffset>3960289</wp:posOffset>
                </wp:positionH>
                <wp:positionV relativeFrom="paragraph">
                  <wp:posOffset>4295140</wp:posOffset>
                </wp:positionV>
                <wp:extent cx="109728" cy="109728"/>
                <wp:effectExtent l="0" t="0" r="24130" b="24130"/>
                <wp:wrapNone/>
                <wp:docPr id="61" name="Flussdiagramm: Verbinde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DE612" id="Flussdiagramm: Verbinder 61" o:spid="_x0000_s1026" type="#_x0000_t120" style="position:absolute;margin-left:311.85pt;margin-top:338.2pt;width:8.65pt;height:8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18534D" wp14:editId="0F92184E">
                <wp:simplePos x="0" y="0"/>
                <wp:positionH relativeFrom="column">
                  <wp:posOffset>3929604</wp:posOffset>
                </wp:positionH>
                <wp:positionV relativeFrom="paragraph">
                  <wp:posOffset>482600</wp:posOffset>
                </wp:positionV>
                <wp:extent cx="109728" cy="109728"/>
                <wp:effectExtent l="0" t="0" r="24130" b="24130"/>
                <wp:wrapNone/>
                <wp:docPr id="59" name="Flussdiagramm: Verbinde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94EF9" id="Flussdiagramm: Verbinder 59" o:spid="_x0000_s1026" type="#_x0000_t120" style="position:absolute;margin-left:309.4pt;margin-top:38pt;width:8.65pt;height:8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empg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E79349" wp14:editId="686CB15F">
                <wp:simplePos x="0" y="0"/>
                <wp:positionH relativeFrom="column">
                  <wp:posOffset>2742565</wp:posOffset>
                </wp:positionH>
                <wp:positionV relativeFrom="paragraph">
                  <wp:posOffset>7855791</wp:posOffset>
                </wp:positionV>
                <wp:extent cx="109728" cy="109728"/>
                <wp:effectExtent l="0" t="0" r="24130" b="24130"/>
                <wp:wrapNone/>
                <wp:docPr id="62" name="Flussdiagramm: Verbinde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0EB1" id="Flussdiagramm: Verbinder 62" o:spid="_x0000_s1026" type="#_x0000_t120" style="position:absolute;margin-left:215.95pt;margin-top:618.55pt;width:8.65pt;height:8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" filled="f" strokecolor="black [3213]" strokeweight="1pt">
                <v:stroke joinstyle="miter"/>
              </v:shape>
            </w:pict>
          </mc:Fallback>
        </mc:AlternateContent>
      </w:r>
      <w:r w:rsidR="0070067C" w:rsidRPr="004132EF">
        <w:drawing>
          <wp:anchor distT="0" distB="0" distL="114300" distR="114300" simplePos="0" relativeHeight="251730944" behindDoc="0" locked="0" layoutInCell="1" allowOverlap="1" wp14:anchorId="3BF9EE80" wp14:editId="5AB55EB5">
            <wp:simplePos x="0" y="0"/>
            <wp:positionH relativeFrom="margin">
              <wp:align>left</wp:align>
            </wp:positionH>
            <wp:positionV relativeFrom="paragraph">
              <wp:posOffset>7236555</wp:posOffset>
            </wp:positionV>
            <wp:extent cx="1336675" cy="1046480"/>
            <wp:effectExtent l="19050" t="19050" r="15875" b="20320"/>
            <wp:wrapThrough wrapText="bothSides">
              <wp:wrapPolygon edited="0">
                <wp:start x="-308" y="-393"/>
                <wp:lineTo x="-308" y="21626"/>
                <wp:lineTo x="21549" y="21626"/>
                <wp:lineTo x="21549" y="-393"/>
                <wp:lineTo x="-308" y="-393"/>
              </wp:wrapPolygon>
            </wp:wrapThrough>
            <wp:docPr id="48" name="Grafik 48" descr="Ein Bild, das Gliederfüßer, Krabb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Gliederfüßer, Krabb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104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4DE85F" wp14:editId="11220671">
                <wp:simplePos x="0" y="0"/>
                <wp:positionH relativeFrom="column">
                  <wp:posOffset>2737485</wp:posOffset>
                </wp:positionH>
                <wp:positionV relativeFrom="paragraph">
                  <wp:posOffset>6292421</wp:posOffset>
                </wp:positionV>
                <wp:extent cx="109728" cy="109728"/>
                <wp:effectExtent l="0" t="0" r="24130" b="24130"/>
                <wp:wrapNone/>
                <wp:docPr id="63" name="Flussdiagramm: Verbinde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C27B5" id="Flussdiagramm: Verbinder 63" o:spid="_x0000_s1026" type="#_x0000_t120" style="position:absolute;margin-left:215.55pt;margin-top:495.45pt;width:8.65pt;height:8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CDD288E" wp14:editId="7091C142">
                <wp:simplePos x="0" y="0"/>
                <wp:positionH relativeFrom="column">
                  <wp:posOffset>2736215</wp:posOffset>
                </wp:positionH>
                <wp:positionV relativeFrom="paragraph">
                  <wp:posOffset>4296616</wp:posOffset>
                </wp:positionV>
                <wp:extent cx="109728" cy="109728"/>
                <wp:effectExtent l="0" t="0" r="24130" b="24130"/>
                <wp:wrapNone/>
                <wp:docPr id="58" name="Flussdiagramm: Verbinde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5EFBE" id="Flussdiagramm: Verbinder 58" o:spid="_x0000_s1026" type="#_x0000_t120" style="position:absolute;margin-left:215.45pt;margin-top:338.3pt;width:8.65pt;height:8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DKpQ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" filled="f" strokecolor="black [3213]" strokeweight="1pt">
                <v:stroke joinstyle="miter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E20F05" wp14:editId="202A3910">
                <wp:simplePos x="0" y="0"/>
                <wp:positionH relativeFrom="margin">
                  <wp:align>center</wp:align>
                </wp:positionH>
                <wp:positionV relativeFrom="paragraph">
                  <wp:posOffset>482824</wp:posOffset>
                </wp:positionV>
                <wp:extent cx="109728" cy="109728"/>
                <wp:effectExtent l="0" t="0" r="24130" b="24130"/>
                <wp:wrapNone/>
                <wp:docPr id="56" name="Flussdiagramm: Verbinde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B207A" id="Flussdiagramm: Verbinder 56" o:spid="_x0000_s1026" type="#_x0000_t120" style="position:absolute;margin-left:0;margin-top:38pt;width:8.65pt;height:8.65pt;z-index:251742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" filled="f" strokecolor="black [3213]" strokeweight="1pt">
                <v:stroke joinstyle="miter"/>
                <w10:wrap anchorx="margin"/>
              </v:shape>
            </w:pict>
          </mc:Fallback>
        </mc:AlternateContent>
      </w:r>
      <w:r w:rsidR="0070067C">
        <w:rPr>
          <w:rFonts w:ascii="Times New Roman" w:eastAsia="Times New Roman" w:hAnsi="Times New Roman" w:cs="Times New Roman"/>
          <w:bCs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332213" wp14:editId="79534B11">
                <wp:simplePos x="0" y="0"/>
                <wp:positionH relativeFrom="margin">
                  <wp:align>center</wp:align>
                </wp:positionH>
                <wp:positionV relativeFrom="paragraph">
                  <wp:posOffset>2619243</wp:posOffset>
                </wp:positionV>
                <wp:extent cx="109728" cy="109728"/>
                <wp:effectExtent l="0" t="0" r="24130" b="24130"/>
                <wp:wrapNone/>
                <wp:docPr id="57" name="Flussdiagramm: Verbinde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09728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B7B9D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ssdiagramm: Verbinder 57" o:spid="_x0000_s1026" type="#_x0000_t120" style="position:absolute;margin-left:0;margin-top:206.25pt;width:8.65pt;height:8.65pt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" filled="f" strokecolor="black [3213]" strokeweight="1pt">
                <v:stroke joinstyle="miter"/>
                <w10:wrap anchorx="margin"/>
              </v:shape>
            </w:pict>
          </mc:Fallback>
        </mc:AlternateContent>
      </w:r>
      <w:r w:rsidR="0070067C" w:rsidRPr="004132EF">
        <w:drawing>
          <wp:anchor distT="0" distB="0" distL="114300" distR="114300" simplePos="0" relativeHeight="251728896" behindDoc="0" locked="0" layoutInCell="1" allowOverlap="1" wp14:anchorId="572857DE" wp14:editId="27B8B948">
            <wp:simplePos x="0" y="0"/>
            <wp:positionH relativeFrom="margin">
              <wp:align>left</wp:align>
            </wp:positionH>
            <wp:positionV relativeFrom="paragraph">
              <wp:posOffset>5434033</wp:posOffset>
            </wp:positionV>
            <wp:extent cx="1880235" cy="1605280"/>
            <wp:effectExtent l="19050" t="19050" r="24765" b="13970"/>
            <wp:wrapThrough wrapText="bothSides">
              <wp:wrapPolygon edited="0">
                <wp:start x="-219" y="-256"/>
                <wp:lineTo x="-219" y="21532"/>
                <wp:lineTo x="21666" y="21532"/>
                <wp:lineTo x="21666" y="-256"/>
                <wp:lineTo x="-219" y="-256"/>
              </wp:wrapPolygon>
            </wp:wrapThrough>
            <wp:docPr id="44" name="Grafik 44" descr="Ein Bild, das Reptil, dunk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Reptil, dunkel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67C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BFD94A" wp14:editId="3D5AB017">
                <wp:simplePos x="0" y="0"/>
                <wp:positionH relativeFrom="column">
                  <wp:posOffset>1999607</wp:posOffset>
                </wp:positionH>
                <wp:positionV relativeFrom="paragraph">
                  <wp:posOffset>2312167</wp:posOffset>
                </wp:positionV>
                <wp:extent cx="1081016" cy="324228"/>
                <wp:effectExtent l="0" t="0" r="24130" b="19050"/>
                <wp:wrapNone/>
                <wp:docPr id="194" name="Gerader Verbinde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1016" cy="32422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14F3A" id="Gerader Verbinder 194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182.05pt" to="242.55pt,2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="009D5518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3C6E6B" wp14:editId="4F0DC883">
                <wp:simplePos x="0" y="0"/>
                <wp:positionH relativeFrom="column">
                  <wp:posOffset>1706577</wp:posOffset>
                </wp:positionH>
                <wp:positionV relativeFrom="paragraph">
                  <wp:posOffset>1339598</wp:posOffset>
                </wp:positionV>
                <wp:extent cx="221296" cy="1043275"/>
                <wp:effectExtent l="0" t="0" r="26670" b="24130"/>
                <wp:wrapNone/>
                <wp:docPr id="193" name="Gerader Verbinde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296" cy="10432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6B0192" id="Gerader Verbinder 193" o:spid="_x0000_s1026" style="position:absolute;flip:y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4.4pt,105.5pt" to="151.8pt,18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 w:rsidR="009D5518">
        <w:drawing>
          <wp:anchor distT="0" distB="0" distL="114300" distR="114300" simplePos="0" relativeHeight="251729920" behindDoc="0" locked="0" layoutInCell="1" allowOverlap="1" wp14:anchorId="3C88D827" wp14:editId="4007B775">
            <wp:simplePos x="0" y="0"/>
            <wp:positionH relativeFrom="margin">
              <wp:posOffset>1932305</wp:posOffset>
            </wp:positionH>
            <wp:positionV relativeFrom="paragraph">
              <wp:posOffset>1344930</wp:posOffset>
            </wp:positionV>
            <wp:extent cx="1148080" cy="970280"/>
            <wp:effectExtent l="19050" t="19050" r="13970" b="20320"/>
            <wp:wrapThrough wrapText="bothSides">
              <wp:wrapPolygon edited="0">
                <wp:start x="-358" y="-424"/>
                <wp:lineTo x="-358" y="21628"/>
                <wp:lineTo x="21504" y="21628"/>
                <wp:lineTo x="21504" y="-424"/>
                <wp:lineTo x="-358" y="-424"/>
              </wp:wrapPolygon>
            </wp:wrapThrough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97028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518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95E6BB" wp14:editId="63997929">
                <wp:simplePos x="0" y="0"/>
                <wp:positionH relativeFrom="column">
                  <wp:posOffset>1705576</wp:posOffset>
                </wp:positionH>
                <wp:positionV relativeFrom="paragraph">
                  <wp:posOffset>2375935</wp:posOffset>
                </wp:positionV>
                <wp:extent cx="296403" cy="260019"/>
                <wp:effectExtent l="0" t="0" r="27940" b="26035"/>
                <wp:wrapNone/>
                <wp:docPr id="192" name="Rechteck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03" cy="260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3FD7" id="Rechteck 192" o:spid="_x0000_s1026" style="position:absolute;margin-left:134.3pt;margin-top:187.1pt;width:23.35pt;height:20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" filled="f" strokecolor="#ed7d31 [3205]" strokeweight="1pt"/>
            </w:pict>
          </mc:Fallback>
        </mc:AlternateContent>
      </w:r>
      <w:r w:rsidR="009D5518">
        <w:drawing>
          <wp:anchor distT="0" distB="0" distL="114300" distR="114300" simplePos="0" relativeHeight="251725824" behindDoc="0" locked="0" layoutInCell="1" allowOverlap="1" wp14:anchorId="296C09BD" wp14:editId="51326311">
            <wp:simplePos x="0" y="0"/>
            <wp:positionH relativeFrom="margin">
              <wp:posOffset>17145</wp:posOffset>
            </wp:positionH>
            <wp:positionV relativeFrom="paragraph">
              <wp:posOffset>1584960</wp:posOffset>
            </wp:positionV>
            <wp:extent cx="2181860" cy="1431290"/>
            <wp:effectExtent l="19050" t="19050" r="27940" b="16510"/>
            <wp:wrapThrough wrapText="bothSides">
              <wp:wrapPolygon edited="0">
                <wp:start x="-189" y="-287"/>
                <wp:lineTo x="-189" y="21562"/>
                <wp:lineTo x="21688" y="21562"/>
                <wp:lineTo x="21688" y="-287"/>
                <wp:lineTo x="-189" y="-287"/>
              </wp:wrapPolygon>
            </wp:wrapThrough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 rotWithShape="1">
                    <a:blip r:embed="rId16"/>
                    <a:srcRect t="4567" r="4184" b="-1"/>
                    <a:stretch/>
                  </pic:blipFill>
                  <pic:spPr bwMode="auto">
                    <a:xfrm>
                      <a:off x="0" y="0"/>
                      <a:ext cx="2181860" cy="1431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begin"/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instrText xml:space="preserve"> INCLUDEPICTURE "http://my3dconcepts.com/wp-content/uploads/2017/04/How-3D-Printing-Works--1030x309.png" \* MERGEFORMATINET </w:instrText>
      </w:r>
      <w:r w:rsidR="004154F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separate"/>
      </w:r>
      <w:r w:rsidR="0008578F" w:rsidRPr="0008578F">
        <w:rPr>
          <w:rFonts w:ascii="Times New Roman" w:eastAsia="Times New Roman" w:hAnsi="Times New Roman" w:cs="Times New Roman"/>
          <w:bCs w:val="0"/>
          <w:sz w:val="24"/>
          <w:szCs w:val="24"/>
        </w:rPr>
        <w:fldChar w:fldCharType="end"/>
      </w:r>
    </w:p>
    <w:sectPr w:rsidR="004132EF" w:rsidRPr="00F749F0" w:rsidSect="00F749F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134" w:right="1531" w:bottom="709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7D7E1" w14:textId="77777777" w:rsidR="001B338B" w:rsidRDefault="001B338B" w:rsidP="00DD6851">
      <w:r>
        <w:separator/>
      </w:r>
    </w:p>
  </w:endnote>
  <w:endnote w:type="continuationSeparator" w:id="0">
    <w:p w14:paraId="3B52B984" w14:textId="77777777" w:rsidR="001B338B" w:rsidRDefault="001B338B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 45">
    <w:altName w:val="Arial"/>
    <w:charset w:val="00"/>
    <w:family w:val="auto"/>
    <w:pitch w:val="variable"/>
    <w:sig w:usb0="E00002FF" w:usb1="5000785B" w:usb2="00000000" w:usb3="00000000" w:csb0="0000019F" w:csb1="00000000"/>
  </w:font>
  <w:font w:name="helvetica 65">
    <w:altName w:val="Arial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B8201" w14:textId="77777777" w:rsidR="004154FF" w:rsidRDefault="004154FF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23DB" w14:textId="4678AC5F" w:rsidR="000C02EB" w:rsidRPr="006874B5" w:rsidRDefault="00FA2071" w:rsidP="000173E0">
    <w:pPr>
      <w:pStyle w:val="Kopfzeile"/>
      <w:tabs>
        <w:tab w:val="clear" w:pos="4536"/>
        <w:tab w:val="clear" w:pos="9072"/>
        <w:tab w:val="center" w:pos="4395"/>
        <w:tab w:val="right" w:pos="8789"/>
      </w:tabs>
      <w:ind w:right="-2637"/>
      <w:rPr>
        <w:i/>
        <w:sz w:val="18"/>
      </w:rPr>
    </w:pPr>
    <w:r>
      <w:rPr>
        <w:sz w:val="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E611F5A" wp14:editId="702C99FF">
              <wp:simplePos x="0" y="0"/>
              <wp:positionH relativeFrom="column">
                <wp:posOffset>6000750</wp:posOffset>
              </wp:positionH>
              <wp:positionV relativeFrom="paragraph">
                <wp:posOffset>-4474845</wp:posOffset>
              </wp:positionV>
              <wp:extent cx="328930" cy="4095750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5750"/>
                        <a:chOff x="0" y="0"/>
                        <a:chExt cx="328930" cy="4096068"/>
                      </a:xfrm>
                    </wpg:grpSpPr>
                    <wps:wsp>
                      <wps:cNvPr id="2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F8056" w14:textId="77777777" w:rsidR="00FA2071" w:rsidRPr="00195786" w:rsidRDefault="00FA2071" w:rsidP="00FA2071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 w:rsidRPr="00195786"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Grafik 3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611F5A" id="Gruppieren 27" o:spid="_x0000_s1049" style="position:absolute;margin-left:472.5pt;margin-top:-352.35pt;width:25.9pt;height:322.5pt;z-index:251667456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bWZ0&#10;MQAAAAADASA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////////////////////////////////////8AAAD/////////////////&#10;////////////////////AAAAAP////////////////////////////////////8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/////////////////////////////&#10;/////////wAAAP////////////////////////////////////8AAAAAAP//////////////////&#10;////////////////AAAAAAAA/////////////////////////////////wAAAAAAAAD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wAAAAAA//////////////////////////////////8AAAAAAAD/////////////////////&#10;////////////AAAAAAAAAP///////////////////////////////wAAAAAAAAAA////////////&#10;////////////////////AAA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///////////////////////////////////wAAAAD/////////////////////////////////&#10;//8AAAAAAP//////////////////////////////////AAAAAAAAAP//////////////////////&#10;/////////wAAAAAAAAAA//////////////////////////////8AAAAAAAAAAAD/////////////&#10;/////////////////wAAAAAAAAAAAP///////////////////////////////wAAAA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D/////////////////&#10;/////////////////////wAAAAD//////////////////////////////////wAAAAAAAP//////&#10;/////////////////////////wAAAAAAAAAA//////////////////////////////8AAAAAAAAA&#10;AAAA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AAAAAAAAAAD/&#10;//////////////////////////////////8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P//////////////////////////////////&#10;AAAAAAAA////////////////////////////////AAAAAAAAAAD/////////////////////////&#10;////AAAAAAAAAAAAAAD//////////////////////////wAAAAAAAAAAAAAAAP//////////////&#10;/////////////wAAAAAAAAAAAAAA////////////////////////////AAAAAAAAAAAAAAAA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8AAAAAAAAA&#10;/////////////////////////////////wA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wAAAAAA&#10;AAAA////////////////////////////AAAAAAAAAAAAAAD///////////////////////////8A&#10;AAAAAAAAAAAAAAD//////////////////////////wAAAAAAAAAAAAAAAP//////////////////&#10;/////////wAAAAAAAAAAAAAA////////////////////////////AAAAAAAAAAAAAAAA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AAA&#10;AP//////////////////////////////AAAAAAAAAAAAAP//////////////////////////AAAA&#10;AAAAAAAAAAAA//////////////////////////8AAAAAAAAAAAAAAAD/////////////////////&#10;//////8AAAAAAAAAAAAAAAD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vwQSUNDX1BST0ZJTEUAD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8AAAAAAAAAAAAAAAD/////&#10;/////////////////////wAAAAAAAAAAAAAAAAD//////////////////////////wAAAAAAAAAA&#10;AAAAAP//////////////////////////AAAAAAAAAAAAAAAA////////////////////////////&#10;AAAAAAAAAAAAAAD///////////////////////////8AAAAAAAAAAAAAAP//////////////////&#10;/////////wAAAAAAAAAAAAAA/////////////////////////////wAAAAAAAAAA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AAAP//////&#10;//////////////////8AAAAAAAAAAAAAAAAA//////////////////////////8AAAAAAAAAAAAA&#10;AAD//////////////////////////wAAAAAAAAAAAAAAAAD//////////////////////////wAA&#10;AAAAAAAAAAAAAP//////////////////////////AAAAAAAAAAAAAAAA////////////////////&#10;////////AAAAAAAAAAAAAP////////////////////////////8AAA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AAAAAAAAD/////////&#10;/////////////////wAAAAAAAAAAAAAAAP//////////////////////////AAAAAAAAAAAAAAAA&#10;AP//////////////////////////AAAAAAAAAAAAAAAA//////////////////////////8AAAAA&#10;AAAAAAAAAAD///////////////////////////8AAAAAAAAAAAAAAP//////////////////////&#10;/////wAAAAA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AAAAAA//////////////////////////8AAAAAAAAAAAAAAAD/&#10;/////////////////////////wAAAAAAAAAAAAAAAP//////////////////////////AAAAAAAA&#10;AAAAAAAAAP//////////////////////////AAAAAAAAAAAA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AAAAD/////////////////////////////AAAAAAAAAAAAAAAAAP//&#10;//////////////////////8AAAAAAAAAAAAAAAAA//////////////////////////8AAAAAAAAA&#10;AAAAAP///////////////////////////wA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D/////&#10;/////////////////////wAAAAAAAAAAAAAAAP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//////////////////&#10;//////////////////8AAAAAAAAAAAD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wrr6yMKWyY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" stroked="f">
                <v:textbox>
                  <w:txbxContent>
                    <w:p w14:paraId="297F8056" w14:textId="77777777" w:rsidR="00FA2071" w:rsidRPr="00195786" w:rsidRDefault="00FA2071" w:rsidP="00FA2071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 w:rsidRPr="00195786"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30" o:spid="_x0000_s1051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">
                <v:imagedata r:id="rId2" o:title="" chromakey="#fefefe" recolortarget="#494949 [1446]"/>
              </v:shape>
            </v:group>
          </w:pict>
        </mc:Fallback>
      </mc:AlternateContent>
    </w:r>
    <w:r w:rsidR="006874B5" w:rsidRPr="00C140D3">
      <w:rPr>
        <w:sz w:val="8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11EE1D1" wp14:editId="70236EDF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26" name="Gerade Verbindung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22F4204" id="Gerade Verbindung 26" o:spid="_x0000_s1026" style="position:absolute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" strokecolor="#ffc000 [3207]" strokeweight="3pt">
              <v:stroke joinstyle="miter"/>
            </v:line>
          </w:pict>
        </mc:Fallback>
      </mc:AlternateContent>
    </w:r>
    <w:r w:rsidR="006874B5" w:rsidRPr="00C140D3">
      <w:rPr>
        <w:sz w:val="6"/>
      </w:rPr>
      <w:t xml:space="preserve"> </w:t>
    </w:r>
    <w:r w:rsidR="006874B5" w:rsidRPr="00C140D3">
      <w:rPr>
        <w:sz w:val="18"/>
      </w:rPr>
      <w:t xml:space="preserve">Modul </w:t>
    </w:r>
    <w:r w:rsidR="00E445A0">
      <w:rPr>
        <w:sz w:val="18"/>
      </w:rPr>
      <w:t>B4</w:t>
    </w:r>
    <w:r w:rsidR="006874B5">
      <w:rPr>
        <w:sz w:val="18"/>
      </w:rPr>
      <w:t xml:space="preserve"> </w:t>
    </w:r>
    <w:r w:rsidR="006874B5" w:rsidRPr="00C140D3">
      <w:rPr>
        <w:sz w:val="18"/>
      </w:rPr>
      <w:t xml:space="preserve">– </w:t>
    </w:r>
    <w:r w:rsidR="00996812">
      <w:rPr>
        <w:sz w:val="18"/>
      </w:rPr>
      <w:t>3D-Druck</w:t>
    </w:r>
    <w:r w:rsidR="000173E0">
      <w:rPr>
        <w:sz w:val="18"/>
      </w:rPr>
      <w:tab/>
      <w:t>zuletzt aktualisiert am</w:t>
    </w:r>
    <w:del w:id="29" w:author="Schmidberger, Alessa | Wissensfabrik" w:date="2022-10-12T09:13:00Z">
      <w:r w:rsidR="000173E0" w:rsidDel="004154FF">
        <w:rPr>
          <w:sz w:val="18"/>
        </w:rPr>
        <w:delText xml:space="preserve"> </w:delText>
      </w:r>
    </w:del>
    <w:ins w:id="30" w:author="Schmidberger, Alessa | Wissensfabrik" w:date="2022-10-12T09:13:00Z">
      <w:r w:rsidR="004154FF">
        <w:rPr>
          <w:sz w:val="18"/>
        </w:rPr>
        <w:t xml:space="preserve"> 12.10.2022</w:t>
      </w:r>
    </w:ins>
    <w:del w:id="31" w:author="Schmidberger, Alessa | Wissensfabrik" w:date="2022-10-12T09:13:00Z">
      <w:r w:rsidR="000173E0" w:rsidDel="004154FF">
        <w:rPr>
          <w:sz w:val="18"/>
        </w:rPr>
        <w:fldChar w:fldCharType="begin"/>
      </w:r>
      <w:r w:rsidR="000173E0" w:rsidDel="004154FF">
        <w:rPr>
          <w:sz w:val="18"/>
        </w:rPr>
        <w:delInstrText xml:space="preserve"> TIME \@ "dd.MM.yy" </w:delInstrText>
      </w:r>
      <w:r w:rsidR="000173E0" w:rsidDel="004154FF">
        <w:rPr>
          <w:sz w:val="18"/>
        </w:rPr>
        <w:fldChar w:fldCharType="separate"/>
      </w:r>
      <w:r w:rsidR="004154FF" w:rsidDel="004154FF">
        <w:rPr>
          <w:noProof/>
          <w:sz w:val="18"/>
        </w:rPr>
        <w:delText>12.10.22</w:delText>
      </w:r>
      <w:r w:rsidR="000173E0" w:rsidDel="004154FF">
        <w:rPr>
          <w:sz w:val="18"/>
        </w:rPr>
        <w:fldChar w:fldCharType="end"/>
      </w:r>
    </w:del>
    <w:r w:rsidR="006874B5" w:rsidRPr="00C140D3">
      <w:rPr>
        <w:i/>
        <w:sz w:val="18"/>
      </w:rPr>
      <w:tab/>
    </w:r>
    <w:r w:rsidR="006874B5" w:rsidRPr="00C140D3">
      <w:rPr>
        <w:sz w:val="18"/>
      </w:rPr>
      <w:t xml:space="preserve">Seite </w:t>
    </w:r>
    <w:r w:rsidR="006874B5" w:rsidRPr="00C140D3">
      <w:rPr>
        <w:bCs w:val="0"/>
        <w:sz w:val="18"/>
      </w:rPr>
      <w:fldChar w:fldCharType="begin"/>
    </w:r>
    <w:r w:rsidR="006874B5" w:rsidRPr="00C140D3">
      <w:rPr>
        <w:sz w:val="18"/>
      </w:rPr>
      <w:instrText>PAGE  \* Arabic  \* MERGEFORMAT</w:instrText>
    </w:r>
    <w:r w:rsidR="006874B5" w:rsidRPr="00C140D3">
      <w:rPr>
        <w:bCs w:val="0"/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bCs w:val="0"/>
        <w:sz w:val="18"/>
      </w:rPr>
      <w:fldChar w:fldCharType="end"/>
    </w:r>
    <w:r w:rsidR="006874B5" w:rsidRPr="00C140D3">
      <w:rPr>
        <w:sz w:val="18"/>
      </w:rPr>
      <w:t xml:space="preserve"> von </w:t>
    </w:r>
    <w:r w:rsidR="006874B5" w:rsidRPr="00C140D3">
      <w:rPr>
        <w:sz w:val="18"/>
      </w:rPr>
      <w:fldChar w:fldCharType="begin"/>
    </w:r>
    <w:r w:rsidR="006874B5" w:rsidRPr="00C140D3">
      <w:rPr>
        <w:sz w:val="18"/>
      </w:rPr>
      <w:instrText>NUMPAGES  \* Arabic  \* MERGEFORMAT</w:instrText>
    </w:r>
    <w:r w:rsidR="006874B5" w:rsidRPr="00C140D3">
      <w:rPr>
        <w:sz w:val="18"/>
      </w:rPr>
      <w:fldChar w:fldCharType="separate"/>
    </w:r>
    <w:r w:rsidR="00EE19B6">
      <w:rPr>
        <w:sz w:val="18"/>
      </w:rPr>
      <w:t>2</w:t>
    </w:r>
    <w:r w:rsidR="006874B5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7A1AE" w14:textId="77777777" w:rsidR="004154FF" w:rsidRDefault="004154F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AC3FC" w14:textId="77777777" w:rsidR="001B338B" w:rsidRDefault="001B338B" w:rsidP="00DD6851">
      <w:r>
        <w:separator/>
      </w:r>
    </w:p>
  </w:footnote>
  <w:footnote w:type="continuationSeparator" w:id="0">
    <w:p w14:paraId="6DCD49F8" w14:textId="77777777" w:rsidR="001B338B" w:rsidRDefault="001B338B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FEE3F" w14:textId="77777777" w:rsidR="004154FF" w:rsidRDefault="004154FF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378" w14:textId="276B3573" w:rsidR="00611CF4" w:rsidRPr="001623C4" w:rsidRDefault="001623C4" w:rsidP="001623C4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443927B6" wp14:editId="675AA812">
              <wp:simplePos x="0" y="0"/>
              <wp:positionH relativeFrom="column">
                <wp:posOffset>2557145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22" name="Rechteck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B2230E" w14:textId="5CFB452D" w:rsidR="001623C4" w:rsidRDefault="00F6120E" w:rsidP="001623C4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A62C4B">
                            <w:rPr>
                              <w:b/>
                              <w:color w:val="FFFFFF" w:themeColor="background1"/>
                              <w:sz w:val="32"/>
                            </w:rPr>
                            <w:t>B4.</w:t>
                          </w:r>
                          <w:r w:rsidR="00613F0A">
                            <w:rPr>
                              <w:b/>
                              <w:color w:val="FFFFFF" w:themeColor="background1"/>
                              <w:sz w:val="32"/>
                            </w:rPr>
                            <w:t>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3927B6" id="Rechteck 22" o:spid="_x0000_s1047" style="position:absolute;margin-left:201.35pt;margin-top:.5pt;width:240.95pt;height:26.8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" fillcolor="#ffc000 [3207]" stroked="f" strokeweight="1pt">
              <v:textbox>
                <w:txbxContent>
                  <w:p w14:paraId="35B2230E" w14:textId="5CFB452D" w:rsidR="001623C4" w:rsidRDefault="00F6120E" w:rsidP="001623C4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A62C4B">
                      <w:rPr>
                        <w:b/>
                        <w:color w:val="FFFFFF" w:themeColor="background1"/>
                        <w:sz w:val="32"/>
                      </w:rPr>
                      <w:t>B4.</w:t>
                    </w:r>
                    <w:r w:rsidR="00613F0A">
                      <w:rPr>
                        <w:b/>
                        <w:color w:val="FFFFFF" w:themeColor="background1"/>
                        <w:sz w:val="32"/>
                      </w:rPr>
                      <w:t>9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9C72224" wp14:editId="77759505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5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F79639" w14:textId="77777777" w:rsidR="001623C4" w:rsidRPr="008D5655" w:rsidRDefault="001623C4" w:rsidP="001623C4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C72224" id="_x0000_t202" coordsize="21600,21600" o:spt="202" path="m,l,21600r21600,l21600,xe">
              <v:stroke joinstyle="miter"/>
              <v:path gradientshapeok="t" o:connecttype="rect"/>
            </v:shapetype>
            <v:shape id="_x0000_s1048" type="#_x0000_t202" style="position:absolute;margin-left:-150.6pt;margin-top:-174.8pt;width:251.25pt;height:19.5pt;rotation:-9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DF79639" w14:textId="77777777" w:rsidR="001623C4" w:rsidRPr="008D5655" w:rsidRDefault="001623C4" w:rsidP="001623C4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6B25" w14:textId="77777777" w:rsidR="004154FF" w:rsidRDefault="004154FF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C4A2A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E0B1A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D74175"/>
    <w:multiLevelType w:val="hybridMultilevel"/>
    <w:tmpl w:val="D92032C0"/>
    <w:lvl w:ilvl="0" w:tplc="0407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2C7055"/>
    <w:multiLevelType w:val="hybridMultilevel"/>
    <w:tmpl w:val="B85646F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C2579"/>
    <w:multiLevelType w:val="hybridMultilevel"/>
    <w:tmpl w:val="958473D4"/>
    <w:lvl w:ilvl="0" w:tplc="118EB062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9E4153"/>
    <w:multiLevelType w:val="hybridMultilevel"/>
    <w:tmpl w:val="C268C2D0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EE334E9"/>
    <w:multiLevelType w:val="hybridMultilevel"/>
    <w:tmpl w:val="1C46292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454CD8"/>
    <w:multiLevelType w:val="hybridMultilevel"/>
    <w:tmpl w:val="EAA4356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A50CB"/>
    <w:multiLevelType w:val="hybridMultilevel"/>
    <w:tmpl w:val="4A2854E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2249AB"/>
    <w:multiLevelType w:val="hybridMultilevel"/>
    <w:tmpl w:val="F77A984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94064CD"/>
    <w:multiLevelType w:val="hybridMultilevel"/>
    <w:tmpl w:val="CDF6E1F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5F1BF0"/>
    <w:multiLevelType w:val="hybridMultilevel"/>
    <w:tmpl w:val="0FACB364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8D61B1"/>
    <w:multiLevelType w:val="hybridMultilevel"/>
    <w:tmpl w:val="C278E76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C5065F"/>
    <w:multiLevelType w:val="hybridMultilevel"/>
    <w:tmpl w:val="C278E76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A941D4"/>
    <w:multiLevelType w:val="hybridMultilevel"/>
    <w:tmpl w:val="4A5C3E2C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125156"/>
    <w:multiLevelType w:val="hybridMultilevel"/>
    <w:tmpl w:val="3B9E68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067298">
    <w:abstractNumId w:val="22"/>
  </w:num>
  <w:num w:numId="2" w16cid:durableId="551818550">
    <w:abstractNumId w:val="6"/>
  </w:num>
  <w:num w:numId="3" w16cid:durableId="499929120">
    <w:abstractNumId w:val="6"/>
  </w:num>
  <w:num w:numId="4" w16cid:durableId="902645376">
    <w:abstractNumId w:val="6"/>
  </w:num>
  <w:num w:numId="5" w16cid:durableId="1551989807">
    <w:abstractNumId w:val="6"/>
  </w:num>
  <w:num w:numId="6" w16cid:durableId="1441412019">
    <w:abstractNumId w:val="6"/>
  </w:num>
  <w:num w:numId="7" w16cid:durableId="803739811">
    <w:abstractNumId w:val="6"/>
  </w:num>
  <w:num w:numId="8" w16cid:durableId="316299326">
    <w:abstractNumId w:val="6"/>
  </w:num>
  <w:num w:numId="9" w16cid:durableId="979967900">
    <w:abstractNumId w:val="6"/>
  </w:num>
  <w:num w:numId="10" w16cid:durableId="579415061">
    <w:abstractNumId w:val="6"/>
  </w:num>
  <w:num w:numId="11" w16cid:durableId="337120808">
    <w:abstractNumId w:val="6"/>
  </w:num>
  <w:num w:numId="12" w16cid:durableId="1855142365">
    <w:abstractNumId w:val="7"/>
  </w:num>
  <w:num w:numId="13" w16cid:durableId="1152021516">
    <w:abstractNumId w:val="4"/>
  </w:num>
  <w:num w:numId="14" w16cid:durableId="1548495253">
    <w:abstractNumId w:val="16"/>
  </w:num>
  <w:num w:numId="15" w16cid:durableId="380834114">
    <w:abstractNumId w:val="20"/>
  </w:num>
  <w:num w:numId="16" w16cid:durableId="1754088662">
    <w:abstractNumId w:val="14"/>
  </w:num>
  <w:num w:numId="17" w16cid:durableId="1766458560">
    <w:abstractNumId w:val="12"/>
  </w:num>
  <w:num w:numId="18" w16cid:durableId="72748464">
    <w:abstractNumId w:val="23"/>
  </w:num>
  <w:num w:numId="19" w16cid:durableId="67505202">
    <w:abstractNumId w:val="3"/>
  </w:num>
  <w:num w:numId="20" w16cid:durableId="1216620152">
    <w:abstractNumId w:val="6"/>
  </w:num>
  <w:num w:numId="21" w16cid:durableId="1424953771">
    <w:abstractNumId w:val="6"/>
  </w:num>
  <w:num w:numId="22" w16cid:durableId="1613390639">
    <w:abstractNumId w:val="15"/>
  </w:num>
  <w:num w:numId="23" w16cid:durableId="2063363016">
    <w:abstractNumId w:val="13"/>
  </w:num>
  <w:num w:numId="24" w16cid:durableId="2084527268">
    <w:abstractNumId w:val="1"/>
  </w:num>
  <w:num w:numId="25" w16cid:durableId="1590843749">
    <w:abstractNumId w:val="10"/>
  </w:num>
  <w:num w:numId="26" w16cid:durableId="554436312">
    <w:abstractNumId w:val="19"/>
  </w:num>
  <w:num w:numId="27" w16cid:durableId="480510228">
    <w:abstractNumId w:val="8"/>
  </w:num>
  <w:num w:numId="28" w16cid:durableId="1686252892">
    <w:abstractNumId w:val="17"/>
  </w:num>
  <w:num w:numId="29" w16cid:durableId="1235319338">
    <w:abstractNumId w:val="21"/>
  </w:num>
  <w:num w:numId="30" w16cid:durableId="2057001080">
    <w:abstractNumId w:val="2"/>
  </w:num>
  <w:num w:numId="31" w16cid:durableId="340394828">
    <w:abstractNumId w:val="18"/>
  </w:num>
  <w:num w:numId="32" w16cid:durableId="851525974">
    <w:abstractNumId w:val="9"/>
  </w:num>
  <w:num w:numId="33" w16cid:durableId="794908128">
    <w:abstractNumId w:val="11"/>
  </w:num>
  <w:num w:numId="34" w16cid:durableId="185244691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chmidberger, Alessa | Wissensfabrik">
    <w15:presenceInfo w15:providerId="AD" w15:userId="S::Alessa.Schmidberger@wissensfabrik.de::c749b6e7-fa44-4d64-be0c-8b1e0f6bd1c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trackRevisions/>
  <w:defaultTabStop w:val="709"/>
  <w:autoHyphenation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851"/>
    <w:rsid w:val="00001F93"/>
    <w:rsid w:val="0000351B"/>
    <w:rsid w:val="00005814"/>
    <w:rsid w:val="00012484"/>
    <w:rsid w:val="00015D92"/>
    <w:rsid w:val="000173E0"/>
    <w:rsid w:val="00043DA4"/>
    <w:rsid w:val="00047122"/>
    <w:rsid w:val="000644BD"/>
    <w:rsid w:val="00066BB4"/>
    <w:rsid w:val="00081444"/>
    <w:rsid w:val="00085522"/>
    <w:rsid w:val="0008578F"/>
    <w:rsid w:val="000A330A"/>
    <w:rsid w:val="000B57B5"/>
    <w:rsid w:val="000B6F96"/>
    <w:rsid w:val="000C02EB"/>
    <w:rsid w:val="000C295A"/>
    <w:rsid w:val="000C3F84"/>
    <w:rsid w:val="000E5BC8"/>
    <w:rsid w:val="000F6A58"/>
    <w:rsid w:val="000F79D6"/>
    <w:rsid w:val="0012271A"/>
    <w:rsid w:val="00151D24"/>
    <w:rsid w:val="00152750"/>
    <w:rsid w:val="00152FC3"/>
    <w:rsid w:val="00153D0D"/>
    <w:rsid w:val="001623C4"/>
    <w:rsid w:val="0016334D"/>
    <w:rsid w:val="0018196C"/>
    <w:rsid w:val="00184DF8"/>
    <w:rsid w:val="00185978"/>
    <w:rsid w:val="00192A87"/>
    <w:rsid w:val="00195252"/>
    <w:rsid w:val="00195E34"/>
    <w:rsid w:val="001B2344"/>
    <w:rsid w:val="001B338B"/>
    <w:rsid w:val="001B63DB"/>
    <w:rsid w:val="001C2D38"/>
    <w:rsid w:val="001F38B7"/>
    <w:rsid w:val="002008F8"/>
    <w:rsid w:val="00211261"/>
    <w:rsid w:val="00212E4A"/>
    <w:rsid w:val="00217FA4"/>
    <w:rsid w:val="002217DC"/>
    <w:rsid w:val="002221C3"/>
    <w:rsid w:val="00230756"/>
    <w:rsid w:val="00255051"/>
    <w:rsid w:val="00267F63"/>
    <w:rsid w:val="00282DE0"/>
    <w:rsid w:val="00283070"/>
    <w:rsid w:val="00295717"/>
    <w:rsid w:val="00296EE2"/>
    <w:rsid w:val="002A4573"/>
    <w:rsid w:val="002B0F52"/>
    <w:rsid w:val="002D17C7"/>
    <w:rsid w:val="002D49DE"/>
    <w:rsid w:val="002F7BCD"/>
    <w:rsid w:val="00311F98"/>
    <w:rsid w:val="00324C6A"/>
    <w:rsid w:val="0032678B"/>
    <w:rsid w:val="00331BF1"/>
    <w:rsid w:val="00342B12"/>
    <w:rsid w:val="00361371"/>
    <w:rsid w:val="00377677"/>
    <w:rsid w:val="0039767A"/>
    <w:rsid w:val="003B0C4E"/>
    <w:rsid w:val="003B7EBD"/>
    <w:rsid w:val="003E518F"/>
    <w:rsid w:val="003F4F87"/>
    <w:rsid w:val="00403455"/>
    <w:rsid w:val="004131FB"/>
    <w:rsid w:val="004132EF"/>
    <w:rsid w:val="0041507C"/>
    <w:rsid w:val="004154FF"/>
    <w:rsid w:val="00416BFA"/>
    <w:rsid w:val="00422B58"/>
    <w:rsid w:val="00423B9B"/>
    <w:rsid w:val="004416BB"/>
    <w:rsid w:val="004437DB"/>
    <w:rsid w:val="00446133"/>
    <w:rsid w:val="00454810"/>
    <w:rsid w:val="004670A5"/>
    <w:rsid w:val="00485360"/>
    <w:rsid w:val="004A30A3"/>
    <w:rsid w:val="004B7D12"/>
    <w:rsid w:val="004C379C"/>
    <w:rsid w:val="004E3561"/>
    <w:rsid w:val="004F0644"/>
    <w:rsid w:val="0050128F"/>
    <w:rsid w:val="00502BCA"/>
    <w:rsid w:val="00511D56"/>
    <w:rsid w:val="0051659F"/>
    <w:rsid w:val="00525BD1"/>
    <w:rsid w:val="00545940"/>
    <w:rsid w:val="00554012"/>
    <w:rsid w:val="0056014A"/>
    <w:rsid w:val="00560BCA"/>
    <w:rsid w:val="00565385"/>
    <w:rsid w:val="005725F3"/>
    <w:rsid w:val="005739C5"/>
    <w:rsid w:val="00584C20"/>
    <w:rsid w:val="00584E92"/>
    <w:rsid w:val="005B10FA"/>
    <w:rsid w:val="005B2716"/>
    <w:rsid w:val="005B4863"/>
    <w:rsid w:val="005B6FC1"/>
    <w:rsid w:val="005B7906"/>
    <w:rsid w:val="005C0A9C"/>
    <w:rsid w:val="005E6474"/>
    <w:rsid w:val="006108A7"/>
    <w:rsid w:val="00611CF4"/>
    <w:rsid w:val="00613F0A"/>
    <w:rsid w:val="00655913"/>
    <w:rsid w:val="00663FCB"/>
    <w:rsid w:val="00671C8F"/>
    <w:rsid w:val="006874B5"/>
    <w:rsid w:val="00696522"/>
    <w:rsid w:val="006B1729"/>
    <w:rsid w:val="006B2055"/>
    <w:rsid w:val="006B6C2C"/>
    <w:rsid w:val="006B74C6"/>
    <w:rsid w:val="006C7702"/>
    <w:rsid w:val="006C785F"/>
    <w:rsid w:val="006E1434"/>
    <w:rsid w:val="006F56F8"/>
    <w:rsid w:val="0070067C"/>
    <w:rsid w:val="0072247F"/>
    <w:rsid w:val="00725E75"/>
    <w:rsid w:val="007342D2"/>
    <w:rsid w:val="00743202"/>
    <w:rsid w:val="007518B2"/>
    <w:rsid w:val="00757130"/>
    <w:rsid w:val="0079217C"/>
    <w:rsid w:val="00793216"/>
    <w:rsid w:val="007A5071"/>
    <w:rsid w:val="007B5F74"/>
    <w:rsid w:val="007C0631"/>
    <w:rsid w:val="007D75D9"/>
    <w:rsid w:val="007F7ECF"/>
    <w:rsid w:val="00801051"/>
    <w:rsid w:val="00802087"/>
    <w:rsid w:val="0081155D"/>
    <w:rsid w:val="00825973"/>
    <w:rsid w:val="008306C3"/>
    <w:rsid w:val="00834B88"/>
    <w:rsid w:val="00835CD9"/>
    <w:rsid w:val="00837913"/>
    <w:rsid w:val="008407D9"/>
    <w:rsid w:val="008717D7"/>
    <w:rsid w:val="008770A6"/>
    <w:rsid w:val="00885228"/>
    <w:rsid w:val="00890FB8"/>
    <w:rsid w:val="00891E51"/>
    <w:rsid w:val="008A286F"/>
    <w:rsid w:val="008C7068"/>
    <w:rsid w:val="008D3729"/>
    <w:rsid w:val="008D4E72"/>
    <w:rsid w:val="008E19D7"/>
    <w:rsid w:val="008F339E"/>
    <w:rsid w:val="00902B67"/>
    <w:rsid w:val="00946177"/>
    <w:rsid w:val="009562B2"/>
    <w:rsid w:val="00967997"/>
    <w:rsid w:val="00970313"/>
    <w:rsid w:val="00981EFC"/>
    <w:rsid w:val="009929BE"/>
    <w:rsid w:val="00996812"/>
    <w:rsid w:val="009A0C4B"/>
    <w:rsid w:val="009A3FF5"/>
    <w:rsid w:val="009A4D4A"/>
    <w:rsid w:val="009B3BAC"/>
    <w:rsid w:val="009B62E0"/>
    <w:rsid w:val="009B6A36"/>
    <w:rsid w:val="009C6B88"/>
    <w:rsid w:val="009D5518"/>
    <w:rsid w:val="009E457E"/>
    <w:rsid w:val="009E4F3D"/>
    <w:rsid w:val="009E59F7"/>
    <w:rsid w:val="009E6885"/>
    <w:rsid w:val="00A24E85"/>
    <w:rsid w:val="00A331AF"/>
    <w:rsid w:val="00A34DFC"/>
    <w:rsid w:val="00A35C79"/>
    <w:rsid w:val="00A36892"/>
    <w:rsid w:val="00A45915"/>
    <w:rsid w:val="00A51AEC"/>
    <w:rsid w:val="00A52B22"/>
    <w:rsid w:val="00A55669"/>
    <w:rsid w:val="00A562B0"/>
    <w:rsid w:val="00A62C4B"/>
    <w:rsid w:val="00A66CC6"/>
    <w:rsid w:val="00A67055"/>
    <w:rsid w:val="00A959E6"/>
    <w:rsid w:val="00AA249F"/>
    <w:rsid w:val="00AA2DA3"/>
    <w:rsid w:val="00AD0DE2"/>
    <w:rsid w:val="00AE33ED"/>
    <w:rsid w:val="00AF1502"/>
    <w:rsid w:val="00AF6BE6"/>
    <w:rsid w:val="00B14D2D"/>
    <w:rsid w:val="00B16FE0"/>
    <w:rsid w:val="00B32281"/>
    <w:rsid w:val="00B340E8"/>
    <w:rsid w:val="00B43E34"/>
    <w:rsid w:val="00B748F3"/>
    <w:rsid w:val="00B8043C"/>
    <w:rsid w:val="00B83D3E"/>
    <w:rsid w:val="00B9342B"/>
    <w:rsid w:val="00B950B7"/>
    <w:rsid w:val="00BA65C8"/>
    <w:rsid w:val="00BB53E3"/>
    <w:rsid w:val="00BB6A1E"/>
    <w:rsid w:val="00BC257B"/>
    <w:rsid w:val="00BD4C49"/>
    <w:rsid w:val="00BE7711"/>
    <w:rsid w:val="00BF00E1"/>
    <w:rsid w:val="00BF0A15"/>
    <w:rsid w:val="00BF711B"/>
    <w:rsid w:val="00BF79AD"/>
    <w:rsid w:val="00C0268F"/>
    <w:rsid w:val="00C06DAA"/>
    <w:rsid w:val="00C06EB5"/>
    <w:rsid w:val="00C108ED"/>
    <w:rsid w:val="00C164C9"/>
    <w:rsid w:val="00C306CF"/>
    <w:rsid w:val="00C3549F"/>
    <w:rsid w:val="00C43E84"/>
    <w:rsid w:val="00C563A0"/>
    <w:rsid w:val="00C66E9E"/>
    <w:rsid w:val="00C75B3E"/>
    <w:rsid w:val="00C82BF5"/>
    <w:rsid w:val="00CA0A3A"/>
    <w:rsid w:val="00CA60E2"/>
    <w:rsid w:val="00CB192F"/>
    <w:rsid w:val="00CB3788"/>
    <w:rsid w:val="00CC5AEC"/>
    <w:rsid w:val="00CD6A40"/>
    <w:rsid w:val="00CE62B1"/>
    <w:rsid w:val="00D04CC4"/>
    <w:rsid w:val="00D2525B"/>
    <w:rsid w:val="00D279B9"/>
    <w:rsid w:val="00D33E8A"/>
    <w:rsid w:val="00D3603D"/>
    <w:rsid w:val="00D36E2C"/>
    <w:rsid w:val="00D4558B"/>
    <w:rsid w:val="00D46C47"/>
    <w:rsid w:val="00D55731"/>
    <w:rsid w:val="00D650AC"/>
    <w:rsid w:val="00D773C4"/>
    <w:rsid w:val="00D802F7"/>
    <w:rsid w:val="00D80813"/>
    <w:rsid w:val="00DA1A19"/>
    <w:rsid w:val="00DA4BCF"/>
    <w:rsid w:val="00DB20B1"/>
    <w:rsid w:val="00DB7CA0"/>
    <w:rsid w:val="00DD6851"/>
    <w:rsid w:val="00DD7EB6"/>
    <w:rsid w:val="00DE6D3C"/>
    <w:rsid w:val="00DE6FCA"/>
    <w:rsid w:val="00DF4CBF"/>
    <w:rsid w:val="00E24D25"/>
    <w:rsid w:val="00E270A0"/>
    <w:rsid w:val="00E41363"/>
    <w:rsid w:val="00E42E10"/>
    <w:rsid w:val="00E43EFA"/>
    <w:rsid w:val="00E445A0"/>
    <w:rsid w:val="00E45F9F"/>
    <w:rsid w:val="00E46849"/>
    <w:rsid w:val="00E5098F"/>
    <w:rsid w:val="00E545A1"/>
    <w:rsid w:val="00E62B7D"/>
    <w:rsid w:val="00E721A4"/>
    <w:rsid w:val="00E722EA"/>
    <w:rsid w:val="00E869BC"/>
    <w:rsid w:val="00E90BD8"/>
    <w:rsid w:val="00EB46C3"/>
    <w:rsid w:val="00EC2D49"/>
    <w:rsid w:val="00ED6460"/>
    <w:rsid w:val="00EE19B6"/>
    <w:rsid w:val="00F00D4B"/>
    <w:rsid w:val="00F026DA"/>
    <w:rsid w:val="00F1526C"/>
    <w:rsid w:val="00F214C7"/>
    <w:rsid w:val="00F24DEC"/>
    <w:rsid w:val="00F30239"/>
    <w:rsid w:val="00F6120E"/>
    <w:rsid w:val="00F61E96"/>
    <w:rsid w:val="00F749F0"/>
    <w:rsid w:val="00F75C31"/>
    <w:rsid w:val="00F762B7"/>
    <w:rsid w:val="00F77FD4"/>
    <w:rsid w:val="00F90343"/>
    <w:rsid w:val="00FA0B65"/>
    <w:rsid w:val="00FA2071"/>
    <w:rsid w:val="00FB01B1"/>
    <w:rsid w:val="00FB71C1"/>
    <w:rsid w:val="00FD43E4"/>
    <w:rsid w:val="00FF4EF5"/>
    <w:rsid w:val="00FF5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6023858A"/>
  <w15:docId w15:val="{042F429D-897A-4057-974D-EB331DEC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502BCA"/>
    <w:pPr>
      <w:spacing w:line="288" w:lineRule="auto"/>
    </w:pPr>
    <w:rPr>
      <w:rFonts w:ascii="helvetica 45" w:hAnsi="helvetica 45"/>
      <w:bCs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502BCA"/>
    <w:pPr>
      <w:keepNext/>
      <w:keepLines/>
      <w:spacing w:before="760" w:line="240" w:lineRule="auto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502BCA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502BCA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502BCA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3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502BCA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502BCA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84DF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184DF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84DF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84DF8"/>
    <w:rPr>
      <w:b/>
      <w:bCs w:val="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84DF8"/>
    <w:rPr>
      <w:b/>
      <w:bCs/>
      <w:sz w:val="20"/>
      <w:szCs w:val="2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502BCA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502BCA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502BCA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502BCA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5B2716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5B2716"/>
    <w:rPr>
      <w:rFonts w:ascii="helvetica 55" w:hAnsi="helvetica 55"/>
      <w:lang w:val="en-US"/>
    </w:rPr>
  </w:style>
  <w:style w:type="character" w:customStyle="1" w:styleId="apple-converted-space">
    <w:name w:val="apple-converted-space"/>
    <w:basedOn w:val="Absatz-Standardschriftart"/>
    <w:rsid w:val="008D3729"/>
  </w:style>
  <w:style w:type="character" w:styleId="NichtaufgelsteErwhnung">
    <w:name w:val="Unresolved Mention"/>
    <w:basedOn w:val="Absatz-Standardschriftart"/>
    <w:uiPriority w:val="99"/>
    <w:semiHidden/>
    <w:unhideWhenUsed/>
    <w:rsid w:val="000B57B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0B57B5"/>
    <w:rPr>
      <w:color w:val="954F72" w:themeColor="followedHyperlink"/>
      <w:u w:val="single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DE6FCA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E6FCA"/>
    <w:rPr>
      <w:rFonts w:ascii="helvetica 45" w:hAnsi="helvetica 45"/>
      <w:bCs/>
      <w:noProof/>
      <w:sz w:val="20"/>
      <w:szCs w:val="20"/>
      <w:lang w:eastAsia="de-DE"/>
    </w:rPr>
  </w:style>
  <w:style w:type="character" w:styleId="Funotenzeichen">
    <w:name w:val="footnote reference"/>
    <w:basedOn w:val="Absatz-Standardschriftart"/>
    <w:uiPriority w:val="99"/>
    <w:semiHidden/>
    <w:unhideWhenUsed/>
    <w:rsid w:val="00DE6FCA"/>
    <w:rPr>
      <w:vertAlign w:val="superscript"/>
    </w:rPr>
  </w:style>
  <w:style w:type="paragraph" w:styleId="berarbeitung">
    <w:name w:val="Revision"/>
    <w:hidden/>
    <w:uiPriority w:val="99"/>
    <w:semiHidden/>
    <w:rsid w:val="004154FF"/>
    <w:pPr>
      <w:spacing w:after="0" w:line="240" w:lineRule="auto"/>
    </w:pPr>
    <w:rPr>
      <w:rFonts w:ascii="helvetica 45" w:hAnsi="helvetica 45"/>
      <w:bCs/>
      <w:sz w:val="21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1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7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5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4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77948-B7A5-5743-B18B-B7667643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1070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Schmidberger, Alessa | Wissensfabrik</cp:lastModifiedBy>
  <cp:revision>12</cp:revision>
  <cp:lastPrinted>2021-07-24T11:12:00Z</cp:lastPrinted>
  <dcterms:created xsi:type="dcterms:W3CDTF">2021-07-24T11:12:00Z</dcterms:created>
  <dcterms:modified xsi:type="dcterms:W3CDTF">2022-10-12T07:13:00Z</dcterms:modified>
</cp:coreProperties>
</file>