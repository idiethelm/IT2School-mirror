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947C56" w14:textId="6DAB90FB" w:rsidR="008D3729" w:rsidRDefault="008D3729" w:rsidP="005B2716">
      <w:pPr>
        <w:pStyle w:val="WF-Arbeitsblatt"/>
      </w:pPr>
      <w:r>
        <w:t>Parametrisches Design mit BlocksCAD</w:t>
      </w:r>
    </w:p>
    <w:p w14:paraId="464C4004" w14:textId="713E9D6F" w:rsidR="00A34DFC" w:rsidRDefault="00DE6D3C" w:rsidP="0006765C">
      <w:pPr>
        <w:spacing w:line="276" w:lineRule="auto"/>
        <w:jc w:val="both"/>
        <w:pPrChange w:id="0" w:author="Schmidberger, Alessa | Wissensfabrik" w:date="2022-10-12T09:07:00Z">
          <w:pPr>
            <w:spacing w:line="276" w:lineRule="auto"/>
          </w:pPr>
        </w:pPrChange>
      </w:pPr>
      <w:r>
        <w:drawing>
          <wp:anchor distT="0" distB="0" distL="114300" distR="114300" simplePos="0" relativeHeight="251660288" behindDoc="0" locked="0" layoutInCell="1" allowOverlap="1" wp14:anchorId="14F69483" wp14:editId="5797B3FA">
            <wp:simplePos x="0" y="0"/>
            <wp:positionH relativeFrom="margin">
              <wp:posOffset>3338</wp:posOffset>
            </wp:positionH>
            <wp:positionV relativeFrom="margin">
              <wp:posOffset>1108710</wp:posOffset>
            </wp:positionV>
            <wp:extent cx="1391920" cy="1855470"/>
            <wp:effectExtent l="0" t="0" r="5080" b="0"/>
            <wp:wrapSquare wrapText="bothSides"/>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hina-1754626_960_720.jpg"/>
                    <pic:cNvPicPr/>
                  </pic:nvPicPr>
                  <pic:blipFill>
                    <a:blip r:embed="rId8"/>
                    <a:stretch>
                      <a:fillRect/>
                    </a:stretch>
                  </pic:blipFill>
                  <pic:spPr>
                    <a:xfrm>
                      <a:off x="0" y="0"/>
                      <a:ext cx="1391920" cy="1855470"/>
                    </a:xfrm>
                    <a:prstGeom prst="rect">
                      <a:avLst/>
                    </a:prstGeom>
                  </pic:spPr>
                </pic:pic>
              </a:graphicData>
            </a:graphic>
            <wp14:sizeRelH relativeFrom="margin">
              <wp14:pctWidth>0</wp14:pctWidth>
            </wp14:sizeRelH>
            <wp14:sizeRelV relativeFrom="margin">
              <wp14:pctHeight>0</wp14:pctHeight>
            </wp14:sizeRelV>
          </wp:anchor>
        </w:drawing>
      </w:r>
      <w:r w:rsidR="008D3729">
        <w:t>In der Natur findet man</w:t>
      </w:r>
      <w:r w:rsidR="00E45F9F">
        <w:t xml:space="preserve"> beispielsweise bei </w:t>
      </w:r>
      <w:r w:rsidR="00195252">
        <w:t>Eisk</w:t>
      </w:r>
      <w:r w:rsidR="00E45F9F">
        <w:t>ristallen, Blumen oder Bienenwaben</w:t>
      </w:r>
      <w:r w:rsidR="008D3729">
        <w:t xml:space="preserve"> </w:t>
      </w:r>
      <w:r w:rsidR="008D3729" w:rsidRPr="00015D92">
        <w:rPr>
          <w:b/>
          <w:bCs w:val="0"/>
        </w:rPr>
        <w:t>organische Formen</w:t>
      </w:r>
      <w:r w:rsidR="008D3729">
        <w:t xml:space="preserve"> vor, die </w:t>
      </w:r>
      <w:r w:rsidR="00E45F9F">
        <w:t>durch ihre symmetrischen</w:t>
      </w:r>
      <w:r w:rsidR="005725F3">
        <w:t xml:space="preserve"> Muster</w:t>
      </w:r>
      <w:r w:rsidR="00E45F9F">
        <w:t xml:space="preserve"> </w:t>
      </w:r>
      <w:r w:rsidR="00A52B22">
        <w:t xml:space="preserve">nicht nur </w:t>
      </w:r>
      <w:r w:rsidR="00E45F9F">
        <w:t>hohe Stabilitäten aufweisen</w:t>
      </w:r>
      <w:r w:rsidR="00A52B22">
        <w:t>, sondern</w:t>
      </w:r>
      <w:r w:rsidR="00E45F9F">
        <w:t xml:space="preserve"> zugleich auch faszinierend aussehen.</w:t>
      </w:r>
    </w:p>
    <w:p w14:paraId="749BEBB8" w14:textId="63C05FB2" w:rsidR="008D3729" w:rsidRDefault="00DE6FCA" w:rsidP="0006765C">
      <w:pPr>
        <w:spacing w:line="276" w:lineRule="auto"/>
        <w:jc w:val="both"/>
        <w:rPr>
          <w:color w:val="000000" w:themeColor="text1"/>
        </w:rPr>
        <w:pPrChange w:id="1" w:author="Schmidberger, Alessa | Wissensfabrik" w:date="2022-10-12T09:07:00Z">
          <w:pPr>
            <w:spacing w:line="276" w:lineRule="auto"/>
          </w:pPr>
        </w:pPrChange>
      </w:pPr>
      <w:r>
        <w:drawing>
          <wp:anchor distT="0" distB="0" distL="114300" distR="114300" simplePos="0" relativeHeight="251659264" behindDoc="0" locked="0" layoutInCell="1" allowOverlap="1" wp14:anchorId="22BADF7C" wp14:editId="6F2A439A">
            <wp:simplePos x="0" y="0"/>
            <wp:positionH relativeFrom="margin">
              <wp:posOffset>1516494</wp:posOffset>
            </wp:positionH>
            <wp:positionV relativeFrom="margin">
              <wp:posOffset>1963131</wp:posOffset>
            </wp:positionV>
            <wp:extent cx="1500505" cy="997585"/>
            <wp:effectExtent l="0" t="0" r="0" b="5715"/>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iger-and-turtle-1940551_960_720.jpg"/>
                    <pic:cNvPicPr/>
                  </pic:nvPicPr>
                  <pic:blipFill>
                    <a:blip r:embed="rId9"/>
                    <a:stretch>
                      <a:fillRect/>
                    </a:stretch>
                  </pic:blipFill>
                  <pic:spPr>
                    <a:xfrm>
                      <a:off x="0" y="0"/>
                      <a:ext cx="1500505" cy="997585"/>
                    </a:xfrm>
                    <a:prstGeom prst="rect">
                      <a:avLst/>
                    </a:prstGeom>
                  </pic:spPr>
                </pic:pic>
              </a:graphicData>
            </a:graphic>
            <wp14:sizeRelH relativeFrom="margin">
              <wp14:pctWidth>0</wp14:pctWidth>
            </wp14:sizeRelH>
            <wp14:sizeRelV relativeFrom="margin">
              <wp14:pctHeight>0</wp14:pctHeight>
            </wp14:sizeRelV>
          </wp:anchor>
        </w:drawing>
      </w:r>
      <w:r w:rsidR="008D3729" w:rsidRPr="00015D92">
        <w:rPr>
          <w:b/>
          <w:bCs w:val="0"/>
        </w:rPr>
        <w:t xml:space="preserve">Moderne Architektur </w:t>
      </w:r>
      <w:r w:rsidR="008D3729">
        <w:t>– wie sie</w:t>
      </w:r>
      <w:r w:rsidR="00946177">
        <w:t xml:space="preserve"> z. B.</w:t>
      </w:r>
      <w:r w:rsidR="008D3729">
        <w:t xml:space="preserve"> beim Nationalen Schwimmzentrum in Peking</w:t>
      </w:r>
      <w:r w:rsidR="00A331AF">
        <w:t xml:space="preserve"> (links)</w:t>
      </w:r>
      <w:r w:rsidR="008D3729">
        <w:t xml:space="preserve"> oder bei der begehbaren Achterbahn</w:t>
      </w:r>
      <w:r w:rsidR="000B57B5">
        <w:t xml:space="preserve"> </w:t>
      </w:r>
      <w:r w:rsidR="008D3729">
        <w:t xml:space="preserve">in Duisburg </w:t>
      </w:r>
      <w:r w:rsidR="00A331AF">
        <w:t>(</w:t>
      </w:r>
      <w:r w:rsidR="00D04CC4">
        <w:t>unten</w:t>
      </w:r>
      <w:r w:rsidR="00A331AF">
        <w:t xml:space="preserve">) </w:t>
      </w:r>
      <w:r w:rsidR="008D3729">
        <w:t xml:space="preserve">zu bestaunen </w:t>
      </w:r>
      <w:r w:rsidR="00185978">
        <w:t>ist</w:t>
      </w:r>
      <w:r w:rsidR="008D3729">
        <w:t xml:space="preserve"> – greift </w:t>
      </w:r>
      <w:r w:rsidR="008D3729" w:rsidRPr="002B0F52">
        <w:rPr>
          <w:color w:val="000000" w:themeColor="text1"/>
        </w:rPr>
        <w:t>diese Muster aus der Natur auf äst</w:t>
      </w:r>
      <w:r w:rsidR="00584E92" w:rsidRPr="002B0F52">
        <w:rPr>
          <w:color w:val="000000" w:themeColor="text1"/>
        </w:rPr>
        <w:t>h</w:t>
      </w:r>
      <w:r w:rsidR="008D3729" w:rsidRPr="002B0F52">
        <w:rPr>
          <w:color w:val="000000" w:themeColor="text1"/>
        </w:rPr>
        <w:t xml:space="preserve">etische </w:t>
      </w:r>
      <w:r w:rsidR="000B57B5" w:rsidRPr="002B0F52">
        <w:rPr>
          <w:color w:val="000000" w:themeColor="text1"/>
        </w:rPr>
        <w:t xml:space="preserve">Art und </w:t>
      </w:r>
      <w:r w:rsidR="008D3729" w:rsidRPr="002B0F52">
        <w:rPr>
          <w:color w:val="000000" w:themeColor="text1"/>
        </w:rPr>
        <w:t>Weise auf.</w:t>
      </w:r>
      <w:r w:rsidR="000B57B5" w:rsidRPr="002B0F52">
        <w:rPr>
          <w:color w:val="000000" w:themeColor="text1"/>
        </w:rPr>
        <w:t xml:space="preserve"> </w:t>
      </w:r>
    </w:p>
    <w:p w14:paraId="76D46D92" w14:textId="569AB8EE" w:rsidR="004437DB" w:rsidRDefault="00DE6FCA" w:rsidP="0006765C">
      <w:pPr>
        <w:spacing w:line="276" w:lineRule="auto"/>
        <w:jc w:val="both"/>
        <w:rPr>
          <w:color w:val="000000" w:themeColor="text1"/>
        </w:rPr>
        <w:pPrChange w:id="2" w:author="Schmidberger, Alessa | Wissensfabrik" w:date="2022-10-12T09:07:00Z">
          <w:pPr>
            <w:spacing w:line="276" w:lineRule="auto"/>
          </w:pPr>
        </w:pPrChange>
      </w:pPr>
      <w:r>
        <w:drawing>
          <wp:anchor distT="0" distB="0" distL="114300" distR="114300" simplePos="0" relativeHeight="251663360" behindDoc="0" locked="0" layoutInCell="1" allowOverlap="1" wp14:anchorId="75B61F05" wp14:editId="6DE8BD6D">
            <wp:simplePos x="0" y="0"/>
            <wp:positionH relativeFrom="margin">
              <wp:posOffset>4459988</wp:posOffset>
            </wp:positionH>
            <wp:positionV relativeFrom="margin">
              <wp:posOffset>2049416</wp:posOffset>
            </wp:positionV>
            <wp:extent cx="717550" cy="651510"/>
            <wp:effectExtent l="0" t="0" r="6350" b="0"/>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neycombs-297874_960_720.png"/>
                    <pic:cNvPicPr/>
                  </pic:nvPicPr>
                  <pic:blipFill>
                    <a:blip r:embed="rId10"/>
                    <a:stretch>
                      <a:fillRect/>
                    </a:stretch>
                  </pic:blipFill>
                  <pic:spPr>
                    <a:xfrm>
                      <a:off x="0" y="0"/>
                      <a:ext cx="717550" cy="651510"/>
                    </a:xfrm>
                    <a:prstGeom prst="rect">
                      <a:avLst/>
                    </a:prstGeom>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62336" behindDoc="0" locked="0" layoutInCell="1" allowOverlap="1" wp14:anchorId="54750655" wp14:editId="0387A3B4">
            <wp:simplePos x="0" y="0"/>
            <wp:positionH relativeFrom="margin">
              <wp:posOffset>3388775</wp:posOffset>
            </wp:positionH>
            <wp:positionV relativeFrom="margin">
              <wp:posOffset>2197565</wp:posOffset>
            </wp:positionV>
            <wp:extent cx="719455" cy="651510"/>
            <wp:effectExtent l="0" t="0" r="4445" b="0"/>
            <wp:wrapSquare wrapText="bothSides"/>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nowflake-311497_960_720.png"/>
                    <pic:cNvPicPr/>
                  </pic:nvPicPr>
                  <pic:blipFill>
                    <a:blip r:embed="rId11"/>
                    <a:stretch>
                      <a:fillRect/>
                    </a:stretch>
                  </pic:blipFill>
                  <pic:spPr>
                    <a:xfrm>
                      <a:off x="0" y="0"/>
                      <a:ext cx="719455" cy="651510"/>
                    </a:xfrm>
                    <a:prstGeom prst="rect">
                      <a:avLst/>
                    </a:prstGeom>
                  </pic:spPr>
                </pic:pic>
              </a:graphicData>
            </a:graphic>
            <wp14:sizeRelH relativeFrom="margin">
              <wp14:pctWidth>0</wp14:pctWidth>
            </wp14:sizeRelH>
            <wp14:sizeRelV relativeFrom="margin">
              <wp14:pctHeight>0</wp14:pctHeight>
            </wp14:sizeRelV>
          </wp:anchor>
        </w:drawing>
      </w:r>
    </w:p>
    <w:p w14:paraId="17E59B67" w14:textId="7EC55768" w:rsidR="004437DB" w:rsidRDefault="004437DB" w:rsidP="0006765C">
      <w:pPr>
        <w:spacing w:line="276" w:lineRule="auto"/>
        <w:jc w:val="both"/>
        <w:rPr>
          <w:color w:val="000000" w:themeColor="text1"/>
        </w:rPr>
        <w:pPrChange w:id="3" w:author="Schmidberger, Alessa | Wissensfabrik" w:date="2022-10-12T09:07:00Z">
          <w:pPr>
            <w:spacing w:line="276" w:lineRule="auto"/>
          </w:pPr>
        </w:pPrChange>
      </w:pPr>
    </w:p>
    <w:p w14:paraId="0FAD12E6" w14:textId="5E8B69F7" w:rsidR="004437DB" w:rsidRDefault="004437DB" w:rsidP="0006765C">
      <w:pPr>
        <w:spacing w:line="276" w:lineRule="auto"/>
        <w:jc w:val="both"/>
        <w:rPr>
          <w:color w:val="000000" w:themeColor="text1"/>
        </w:rPr>
        <w:pPrChange w:id="4" w:author="Schmidberger, Alessa | Wissensfabrik" w:date="2022-10-12T09:07:00Z">
          <w:pPr>
            <w:spacing w:line="276" w:lineRule="auto"/>
          </w:pPr>
        </w:pPrChange>
      </w:pPr>
    </w:p>
    <w:p w14:paraId="661E5CC6" w14:textId="004877E1" w:rsidR="004437DB" w:rsidRDefault="004437DB" w:rsidP="0006765C">
      <w:pPr>
        <w:spacing w:line="276" w:lineRule="auto"/>
        <w:jc w:val="both"/>
        <w:rPr>
          <w:color w:val="000000" w:themeColor="text1"/>
        </w:rPr>
        <w:pPrChange w:id="5" w:author="Schmidberger, Alessa | Wissensfabrik" w:date="2022-10-12T09:07:00Z">
          <w:pPr>
            <w:spacing w:line="276" w:lineRule="auto"/>
          </w:pPr>
        </w:pPrChange>
      </w:pPr>
    </w:p>
    <w:p w14:paraId="41A8E636" w14:textId="0A6A3E6D" w:rsidR="00A34DFC" w:rsidRPr="002B0F52" w:rsidRDefault="000B57B5" w:rsidP="0006765C">
      <w:pPr>
        <w:spacing w:line="276" w:lineRule="auto"/>
        <w:jc w:val="both"/>
        <w:rPr>
          <w:rFonts w:ascii="Helvetica" w:hAnsi="Helvetica"/>
          <w:color w:val="000000" w:themeColor="text1"/>
          <w:szCs w:val="21"/>
        </w:rPr>
        <w:pPrChange w:id="6" w:author="Schmidberger, Alessa | Wissensfabrik" w:date="2022-10-12T09:07:00Z">
          <w:pPr>
            <w:spacing w:line="276" w:lineRule="auto"/>
          </w:pPr>
        </w:pPrChange>
      </w:pPr>
      <w:r w:rsidRPr="002B0F52">
        <w:rPr>
          <w:color w:val="000000" w:themeColor="text1"/>
        </w:rPr>
        <w:t xml:space="preserve">Um solche Formen effektiv </w:t>
      </w:r>
      <w:r w:rsidR="00DE6D3C" w:rsidRPr="00DE6D3C">
        <w:rPr>
          <w:i/>
          <w:iCs/>
          <w:color w:val="000000" w:themeColor="text1"/>
        </w:rPr>
        <w:t>c</w:t>
      </w:r>
      <w:r w:rsidRPr="00DE6D3C">
        <w:rPr>
          <w:i/>
          <w:iCs/>
          <w:color w:val="000000" w:themeColor="text1"/>
        </w:rPr>
        <w:t>omputergestützt</w:t>
      </w:r>
      <w:r w:rsidR="00F77FD4" w:rsidRPr="00DE6D3C">
        <w:rPr>
          <w:i/>
          <w:iCs/>
          <w:color w:val="000000" w:themeColor="text1"/>
        </w:rPr>
        <w:t xml:space="preserve"> d</w:t>
      </w:r>
      <w:r w:rsidRPr="00DE6D3C">
        <w:rPr>
          <w:i/>
          <w:iCs/>
          <w:color w:val="000000" w:themeColor="text1"/>
        </w:rPr>
        <w:t>esign</w:t>
      </w:r>
      <w:r w:rsidR="00F77FD4" w:rsidRPr="00DE6D3C">
        <w:rPr>
          <w:i/>
          <w:iCs/>
          <w:color w:val="000000" w:themeColor="text1"/>
        </w:rPr>
        <w:t>en</w:t>
      </w:r>
      <w:r w:rsidRPr="002B0F52">
        <w:rPr>
          <w:color w:val="000000" w:themeColor="text1"/>
        </w:rPr>
        <w:t xml:space="preserve"> (engl. </w:t>
      </w:r>
      <w:r w:rsidRPr="002B0F52">
        <w:rPr>
          <w:i/>
          <w:iCs/>
          <w:color w:val="000000" w:themeColor="text1"/>
        </w:rPr>
        <w:t xml:space="preserve">Computer Aided Design </w:t>
      </w:r>
      <w:r w:rsidRPr="002B0F52">
        <w:rPr>
          <w:color w:val="000000" w:themeColor="text1"/>
        </w:rPr>
        <w:t xml:space="preserve">oder abgekürzt </w:t>
      </w:r>
      <w:r w:rsidRPr="002B0F52">
        <w:rPr>
          <w:i/>
          <w:iCs/>
          <w:color w:val="000000" w:themeColor="text1"/>
        </w:rPr>
        <w:t>CAD</w:t>
      </w:r>
      <w:r w:rsidRPr="002B0F52">
        <w:rPr>
          <w:color w:val="000000" w:themeColor="text1"/>
        </w:rPr>
        <w:t xml:space="preserve">) zu können, kann man auf </w:t>
      </w:r>
      <w:r w:rsidR="00AD0DE2" w:rsidRPr="002B0F52">
        <w:rPr>
          <w:color w:val="000000" w:themeColor="text1"/>
        </w:rPr>
        <w:t xml:space="preserve">sogenanntes </w:t>
      </w:r>
      <w:r w:rsidRPr="00015D92">
        <w:rPr>
          <w:b/>
          <w:bCs w:val="0"/>
          <w:color w:val="000000" w:themeColor="text1"/>
        </w:rPr>
        <w:t>Parametrisches Design</w:t>
      </w:r>
      <w:r w:rsidRPr="002B0F52">
        <w:rPr>
          <w:color w:val="000000" w:themeColor="text1"/>
        </w:rPr>
        <w:t xml:space="preserve"> z</w:t>
      </w:r>
      <w:r w:rsidRPr="002B0F52">
        <w:rPr>
          <w:rFonts w:ascii="Helvetica" w:hAnsi="Helvetica"/>
          <w:color w:val="000000" w:themeColor="text1"/>
          <w:szCs w:val="21"/>
        </w:rPr>
        <w:t xml:space="preserve">urückgreifen. </w:t>
      </w:r>
      <w:r w:rsidR="00AD0DE2" w:rsidRPr="002B0F52">
        <w:rPr>
          <w:rFonts w:ascii="Helvetica" w:hAnsi="Helvetica"/>
          <w:i/>
          <w:iCs/>
          <w:color w:val="000000" w:themeColor="text1"/>
          <w:szCs w:val="21"/>
        </w:rPr>
        <w:t xml:space="preserve">Parameter </w:t>
      </w:r>
      <w:r w:rsidR="00AD0DE2" w:rsidRPr="002B0F52">
        <w:rPr>
          <w:rFonts w:ascii="Helvetica" w:hAnsi="Helvetica"/>
          <w:color w:val="000000" w:themeColor="text1"/>
          <w:szCs w:val="21"/>
        </w:rPr>
        <w:t xml:space="preserve">beschreiben dabei </w:t>
      </w:r>
      <w:r w:rsidR="00E45F9F">
        <w:rPr>
          <w:rFonts w:ascii="Helvetica" w:hAnsi="Helvetica"/>
          <w:color w:val="000000" w:themeColor="text1"/>
          <w:szCs w:val="21"/>
        </w:rPr>
        <w:t>variable Größen, die charakteristisch für bestimmte Objekte sind</w:t>
      </w:r>
      <w:r w:rsidR="00AD0DE2" w:rsidRPr="002B0F52">
        <w:rPr>
          <w:rFonts w:ascii="Helvetica" w:hAnsi="Helvetica"/>
          <w:color w:val="000000" w:themeColor="text1"/>
          <w:szCs w:val="21"/>
        </w:rPr>
        <w:t xml:space="preserve">. </w:t>
      </w:r>
    </w:p>
    <w:p w14:paraId="0CCD0F03" w14:textId="017E22B2" w:rsidR="002B0F52" w:rsidRDefault="00DE6FCA" w:rsidP="0006765C">
      <w:pPr>
        <w:spacing w:after="0" w:line="276" w:lineRule="auto"/>
        <w:jc w:val="both"/>
        <w:rPr>
          <w:color w:val="000000" w:themeColor="text1"/>
        </w:rPr>
        <w:pPrChange w:id="7" w:author="Schmidberger, Alessa | Wissensfabrik" w:date="2022-10-12T09:07:00Z">
          <w:pPr>
            <w:spacing w:after="0" w:line="276" w:lineRule="auto"/>
          </w:pPr>
        </w:pPrChange>
      </w:pPr>
      <w:r>
        <w:rPr>
          <w:color w:val="000000" w:themeColor="text1"/>
        </w:rPr>
        <w:drawing>
          <wp:anchor distT="0" distB="0" distL="114300" distR="114300" simplePos="0" relativeHeight="251665408" behindDoc="0" locked="0" layoutInCell="1" allowOverlap="1" wp14:anchorId="15771B87" wp14:editId="2BCB305E">
            <wp:simplePos x="0" y="0"/>
            <wp:positionH relativeFrom="margin">
              <wp:posOffset>4360306</wp:posOffset>
            </wp:positionH>
            <wp:positionV relativeFrom="margin">
              <wp:posOffset>4114291</wp:posOffset>
            </wp:positionV>
            <wp:extent cx="1484630" cy="900430"/>
            <wp:effectExtent l="0" t="0" r="1270" b="127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zylinder.pdf"/>
                    <pic:cNvPicPr/>
                  </pic:nvPicPr>
                  <pic:blipFill>
                    <a:blip r:embed="rId12"/>
                    <a:stretch>
                      <a:fillRect/>
                    </a:stretch>
                  </pic:blipFill>
                  <pic:spPr>
                    <a:xfrm>
                      <a:off x="0" y="0"/>
                      <a:ext cx="1484630" cy="900430"/>
                    </a:xfrm>
                    <a:prstGeom prst="rect">
                      <a:avLst/>
                    </a:prstGeom>
                  </pic:spPr>
                </pic:pic>
              </a:graphicData>
            </a:graphic>
            <wp14:sizeRelH relativeFrom="margin">
              <wp14:pctWidth>0</wp14:pctWidth>
            </wp14:sizeRelH>
            <wp14:sizeRelV relativeFrom="margin">
              <wp14:pctHeight>0</wp14:pctHeight>
            </wp14:sizeRelV>
          </wp:anchor>
        </w:drawing>
      </w:r>
      <w:r>
        <w:rPr>
          <w:color w:val="000000" w:themeColor="text1"/>
        </w:rPr>
        <w:drawing>
          <wp:anchor distT="0" distB="0" distL="114300" distR="114300" simplePos="0" relativeHeight="251664384" behindDoc="0" locked="0" layoutInCell="1" allowOverlap="1" wp14:anchorId="2A326270" wp14:editId="51C5CB6C">
            <wp:simplePos x="0" y="0"/>
            <wp:positionH relativeFrom="margin">
              <wp:posOffset>14605</wp:posOffset>
            </wp:positionH>
            <wp:positionV relativeFrom="margin">
              <wp:posOffset>3987165</wp:posOffset>
            </wp:positionV>
            <wp:extent cx="1450340" cy="1647190"/>
            <wp:effectExtent l="0" t="0" r="0" b="381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ürfel.pdf"/>
                    <pic:cNvPicPr/>
                  </pic:nvPicPr>
                  <pic:blipFill>
                    <a:blip r:embed="rId13"/>
                    <a:stretch>
                      <a:fillRect/>
                    </a:stretch>
                  </pic:blipFill>
                  <pic:spPr>
                    <a:xfrm>
                      <a:off x="0" y="0"/>
                      <a:ext cx="1450340" cy="1647190"/>
                    </a:xfrm>
                    <a:prstGeom prst="rect">
                      <a:avLst/>
                    </a:prstGeom>
                  </pic:spPr>
                </pic:pic>
              </a:graphicData>
            </a:graphic>
            <wp14:sizeRelH relativeFrom="margin">
              <wp14:pctWidth>0</wp14:pctWidth>
            </wp14:sizeRelH>
            <wp14:sizeRelV relativeFrom="margin">
              <wp14:pctHeight>0</wp14:pctHeight>
            </wp14:sizeRelV>
          </wp:anchor>
        </w:drawing>
      </w:r>
      <w:r w:rsidR="00981EFC">
        <w:rPr>
          <w:rFonts w:ascii="Helvetica" w:eastAsia="Times New Roman" w:hAnsi="Helvetica" w:cs="Arial"/>
          <w:bCs w:val="0"/>
          <w:color w:val="000000" w:themeColor="text1"/>
          <w:szCs w:val="21"/>
          <w:shd w:val="clear" w:color="auto" w:fill="FFFFFF"/>
        </w:rPr>
        <w:t>So wird bspw. e</w:t>
      </w:r>
      <w:r w:rsidR="002B0F52" w:rsidRPr="001B2344">
        <w:rPr>
          <w:rFonts w:ascii="Helvetica" w:eastAsia="Times New Roman" w:hAnsi="Helvetica" w:cs="Arial"/>
          <w:bCs w:val="0"/>
          <w:color w:val="000000" w:themeColor="text1"/>
          <w:szCs w:val="21"/>
          <w:shd w:val="clear" w:color="auto" w:fill="FFFFFF"/>
        </w:rPr>
        <w:t xml:space="preserve">in </w:t>
      </w:r>
      <w:r>
        <w:rPr>
          <w:rFonts w:ascii="Helvetica" w:eastAsia="Times New Roman" w:hAnsi="Helvetica" w:cs="Arial"/>
          <w:bCs w:val="0"/>
          <w:color w:val="000000" w:themeColor="text1"/>
          <w:szCs w:val="21"/>
          <w:shd w:val="clear" w:color="auto" w:fill="FFFFFF"/>
        </w:rPr>
        <w:t>quaderförmiges</w:t>
      </w:r>
      <w:r w:rsidR="002B0F52" w:rsidRPr="001B2344">
        <w:rPr>
          <w:rFonts w:ascii="Helvetica" w:eastAsia="Times New Roman" w:hAnsi="Helvetica" w:cs="Arial"/>
          <w:bCs w:val="0"/>
          <w:color w:val="000000" w:themeColor="text1"/>
          <w:szCs w:val="21"/>
          <w:shd w:val="clear" w:color="auto" w:fill="FFFFFF"/>
        </w:rPr>
        <w:t xml:space="preserve"> Objekt durch die </w:t>
      </w:r>
      <w:r w:rsidR="002B0F52" w:rsidRPr="001B2344">
        <w:rPr>
          <w:rFonts w:ascii="Helvetica" w:eastAsia="Times New Roman" w:hAnsi="Helvetica" w:cs="Arial"/>
          <w:b/>
          <w:color w:val="000000" w:themeColor="text1"/>
          <w:szCs w:val="21"/>
          <w:shd w:val="clear" w:color="auto" w:fill="FFFFFF"/>
        </w:rPr>
        <w:t>Parameter</w:t>
      </w:r>
      <w:r w:rsidR="002B0F52" w:rsidRPr="001B2344">
        <w:rPr>
          <w:rFonts w:ascii="Helvetica" w:eastAsia="Times New Roman" w:hAnsi="Helvetica" w:cs="Arial"/>
          <w:bCs w:val="0"/>
          <w:color w:val="000000" w:themeColor="text1"/>
          <w:szCs w:val="21"/>
          <w:shd w:val="clear" w:color="auto" w:fill="FFFFFF"/>
        </w:rPr>
        <w:t xml:space="preserve"> </w:t>
      </w:r>
      <w:r w:rsidR="002B0F52" w:rsidRPr="001B2344">
        <w:rPr>
          <w:rFonts w:ascii="Helvetica" w:eastAsia="Times New Roman" w:hAnsi="Helvetica" w:cs="Arial"/>
          <w:bCs w:val="0"/>
          <w:i/>
          <w:iCs/>
          <w:color w:val="000000" w:themeColor="text1"/>
          <w:szCs w:val="21"/>
          <w:shd w:val="clear" w:color="auto" w:fill="FFFFFF"/>
        </w:rPr>
        <w:t>Länge</w:t>
      </w:r>
      <w:r w:rsidR="002B0F52" w:rsidRPr="001B2344">
        <w:rPr>
          <w:rFonts w:ascii="Helvetica" w:eastAsia="Times New Roman" w:hAnsi="Helvetica" w:cs="Arial"/>
          <w:bCs w:val="0"/>
          <w:color w:val="000000" w:themeColor="text1"/>
          <w:szCs w:val="21"/>
          <w:shd w:val="clear" w:color="auto" w:fill="FFFFFF"/>
        </w:rPr>
        <w:t xml:space="preserve">, </w:t>
      </w:r>
      <w:r w:rsidR="002B0F52" w:rsidRPr="001B2344">
        <w:rPr>
          <w:rFonts w:ascii="Helvetica" w:eastAsia="Times New Roman" w:hAnsi="Helvetica" w:cs="Arial"/>
          <w:bCs w:val="0"/>
          <w:i/>
          <w:iCs/>
          <w:color w:val="000000" w:themeColor="text1"/>
          <w:szCs w:val="21"/>
          <w:shd w:val="clear" w:color="auto" w:fill="FFFFFF"/>
        </w:rPr>
        <w:t>Breite</w:t>
      </w:r>
      <w:r w:rsidR="002B0F52" w:rsidRPr="001B2344">
        <w:rPr>
          <w:rFonts w:ascii="Helvetica" w:eastAsia="Times New Roman" w:hAnsi="Helvetica" w:cs="Arial"/>
          <w:bCs w:val="0"/>
          <w:color w:val="000000" w:themeColor="text1"/>
          <w:szCs w:val="21"/>
          <w:shd w:val="clear" w:color="auto" w:fill="FFFFFF"/>
        </w:rPr>
        <w:t xml:space="preserve"> und </w:t>
      </w:r>
      <w:r w:rsidR="002B0F52" w:rsidRPr="001B2344">
        <w:rPr>
          <w:rFonts w:ascii="Helvetica" w:eastAsia="Times New Roman" w:hAnsi="Helvetica" w:cs="Arial"/>
          <w:bCs w:val="0"/>
          <w:i/>
          <w:iCs/>
          <w:color w:val="000000" w:themeColor="text1"/>
          <w:szCs w:val="21"/>
          <w:shd w:val="clear" w:color="auto" w:fill="FFFFFF"/>
        </w:rPr>
        <w:t>Höhe</w:t>
      </w:r>
      <w:r w:rsidR="00981EFC">
        <w:rPr>
          <w:rFonts w:ascii="Helvetica" w:eastAsia="Times New Roman" w:hAnsi="Helvetica" w:cs="Arial"/>
          <w:bCs w:val="0"/>
          <w:color w:val="000000" w:themeColor="text1"/>
          <w:szCs w:val="21"/>
          <w:shd w:val="clear" w:color="auto" w:fill="FFFFFF"/>
        </w:rPr>
        <w:t xml:space="preserve"> und</w:t>
      </w:r>
      <w:r w:rsidR="002B0F52" w:rsidRPr="001B2344">
        <w:rPr>
          <w:rFonts w:ascii="Helvetica" w:eastAsia="Times New Roman" w:hAnsi="Helvetica" w:cs="Arial"/>
          <w:bCs w:val="0"/>
          <w:color w:val="000000" w:themeColor="text1"/>
          <w:szCs w:val="21"/>
          <w:shd w:val="clear" w:color="auto" w:fill="FFFFFF"/>
        </w:rPr>
        <w:t xml:space="preserve"> ein Zylinder durch </w:t>
      </w:r>
      <w:r w:rsidR="002B0F52" w:rsidRPr="002B0F52">
        <w:rPr>
          <w:rFonts w:ascii="Helvetica" w:eastAsia="Times New Roman" w:hAnsi="Helvetica" w:cs="Arial"/>
          <w:bCs w:val="0"/>
          <w:color w:val="000000" w:themeColor="text1"/>
          <w:szCs w:val="21"/>
          <w:shd w:val="clear" w:color="auto" w:fill="FFFFFF"/>
        </w:rPr>
        <w:t xml:space="preserve">seinen </w:t>
      </w:r>
      <w:r w:rsidR="00837913">
        <w:rPr>
          <w:rFonts w:ascii="Helvetica" w:eastAsia="Times New Roman" w:hAnsi="Helvetica" w:cs="Arial"/>
          <w:bCs w:val="0"/>
          <w:i/>
          <w:iCs/>
          <w:color w:val="000000" w:themeColor="text1"/>
          <w:szCs w:val="21"/>
          <w:shd w:val="clear" w:color="auto" w:fill="FFFFFF"/>
        </w:rPr>
        <w:t>Radius</w:t>
      </w:r>
      <w:r w:rsidR="002B0F52" w:rsidRPr="001B2344">
        <w:rPr>
          <w:rFonts w:ascii="Helvetica" w:eastAsia="Times New Roman" w:hAnsi="Helvetica" w:cs="Arial"/>
          <w:bCs w:val="0"/>
          <w:color w:val="000000" w:themeColor="text1"/>
          <w:szCs w:val="21"/>
          <w:shd w:val="clear" w:color="auto" w:fill="FFFFFF"/>
        </w:rPr>
        <w:t xml:space="preserve"> und </w:t>
      </w:r>
      <w:r w:rsidR="002B0F52" w:rsidRPr="002B0F52">
        <w:rPr>
          <w:rFonts w:ascii="Helvetica" w:eastAsia="Times New Roman" w:hAnsi="Helvetica" w:cs="Arial"/>
          <w:bCs w:val="0"/>
          <w:color w:val="000000" w:themeColor="text1"/>
          <w:szCs w:val="21"/>
          <w:shd w:val="clear" w:color="auto" w:fill="FFFFFF"/>
        </w:rPr>
        <w:t xml:space="preserve">seine </w:t>
      </w:r>
      <w:r w:rsidR="002B0F52" w:rsidRPr="001B2344">
        <w:rPr>
          <w:rFonts w:ascii="Helvetica" w:eastAsia="Times New Roman" w:hAnsi="Helvetica" w:cs="Arial"/>
          <w:bCs w:val="0"/>
          <w:i/>
          <w:iCs/>
          <w:color w:val="000000" w:themeColor="text1"/>
          <w:szCs w:val="21"/>
          <w:shd w:val="clear" w:color="auto" w:fill="FFFFFF"/>
        </w:rPr>
        <w:t>Höhe</w:t>
      </w:r>
      <w:r w:rsidR="002B0F52" w:rsidRPr="001B2344">
        <w:rPr>
          <w:rFonts w:ascii="Helvetica" w:eastAsia="Times New Roman" w:hAnsi="Helvetica" w:cs="Arial"/>
          <w:bCs w:val="0"/>
          <w:color w:val="000000" w:themeColor="text1"/>
          <w:szCs w:val="21"/>
          <w:shd w:val="clear" w:color="auto" w:fill="FFFFFF"/>
        </w:rPr>
        <w:t xml:space="preserve"> definiert.</w:t>
      </w:r>
      <w:r w:rsidR="002B0F52" w:rsidRPr="002B0F52">
        <w:rPr>
          <w:rFonts w:ascii="Helvetica" w:eastAsia="Times New Roman" w:hAnsi="Helvetica" w:cs="Arial"/>
          <w:bCs w:val="0"/>
          <w:color w:val="000000" w:themeColor="text1"/>
          <w:szCs w:val="21"/>
          <w:shd w:val="clear" w:color="auto" w:fill="FFFFFF"/>
        </w:rPr>
        <w:t xml:space="preserve"> Durch Anpassung dieser Parameter lassen sich au</w:t>
      </w:r>
      <w:r w:rsidR="00F026DA">
        <w:rPr>
          <w:rFonts w:ascii="Helvetica" w:eastAsia="Times New Roman" w:hAnsi="Helvetica" w:cs="Arial"/>
          <w:bCs w:val="0"/>
          <w:color w:val="000000" w:themeColor="text1"/>
          <w:szCs w:val="21"/>
          <w:shd w:val="clear" w:color="auto" w:fill="FFFFFF"/>
        </w:rPr>
        <w:t>s</w:t>
      </w:r>
      <w:r w:rsidR="002B0F52" w:rsidRPr="002B0F52">
        <w:rPr>
          <w:rFonts w:ascii="Helvetica" w:eastAsia="Times New Roman" w:hAnsi="Helvetica" w:cs="Arial"/>
          <w:bCs w:val="0"/>
          <w:color w:val="000000" w:themeColor="text1"/>
          <w:szCs w:val="21"/>
          <w:shd w:val="clear" w:color="auto" w:fill="FFFFFF"/>
        </w:rPr>
        <w:t xml:space="preserve"> wenigen Grund</w:t>
      </w:r>
      <w:r w:rsidR="00A36892">
        <w:rPr>
          <w:rFonts w:ascii="Helvetica" w:eastAsia="Times New Roman" w:hAnsi="Helvetica" w:cs="Arial"/>
          <w:bCs w:val="0"/>
          <w:color w:val="000000" w:themeColor="text1"/>
          <w:szCs w:val="21"/>
          <w:shd w:val="clear" w:color="auto" w:fill="FFFFFF"/>
        </w:rPr>
        <w:t>körpern</w:t>
      </w:r>
      <w:r w:rsidR="002B0F52" w:rsidRPr="002B0F52">
        <w:rPr>
          <w:rFonts w:ascii="Helvetica" w:eastAsia="Times New Roman" w:hAnsi="Helvetica" w:cs="Arial"/>
          <w:bCs w:val="0"/>
          <w:color w:val="000000" w:themeColor="text1"/>
          <w:szCs w:val="21"/>
          <w:shd w:val="clear" w:color="auto" w:fill="FFFFFF"/>
        </w:rPr>
        <w:t xml:space="preserve"> </w:t>
      </w:r>
      <w:r w:rsidR="00E45F9F">
        <w:rPr>
          <w:rFonts w:ascii="Helvetica" w:eastAsia="Times New Roman" w:hAnsi="Helvetica" w:cs="Arial"/>
          <w:bCs w:val="0"/>
          <w:color w:val="000000" w:themeColor="text1"/>
          <w:szCs w:val="21"/>
          <w:shd w:val="clear" w:color="auto" w:fill="FFFFFF"/>
        </w:rPr>
        <w:t>(Kugeln, Würfel</w:t>
      </w:r>
      <w:r>
        <w:rPr>
          <w:rStyle w:val="Funotenzeichen"/>
          <w:rFonts w:ascii="Helvetica" w:eastAsia="Times New Roman" w:hAnsi="Helvetica" w:cs="Arial"/>
          <w:bCs w:val="0"/>
          <w:color w:val="000000" w:themeColor="text1"/>
          <w:szCs w:val="21"/>
          <w:shd w:val="clear" w:color="auto" w:fill="FFFFFF"/>
        </w:rPr>
        <w:footnoteReference w:id="1"/>
      </w:r>
      <w:r w:rsidR="00E45F9F">
        <w:rPr>
          <w:rFonts w:ascii="Helvetica" w:eastAsia="Times New Roman" w:hAnsi="Helvetica" w:cs="Arial"/>
          <w:bCs w:val="0"/>
          <w:color w:val="000000" w:themeColor="text1"/>
          <w:szCs w:val="21"/>
          <w:shd w:val="clear" w:color="auto" w:fill="FFFFFF"/>
        </w:rPr>
        <w:t xml:space="preserve">, Zylinder, </w:t>
      </w:r>
      <w:r w:rsidR="00F61E96">
        <w:rPr>
          <w:rFonts w:ascii="Helvetica" w:eastAsia="Times New Roman" w:hAnsi="Helvetica" w:cs="Arial"/>
          <w:bCs w:val="0"/>
          <w:color w:val="000000" w:themeColor="text1"/>
          <w:szCs w:val="21"/>
          <w:shd w:val="clear" w:color="auto" w:fill="FFFFFF"/>
        </w:rPr>
        <w:t>Ringe</w:t>
      </w:r>
      <w:r w:rsidR="002B0F52" w:rsidRPr="002B0F52">
        <w:rPr>
          <w:rFonts w:ascii="Helvetica" w:eastAsia="Times New Roman" w:hAnsi="Helvetica" w:cs="Arial"/>
          <w:bCs w:val="0"/>
          <w:color w:val="000000" w:themeColor="text1"/>
          <w:szCs w:val="21"/>
          <w:shd w:val="clear" w:color="auto" w:fill="FFFFFF"/>
        </w:rPr>
        <w:t xml:space="preserve">) alle erdenklichen Körper </w:t>
      </w:r>
      <w:r w:rsidR="00E45F9F">
        <w:rPr>
          <w:rFonts w:ascii="Helvetica" w:eastAsia="Times New Roman" w:hAnsi="Helvetica" w:cs="Arial"/>
          <w:bCs w:val="0"/>
          <w:color w:val="000000" w:themeColor="text1"/>
          <w:szCs w:val="21"/>
          <w:shd w:val="clear" w:color="auto" w:fill="FFFFFF"/>
        </w:rPr>
        <w:t>formen</w:t>
      </w:r>
      <w:r w:rsidR="002B0F52" w:rsidRPr="002B0F52">
        <w:rPr>
          <w:rFonts w:ascii="Helvetica" w:eastAsia="Times New Roman" w:hAnsi="Helvetica" w:cs="Arial"/>
          <w:bCs w:val="0"/>
          <w:color w:val="000000" w:themeColor="text1"/>
          <w:szCs w:val="21"/>
          <w:shd w:val="clear" w:color="auto" w:fill="FFFFFF"/>
        </w:rPr>
        <w:t>.</w:t>
      </w:r>
      <w:r w:rsidR="00DE6D3C" w:rsidRPr="00DE6D3C">
        <w:rPr>
          <w:color w:val="000000" w:themeColor="text1"/>
        </w:rPr>
        <w:t xml:space="preserve"> </w:t>
      </w:r>
    </w:p>
    <w:p w14:paraId="7C1663A9" w14:textId="77777777" w:rsidR="00230756" w:rsidRDefault="00230756" w:rsidP="0006765C">
      <w:pPr>
        <w:spacing w:after="0" w:line="276" w:lineRule="auto"/>
        <w:jc w:val="both"/>
        <w:rPr>
          <w:color w:val="000000" w:themeColor="text1"/>
        </w:rPr>
        <w:pPrChange w:id="8" w:author="Schmidberger, Alessa | Wissensfabrik" w:date="2022-10-12T09:07:00Z">
          <w:pPr>
            <w:spacing w:after="0" w:line="276" w:lineRule="auto"/>
          </w:pPr>
        </w:pPrChange>
      </w:pPr>
    </w:p>
    <w:p w14:paraId="3E68F85D" w14:textId="4946B1F9" w:rsidR="002B0F52" w:rsidRDefault="00A959E6" w:rsidP="0006765C">
      <w:pPr>
        <w:spacing w:after="0" w:line="276" w:lineRule="auto"/>
        <w:jc w:val="both"/>
        <w:pPrChange w:id="9" w:author="Schmidberger, Alessa | Wissensfabrik" w:date="2022-10-12T09:07:00Z">
          <w:pPr>
            <w:spacing w:after="0" w:line="276" w:lineRule="auto"/>
          </w:pPr>
        </w:pPrChange>
      </w:pPr>
      <w:r>
        <w:rPr>
          <w:color w:val="000000" w:themeColor="text1"/>
        </w:rPr>
        <w:t xml:space="preserve">Auch </w:t>
      </w:r>
      <w:r w:rsidRPr="00230756">
        <w:rPr>
          <w:i/>
          <w:iCs/>
          <w:color w:val="000000" w:themeColor="text1"/>
        </w:rPr>
        <w:t>Abstand</w:t>
      </w:r>
      <w:r w:rsidR="00230756">
        <w:rPr>
          <w:color w:val="000000" w:themeColor="text1"/>
        </w:rPr>
        <w:t xml:space="preserve"> oder </w:t>
      </w:r>
      <w:r w:rsidR="00230756" w:rsidRPr="00230756">
        <w:rPr>
          <w:i/>
          <w:iCs/>
          <w:color w:val="000000" w:themeColor="text1"/>
        </w:rPr>
        <w:t>Winkel</w:t>
      </w:r>
      <w:r>
        <w:rPr>
          <w:color w:val="000000" w:themeColor="text1"/>
        </w:rPr>
        <w:t xml:space="preserve"> zwischen Objekten </w:t>
      </w:r>
      <w:r w:rsidR="00230756">
        <w:rPr>
          <w:color w:val="000000" w:themeColor="text1"/>
        </w:rPr>
        <w:t>lassen</w:t>
      </w:r>
      <w:r>
        <w:rPr>
          <w:color w:val="000000" w:themeColor="text1"/>
        </w:rPr>
        <w:t xml:space="preserve"> sich </w:t>
      </w:r>
      <w:r w:rsidR="00230756">
        <w:rPr>
          <w:color w:val="000000" w:themeColor="text1"/>
        </w:rPr>
        <w:t>mit Parametern beschreiben.</w:t>
      </w:r>
      <w:r w:rsidR="00230756">
        <w:rPr>
          <w:rFonts w:ascii="Helvetica" w:eastAsia="Times New Roman" w:hAnsi="Helvetica" w:cs="Times New Roman"/>
          <w:bCs w:val="0"/>
          <w:color w:val="000000" w:themeColor="text1"/>
          <w:szCs w:val="21"/>
        </w:rPr>
        <w:t xml:space="preserve"> Durch eine Anpassung von einzelnen Parametern kann man also geschickt grundlegende Eigenschaften (bspw. die Anzahl und Größe der Waben in der Außenhaut des Schwimmzentrums) verändern, ohne kleinschrittig alle einzelnen Teile (bspw. alle Waben einzeln) anpassen zu müssen.</w:t>
      </w:r>
      <w:r w:rsidR="00793216">
        <w:rPr>
          <w:rFonts w:ascii="Helvetica" w:eastAsia="Times New Roman" w:hAnsi="Helvetica" w:cs="Times New Roman"/>
          <w:bCs w:val="0"/>
          <w:color w:val="000000" w:themeColor="text1"/>
          <w:szCs w:val="21"/>
        </w:rPr>
        <w:t xml:space="preserve"> </w:t>
      </w:r>
      <w:r w:rsidR="00230756">
        <w:rPr>
          <w:color w:val="000000" w:themeColor="text1"/>
        </w:rPr>
        <w:t>Pa</w:t>
      </w:r>
      <w:r w:rsidR="002B0F52" w:rsidRPr="002B0F52">
        <w:rPr>
          <w:color w:val="000000" w:themeColor="text1"/>
        </w:rPr>
        <w:t>rametrisches Design</w:t>
      </w:r>
      <w:r w:rsidR="00E45F9F">
        <w:rPr>
          <w:color w:val="000000" w:themeColor="text1"/>
        </w:rPr>
        <w:t xml:space="preserve"> ermöglicht also</w:t>
      </w:r>
      <w:r w:rsidR="002B0F52" w:rsidRPr="002B0F52">
        <w:rPr>
          <w:color w:val="000000" w:themeColor="text1"/>
        </w:rPr>
        <w:t xml:space="preserve"> beispielsweise auch eine einfache Umsetzung von organischen Formen beim Entwurf von Gebäuden</w:t>
      </w:r>
      <w:r w:rsidR="002B0F52">
        <w:t>.</w:t>
      </w:r>
    </w:p>
    <w:p w14:paraId="0F40FBFA" w14:textId="7FB8DC55" w:rsidR="00230756" w:rsidRPr="00230756" w:rsidRDefault="00230756" w:rsidP="0006765C">
      <w:pPr>
        <w:spacing w:after="0" w:line="276" w:lineRule="auto"/>
        <w:jc w:val="both"/>
        <w:rPr>
          <w:rFonts w:ascii="Helvetica" w:eastAsia="Times New Roman" w:hAnsi="Helvetica" w:cs="Times New Roman"/>
          <w:bCs w:val="0"/>
          <w:color w:val="000000" w:themeColor="text1"/>
          <w:szCs w:val="21"/>
        </w:rPr>
        <w:pPrChange w:id="10" w:author="Schmidberger, Alessa | Wissensfabrik" w:date="2022-10-12T09:07:00Z">
          <w:pPr>
            <w:spacing w:after="0" w:line="276" w:lineRule="auto"/>
          </w:pPr>
        </w:pPrChange>
      </w:pPr>
    </w:p>
    <w:p w14:paraId="32DA5CBC" w14:textId="0166F777" w:rsidR="00725E75" w:rsidRDefault="00DE6FCA" w:rsidP="0006765C">
      <w:pPr>
        <w:spacing w:line="276" w:lineRule="auto"/>
        <w:jc w:val="both"/>
        <w:pPrChange w:id="11" w:author="Schmidberger, Alessa | Wissensfabrik" w:date="2022-10-12T09:07:00Z">
          <w:pPr>
            <w:spacing w:line="276" w:lineRule="auto"/>
          </w:pPr>
        </w:pPrChange>
      </w:pPr>
      <w:r>
        <w:drawing>
          <wp:anchor distT="0" distB="0" distL="114300" distR="114300" simplePos="0" relativeHeight="251658240" behindDoc="0" locked="0" layoutInCell="1" allowOverlap="1" wp14:anchorId="25D80CE3" wp14:editId="44C4D908">
            <wp:simplePos x="0" y="0"/>
            <wp:positionH relativeFrom="margin">
              <wp:posOffset>3938553</wp:posOffset>
            </wp:positionH>
            <wp:positionV relativeFrom="margin">
              <wp:posOffset>7020101</wp:posOffset>
            </wp:positionV>
            <wp:extent cx="1670685" cy="441960"/>
            <wp:effectExtent l="0" t="0" r="5715" b="254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ogo.svg"/>
                    <pic:cNvPicPr/>
                  </pic:nvPicPr>
                  <pic:blipFill>
                    <a:blip r:embed="rId14">
                      <a:extLst>
                        <a:ext uri="{96DAC541-7B7A-43D3-8B79-37D633B846F1}">
                          <asvg:svgBlip xmlns:asvg="http://schemas.microsoft.com/office/drawing/2016/SVG/main" r:embed="rId15"/>
                        </a:ext>
                      </a:extLst>
                    </a:blip>
                    <a:stretch>
                      <a:fillRect/>
                    </a:stretch>
                  </pic:blipFill>
                  <pic:spPr>
                    <a:xfrm>
                      <a:off x="0" y="0"/>
                      <a:ext cx="1670685" cy="441960"/>
                    </a:xfrm>
                    <a:prstGeom prst="rect">
                      <a:avLst/>
                    </a:prstGeom>
                  </pic:spPr>
                </pic:pic>
              </a:graphicData>
            </a:graphic>
            <wp14:sizeRelH relativeFrom="margin">
              <wp14:pctWidth>0</wp14:pctWidth>
            </wp14:sizeRelH>
            <wp14:sizeRelV relativeFrom="margin">
              <wp14:pctHeight>0</wp14:pctHeight>
            </wp14:sizeRelV>
          </wp:anchor>
        </w:drawing>
      </w:r>
      <w:r w:rsidR="000B57B5">
        <w:t xml:space="preserve">Ein Tool, mit dem sich Parametrisches Design umsetzen lässt, heißt </w:t>
      </w:r>
      <w:r w:rsidR="000B57B5" w:rsidRPr="004131FB">
        <w:rPr>
          <w:i/>
          <w:iCs/>
        </w:rPr>
        <w:t>BlocksCAD</w:t>
      </w:r>
      <w:r w:rsidR="000B57B5">
        <w:t xml:space="preserve">  (</w:t>
      </w:r>
      <w:r w:rsidR="0006765C">
        <w:fldChar w:fldCharType="begin"/>
      </w:r>
      <w:r w:rsidR="0006765C">
        <w:instrText xml:space="preserve"> HYPERLINK "http://www.blockscad3d.com" </w:instrText>
      </w:r>
      <w:r w:rsidR="0006765C">
        <w:fldChar w:fldCharType="separate"/>
      </w:r>
      <w:r w:rsidR="000B57B5" w:rsidRPr="003366AE">
        <w:rPr>
          <w:rStyle w:val="Hyperlink"/>
        </w:rPr>
        <w:t>www.blockscad3d.com</w:t>
      </w:r>
      <w:r w:rsidR="0006765C">
        <w:rPr>
          <w:rStyle w:val="Hyperlink"/>
        </w:rPr>
        <w:fldChar w:fldCharType="end"/>
      </w:r>
      <w:r w:rsidR="000B57B5">
        <w:t>).</w:t>
      </w:r>
      <w:r w:rsidR="00793216">
        <w:t xml:space="preserve"> </w:t>
      </w:r>
      <w:r w:rsidR="00230756">
        <w:t>Mit den folgenden Aufgaben</w:t>
      </w:r>
      <w:r w:rsidR="004131FB">
        <w:t xml:space="preserve"> sollt ihr </w:t>
      </w:r>
      <w:r w:rsidR="004131FB" w:rsidRPr="004131FB">
        <w:rPr>
          <w:i/>
          <w:iCs/>
        </w:rPr>
        <w:t>BlocksCAD</w:t>
      </w:r>
      <w:r w:rsidR="004131FB">
        <w:t xml:space="preserve">  am Beispiel der Modellierung einer Blume kennenlernen.</w:t>
      </w:r>
    </w:p>
    <w:p w14:paraId="68335EB4" w14:textId="10AE14F7" w:rsidR="00725E75" w:rsidRDefault="00403455" w:rsidP="0006765C">
      <w:pPr>
        <w:spacing w:line="276" w:lineRule="auto"/>
        <w:jc w:val="both"/>
        <w:pPrChange w:id="12" w:author="Schmidberger, Alessa | Wissensfabrik" w:date="2022-10-12T09:07:00Z">
          <w:pPr>
            <w:spacing w:line="276" w:lineRule="auto"/>
          </w:pPr>
        </w:pPrChange>
      </w:pPr>
      <w:r>
        <w:t>Für Aufgaben, die mit einem</w:t>
      </w:r>
      <w:r w:rsidR="00FB71C1">
        <w:t xml:space="preserve"> </w:t>
      </w:r>
      <w:r w:rsidR="00FB71C1" w:rsidRPr="001D4E26">
        <w:rPr>
          <w:rFonts w:ascii="Segoe UI Symbol" w:hAnsi="Segoe UI Symbol" w:cs="Segoe UI Symbol"/>
          <w:color w:val="FFC000"/>
          <w:sz w:val="32"/>
          <w:szCs w:val="20"/>
        </w:rPr>
        <w:t>☻</w:t>
      </w:r>
      <w:r w:rsidR="00FB71C1">
        <w:rPr>
          <w:rFonts w:ascii="Segoe UI Symbol" w:hAnsi="Segoe UI Symbol" w:cs="Segoe UI Symbol"/>
          <w:color w:val="FFC000"/>
          <w:sz w:val="32"/>
          <w:szCs w:val="20"/>
        </w:rPr>
        <w:t xml:space="preserve"> </w:t>
      </w:r>
      <w:r>
        <w:t>markiert sind liegen für euch Hilfekarten bereit</w:t>
      </w:r>
      <w:r w:rsidR="003F4F87">
        <w:t xml:space="preserve">, auf die ihr einen Blick werfen dürft, </w:t>
      </w:r>
      <w:r w:rsidR="003F4F87">
        <w:rPr>
          <w:u w:val="single"/>
        </w:rPr>
        <w:t>nachdem</w:t>
      </w:r>
      <w:r w:rsidR="003F4F87">
        <w:t xml:space="preserve"> ihr die Aufgabe selbst versucht habt zu lösen.</w:t>
      </w:r>
      <w:r w:rsidR="00725E75">
        <w:br w:type="page"/>
      </w:r>
    </w:p>
    <w:p w14:paraId="30397100" w14:textId="7E002EB5" w:rsidR="008D3729" w:rsidRPr="00834B88" w:rsidRDefault="003F4F87" w:rsidP="00015D92">
      <w:pPr>
        <w:spacing w:line="276" w:lineRule="auto"/>
        <w:rPr>
          <w:sz w:val="28"/>
          <w:szCs w:val="28"/>
        </w:rPr>
      </w:pPr>
      <w:r>
        <w:rPr>
          <w:sz w:val="28"/>
          <w:szCs w:val="28"/>
        </w:rPr>
        <w:lastRenderedPageBreak/>
        <mc:AlternateContent>
          <mc:Choice Requires="wps">
            <w:drawing>
              <wp:anchor distT="0" distB="0" distL="114300" distR="114300" simplePos="0" relativeHeight="251657215" behindDoc="0" locked="0" layoutInCell="1" allowOverlap="1" wp14:anchorId="5D8550B9" wp14:editId="4F67AA87">
                <wp:simplePos x="0" y="0"/>
                <wp:positionH relativeFrom="column">
                  <wp:posOffset>-126852</wp:posOffset>
                </wp:positionH>
                <wp:positionV relativeFrom="paragraph">
                  <wp:posOffset>241354</wp:posOffset>
                </wp:positionV>
                <wp:extent cx="523287" cy="457200"/>
                <wp:effectExtent l="0" t="0" r="0" b="0"/>
                <wp:wrapNone/>
                <wp:docPr id="20" name="Textfeld 20"/>
                <wp:cNvGraphicFramePr/>
                <a:graphic xmlns:a="http://schemas.openxmlformats.org/drawingml/2006/main">
                  <a:graphicData uri="http://schemas.microsoft.com/office/word/2010/wordprocessingShape">
                    <wps:wsp>
                      <wps:cNvSpPr txBox="1"/>
                      <wps:spPr>
                        <a:xfrm>
                          <a:off x="0" y="0"/>
                          <a:ext cx="523287" cy="457200"/>
                        </a:xfrm>
                        <a:prstGeom prst="rect">
                          <a:avLst/>
                        </a:prstGeom>
                        <a:noFill/>
                        <a:ln w="6350">
                          <a:noFill/>
                        </a:ln>
                      </wps:spPr>
                      <wps:txbx>
                        <w:txbxContent>
                          <w:p w14:paraId="52A4728F" w14:textId="76264964" w:rsidR="003F4F87" w:rsidRDefault="003F4F87">
                            <w:r w:rsidRPr="001D4E26">
                              <w:rPr>
                                <w:rFonts w:ascii="Segoe UI Symbol" w:hAnsi="Segoe UI Symbol" w:cs="Segoe UI Symbol"/>
                                <w:color w:val="FFC000"/>
                                <w:sz w:val="32"/>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8550B9" id="_x0000_t202" coordsize="21600,21600" o:spt="202" path="m,l,21600r21600,l21600,xe">
                <v:stroke joinstyle="miter"/>
                <v:path gradientshapeok="t" o:connecttype="rect"/>
              </v:shapetype>
              <v:shape id="Textfeld 20" o:spid="_x0000_s1026" type="#_x0000_t202" style="position:absolute;margin-left:-10pt;margin-top:19pt;width:41.2pt;height:36pt;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" filled="f" stroked="f" strokeweight=".5pt">
                <v:textbox>
                  <w:txbxContent>
                    <w:p w14:paraId="52A4728F" w14:textId="76264964" w:rsidR="003F4F87" w:rsidRDefault="003F4F87">
                      <w:r w:rsidRPr="001D4E26">
                        <w:rPr>
                          <w:rFonts w:ascii="Segoe UI Symbol" w:hAnsi="Segoe UI Symbol" w:cs="Segoe UI Symbol"/>
                          <w:color w:val="FFC000"/>
                          <w:sz w:val="32"/>
                          <w:szCs w:val="20"/>
                        </w:rPr>
                        <w:t>☻</w:t>
                      </w:r>
                    </w:p>
                  </w:txbxContent>
                </v:textbox>
              </v:shape>
            </w:pict>
          </mc:Fallback>
        </mc:AlternateContent>
      </w:r>
      <w:r w:rsidR="00725E75" w:rsidRPr="00834B88">
        <w:rPr>
          <w:sz w:val="28"/>
          <w:szCs w:val="28"/>
        </w:rPr>
        <w:t>Aufgabe 1: Formen</w:t>
      </w:r>
    </w:p>
    <w:p w14:paraId="2D0E1C3E" w14:textId="219A1D35" w:rsidR="00725E75" w:rsidRDefault="003F4F87" w:rsidP="0006765C">
      <w:pPr>
        <w:pStyle w:val="Listenabsatz"/>
        <w:numPr>
          <w:ilvl w:val="0"/>
          <w:numId w:val="24"/>
        </w:numPr>
        <w:spacing w:line="276" w:lineRule="auto"/>
        <w:jc w:val="both"/>
        <w:pPrChange w:id="13" w:author="Schmidberger, Alessa | Wissensfabrik" w:date="2022-10-12T09:07:00Z">
          <w:pPr>
            <w:pStyle w:val="Listenabsatz"/>
            <w:numPr>
              <w:numId w:val="24"/>
            </w:numPr>
            <w:spacing w:line="276" w:lineRule="auto"/>
            <w:ind w:hanging="360"/>
          </w:pPr>
        </w:pPrChange>
      </w:pPr>
      <w:r>
        <w:rPr>
          <w:sz w:val="28"/>
          <w:szCs w:val="28"/>
        </w:rPr>
        <mc:AlternateContent>
          <mc:Choice Requires="wps">
            <w:drawing>
              <wp:anchor distT="0" distB="0" distL="114300" distR="114300" simplePos="0" relativeHeight="251676672" behindDoc="0" locked="0" layoutInCell="1" allowOverlap="1" wp14:anchorId="1FE3618A" wp14:editId="4F86C3CD">
                <wp:simplePos x="0" y="0"/>
                <wp:positionH relativeFrom="column">
                  <wp:posOffset>-126365</wp:posOffset>
                </wp:positionH>
                <wp:positionV relativeFrom="paragraph">
                  <wp:posOffset>328498</wp:posOffset>
                </wp:positionV>
                <wp:extent cx="523287" cy="457200"/>
                <wp:effectExtent l="0" t="0" r="0" b="0"/>
                <wp:wrapNone/>
                <wp:docPr id="21" name="Textfeld 21"/>
                <wp:cNvGraphicFramePr/>
                <a:graphic xmlns:a="http://schemas.openxmlformats.org/drawingml/2006/main">
                  <a:graphicData uri="http://schemas.microsoft.com/office/word/2010/wordprocessingShape">
                    <wps:wsp>
                      <wps:cNvSpPr txBox="1"/>
                      <wps:spPr>
                        <a:xfrm>
                          <a:off x="0" y="0"/>
                          <a:ext cx="523287" cy="457200"/>
                        </a:xfrm>
                        <a:prstGeom prst="rect">
                          <a:avLst/>
                        </a:prstGeom>
                        <a:noFill/>
                        <a:ln w="6350">
                          <a:noFill/>
                        </a:ln>
                      </wps:spPr>
                      <wps:txbx>
                        <w:txbxContent>
                          <w:p w14:paraId="366AE9E3" w14:textId="77777777" w:rsidR="003F4F87" w:rsidRDefault="003F4F87">
                            <w:r w:rsidRPr="001D4E26">
                              <w:rPr>
                                <w:rFonts w:ascii="Segoe UI Symbol" w:hAnsi="Segoe UI Symbol" w:cs="Segoe UI Symbol"/>
                                <w:color w:val="FFC000"/>
                                <w:sz w:val="32"/>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3618A" id="Textfeld 21" o:spid="_x0000_s1027" type="#_x0000_t202" style="position:absolute;left:0;text-align:left;margin-left:-9.95pt;margin-top:25.85pt;width:41.2pt;height:3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" filled="f" stroked="f" strokeweight=".5pt">
                <v:textbox>
                  <w:txbxContent>
                    <w:p w14:paraId="366AE9E3" w14:textId="77777777" w:rsidR="003F4F87" w:rsidRDefault="003F4F87">
                      <w:r w:rsidRPr="001D4E26">
                        <w:rPr>
                          <w:rFonts w:ascii="Segoe UI Symbol" w:hAnsi="Segoe UI Symbol" w:cs="Segoe UI Symbol"/>
                          <w:color w:val="FFC000"/>
                          <w:sz w:val="32"/>
                          <w:szCs w:val="20"/>
                        </w:rPr>
                        <w:t>☻</w:t>
                      </w:r>
                    </w:p>
                  </w:txbxContent>
                </v:textbox>
              </v:shape>
            </w:pict>
          </mc:Fallback>
        </mc:AlternateContent>
      </w:r>
      <w:r w:rsidR="00725E75">
        <w:t xml:space="preserve">Verwendet den </w:t>
      </w:r>
      <w:r w:rsidR="00725E75">
        <w:rPr>
          <w:i/>
          <w:iCs/>
        </w:rPr>
        <w:t>Kugel</w:t>
      </w:r>
      <w:r w:rsidR="00743202">
        <w:rPr>
          <w:i/>
          <w:iCs/>
        </w:rPr>
        <w:t>-</w:t>
      </w:r>
      <w:r w:rsidR="00725E75">
        <w:t xml:space="preserve">Block </w:t>
      </w:r>
      <w:r w:rsidR="006B74C6">
        <w:t xml:space="preserve">und </w:t>
      </w:r>
      <w:r w:rsidR="00725E75">
        <w:t xml:space="preserve">modelliert eine Kugel mit einem Radius von </w:t>
      </w:r>
      <w:r w:rsidR="0012271A">
        <w:t>1</w:t>
      </w:r>
      <w:r w:rsidR="00725E75">
        <w:t>8</w:t>
      </w:r>
      <w:r w:rsidR="00D2525B">
        <w:t> </w:t>
      </w:r>
      <w:r w:rsidR="00725E75">
        <w:t>Längeneinheiten.</w:t>
      </w:r>
      <w:r>
        <w:t xml:space="preserve"> </w:t>
      </w:r>
    </w:p>
    <w:p w14:paraId="11681418" w14:textId="4A60E135" w:rsidR="00834B88" w:rsidRDefault="00834B88" w:rsidP="0006765C">
      <w:pPr>
        <w:pStyle w:val="Listenabsatz"/>
        <w:numPr>
          <w:ilvl w:val="0"/>
          <w:numId w:val="24"/>
        </w:numPr>
        <w:spacing w:line="276" w:lineRule="auto"/>
        <w:jc w:val="both"/>
        <w:pPrChange w:id="14" w:author="Schmidberger, Alessa | Wissensfabrik" w:date="2022-10-12T09:07:00Z">
          <w:pPr>
            <w:pStyle w:val="Listenabsatz"/>
            <w:numPr>
              <w:numId w:val="24"/>
            </w:numPr>
            <w:spacing w:line="276" w:lineRule="auto"/>
            <w:ind w:hanging="360"/>
          </w:pPr>
        </w:pPrChange>
      </w:pPr>
      <w:r>
        <w:t xml:space="preserve">Modelliert </w:t>
      </w:r>
      <w:r w:rsidR="0012271A">
        <w:t xml:space="preserve">nun zusätzlich </w:t>
      </w:r>
      <w:r>
        <w:t xml:space="preserve">eine </w:t>
      </w:r>
      <w:r w:rsidRPr="00834B88">
        <w:rPr>
          <w:i/>
          <w:iCs/>
        </w:rPr>
        <w:t>Kiste</w:t>
      </w:r>
      <w:r>
        <w:t>, die eine Höhe von 40, eine Länge von 20 und eine Breite von 10 Längeneinheiten hat.</w:t>
      </w:r>
    </w:p>
    <w:p w14:paraId="2FABB5C3" w14:textId="5FF7E109" w:rsidR="00834B88" w:rsidRDefault="00834B88" w:rsidP="0006765C">
      <w:pPr>
        <w:pStyle w:val="Listenabsatz"/>
        <w:numPr>
          <w:ilvl w:val="1"/>
          <w:numId w:val="24"/>
        </w:numPr>
        <w:spacing w:line="276" w:lineRule="auto"/>
        <w:jc w:val="both"/>
        <w:pPrChange w:id="15" w:author="Schmidberger, Alessa | Wissensfabrik" w:date="2022-10-12T09:07:00Z">
          <w:pPr>
            <w:pStyle w:val="Listenabsatz"/>
            <w:numPr>
              <w:ilvl w:val="1"/>
              <w:numId w:val="24"/>
            </w:numPr>
            <w:spacing w:line="276" w:lineRule="auto"/>
            <w:ind w:left="1440" w:hanging="360"/>
          </w:pPr>
        </w:pPrChange>
      </w:pPr>
      <w:r>
        <w:t>Welchen Block benötigt ihr dafür?</w:t>
      </w:r>
    </w:p>
    <w:p w14:paraId="671A531B" w14:textId="60CA8905" w:rsidR="00834B88" w:rsidRDefault="00834B88" w:rsidP="0006765C">
      <w:pPr>
        <w:pStyle w:val="Listenabsatz"/>
        <w:numPr>
          <w:ilvl w:val="1"/>
          <w:numId w:val="24"/>
        </w:numPr>
        <w:spacing w:line="276" w:lineRule="auto"/>
        <w:jc w:val="both"/>
        <w:pPrChange w:id="16" w:author="Schmidberger, Alessa | Wissensfabrik" w:date="2022-10-12T09:07:00Z">
          <w:pPr>
            <w:pStyle w:val="Listenabsatz"/>
            <w:numPr>
              <w:ilvl w:val="1"/>
              <w:numId w:val="24"/>
            </w:numPr>
            <w:spacing w:line="276" w:lineRule="auto"/>
            <w:ind w:left="1440" w:hanging="360"/>
          </w:pPr>
        </w:pPrChange>
      </w:pPr>
      <w:r>
        <w:t>Welche Seite gehört zu welcher Achse im Koordinatensystem?</w:t>
      </w:r>
    </w:p>
    <w:p w14:paraId="0AF97B9A" w14:textId="79FF873D" w:rsidR="0012271A" w:rsidRDefault="003F4F87" w:rsidP="0006765C">
      <w:pPr>
        <w:pStyle w:val="Listenabsatz"/>
        <w:numPr>
          <w:ilvl w:val="1"/>
          <w:numId w:val="24"/>
        </w:numPr>
        <w:spacing w:line="276" w:lineRule="auto"/>
        <w:jc w:val="both"/>
        <w:pPrChange w:id="17" w:author="Schmidberger, Alessa | Wissensfabrik" w:date="2022-10-12T09:07:00Z">
          <w:pPr>
            <w:pStyle w:val="Listenabsatz"/>
            <w:numPr>
              <w:ilvl w:val="1"/>
              <w:numId w:val="24"/>
            </w:numPr>
            <w:spacing w:line="276" w:lineRule="auto"/>
            <w:ind w:left="1440" w:hanging="360"/>
          </w:pPr>
        </w:pPrChange>
      </w:pPr>
      <w:r>
        <w:rPr>
          <w:sz w:val="28"/>
          <w:szCs w:val="28"/>
        </w:rPr>
        <mc:AlternateContent>
          <mc:Choice Requires="wps">
            <w:drawing>
              <wp:anchor distT="0" distB="0" distL="114300" distR="114300" simplePos="0" relativeHeight="251678720" behindDoc="0" locked="0" layoutInCell="1" allowOverlap="1" wp14:anchorId="42D83CAB" wp14:editId="659E8AF6">
                <wp:simplePos x="0" y="0"/>
                <wp:positionH relativeFrom="column">
                  <wp:posOffset>-126365</wp:posOffset>
                </wp:positionH>
                <wp:positionV relativeFrom="paragraph">
                  <wp:posOffset>343967</wp:posOffset>
                </wp:positionV>
                <wp:extent cx="523287" cy="457200"/>
                <wp:effectExtent l="0" t="0" r="0" b="0"/>
                <wp:wrapNone/>
                <wp:docPr id="23" name="Textfeld 23"/>
                <wp:cNvGraphicFramePr/>
                <a:graphic xmlns:a="http://schemas.openxmlformats.org/drawingml/2006/main">
                  <a:graphicData uri="http://schemas.microsoft.com/office/word/2010/wordprocessingShape">
                    <wps:wsp>
                      <wps:cNvSpPr txBox="1"/>
                      <wps:spPr>
                        <a:xfrm>
                          <a:off x="0" y="0"/>
                          <a:ext cx="523287" cy="457200"/>
                        </a:xfrm>
                        <a:prstGeom prst="rect">
                          <a:avLst/>
                        </a:prstGeom>
                        <a:noFill/>
                        <a:ln w="6350">
                          <a:noFill/>
                        </a:ln>
                      </wps:spPr>
                      <wps:txbx>
                        <w:txbxContent>
                          <w:p w14:paraId="2F8E047B" w14:textId="77777777" w:rsidR="003F4F87" w:rsidRDefault="003F4F87">
                            <w:r w:rsidRPr="001D4E26">
                              <w:rPr>
                                <w:rFonts w:ascii="Segoe UI Symbol" w:hAnsi="Segoe UI Symbol" w:cs="Segoe UI Symbol"/>
                                <w:color w:val="FFC000"/>
                                <w:sz w:val="32"/>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83CAB" id="Textfeld 23" o:spid="_x0000_s1028" type="#_x0000_t202" style="position:absolute;left:0;text-align:left;margin-left:-9.95pt;margin-top:27.1pt;width:41.2pt;height:3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" filled="f" stroked="f" strokeweight=".5pt">
                <v:textbox>
                  <w:txbxContent>
                    <w:p w14:paraId="2F8E047B" w14:textId="77777777" w:rsidR="003F4F87" w:rsidRDefault="003F4F87">
                      <w:r w:rsidRPr="001D4E26">
                        <w:rPr>
                          <w:rFonts w:ascii="Segoe UI Symbol" w:hAnsi="Segoe UI Symbol" w:cs="Segoe UI Symbol"/>
                          <w:color w:val="FFC000"/>
                          <w:sz w:val="32"/>
                          <w:szCs w:val="20"/>
                        </w:rPr>
                        <w:t>☻</w:t>
                      </w:r>
                    </w:p>
                  </w:txbxContent>
                </v:textbox>
              </v:shape>
            </w:pict>
          </mc:Fallback>
        </mc:AlternateContent>
      </w:r>
      <w:r w:rsidR="0012271A">
        <w:t>Was passiert, wenn ihr den Wert „nicht zentriert“ auf „zentriert“ setzt und anschließend das Modell neu rendert?</w:t>
      </w:r>
    </w:p>
    <w:p w14:paraId="2EDCBE4C" w14:textId="4D1DAE37" w:rsidR="00834B88" w:rsidRDefault="005B4863" w:rsidP="0006765C">
      <w:pPr>
        <w:pStyle w:val="Listenabsatz"/>
        <w:numPr>
          <w:ilvl w:val="0"/>
          <w:numId w:val="24"/>
        </w:numPr>
        <w:spacing w:line="276" w:lineRule="auto"/>
        <w:jc w:val="both"/>
        <w:pPrChange w:id="18" w:author="Schmidberger, Alessa | Wissensfabrik" w:date="2022-10-12T09:07:00Z">
          <w:pPr>
            <w:pStyle w:val="Listenabsatz"/>
            <w:numPr>
              <w:numId w:val="24"/>
            </w:numPr>
            <w:spacing w:line="276" w:lineRule="auto"/>
            <w:ind w:hanging="360"/>
          </w:pPr>
        </w:pPrChange>
      </w:pPr>
      <w:r>
        <w:t xml:space="preserve">Entfernt nun die beiden bisher verwendeten Blöcke aus eurer Arbeitsfläche. Das funktioniert, indem ihr sie mit der rechten Maustaste anklickt und „Baustein löschen“ auswählt. </w:t>
      </w:r>
      <w:r w:rsidR="00834B88">
        <w:t>Untersucht</w:t>
      </w:r>
      <w:r>
        <w:t xml:space="preserve"> anschließend</w:t>
      </w:r>
      <w:r w:rsidR="00834B88">
        <w:t xml:space="preserve"> den </w:t>
      </w:r>
      <w:r w:rsidR="00834B88" w:rsidRPr="00834B88">
        <w:rPr>
          <w:i/>
          <w:iCs/>
        </w:rPr>
        <w:t>Zylinder</w:t>
      </w:r>
      <w:r w:rsidR="00743202">
        <w:t>-</w:t>
      </w:r>
      <w:r w:rsidR="00834B88">
        <w:t>Block:</w:t>
      </w:r>
      <w:r w:rsidR="006E1434">
        <w:t xml:space="preserve"> </w:t>
      </w:r>
      <w:r w:rsidR="00267F63">
        <w:t>Beschreibt …</w:t>
      </w:r>
    </w:p>
    <w:p w14:paraId="27AE0B30" w14:textId="27D8BB9E" w:rsidR="00834B88" w:rsidRDefault="00B43E34" w:rsidP="0006765C">
      <w:pPr>
        <w:pStyle w:val="Listenabsatz"/>
        <w:numPr>
          <w:ilvl w:val="1"/>
          <w:numId w:val="24"/>
        </w:numPr>
        <w:spacing w:line="276" w:lineRule="auto"/>
        <w:jc w:val="both"/>
        <w:pPrChange w:id="19" w:author="Schmidberger, Alessa | Wissensfabrik" w:date="2022-10-12T09:07:00Z">
          <w:pPr>
            <w:pStyle w:val="Listenabsatz"/>
            <w:numPr>
              <w:ilvl w:val="1"/>
              <w:numId w:val="24"/>
            </w:numPr>
            <w:spacing w:line="276" w:lineRule="auto"/>
            <w:ind w:left="1440" w:hanging="360"/>
          </w:pPr>
        </w:pPrChange>
      </w:pPr>
      <w:r>
        <w:drawing>
          <wp:anchor distT="0" distB="0" distL="114300" distR="114300" simplePos="0" relativeHeight="251668480" behindDoc="0" locked="0" layoutInCell="1" allowOverlap="1" wp14:anchorId="5376BE51" wp14:editId="32D59CE3">
            <wp:simplePos x="0" y="0"/>
            <wp:positionH relativeFrom="margin">
              <wp:posOffset>4499434</wp:posOffset>
            </wp:positionH>
            <wp:positionV relativeFrom="margin">
              <wp:posOffset>3204926</wp:posOffset>
            </wp:positionV>
            <wp:extent cx="473710" cy="488315"/>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hloss_weiß.jpg"/>
                    <pic:cNvPicPr/>
                  </pic:nvPicPr>
                  <pic:blipFill>
                    <a:blip r:embed="rId16"/>
                    <a:stretch>
                      <a:fillRect/>
                    </a:stretch>
                  </pic:blipFill>
                  <pic:spPr>
                    <a:xfrm>
                      <a:off x="0" y="0"/>
                      <a:ext cx="473710" cy="488315"/>
                    </a:xfrm>
                    <a:prstGeom prst="rect">
                      <a:avLst/>
                    </a:prstGeom>
                  </pic:spPr>
                </pic:pic>
              </a:graphicData>
            </a:graphic>
          </wp:anchor>
        </w:drawing>
      </w:r>
      <w:r w:rsidR="00267F63">
        <w:t>… w</w:t>
      </w:r>
      <w:r w:rsidR="00834B88">
        <w:t xml:space="preserve">as passiert, wenn ihr für den Parameter </w:t>
      </w:r>
      <w:r w:rsidR="00834B88" w:rsidRPr="00834B88">
        <w:rPr>
          <w:i/>
          <w:iCs/>
        </w:rPr>
        <w:t>Radius 2</w:t>
      </w:r>
      <w:r w:rsidR="00834B88">
        <w:t xml:space="preserve"> einen Wert wählt, der sich vom Parameter </w:t>
      </w:r>
      <w:r w:rsidR="00834B88" w:rsidRPr="00834B88">
        <w:rPr>
          <w:i/>
          <w:iCs/>
        </w:rPr>
        <w:t>Radius 1</w:t>
      </w:r>
      <w:r w:rsidR="00834B88">
        <w:t xml:space="preserve"> unterscheidet?</w:t>
      </w:r>
    </w:p>
    <w:p w14:paraId="3E359DD0" w14:textId="438C368D" w:rsidR="006E1434" w:rsidRDefault="00267F63" w:rsidP="0006765C">
      <w:pPr>
        <w:pStyle w:val="Listenabsatz"/>
        <w:numPr>
          <w:ilvl w:val="1"/>
          <w:numId w:val="24"/>
        </w:numPr>
        <w:spacing w:line="276" w:lineRule="auto"/>
        <w:jc w:val="both"/>
        <w:pPrChange w:id="20" w:author="Schmidberger, Alessa | Wissensfabrik" w:date="2022-10-12T09:07:00Z">
          <w:pPr>
            <w:pStyle w:val="Listenabsatz"/>
            <w:numPr>
              <w:ilvl w:val="1"/>
              <w:numId w:val="24"/>
            </w:numPr>
            <w:spacing w:line="276" w:lineRule="auto"/>
            <w:ind w:left="1440" w:hanging="360"/>
          </w:pPr>
        </w:pPrChange>
      </w:pPr>
      <w:r>
        <w:t>… w</w:t>
      </w:r>
      <w:r w:rsidR="00834B88">
        <w:t xml:space="preserve">elchen Einfluss hat das Schloss auf die Eingabe der Parameter für </w:t>
      </w:r>
      <w:r w:rsidR="00834B88" w:rsidRPr="00834B88">
        <w:rPr>
          <w:i/>
          <w:iCs/>
        </w:rPr>
        <w:t>Radius</w:t>
      </w:r>
      <w:r w:rsidR="00C3549F">
        <w:rPr>
          <w:i/>
          <w:iCs/>
        </w:rPr>
        <w:t> </w:t>
      </w:r>
      <w:r w:rsidR="00834B88" w:rsidRPr="00834B88">
        <w:rPr>
          <w:i/>
          <w:iCs/>
        </w:rPr>
        <w:t>1</w:t>
      </w:r>
      <w:r w:rsidR="00834B88">
        <w:t xml:space="preserve"> und </w:t>
      </w:r>
      <w:r w:rsidR="00834B88" w:rsidRPr="00834B88">
        <w:rPr>
          <w:i/>
          <w:iCs/>
        </w:rPr>
        <w:t>Radius 2</w:t>
      </w:r>
      <w:r w:rsidR="00834B88">
        <w:t>?</w:t>
      </w:r>
    </w:p>
    <w:p w14:paraId="7F4DD81B" w14:textId="100CBBD9" w:rsidR="00D46C47" w:rsidRDefault="00D46C47" w:rsidP="0006765C">
      <w:pPr>
        <w:pStyle w:val="Listenabsatz"/>
        <w:spacing w:line="276" w:lineRule="auto"/>
        <w:ind w:left="0"/>
        <w:jc w:val="both"/>
        <w:pPrChange w:id="21" w:author="Schmidberger, Alessa | Wissensfabrik" w:date="2022-10-12T09:07:00Z">
          <w:pPr>
            <w:pStyle w:val="Listenabsatz"/>
            <w:spacing w:line="276" w:lineRule="auto"/>
            <w:ind w:left="0"/>
          </w:pPr>
        </w:pPrChange>
      </w:pPr>
    </w:p>
    <w:p w14:paraId="3FF616E7" w14:textId="6633CC92" w:rsidR="00DA4BCF" w:rsidRDefault="00DA4BCF" w:rsidP="0006765C">
      <w:pPr>
        <w:spacing w:line="276" w:lineRule="auto"/>
        <w:jc w:val="both"/>
        <w:rPr>
          <w:sz w:val="28"/>
          <w:szCs w:val="28"/>
        </w:rPr>
        <w:pPrChange w:id="22" w:author="Schmidberger, Alessa | Wissensfabrik" w:date="2022-10-12T09:07:00Z">
          <w:pPr>
            <w:spacing w:line="276" w:lineRule="auto"/>
          </w:pPr>
        </w:pPrChange>
      </w:pPr>
      <w:r w:rsidRPr="00DA4BCF">
        <w:rPr>
          <w:sz w:val="28"/>
          <w:szCs w:val="28"/>
        </w:rPr>
        <w:t xml:space="preserve">Aufgabe </w:t>
      </w:r>
      <w:r>
        <w:rPr>
          <w:sz w:val="28"/>
          <w:szCs w:val="28"/>
        </w:rPr>
        <w:t>2</w:t>
      </w:r>
      <w:r w:rsidRPr="00DA4BCF">
        <w:rPr>
          <w:sz w:val="28"/>
          <w:szCs w:val="28"/>
        </w:rPr>
        <w:t xml:space="preserve">: </w:t>
      </w:r>
      <w:r w:rsidR="00D46C47">
        <w:rPr>
          <w:sz w:val="28"/>
          <w:szCs w:val="28"/>
        </w:rPr>
        <w:t>Transformationen</w:t>
      </w:r>
    </w:p>
    <w:p w14:paraId="5463F88D" w14:textId="5B95A3D2" w:rsidR="00066BB4" w:rsidRPr="00066BB4" w:rsidRDefault="003F4F87" w:rsidP="0006765C">
      <w:pPr>
        <w:spacing w:line="276" w:lineRule="auto"/>
        <w:jc w:val="both"/>
        <w:rPr>
          <w:szCs w:val="21"/>
        </w:rPr>
        <w:pPrChange w:id="23" w:author="Schmidberger, Alessa | Wissensfabrik" w:date="2022-10-12T09:07:00Z">
          <w:pPr>
            <w:spacing w:line="276" w:lineRule="auto"/>
          </w:pPr>
        </w:pPrChange>
      </w:pPr>
      <w:r>
        <w:rPr>
          <w:sz w:val="28"/>
          <w:szCs w:val="28"/>
        </w:rPr>
        <mc:AlternateContent>
          <mc:Choice Requires="wps">
            <w:drawing>
              <wp:anchor distT="0" distB="0" distL="114300" distR="114300" simplePos="0" relativeHeight="251680768" behindDoc="0" locked="0" layoutInCell="1" allowOverlap="1" wp14:anchorId="09EB3CC4" wp14:editId="0E117E51">
                <wp:simplePos x="0" y="0"/>
                <wp:positionH relativeFrom="column">
                  <wp:posOffset>-126365</wp:posOffset>
                </wp:positionH>
                <wp:positionV relativeFrom="paragraph">
                  <wp:posOffset>358978</wp:posOffset>
                </wp:positionV>
                <wp:extent cx="523287" cy="457200"/>
                <wp:effectExtent l="0" t="0" r="0" b="0"/>
                <wp:wrapNone/>
                <wp:docPr id="24" name="Textfeld 24"/>
                <wp:cNvGraphicFramePr/>
                <a:graphic xmlns:a="http://schemas.openxmlformats.org/drawingml/2006/main">
                  <a:graphicData uri="http://schemas.microsoft.com/office/word/2010/wordprocessingShape">
                    <wps:wsp>
                      <wps:cNvSpPr txBox="1"/>
                      <wps:spPr>
                        <a:xfrm>
                          <a:off x="0" y="0"/>
                          <a:ext cx="523287" cy="457200"/>
                        </a:xfrm>
                        <a:prstGeom prst="rect">
                          <a:avLst/>
                        </a:prstGeom>
                        <a:noFill/>
                        <a:ln w="6350">
                          <a:noFill/>
                        </a:ln>
                      </wps:spPr>
                      <wps:txbx>
                        <w:txbxContent>
                          <w:p w14:paraId="3EDC2AAB" w14:textId="77777777" w:rsidR="003F4F87" w:rsidRDefault="003F4F87">
                            <w:r w:rsidRPr="001D4E26">
                              <w:rPr>
                                <w:rFonts w:ascii="Segoe UI Symbol" w:hAnsi="Segoe UI Symbol" w:cs="Segoe UI Symbol"/>
                                <w:color w:val="FFC000"/>
                                <w:sz w:val="32"/>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3CC4" id="Textfeld 24" o:spid="_x0000_s1029" type="#_x0000_t202" style="position:absolute;left:0;text-align:left;margin-left:-9.95pt;margin-top:28.25pt;width:41.2pt;height:3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" filled="f" stroked="f" strokeweight=".5pt">
                <v:textbox>
                  <w:txbxContent>
                    <w:p w14:paraId="3EDC2AAB" w14:textId="77777777" w:rsidR="003F4F87" w:rsidRDefault="003F4F87">
                      <w:r w:rsidRPr="001D4E26">
                        <w:rPr>
                          <w:rFonts w:ascii="Segoe UI Symbol" w:hAnsi="Segoe UI Symbol" w:cs="Segoe UI Symbol"/>
                          <w:color w:val="FFC000"/>
                          <w:sz w:val="32"/>
                          <w:szCs w:val="20"/>
                        </w:rPr>
                        <w:t>☻</w:t>
                      </w:r>
                    </w:p>
                  </w:txbxContent>
                </v:textbox>
              </v:shape>
            </w:pict>
          </mc:Fallback>
        </mc:AlternateContent>
      </w:r>
      <w:r w:rsidR="00696522">
        <w:drawing>
          <wp:anchor distT="0" distB="0" distL="114300" distR="114300" simplePos="0" relativeHeight="251666432" behindDoc="0" locked="0" layoutInCell="1" allowOverlap="1" wp14:anchorId="6028F47C" wp14:editId="6DC00A40">
            <wp:simplePos x="0" y="0"/>
            <wp:positionH relativeFrom="margin">
              <wp:posOffset>4984310</wp:posOffset>
            </wp:positionH>
            <wp:positionV relativeFrom="margin">
              <wp:posOffset>4647527</wp:posOffset>
            </wp:positionV>
            <wp:extent cx="732790" cy="841375"/>
            <wp:effectExtent l="0" t="0" r="3810" b="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a_nogrid.jpg"/>
                    <pic:cNvPicPr/>
                  </pic:nvPicPr>
                  <pic:blipFill>
                    <a:blip r:embed="rId17"/>
                    <a:stretch>
                      <a:fillRect/>
                    </a:stretch>
                  </pic:blipFill>
                  <pic:spPr>
                    <a:xfrm>
                      <a:off x="0" y="0"/>
                      <a:ext cx="732790" cy="841375"/>
                    </a:xfrm>
                    <a:prstGeom prst="rect">
                      <a:avLst/>
                    </a:prstGeom>
                  </pic:spPr>
                </pic:pic>
              </a:graphicData>
            </a:graphic>
            <wp14:sizeRelH relativeFrom="margin">
              <wp14:pctWidth>0</wp14:pctWidth>
            </wp14:sizeRelH>
            <wp14:sizeRelV relativeFrom="margin">
              <wp14:pctHeight>0</wp14:pctHeight>
            </wp14:sizeRelV>
          </wp:anchor>
        </w:drawing>
      </w:r>
      <w:r w:rsidR="00066BB4" w:rsidRPr="00066BB4">
        <w:rPr>
          <w:szCs w:val="21"/>
        </w:rPr>
        <w:t>Startet mit einer leeren Arbeitsfläche</w:t>
      </w:r>
      <w:r w:rsidR="00743202">
        <w:rPr>
          <w:szCs w:val="21"/>
        </w:rPr>
        <w:t xml:space="preserve"> und zieht einen </w:t>
      </w:r>
      <w:r w:rsidR="00743202" w:rsidRPr="00743202">
        <w:rPr>
          <w:i/>
          <w:iCs/>
          <w:szCs w:val="21"/>
        </w:rPr>
        <w:t>Kugel</w:t>
      </w:r>
      <w:r w:rsidR="00743202">
        <w:rPr>
          <w:szCs w:val="21"/>
        </w:rPr>
        <w:t>-Block (Radius ca. 10 bis 20 Längeneinheiten) hinein.</w:t>
      </w:r>
    </w:p>
    <w:p w14:paraId="7360779A" w14:textId="002F5BFC" w:rsidR="006E1434" w:rsidRDefault="003F4F87" w:rsidP="0006765C">
      <w:pPr>
        <w:pStyle w:val="Listenabsatz"/>
        <w:numPr>
          <w:ilvl w:val="0"/>
          <w:numId w:val="25"/>
        </w:numPr>
        <w:spacing w:line="276" w:lineRule="auto"/>
        <w:jc w:val="both"/>
        <w:pPrChange w:id="24" w:author="Schmidberger, Alessa | Wissensfabrik" w:date="2022-10-12T09:07:00Z">
          <w:pPr>
            <w:pStyle w:val="Listenabsatz"/>
            <w:numPr>
              <w:numId w:val="25"/>
            </w:numPr>
            <w:spacing w:line="276" w:lineRule="auto"/>
            <w:ind w:hanging="360"/>
          </w:pPr>
        </w:pPrChange>
      </w:pPr>
      <w:r>
        <w:rPr>
          <w:sz w:val="28"/>
          <w:szCs w:val="28"/>
        </w:rPr>
        <mc:AlternateContent>
          <mc:Choice Requires="wps">
            <w:drawing>
              <wp:anchor distT="0" distB="0" distL="114300" distR="114300" simplePos="0" relativeHeight="251682816" behindDoc="0" locked="0" layoutInCell="1" allowOverlap="1" wp14:anchorId="405BB8EE" wp14:editId="7A8444B0">
                <wp:simplePos x="0" y="0"/>
                <wp:positionH relativeFrom="column">
                  <wp:posOffset>-126365</wp:posOffset>
                </wp:positionH>
                <wp:positionV relativeFrom="paragraph">
                  <wp:posOffset>706323</wp:posOffset>
                </wp:positionV>
                <wp:extent cx="523240" cy="457200"/>
                <wp:effectExtent l="0" t="0" r="0" b="0"/>
                <wp:wrapNone/>
                <wp:docPr id="25" name="Textfeld 25"/>
                <wp:cNvGraphicFramePr/>
                <a:graphic xmlns:a="http://schemas.openxmlformats.org/drawingml/2006/main">
                  <a:graphicData uri="http://schemas.microsoft.com/office/word/2010/wordprocessingShape">
                    <wps:wsp>
                      <wps:cNvSpPr txBox="1"/>
                      <wps:spPr>
                        <a:xfrm>
                          <a:off x="0" y="0"/>
                          <a:ext cx="523240" cy="457200"/>
                        </a:xfrm>
                        <a:prstGeom prst="rect">
                          <a:avLst/>
                        </a:prstGeom>
                        <a:noFill/>
                        <a:ln w="6350">
                          <a:noFill/>
                        </a:ln>
                      </wps:spPr>
                      <wps:txbx>
                        <w:txbxContent>
                          <w:p w14:paraId="0B30FDEC" w14:textId="77777777" w:rsidR="003F4F87" w:rsidRDefault="003F4F87">
                            <w:r w:rsidRPr="001D4E26">
                              <w:rPr>
                                <w:rFonts w:ascii="Segoe UI Symbol" w:hAnsi="Segoe UI Symbol" w:cs="Segoe UI Symbol"/>
                                <w:color w:val="FFC000"/>
                                <w:sz w:val="32"/>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BB8EE" id="Textfeld 25" o:spid="_x0000_s1030" type="#_x0000_t202" style="position:absolute;left:0;text-align:left;margin-left:-9.95pt;margin-top:55.6pt;width:41.2pt;height:3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" filled="f" stroked="f" strokeweight=".5pt">
                <v:textbox>
                  <w:txbxContent>
                    <w:p w14:paraId="0B30FDEC" w14:textId="77777777" w:rsidR="003F4F87" w:rsidRDefault="003F4F87">
                      <w:r w:rsidRPr="001D4E26">
                        <w:rPr>
                          <w:rFonts w:ascii="Segoe UI Symbol" w:hAnsi="Segoe UI Symbol" w:cs="Segoe UI Symbol"/>
                          <w:color w:val="FFC000"/>
                          <w:sz w:val="32"/>
                          <w:szCs w:val="20"/>
                        </w:rPr>
                        <w:t>☻</w:t>
                      </w:r>
                    </w:p>
                  </w:txbxContent>
                </v:textbox>
              </v:shape>
            </w:pict>
          </mc:Fallback>
        </mc:AlternateContent>
      </w:r>
      <w:r w:rsidR="00743202">
        <w:t xml:space="preserve">Streckt nun diese Kugel, sodass sie </w:t>
      </w:r>
      <w:r w:rsidR="0072247F">
        <w:t>die Form eines</w:t>
      </w:r>
      <w:r w:rsidR="00743202">
        <w:t xml:space="preserve"> Osterei</w:t>
      </w:r>
      <w:r w:rsidR="0072247F">
        <w:t>s hat</w:t>
      </w:r>
      <w:r w:rsidR="00743202">
        <w:t xml:space="preserve">. Hinweis: Dazu muss der z-Parameter des </w:t>
      </w:r>
      <w:r w:rsidR="00743202" w:rsidRPr="00743202">
        <w:rPr>
          <w:i/>
          <w:iCs/>
        </w:rPr>
        <w:t>skalieren</w:t>
      </w:r>
      <w:r w:rsidR="00743202">
        <w:t>-Befehls auf einen Wert gesetzt werden, der größer als 1 ist.</w:t>
      </w:r>
      <w:r w:rsidR="00DB7CA0">
        <w:t xml:space="preserve"> (</w:t>
      </w:r>
      <w:r w:rsidR="00565385">
        <w:t xml:space="preserve">Achtet darauf, dass ihr bei </w:t>
      </w:r>
      <w:r w:rsidR="00565385" w:rsidRPr="00565385">
        <w:rPr>
          <w:i/>
          <w:iCs/>
        </w:rPr>
        <w:t>BlocksCAD</w:t>
      </w:r>
      <w:r w:rsidR="00565385">
        <w:t xml:space="preserve"> einen </w:t>
      </w:r>
      <w:r w:rsidR="00DB7CA0">
        <w:t>Punkt statt eines Kommas eingeben</w:t>
      </w:r>
      <w:r w:rsidR="00565385">
        <w:t xml:space="preserve"> müsst</w:t>
      </w:r>
      <w:r w:rsidR="004C379C">
        <w:t>, z.B. 6.3 statt 6,3</w:t>
      </w:r>
      <w:r w:rsidR="00DB7CA0">
        <w:t>)</w:t>
      </w:r>
    </w:p>
    <w:p w14:paraId="29A3E352" w14:textId="7D1FAEEC" w:rsidR="00743202" w:rsidRDefault="003F4F87" w:rsidP="0006765C">
      <w:pPr>
        <w:pStyle w:val="Listenabsatz"/>
        <w:numPr>
          <w:ilvl w:val="0"/>
          <w:numId w:val="25"/>
        </w:numPr>
        <w:spacing w:line="276" w:lineRule="auto"/>
        <w:jc w:val="both"/>
        <w:pPrChange w:id="25" w:author="Schmidberger, Alessa | Wissensfabrik" w:date="2022-10-12T09:07:00Z">
          <w:pPr>
            <w:pStyle w:val="Listenabsatz"/>
            <w:numPr>
              <w:numId w:val="25"/>
            </w:numPr>
            <w:spacing w:line="276" w:lineRule="auto"/>
            <w:ind w:hanging="360"/>
          </w:pPr>
        </w:pPrChange>
      </w:pPr>
      <w:r>
        <w:rPr>
          <w:sz w:val="28"/>
          <w:szCs w:val="28"/>
        </w:rPr>
        <mc:AlternateContent>
          <mc:Choice Requires="wps">
            <w:drawing>
              <wp:anchor distT="0" distB="0" distL="114300" distR="114300" simplePos="0" relativeHeight="251684864" behindDoc="0" locked="0" layoutInCell="1" allowOverlap="1" wp14:anchorId="078E0A29" wp14:editId="1C6D755E">
                <wp:simplePos x="0" y="0"/>
                <wp:positionH relativeFrom="column">
                  <wp:posOffset>-126365</wp:posOffset>
                </wp:positionH>
                <wp:positionV relativeFrom="paragraph">
                  <wp:posOffset>362153</wp:posOffset>
                </wp:positionV>
                <wp:extent cx="523240" cy="457200"/>
                <wp:effectExtent l="0" t="0" r="0" b="0"/>
                <wp:wrapNone/>
                <wp:docPr id="28" name="Textfeld 28"/>
                <wp:cNvGraphicFramePr/>
                <a:graphic xmlns:a="http://schemas.openxmlformats.org/drawingml/2006/main">
                  <a:graphicData uri="http://schemas.microsoft.com/office/word/2010/wordprocessingShape">
                    <wps:wsp>
                      <wps:cNvSpPr txBox="1"/>
                      <wps:spPr>
                        <a:xfrm>
                          <a:off x="0" y="0"/>
                          <a:ext cx="523240" cy="457200"/>
                        </a:xfrm>
                        <a:prstGeom prst="rect">
                          <a:avLst/>
                        </a:prstGeom>
                        <a:noFill/>
                        <a:ln w="6350">
                          <a:noFill/>
                        </a:ln>
                      </wps:spPr>
                      <wps:txbx>
                        <w:txbxContent>
                          <w:p w14:paraId="5006EB30" w14:textId="77777777" w:rsidR="003F4F87" w:rsidRDefault="003F4F87">
                            <w:r w:rsidRPr="001D4E26">
                              <w:rPr>
                                <w:rFonts w:ascii="Segoe UI Symbol" w:hAnsi="Segoe UI Symbol" w:cs="Segoe UI Symbol"/>
                                <w:color w:val="FFC000"/>
                                <w:sz w:val="32"/>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E0A29" id="Textfeld 28" o:spid="_x0000_s1031" type="#_x0000_t202" style="position:absolute;left:0;text-align:left;margin-left:-9.95pt;margin-top:28.5pt;width:41.2pt;height:3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" filled="f" stroked="f" strokeweight=".5pt">
                <v:textbox>
                  <w:txbxContent>
                    <w:p w14:paraId="5006EB30" w14:textId="77777777" w:rsidR="003F4F87" w:rsidRDefault="003F4F87">
                      <w:r w:rsidRPr="001D4E26">
                        <w:rPr>
                          <w:rFonts w:ascii="Segoe UI Symbol" w:hAnsi="Segoe UI Symbol" w:cs="Segoe UI Symbol"/>
                          <w:color w:val="FFC000"/>
                          <w:sz w:val="32"/>
                          <w:szCs w:val="20"/>
                        </w:rPr>
                        <w:t>☻</w:t>
                      </w:r>
                    </w:p>
                  </w:txbxContent>
                </v:textbox>
              </v:shape>
            </w:pict>
          </mc:Fallback>
        </mc:AlternateContent>
      </w:r>
      <w:r w:rsidR="00696522">
        <w:drawing>
          <wp:anchor distT="0" distB="0" distL="114300" distR="114300" simplePos="0" relativeHeight="251667456" behindDoc="0" locked="0" layoutInCell="1" allowOverlap="1" wp14:anchorId="5D17283C" wp14:editId="2B9DE758">
            <wp:simplePos x="0" y="0"/>
            <wp:positionH relativeFrom="margin">
              <wp:posOffset>4493260</wp:posOffset>
            </wp:positionH>
            <wp:positionV relativeFrom="margin">
              <wp:posOffset>5970270</wp:posOffset>
            </wp:positionV>
            <wp:extent cx="1113155" cy="642620"/>
            <wp:effectExtent l="0" t="0" r="4445" b="508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c_nogrid.jpg"/>
                    <pic:cNvPicPr/>
                  </pic:nvPicPr>
                  <pic:blipFill>
                    <a:blip r:embed="rId18"/>
                    <a:stretch>
                      <a:fillRect/>
                    </a:stretch>
                  </pic:blipFill>
                  <pic:spPr>
                    <a:xfrm>
                      <a:off x="0" y="0"/>
                      <a:ext cx="1113155" cy="642620"/>
                    </a:xfrm>
                    <a:prstGeom prst="rect">
                      <a:avLst/>
                    </a:prstGeom>
                  </pic:spPr>
                </pic:pic>
              </a:graphicData>
            </a:graphic>
            <wp14:sizeRelH relativeFrom="margin">
              <wp14:pctWidth>0</wp14:pctWidth>
            </wp14:sizeRelH>
            <wp14:sizeRelV relativeFrom="margin">
              <wp14:pctHeight>0</wp14:pctHeight>
            </wp14:sizeRelV>
          </wp:anchor>
        </w:drawing>
      </w:r>
      <w:r w:rsidR="00565385">
        <w:t>Beschreibt was passiert, wenn ihr für den z-Parameter einen Wert einsetzt, der kleiner als 1 ist (z.B. 0.2)?</w:t>
      </w:r>
    </w:p>
    <w:p w14:paraId="008206A2" w14:textId="04486AD9" w:rsidR="003E518F" w:rsidRDefault="003E518F" w:rsidP="0006765C">
      <w:pPr>
        <w:pStyle w:val="Listenabsatz"/>
        <w:numPr>
          <w:ilvl w:val="0"/>
          <w:numId w:val="25"/>
        </w:numPr>
        <w:spacing w:line="276" w:lineRule="auto"/>
        <w:jc w:val="both"/>
        <w:pPrChange w:id="26" w:author="Schmidberger, Alessa | Wissensfabrik" w:date="2022-10-12T09:07:00Z">
          <w:pPr>
            <w:pStyle w:val="Listenabsatz"/>
            <w:numPr>
              <w:numId w:val="25"/>
            </w:numPr>
            <w:spacing w:line="276" w:lineRule="auto"/>
            <w:ind w:hanging="360"/>
          </w:pPr>
        </w:pPrChange>
      </w:pPr>
      <w:r>
        <w:t xml:space="preserve">Verzerrt die Kugel nun zusätzlich auch noch entlang der y-Achse, sodass sie </w:t>
      </w:r>
      <w:r w:rsidR="006C785F">
        <w:t>die Form eines flach</w:t>
      </w:r>
      <w:r>
        <w:t xml:space="preserve"> liegende</w:t>
      </w:r>
      <w:r w:rsidR="006C785F">
        <w:t>n</w:t>
      </w:r>
      <w:r>
        <w:t xml:space="preserve"> Blumenblatt</w:t>
      </w:r>
      <w:r w:rsidR="006C785F">
        <w:t>es hat</w:t>
      </w:r>
      <w:r>
        <w:t>.</w:t>
      </w:r>
    </w:p>
    <w:p w14:paraId="7A22D6D3" w14:textId="0F118082" w:rsidR="00F75C31" w:rsidRDefault="003F4F87" w:rsidP="0006765C">
      <w:pPr>
        <w:pStyle w:val="Listenabsatz"/>
        <w:spacing w:line="276" w:lineRule="auto"/>
        <w:ind w:left="0"/>
        <w:jc w:val="both"/>
        <w:pPrChange w:id="27" w:author="Schmidberger, Alessa | Wissensfabrik" w:date="2022-10-12T09:07:00Z">
          <w:pPr>
            <w:pStyle w:val="Listenabsatz"/>
            <w:spacing w:line="276" w:lineRule="auto"/>
            <w:ind w:left="0"/>
          </w:pPr>
        </w:pPrChange>
      </w:pPr>
      <w:r>
        <w:rPr>
          <w:sz w:val="28"/>
          <w:szCs w:val="28"/>
        </w:rPr>
        <mc:AlternateContent>
          <mc:Choice Requires="wps">
            <w:drawing>
              <wp:anchor distT="0" distB="0" distL="114300" distR="114300" simplePos="0" relativeHeight="251686912" behindDoc="0" locked="0" layoutInCell="1" allowOverlap="1" wp14:anchorId="0C0ABBE0" wp14:editId="7F17A7F8">
                <wp:simplePos x="0" y="0"/>
                <wp:positionH relativeFrom="column">
                  <wp:posOffset>-126365</wp:posOffset>
                </wp:positionH>
                <wp:positionV relativeFrom="paragraph">
                  <wp:posOffset>334010</wp:posOffset>
                </wp:positionV>
                <wp:extent cx="523240" cy="457200"/>
                <wp:effectExtent l="0" t="0" r="0" b="0"/>
                <wp:wrapNone/>
                <wp:docPr id="31" name="Textfeld 31"/>
                <wp:cNvGraphicFramePr/>
                <a:graphic xmlns:a="http://schemas.openxmlformats.org/drawingml/2006/main">
                  <a:graphicData uri="http://schemas.microsoft.com/office/word/2010/wordprocessingShape">
                    <wps:wsp>
                      <wps:cNvSpPr txBox="1"/>
                      <wps:spPr>
                        <a:xfrm>
                          <a:off x="0" y="0"/>
                          <a:ext cx="523240" cy="457200"/>
                        </a:xfrm>
                        <a:prstGeom prst="rect">
                          <a:avLst/>
                        </a:prstGeom>
                        <a:noFill/>
                        <a:ln w="6350">
                          <a:noFill/>
                        </a:ln>
                      </wps:spPr>
                      <wps:txbx>
                        <w:txbxContent>
                          <w:p w14:paraId="3C70FEF2" w14:textId="77777777" w:rsidR="003F4F87" w:rsidRDefault="003F4F87">
                            <w:r w:rsidRPr="001D4E26">
                              <w:rPr>
                                <w:rFonts w:ascii="Segoe UI Symbol" w:hAnsi="Segoe UI Symbol" w:cs="Segoe UI Symbol"/>
                                <w:color w:val="FFC000"/>
                                <w:sz w:val="32"/>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ABBE0" id="Textfeld 31" o:spid="_x0000_s1032" type="#_x0000_t202" style="position:absolute;left:0;text-align:left;margin-left:-9.95pt;margin-top:26.3pt;width:41.2pt;height:3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" filled="f" stroked="f" strokeweight=".5pt">
                <v:textbox>
                  <w:txbxContent>
                    <w:p w14:paraId="3C70FEF2" w14:textId="77777777" w:rsidR="003F4F87" w:rsidRDefault="003F4F87">
                      <w:r w:rsidRPr="001D4E26">
                        <w:rPr>
                          <w:rFonts w:ascii="Segoe UI Symbol" w:hAnsi="Segoe UI Symbol" w:cs="Segoe UI Symbol"/>
                          <w:color w:val="FFC000"/>
                          <w:sz w:val="32"/>
                          <w:szCs w:val="20"/>
                        </w:rPr>
                        <w:t>☻</w:t>
                      </w:r>
                    </w:p>
                  </w:txbxContent>
                </v:textbox>
              </v:shape>
            </w:pict>
          </mc:Fallback>
        </mc:AlternateContent>
      </w:r>
      <w:r w:rsidR="00F75C31">
        <w:t xml:space="preserve">Eine grundlegende Eigenschaften vieler parametrischer Design ist, dass sie symmetrisch </w:t>
      </w:r>
      <w:r w:rsidR="00801051">
        <w:t>(um den Koordinatenursprung) angeordnet sind.</w:t>
      </w:r>
    </w:p>
    <w:p w14:paraId="0A171FDC" w14:textId="176345FE" w:rsidR="00801051" w:rsidRDefault="00B340E8" w:rsidP="0006765C">
      <w:pPr>
        <w:pStyle w:val="Listenabsatz"/>
        <w:numPr>
          <w:ilvl w:val="0"/>
          <w:numId w:val="25"/>
        </w:numPr>
        <w:spacing w:line="276" w:lineRule="auto"/>
        <w:jc w:val="both"/>
        <w:pPrChange w:id="28" w:author="Schmidberger, Alessa | Wissensfabrik" w:date="2022-10-12T09:07:00Z">
          <w:pPr>
            <w:pStyle w:val="Listenabsatz"/>
            <w:numPr>
              <w:numId w:val="25"/>
            </w:numPr>
            <w:spacing w:line="276" w:lineRule="auto"/>
            <w:ind w:hanging="360"/>
          </w:pPr>
        </w:pPrChange>
      </w:pPr>
      <w:r>
        <w:drawing>
          <wp:anchor distT="0" distB="0" distL="114300" distR="114300" simplePos="0" relativeHeight="251669504" behindDoc="0" locked="0" layoutInCell="1" allowOverlap="1" wp14:anchorId="5081B36A" wp14:editId="2B9BEB50">
            <wp:simplePos x="0" y="0"/>
            <wp:positionH relativeFrom="margin">
              <wp:posOffset>4049772</wp:posOffset>
            </wp:positionH>
            <wp:positionV relativeFrom="margin">
              <wp:posOffset>7215354</wp:posOffset>
            </wp:positionV>
            <wp:extent cx="1376045" cy="1520825"/>
            <wp:effectExtent l="0" t="0" r="0" b="3175"/>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d.jpg"/>
                    <pic:cNvPicPr/>
                  </pic:nvPicPr>
                  <pic:blipFill>
                    <a:blip r:embed="rId19"/>
                    <a:stretch>
                      <a:fillRect/>
                    </a:stretch>
                  </pic:blipFill>
                  <pic:spPr>
                    <a:xfrm>
                      <a:off x="0" y="0"/>
                      <a:ext cx="1376045" cy="1520825"/>
                    </a:xfrm>
                    <a:prstGeom prst="rect">
                      <a:avLst/>
                    </a:prstGeom>
                  </pic:spPr>
                </pic:pic>
              </a:graphicData>
            </a:graphic>
          </wp:anchor>
        </w:drawing>
      </w:r>
      <w:r w:rsidR="00F75C31">
        <w:t xml:space="preserve">Verwendet </w:t>
      </w:r>
      <w:r w:rsidR="00801051">
        <w:t>das Blatt, das ihr unter c) gestaltet habt.</w:t>
      </w:r>
    </w:p>
    <w:p w14:paraId="6815AA84" w14:textId="2D2B0874" w:rsidR="00F75C31" w:rsidRDefault="00801051" w:rsidP="0006765C">
      <w:pPr>
        <w:pStyle w:val="Listenabsatz"/>
        <w:numPr>
          <w:ilvl w:val="1"/>
          <w:numId w:val="25"/>
        </w:numPr>
        <w:spacing w:line="276" w:lineRule="auto"/>
        <w:jc w:val="both"/>
        <w:pPrChange w:id="29" w:author="Schmidberger, Alessa | Wissensfabrik" w:date="2022-10-12T09:07:00Z">
          <w:pPr>
            <w:pStyle w:val="Listenabsatz"/>
            <w:numPr>
              <w:ilvl w:val="1"/>
              <w:numId w:val="25"/>
            </w:numPr>
            <w:spacing w:line="276" w:lineRule="auto"/>
            <w:ind w:left="1440" w:hanging="360"/>
          </w:pPr>
        </w:pPrChange>
      </w:pPr>
      <w:r>
        <w:t>Welchen Block benötigt ihr, um es entlang der y-Achse zu verschieben?</w:t>
      </w:r>
      <w:r w:rsidR="00B340E8" w:rsidRPr="00B340E8">
        <w:t xml:space="preserve"> </w:t>
      </w:r>
    </w:p>
    <w:p w14:paraId="62B4DE7D" w14:textId="531E90B8" w:rsidR="00423B9B" w:rsidRDefault="00801051" w:rsidP="0006765C">
      <w:pPr>
        <w:pStyle w:val="Listenabsatz"/>
        <w:numPr>
          <w:ilvl w:val="1"/>
          <w:numId w:val="25"/>
        </w:numPr>
        <w:spacing w:line="276" w:lineRule="auto"/>
        <w:jc w:val="both"/>
        <w:pPrChange w:id="30" w:author="Schmidberger, Alessa | Wissensfabrik" w:date="2022-10-12T09:07:00Z">
          <w:pPr>
            <w:pStyle w:val="Listenabsatz"/>
            <w:numPr>
              <w:ilvl w:val="1"/>
              <w:numId w:val="25"/>
            </w:numPr>
            <w:spacing w:line="276" w:lineRule="auto"/>
            <w:ind w:left="1440" w:hanging="360"/>
          </w:pPr>
        </w:pPrChange>
      </w:pPr>
      <w:r>
        <w:t xml:space="preserve">Wie </w:t>
      </w:r>
      <w:r w:rsidR="007B5F74">
        <w:t>weit müsst ihr das Blatt entlang der y-Achse verschieben, damit es an den Koordinatenursprung aneckt (siehe Bild)?</w:t>
      </w:r>
      <w:r>
        <w:t xml:space="preserve"> </w:t>
      </w:r>
    </w:p>
    <w:p w14:paraId="56A2C5AC" w14:textId="4AC0FA19" w:rsidR="00423B9B" w:rsidRDefault="00423B9B">
      <w:pPr>
        <w:spacing w:line="259" w:lineRule="auto"/>
        <w:rPr>
          <w:rFonts w:eastAsiaTheme="minorHAnsi"/>
        </w:rPr>
      </w:pPr>
      <w:r>
        <w:br w:type="page"/>
      </w:r>
    </w:p>
    <w:p w14:paraId="33FC4B47" w14:textId="09B77243" w:rsidR="00423B9B" w:rsidRPr="00834B88" w:rsidRDefault="00423B9B" w:rsidP="00423B9B">
      <w:pPr>
        <w:spacing w:line="276" w:lineRule="auto"/>
        <w:rPr>
          <w:sz w:val="28"/>
          <w:szCs w:val="28"/>
        </w:rPr>
      </w:pPr>
      <w:r w:rsidRPr="00834B88">
        <w:rPr>
          <w:sz w:val="28"/>
          <w:szCs w:val="28"/>
        </w:rPr>
        <w:lastRenderedPageBreak/>
        <w:t xml:space="preserve">Aufgabe </w:t>
      </w:r>
      <w:r>
        <w:rPr>
          <w:sz w:val="28"/>
          <w:szCs w:val="28"/>
        </w:rPr>
        <w:t>3</w:t>
      </w:r>
      <w:r w:rsidRPr="00834B88">
        <w:rPr>
          <w:sz w:val="28"/>
          <w:szCs w:val="28"/>
        </w:rPr>
        <w:t xml:space="preserve">: </w:t>
      </w:r>
      <w:r>
        <w:rPr>
          <w:sz w:val="28"/>
          <w:szCs w:val="28"/>
        </w:rPr>
        <w:t>Schleifen und Variablen</w:t>
      </w:r>
    </w:p>
    <w:p w14:paraId="5FE87EBF" w14:textId="19612565" w:rsidR="009A4D4A" w:rsidRDefault="00525BD1" w:rsidP="0006765C">
      <w:pPr>
        <w:spacing w:line="276" w:lineRule="auto"/>
        <w:jc w:val="both"/>
        <w:pPrChange w:id="31" w:author="Schmidberger, Alessa | Wissensfabrik" w:date="2022-10-12T09:07:00Z">
          <w:pPr>
            <w:spacing w:line="276" w:lineRule="auto"/>
          </w:pPr>
        </w:pPrChange>
      </w:pPr>
      <w:r>
        <w:rPr>
          <w:sz w:val="28"/>
          <w:szCs w:val="28"/>
        </w:rPr>
        <mc:AlternateContent>
          <mc:Choice Requires="wps">
            <w:drawing>
              <wp:anchor distT="0" distB="0" distL="114300" distR="114300" simplePos="0" relativeHeight="251688960" behindDoc="0" locked="0" layoutInCell="1" allowOverlap="1" wp14:anchorId="14A2AB08" wp14:editId="58D573E9">
                <wp:simplePos x="0" y="0"/>
                <wp:positionH relativeFrom="column">
                  <wp:posOffset>-126365</wp:posOffset>
                </wp:positionH>
                <wp:positionV relativeFrom="paragraph">
                  <wp:posOffset>348223</wp:posOffset>
                </wp:positionV>
                <wp:extent cx="523240" cy="457200"/>
                <wp:effectExtent l="0" t="0" r="0" b="0"/>
                <wp:wrapNone/>
                <wp:docPr id="34" name="Textfeld 34"/>
                <wp:cNvGraphicFramePr/>
                <a:graphic xmlns:a="http://schemas.openxmlformats.org/drawingml/2006/main">
                  <a:graphicData uri="http://schemas.microsoft.com/office/word/2010/wordprocessingShape">
                    <wps:wsp>
                      <wps:cNvSpPr txBox="1"/>
                      <wps:spPr>
                        <a:xfrm>
                          <a:off x="0" y="0"/>
                          <a:ext cx="523240" cy="457200"/>
                        </a:xfrm>
                        <a:prstGeom prst="rect">
                          <a:avLst/>
                        </a:prstGeom>
                        <a:noFill/>
                        <a:ln w="6350">
                          <a:noFill/>
                        </a:ln>
                      </wps:spPr>
                      <wps:txbx>
                        <w:txbxContent>
                          <w:p w14:paraId="6BC5A08B" w14:textId="77777777" w:rsidR="00525BD1" w:rsidRDefault="00525BD1">
                            <w:r w:rsidRPr="001D4E26">
                              <w:rPr>
                                <w:rFonts w:ascii="Segoe UI Symbol" w:hAnsi="Segoe UI Symbol" w:cs="Segoe UI Symbol"/>
                                <w:color w:val="FFC000"/>
                                <w:sz w:val="32"/>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2AB08" id="Textfeld 34" o:spid="_x0000_s1033" type="#_x0000_t202" style="position:absolute;left:0;text-align:left;margin-left:-9.95pt;margin-top:27.4pt;width:41.2pt;height:3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" filled="f" stroked="f" strokeweight=".5pt">
                <v:textbox>
                  <w:txbxContent>
                    <w:p w14:paraId="6BC5A08B" w14:textId="77777777" w:rsidR="00525BD1" w:rsidRDefault="00525BD1">
                      <w:r w:rsidRPr="001D4E26">
                        <w:rPr>
                          <w:rFonts w:ascii="Segoe UI Symbol" w:hAnsi="Segoe UI Symbol" w:cs="Segoe UI Symbol"/>
                          <w:color w:val="FFC000"/>
                          <w:sz w:val="32"/>
                          <w:szCs w:val="20"/>
                        </w:rPr>
                        <w:t>☻</w:t>
                      </w:r>
                    </w:p>
                  </w:txbxContent>
                </v:textbox>
              </v:shape>
            </w:pict>
          </mc:Fallback>
        </mc:AlternateContent>
      </w:r>
      <w:r w:rsidR="00331BF1">
        <w:drawing>
          <wp:anchor distT="0" distB="0" distL="114300" distR="114300" simplePos="0" relativeHeight="251670528" behindDoc="0" locked="0" layoutInCell="1" allowOverlap="1" wp14:anchorId="0C49FB1E" wp14:editId="06E3C9BD">
            <wp:simplePos x="0" y="0"/>
            <wp:positionH relativeFrom="margin">
              <wp:posOffset>4892095</wp:posOffset>
            </wp:positionH>
            <wp:positionV relativeFrom="margin">
              <wp:posOffset>664210</wp:posOffset>
            </wp:positionV>
            <wp:extent cx="1254125" cy="1602105"/>
            <wp:effectExtent l="0" t="0" r="3175" b="0"/>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a.jpg"/>
                    <pic:cNvPicPr/>
                  </pic:nvPicPr>
                  <pic:blipFill>
                    <a:blip r:embed="rId20"/>
                    <a:stretch>
                      <a:fillRect/>
                    </a:stretch>
                  </pic:blipFill>
                  <pic:spPr>
                    <a:xfrm>
                      <a:off x="0" y="0"/>
                      <a:ext cx="1254125" cy="1602105"/>
                    </a:xfrm>
                    <a:prstGeom prst="rect">
                      <a:avLst/>
                    </a:prstGeom>
                  </pic:spPr>
                </pic:pic>
              </a:graphicData>
            </a:graphic>
            <wp14:sizeRelH relativeFrom="margin">
              <wp14:pctWidth>0</wp14:pctWidth>
            </wp14:sizeRelH>
            <wp14:sizeRelV relativeFrom="margin">
              <wp14:pctHeight>0</wp14:pctHeight>
            </wp14:sizeRelV>
          </wp:anchor>
        </w:drawing>
      </w:r>
      <w:r w:rsidR="009A4D4A">
        <w:t>Deaktiviert nun für’s Erste euer Batt aus Aufgabe 2d. Klickt dazu mit der rechten Maustaste auf die Blöcke und wählt den Punkt „Baustein deaktivieren“ aus.</w:t>
      </w:r>
    </w:p>
    <w:p w14:paraId="73EFD72B" w14:textId="03168DA9" w:rsidR="00801051" w:rsidRDefault="009C6B88" w:rsidP="0006765C">
      <w:pPr>
        <w:pStyle w:val="Listenabsatz"/>
        <w:numPr>
          <w:ilvl w:val="0"/>
          <w:numId w:val="26"/>
        </w:numPr>
        <w:spacing w:line="276" w:lineRule="auto"/>
        <w:jc w:val="both"/>
        <w:pPrChange w:id="32" w:author="Schmidberger, Alessa | Wissensfabrik" w:date="2022-10-12T09:07:00Z">
          <w:pPr>
            <w:pStyle w:val="Listenabsatz"/>
            <w:numPr>
              <w:numId w:val="26"/>
            </w:numPr>
            <w:spacing w:line="276" w:lineRule="auto"/>
            <w:ind w:hanging="360"/>
          </w:pPr>
        </w:pPrChange>
      </w:pPr>
      <w:r>
        <w:t>Ordnet</w:t>
      </w:r>
      <w:r w:rsidR="009A4D4A">
        <w:t xml:space="preserve"> drei Ku</w:t>
      </w:r>
      <w:r>
        <w:t>geln mit einem Radius von 5</w:t>
      </w:r>
      <w:r w:rsidR="00FD43E4">
        <w:t> </w:t>
      </w:r>
      <w:r>
        <w:t>Längeneinheiten so an, dass sie alle 20 Längeneinheiten voneinander entfernt entlang der y-Achse „aufgereiht“ sind</w:t>
      </w:r>
      <w:r w:rsidR="006B74C6">
        <w:t xml:space="preserve"> (siehe rechte Abbildung)</w:t>
      </w:r>
      <w:r>
        <w:t>.</w:t>
      </w:r>
    </w:p>
    <w:p w14:paraId="6C42AA08" w14:textId="78E944F0" w:rsidR="00282DE0" w:rsidRDefault="00525BD1" w:rsidP="0006765C">
      <w:pPr>
        <w:spacing w:line="276" w:lineRule="auto"/>
        <w:jc w:val="both"/>
        <w:pPrChange w:id="33" w:author="Schmidberger, Alessa | Wissensfabrik" w:date="2022-10-12T09:07:00Z">
          <w:pPr>
            <w:spacing w:line="276" w:lineRule="auto"/>
          </w:pPr>
        </w:pPrChange>
      </w:pPr>
      <w:r>
        <w:rPr>
          <w:sz w:val="28"/>
          <w:szCs w:val="28"/>
        </w:rPr>
        <mc:AlternateContent>
          <mc:Choice Requires="wps">
            <w:drawing>
              <wp:anchor distT="0" distB="0" distL="114300" distR="114300" simplePos="0" relativeHeight="251691008" behindDoc="0" locked="0" layoutInCell="1" allowOverlap="1" wp14:anchorId="08E18BC1" wp14:editId="23122B44">
                <wp:simplePos x="0" y="0"/>
                <wp:positionH relativeFrom="column">
                  <wp:posOffset>-126365</wp:posOffset>
                </wp:positionH>
                <wp:positionV relativeFrom="paragraph">
                  <wp:posOffset>919683</wp:posOffset>
                </wp:positionV>
                <wp:extent cx="523240" cy="457200"/>
                <wp:effectExtent l="0" t="0" r="0" b="0"/>
                <wp:wrapNone/>
                <wp:docPr id="36" name="Textfeld 36"/>
                <wp:cNvGraphicFramePr/>
                <a:graphic xmlns:a="http://schemas.openxmlformats.org/drawingml/2006/main">
                  <a:graphicData uri="http://schemas.microsoft.com/office/word/2010/wordprocessingShape">
                    <wps:wsp>
                      <wps:cNvSpPr txBox="1"/>
                      <wps:spPr>
                        <a:xfrm>
                          <a:off x="0" y="0"/>
                          <a:ext cx="523240" cy="457200"/>
                        </a:xfrm>
                        <a:prstGeom prst="rect">
                          <a:avLst/>
                        </a:prstGeom>
                        <a:noFill/>
                        <a:ln w="6350">
                          <a:noFill/>
                        </a:ln>
                      </wps:spPr>
                      <wps:txbx>
                        <w:txbxContent>
                          <w:p w14:paraId="32C48681" w14:textId="77777777" w:rsidR="00525BD1" w:rsidRDefault="00525BD1">
                            <w:r w:rsidRPr="001D4E26">
                              <w:rPr>
                                <w:rFonts w:ascii="Segoe UI Symbol" w:hAnsi="Segoe UI Symbol" w:cs="Segoe UI Symbol"/>
                                <w:color w:val="FFC000"/>
                                <w:sz w:val="32"/>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18BC1" id="Textfeld 36" o:spid="_x0000_s1034" type="#_x0000_t202" style="position:absolute;left:0;text-align:left;margin-left:-9.95pt;margin-top:72.4pt;width:41.2pt;height:3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" filled="f" stroked="f" strokeweight=".5pt">
                <v:textbox>
                  <w:txbxContent>
                    <w:p w14:paraId="32C48681" w14:textId="77777777" w:rsidR="00525BD1" w:rsidRDefault="00525BD1">
                      <w:r w:rsidRPr="001D4E26">
                        <w:rPr>
                          <w:rFonts w:ascii="Segoe UI Symbol" w:hAnsi="Segoe UI Symbol" w:cs="Segoe UI Symbol"/>
                          <w:color w:val="FFC000"/>
                          <w:sz w:val="32"/>
                          <w:szCs w:val="20"/>
                        </w:rPr>
                        <w:t>☻</w:t>
                      </w:r>
                    </w:p>
                  </w:txbxContent>
                </v:textbox>
              </v:shape>
            </w:pict>
          </mc:Fallback>
        </mc:AlternateContent>
      </w:r>
      <w:r w:rsidR="00BF0A15">
        <w:t xml:space="preserve">Statt sich wiederholende Anordnungen wie die rechts abgebildete über einzelne Blöcke umzusetzen, kann man in </w:t>
      </w:r>
      <w:r w:rsidR="00BF0A15">
        <w:rPr>
          <w:i/>
          <w:iCs/>
        </w:rPr>
        <w:t xml:space="preserve">BlocksCAD </w:t>
      </w:r>
      <w:r w:rsidR="00BF0A15">
        <w:t xml:space="preserve">auch sogenannte </w:t>
      </w:r>
      <w:r w:rsidR="00BF0A15" w:rsidRPr="00282DE0">
        <w:rPr>
          <w:b/>
          <w:bCs w:val="0"/>
          <w:i/>
          <w:iCs/>
        </w:rPr>
        <w:t>Schleifen</w:t>
      </w:r>
      <w:r w:rsidR="00BF0A15">
        <w:t xml:space="preserve"> benutzen.</w:t>
      </w:r>
      <w:r w:rsidR="00282DE0">
        <w:t xml:space="preserve"> Mit einer Schleife lässt sich eine Anweisung (bspw. eine Kugel zu modellieren) beliebig oft wiederholen. Um die einzelnen Durchläufe einer Schleife voneinander zu unterscheiden greift man auf </w:t>
      </w:r>
      <w:r w:rsidR="00282DE0" w:rsidRPr="00282DE0">
        <w:rPr>
          <w:b/>
          <w:bCs w:val="0"/>
          <w:i/>
          <w:iCs/>
        </w:rPr>
        <w:t>Variablen</w:t>
      </w:r>
      <w:r w:rsidR="00282DE0">
        <w:t xml:space="preserve"> zurück.</w:t>
      </w:r>
    </w:p>
    <w:p w14:paraId="6E8FB539" w14:textId="3F7F6E03" w:rsidR="00C06DAA" w:rsidRDefault="00BF0A15" w:rsidP="0006765C">
      <w:pPr>
        <w:pStyle w:val="Listenabsatz"/>
        <w:numPr>
          <w:ilvl w:val="0"/>
          <w:numId w:val="26"/>
        </w:numPr>
        <w:spacing w:line="276" w:lineRule="auto"/>
        <w:jc w:val="both"/>
        <w:pPrChange w:id="34" w:author="Schmidberger, Alessa | Wissensfabrik" w:date="2022-10-12T09:07:00Z">
          <w:pPr>
            <w:pStyle w:val="Listenabsatz"/>
            <w:numPr>
              <w:numId w:val="26"/>
            </w:numPr>
            <w:spacing w:line="276" w:lineRule="auto"/>
            <w:ind w:hanging="360"/>
          </w:pPr>
        </w:pPrChange>
      </w:pPr>
      <w:r>
        <w:t>Setzt die folgenden Blöcke so zusammen, dass sie die Kugel</w:t>
      </w:r>
      <w:r w:rsidR="00DD7EB6">
        <w:t>n</w:t>
      </w:r>
      <w:r>
        <w:t xml:space="preserve"> wie </w:t>
      </w:r>
      <w:r w:rsidR="00331BF1">
        <w:t xml:space="preserve">oben </w:t>
      </w:r>
      <w:r>
        <w:t>rechts abgebildet anordnen.</w:t>
      </w:r>
      <w:r w:rsidR="00282DE0" w:rsidRPr="00282DE0">
        <w:t xml:space="preserve"> </w:t>
      </w:r>
    </w:p>
    <w:p w14:paraId="282AB773" w14:textId="541DBE2E" w:rsidR="005B10FA" w:rsidRDefault="005B10FA" w:rsidP="0006765C">
      <w:pPr>
        <w:spacing w:line="276" w:lineRule="auto"/>
        <w:ind w:left="360"/>
        <w:jc w:val="both"/>
        <w:pPrChange w:id="35" w:author="Schmidberger, Alessa | Wissensfabrik" w:date="2022-10-12T09:07:00Z">
          <w:pPr>
            <w:spacing w:line="276" w:lineRule="auto"/>
            <w:ind w:left="360"/>
          </w:pPr>
        </w:pPrChange>
      </w:pPr>
      <w:r>
        <w:drawing>
          <wp:inline distT="0" distB="0" distL="0" distR="0" wp14:anchorId="0F945664" wp14:editId="156C7704">
            <wp:extent cx="3498215" cy="1415415"/>
            <wp:effectExtent l="0" t="0" r="0" b="31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b_blöcke_mix.png"/>
                    <pic:cNvPicPr/>
                  </pic:nvPicPr>
                  <pic:blipFill>
                    <a:blip r:embed="rId21"/>
                    <a:stretch>
                      <a:fillRect/>
                    </a:stretch>
                  </pic:blipFill>
                  <pic:spPr>
                    <a:xfrm>
                      <a:off x="0" y="0"/>
                      <a:ext cx="3498215" cy="1415415"/>
                    </a:xfrm>
                    <a:prstGeom prst="rect">
                      <a:avLst/>
                    </a:prstGeom>
                  </pic:spPr>
                </pic:pic>
              </a:graphicData>
            </a:graphic>
          </wp:inline>
        </w:drawing>
      </w:r>
    </w:p>
    <w:p w14:paraId="07675678" w14:textId="25096D28" w:rsidR="00331BF1" w:rsidRDefault="005B10FA" w:rsidP="0006765C">
      <w:pPr>
        <w:pStyle w:val="Listenabsatz"/>
        <w:numPr>
          <w:ilvl w:val="0"/>
          <w:numId w:val="26"/>
        </w:numPr>
        <w:spacing w:line="276" w:lineRule="auto"/>
        <w:jc w:val="both"/>
        <w:pPrChange w:id="36" w:author="Schmidberger, Alessa | Wissensfabrik" w:date="2022-10-12T09:07:00Z">
          <w:pPr>
            <w:pStyle w:val="Listenabsatz"/>
            <w:numPr>
              <w:numId w:val="26"/>
            </w:numPr>
            <w:spacing w:line="276" w:lineRule="auto"/>
            <w:ind w:hanging="360"/>
          </w:pPr>
        </w:pPrChange>
      </w:pPr>
      <w:r>
        <w:t>Welche Parameter müsst ihr nun lediglich ändern, um …</w:t>
      </w:r>
    </w:p>
    <w:p w14:paraId="18F1D5B1" w14:textId="270145B7" w:rsidR="005B10FA" w:rsidRDefault="005B10FA" w:rsidP="0006765C">
      <w:pPr>
        <w:pStyle w:val="Listenabsatz"/>
        <w:numPr>
          <w:ilvl w:val="1"/>
          <w:numId w:val="26"/>
        </w:numPr>
        <w:spacing w:line="276" w:lineRule="auto"/>
        <w:jc w:val="both"/>
        <w:pPrChange w:id="37" w:author="Schmidberger, Alessa | Wissensfabrik" w:date="2022-10-12T09:07:00Z">
          <w:pPr>
            <w:pStyle w:val="Listenabsatz"/>
            <w:numPr>
              <w:ilvl w:val="1"/>
              <w:numId w:val="26"/>
            </w:numPr>
            <w:spacing w:line="276" w:lineRule="auto"/>
            <w:ind w:left="1440" w:hanging="360"/>
          </w:pPr>
        </w:pPrChange>
      </w:pPr>
      <w:r>
        <w:t xml:space="preserve">… </w:t>
      </w:r>
      <w:r w:rsidR="00296EE2">
        <w:t xml:space="preserve">die </w:t>
      </w:r>
      <w:r>
        <w:t xml:space="preserve">Anzahl der Kugeln </w:t>
      </w:r>
      <w:r w:rsidR="00296EE2">
        <w:t>zu erhöhen?</w:t>
      </w:r>
    </w:p>
    <w:p w14:paraId="774E58EB" w14:textId="3FD2179C" w:rsidR="00296EE2" w:rsidRDefault="002F7BCD" w:rsidP="0006765C">
      <w:pPr>
        <w:pStyle w:val="Listenabsatz"/>
        <w:numPr>
          <w:ilvl w:val="1"/>
          <w:numId w:val="26"/>
        </w:numPr>
        <w:spacing w:line="276" w:lineRule="auto"/>
        <w:jc w:val="both"/>
        <w:pPrChange w:id="38" w:author="Schmidberger, Alessa | Wissensfabrik" w:date="2022-10-12T09:07:00Z">
          <w:pPr>
            <w:pStyle w:val="Listenabsatz"/>
            <w:numPr>
              <w:ilvl w:val="1"/>
              <w:numId w:val="26"/>
            </w:numPr>
            <w:spacing w:line="276" w:lineRule="auto"/>
            <w:ind w:left="1440" w:hanging="360"/>
          </w:pPr>
        </w:pPrChange>
      </w:pPr>
      <w:r>
        <w:drawing>
          <wp:anchor distT="0" distB="0" distL="114300" distR="114300" simplePos="0" relativeHeight="251671552" behindDoc="0" locked="0" layoutInCell="1" allowOverlap="1" wp14:anchorId="5DD56D90" wp14:editId="3958A2CE">
            <wp:simplePos x="0" y="0"/>
            <wp:positionH relativeFrom="margin">
              <wp:posOffset>4147820</wp:posOffset>
            </wp:positionH>
            <wp:positionV relativeFrom="margin">
              <wp:posOffset>5083175</wp:posOffset>
            </wp:positionV>
            <wp:extent cx="1602740" cy="1732915"/>
            <wp:effectExtent l="0" t="0" r="0" b="0"/>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d.jpg"/>
                    <pic:cNvPicPr/>
                  </pic:nvPicPr>
                  <pic:blipFill>
                    <a:blip r:embed="rId22"/>
                    <a:stretch>
                      <a:fillRect/>
                    </a:stretch>
                  </pic:blipFill>
                  <pic:spPr>
                    <a:xfrm>
                      <a:off x="0" y="0"/>
                      <a:ext cx="1602740" cy="1732915"/>
                    </a:xfrm>
                    <a:prstGeom prst="rect">
                      <a:avLst/>
                    </a:prstGeom>
                  </pic:spPr>
                </pic:pic>
              </a:graphicData>
            </a:graphic>
            <wp14:sizeRelH relativeFrom="margin">
              <wp14:pctWidth>0</wp14:pctWidth>
            </wp14:sizeRelH>
            <wp14:sizeRelV relativeFrom="margin">
              <wp14:pctHeight>0</wp14:pctHeight>
            </wp14:sizeRelV>
          </wp:anchor>
        </w:drawing>
      </w:r>
      <w:r w:rsidR="00296EE2">
        <w:t>… ihren Abstand voneinander anzupassen?</w:t>
      </w:r>
    </w:p>
    <w:p w14:paraId="757CCB75" w14:textId="613A5353" w:rsidR="00296EE2" w:rsidRDefault="00525BD1" w:rsidP="0006765C">
      <w:pPr>
        <w:pStyle w:val="Listenabsatz"/>
        <w:numPr>
          <w:ilvl w:val="1"/>
          <w:numId w:val="26"/>
        </w:numPr>
        <w:spacing w:line="276" w:lineRule="auto"/>
        <w:jc w:val="both"/>
        <w:pPrChange w:id="39" w:author="Schmidberger, Alessa | Wissensfabrik" w:date="2022-10-12T09:07:00Z">
          <w:pPr>
            <w:pStyle w:val="Listenabsatz"/>
            <w:numPr>
              <w:ilvl w:val="1"/>
              <w:numId w:val="26"/>
            </w:numPr>
            <w:spacing w:line="276" w:lineRule="auto"/>
            <w:ind w:left="1440" w:hanging="360"/>
          </w:pPr>
        </w:pPrChange>
      </w:pPr>
      <w:r>
        <w:rPr>
          <w:sz w:val="28"/>
          <w:szCs w:val="28"/>
        </w:rPr>
        <mc:AlternateContent>
          <mc:Choice Requires="wps">
            <w:drawing>
              <wp:anchor distT="0" distB="0" distL="114300" distR="114300" simplePos="0" relativeHeight="251693056" behindDoc="0" locked="0" layoutInCell="1" allowOverlap="1" wp14:anchorId="70D390A6" wp14:editId="0C8EB54B">
                <wp:simplePos x="0" y="0"/>
                <wp:positionH relativeFrom="column">
                  <wp:posOffset>-107950</wp:posOffset>
                </wp:positionH>
                <wp:positionV relativeFrom="paragraph">
                  <wp:posOffset>158412</wp:posOffset>
                </wp:positionV>
                <wp:extent cx="523240" cy="457200"/>
                <wp:effectExtent l="0" t="0" r="0" b="0"/>
                <wp:wrapNone/>
                <wp:docPr id="37" name="Textfeld 37"/>
                <wp:cNvGraphicFramePr/>
                <a:graphic xmlns:a="http://schemas.openxmlformats.org/drawingml/2006/main">
                  <a:graphicData uri="http://schemas.microsoft.com/office/word/2010/wordprocessingShape">
                    <wps:wsp>
                      <wps:cNvSpPr txBox="1"/>
                      <wps:spPr>
                        <a:xfrm>
                          <a:off x="0" y="0"/>
                          <a:ext cx="523240" cy="457200"/>
                        </a:xfrm>
                        <a:prstGeom prst="rect">
                          <a:avLst/>
                        </a:prstGeom>
                        <a:noFill/>
                        <a:ln w="6350">
                          <a:noFill/>
                        </a:ln>
                      </wps:spPr>
                      <wps:txbx>
                        <w:txbxContent>
                          <w:p w14:paraId="6D766D3D" w14:textId="77777777" w:rsidR="00525BD1" w:rsidRDefault="00525BD1">
                            <w:r w:rsidRPr="001D4E26">
                              <w:rPr>
                                <w:rFonts w:ascii="Segoe UI Symbol" w:hAnsi="Segoe UI Symbol" w:cs="Segoe UI Symbol"/>
                                <w:color w:val="FFC000"/>
                                <w:sz w:val="32"/>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390A6" id="Textfeld 37" o:spid="_x0000_s1035" type="#_x0000_t202" style="position:absolute;left:0;text-align:left;margin-left:-8.5pt;margin-top:12.45pt;width:41.2pt;height:3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" filled="f" stroked="f" strokeweight=".5pt">
                <v:textbox>
                  <w:txbxContent>
                    <w:p w14:paraId="6D766D3D" w14:textId="77777777" w:rsidR="00525BD1" w:rsidRDefault="00525BD1">
                      <w:r w:rsidRPr="001D4E26">
                        <w:rPr>
                          <w:rFonts w:ascii="Segoe UI Symbol" w:hAnsi="Segoe UI Symbol" w:cs="Segoe UI Symbol"/>
                          <w:color w:val="FFC000"/>
                          <w:sz w:val="32"/>
                          <w:szCs w:val="20"/>
                        </w:rPr>
                        <w:t>☻</w:t>
                      </w:r>
                    </w:p>
                  </w:txbxContent>
                </v:textbox>
              </v:shape>
            </w:pict>
          </mc:Fallback>
        </mc:AlternateContent>
      </w:r>
      <w:r w:rsidR="00296EE2">
        <w:t>… den Radius aller Kugeln zu ändern?</w:t>
      </w:r>
    </w:p>
    <w:p w14:paraId="32751C68" w14:textId="07123069" w:rsidR="007D75D9" w:rsidRDefault="002A4573" w:rsidP="0006765C">
      <w:pPr>
        <w:pStyle w:val="Listenabsatz"/>
        <w:numPr>
          <w:ilvl w:val="0"/>
          <w:numId w:val="26"/>
        </w:numPr>
        <w:spacing w:line="276" w:lineRule="auto"/>
        <w:jc w:val="both"/>
        <w:pPrChange w:id="40" w:author="Schmidberger, Alessa | Wissensfabrik" w:date="2022-10-12T09:07:00Z">
          <w:pPr>
            <w:pStyle w:val="Listenabsatz"/>
            <w:numPr>
              <w:numId w:val="26"/>
            </w:numPr>
            <w:spacing w:line="276" w:lineRule="auto"/>
            <w:ind w:hanging="360"/>
          </w:pPr>
        </w:pPrChange>
      </w:pPr>
      <w:r>
        <w:t xml:space="preserve">Ändert euren Code und ergänzt ihn um einen </w:t>
      </w:r>
      <w:r>
        <w:rPr>
          <w:i/>
          <w:iCs/>
        </w:rPr>
        <w:t>rotieren</w:t>
      </w:r>
      <w:r>
        <w:t>-Block, sodass eine kreisförmige (</w:t>
      </w:r>
      <w:r w:rsidR="00F214C7">
        <w:t>etwa wie in der</w:t>
      </w:r>
      <w:r>
        <w:t xml:space="preserve"> rechte</w:t>
      </w:r>
      <w:r w:rsidR="00F214C7">
        <w:t>n</w:t>
      </w:r>
      <w:r>
        <w:t xml:space="preserve"> Abbildung) erzeugt wird.</w:t>
      </w:r>
    </w:p>
    <w:p w14:paraId="2DBD6F35" w14:textId="508E7F68" w:rsidR="00A51AEC" w:rsidRDefault="00A51AEC" w:rsidP="0006765C">
      <w:pPr>
        <w:spacing w:line="276" w:lineRule="auto"/>
        <w:ind w:left="709"/>
        <w:jc w:val="both"/>
        <w:pPrChange w:id="41" w:author="Schmidberger, Alessa | Wissensfabrik" w:date="2022-10-12T09:07:00Z">
          <w:pPr>
            <w:spacing w:line="276" w:lineRule="auto"/>
            <w:ind w:left="709"/>
          </w:pPr>
        </w:pPrChange>
      </w:pPr>
      <w:r w:rsidRPr="00C43E84">
        <w:rPr>
          <w:u w:val="single"/>
        </w:rPr>
        <w:t>Hinweis:</w:t>
      </w:r>
      <w:r>
        <w:t xml:space="preserve"> Diesmal unterscheiden sich die einzelnen Schleifen-Durchläufe voneinander. Die Variable </w:t>
      </w:r>
      <w:r w:rsidRPr="00A51AEC">
        <w:rPr>
          <w:i/>
          <w:iCs/>
        </w:rPr>
        <w:t>i</w:t>
      </w:r>
      <w:r>
        <w:t xml:space="preserve"> muss also nun in den </w:t>
      </w:r>
      <w:r w:rsidRPr="00A51AEC">
        <w:rPr>
          <w:i/>
          <w:iCs/>
        </w:rPr>
        <w:t>rotieren</w:t>
      </w:r>
      <w:r>
        <w:t>-Block eingebaut werden!</w:t>
      </w:r>
    </w:p>
    <w:p w14:paraId="79DBD717" w14:textId="381BF7AA" w:rsidR="00F214C7" w:rsidRDefault="00525BD1" w:rsidP="0006765C">
      <w:pPr>
        <w:pStyle w:val="Listenabsatz"/>
        <w:numPr>
          <w:ilvl w:val="0"/>
          <w:numId w:val="30"/>
        </w:numPr>
        <w:spacing w:line="276" w:lineRule="auto"/>
        <w:jc w:val="both"/>
        <w:pPrChange w:id="42" w:author="Schmidberger, Alessa | Wissensfabrik" w:date="2022-10-12T09:07:00Z">
          <w:pPr>
            <w:pStyle w:val="Listenabsatz"/>
            <w:numPr>
              <w:numId w:val="30"/>
            </w:numPr>
            <w:spacing w:line="276" w:lineRule="auto"/>
            <w:ind w:left="1429" w:hanging="360"/>
          </w:pPr>
        </w:pPrChange>
      </w:pPr>
      <w:r>
        <w:rPr>
          <w:sz w:val="28"/>
          <w:szCs w:val="28"/>
        </w:rPr>
        <mc:AlternateContent>
          <mc:Choice Requires="wps">
            <w:drawing>
              <wp:anchor distT="0" distB="0" distL="114300" distR="114300" simplePos="0" relativeHeight="251695104" behindDoc="0" locked="0" layoutInCell="1" allowOverlap="1" wp14:anchorId="14842311" wp14:editId="234A856C">
                <wp:simplePos x="0" y="0"/>
                <wp:positionH relativeFrom="column">
                  <wp:posOffset>-107950</wp:posOffset>
                </wp:positionH>
                <wp:positionV relativeFrom="paragraph">
                  <wp:posOffset>343103</wp:posOffset>
                </wp:positionV>
                <wp:extent cx="523240" cy="457200"/>
                <wp:effectExtent l="0" t="0" r="0" b="0"/>
                <wp:wrapNone/>
                <wp:docPr id="38" name="Textfeld 38"/>
                <wp:cNvGraphicFramePr/>
                <a:graphic xmlns:a="http://schemas.openxmlformats.org/drawingml/2006/main">
                  <a:graphicData uri="http://schemas.microsoft.com/office/word/2010/wordprocessingShape">
                    <wps:wsp>
                      <wps:cNvSpPr txBox="1"/>
                      <wps:spPr>
                        <a:xfrm>
                          <a:off x="0" y="0"/>
                          <a:ext cx="523240" cy="457200"/>
                        </a:xfrm>
                        <a:prstGeom prst="rect">
                          <a:avLst/>
                        </a:prstGeom>
                        <a:noFill/>
                        <a:ln w="6350">
                          <a:noFill/>
                        </a:ln>
                      </wps:spPr>
                      <wps:txbx>
                        <w:txbxContent>
                          <w:p w14:paraId="4A9AB592" w14:textId="77777777" w:rsidR="00525BD1" w:rsidRDefault="00525BD1">
                            <w:r w:rsidRPr="001D4E26">
                              <w:rPr>
                                <w:rFonts w:ascii="Segoe UI Symbol" w:hAnsi="Segoe UI Symbol" w:cs="Segoe UI Symbol"/>
                                <w:color w:val="FFC000"/>
                                <w:sz w:val="32"/>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42311" id="Textfeld 38" o:spid="_x0000_s1036" type="#_x0000_t202" style="position:absolute;left:0;text-align:left;margin-left:-8.5pt;margin-top:27pt;width:41.2pt;height:3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" filled="f" stroked="f" strokeweight=".5pt">
                <v:textbox>
                  <w:txbxContent>
                    <w:p w14:paraId="4A9AB592" w14:textId="77777777" w:rsidR="00525BD1" w:rsidRDefault="00525BD1">
                      <w:r w:rsidRPr="001D4E26">
                        <w:rPr>
                          <w:rFonts w:ascii="Segoe UI Symbol" w:hAnsi="Segoe UI Symbol" w:cs="Segoe UI Symbol"/>
                          <w:color w:val="FFC000"/>
                          <w:sz w:val="32"/>
                          <w:szCs w:val="20"/>
                        </w:rPr>
                        <w:t>☻</w:t>
                      </w:r>
                    </w:p>
                  </w:txbxContent>
                </v:textbox>
              </v:shape>
            </w:pict>
          </mc:Fallback>
        </mc:AlternateContent>
      </w:r>
      <w:r w:rsidR="002F7BCD">
        <w:drawing>
          <wp:anchor distT="0" distB="0" distL="114300" distR="114300" simplePos="0" relativeHeight="251672576" behindDoc="0" locked="0" layoutInCell="1" allowOverlap="1" wp14:anchorId="4C161649" wp14:editId="3A21DE5B">
            <wp:simplePos x="0" y="0"/>
            <wp:positionH relativeFrom="margin">
              <wp:posOffset>4467363</wp:posOffset>
            </wp:positionH>
            <wp:positionV relativeFrom="margin">
              <wp:posOffset>7225368</wp:posOffset>
            </wp:positionV>
            <wp:extent cx="1283970" cy="1446530"/>
            <wp:effectExtent l="0" t="0" r="0" b="127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e.jpg"/>
                    <pic:cNvPicPr/>
                  </pic:nvPicPr>
                  <pic:blipFill>
                    <a:blip r:embed="rId23"/>
                    <a:stretch>
                      <a:fillRect/>
                    </a:stretch>
                  </pic:blipFill>
                  <pic:spPr>
                    <a:xfrm>
                      <a:off x="0" y="0"/>
                      <a:ext cx="1283970" cy="1446530"/>
                    </a:xfrm>
                    <a:prstGeom prst="rect">
                      <a:avLst/>
                    </a:prstGeom>
                  </pic:spPr>
                </pic:pic>
              </a:graphicData>
            </a:graphic>
          </wp:anchor>
        </w:drawing>
      </w:r>
      <w:r w:rsidR="00F214C7">
        <w:t>Wie hängt der Winkel zwischen den einzelnen Kugeln von der Anzahl der Kugeln ab?</w:t>
      </w:r>
    </w:p>
    <w:p w14:paraId="5A9119FA" w14:textId="04B8F9E3" w:rsidR="00C563A0" w:rsidRDefault="00D773C4" w:rsidP="0006765C">
      <w:pPr>
        <w:pStyle w:val="Listenabsatz"/>
        <w:numPr>
          <w:ilvl w:val="0"/>
          <w:numId w:val="26"/>
        </w:numPr>
        <w:spacing w:line="276" w:lineRule="auto"/>
        <w:jc w:val="both"/>
        <w:pPrChange w:id="43" w:author="Schmidberger, Alessa | Wissensfabrik" w:date="2022-10-12T09:07:00Z">
          <w:pPr>
            <w:pStyle w:val="Listenabsatz"/>
            <w:numPr>
              <w:numId w:val="26"/>
            </w:numPr>
            <w:spacing w:line="276" w:lineRule="auto"/>
            <w:ind w:hanging="360"/>
          </w:pPr>
        </w:pPrChange>
      </w:pPr>
      <w:r>
        <w:t xml:space="preserve">Ersetzt nun den </w:t>
      </w:r>
      <w:r w:rsidRPr="00D773C4">
        <w:rPr>
          <w:i/>
          <w:iCs/>
        </w:rPr>
        <w:t>Kugel</w:t>
      </w:r>
      <w:r>
        <w:t>-Block aus diesem Code mit dem Blatt aus Aufgabe 2d, das ihr deaktiviert habt.</w:t>
      </w:r>
      <w:r w:rsidR="002D49DE">
        <w:t xml:space="preserve"> </w:t>
      </w:r>
      <w:r w:rsidR="002D49DE" w:rsidRPr="002D49DE">
        <w:rPr>
          <w:u w:val="single"/>
        </w:rPr>
        <w:t>Hinweis:</w:t>
      </w:r>
      <w:r w:rsidR="002D49DE">
        <w:t xml:space="preserve"> Ein </w:t>
      </w:r>
      <w:r w:rsidR="002D49DE" w:rsidRPr="002D49DE">
        <w:rPr>
          <w:i/>
          <w:iCs/>
        </w:rPr>
        <w:t>verschieben</w:t>
      </w:r>
      <w:r w:rsidR="002D49DE">
        <w:t>-Block wird dann überflüssig.</w:t>
      </w:r>
    </w:p>
    <w:p w14:paraId="3326A01C" w14:textId="262E5B70" w:rsidR="00A51AEC" w:rsidRDefault="00D773C4" w:rsidP="0006765C">
      <w:pPr>
        <w:pStyle w:val="Listenabsatz"/>
        <w:numPr>
          <w:ilvl w:val="1"/>
          <w:numId w:val="26"/>
        </w:numPr>
        <w:spacing w:line="276" w:lineRule="auto"/>
        <w:jc w:val="both"/>
        <w:pPrChange w:id="44" w:author="Schmidberger, Alessa | Wissensfabrik" w:date="2022-10-12T09:07:00Z">
          <w:pPr>
            <w:pStyle w:val="Listenabsatz"/>
            <w:numPr>
              <w:ilvl w:val="1"/>
              <w:numId w:val="26"/>
            </w:numPr>
            <w:spacing w:line="276" w:lineRule="auto"/>
            <w:ind w:left="1440" w:hanging="360"/>
          </w:pPr>
        </w:pPrChange>
      </w:pPr>
      <w:r>
        <w:t>Was passiert?</w:t>
      </w:r>
      <w:r w:rsidR="00C06EB5" w:rsidRPr="00C06EB5">
        <w:t xml:space="preserve"> </w:t>
      </w:r>
    </w:p>
    <w:p w14:paraId="5A328D96" w14:textId="473FE99D" w:rsidR="00C563A0" w:rsidRDefault="00C563A0" w:rsidP="0006765C">
      <w:pPr>
        <w:pStyle w:val="Listenabsatz"/>
        <w:numPr>
          <w:ilvl w:val="1"/>
          <w:numId w:val="26"/>
        </w:numPr>
        <w:spacing w:line="276" w:lineRule="auto"/>
        <w:jc w:val="both"/>
        <w:pPrChange w:id="45" w:author="Schmidberger, Alessa | Wissensfabrik" w:date="2022-10-12T09:07:00Z">
          <w:pPr>
            <w:pStyle w:val="Listenabsatz"/>
            <w:numPr>
              <w:ilvl w:val="1"/>
              <w:numId w:val="26"/>
            </w:numPr>
            <w:spacing w:line="276" w:lineRule="auto"/>
            <w:ind w:left="1440" w:hanging="360"/>
          </w:pPr>
        </w:pPrChange>
      </w:pPr>
      <w:r>
        <w:t xml:space="preserve">Ändert die Parameter so ab, dass sich eine Blume ergibt, die </w:t>
      </w:r>
      <w:r w:rsidRPr="00416BFA">
        <w:rPr>
          <w:u w:val="single"/>
        </w:rPr>
        <w:t>ungefähr</w:t>
      </w:r>
      <w:r>
        <w:t xml:space="preserve"> die rechts abgebildete Form hat.</w:t>
      </w:r>
    </w:p>
    <w:p w14:paraId="2EC46AE9" w14:textId="73187808" w:rsidR="002F7BCD" w:rsidRDefault="00525BD1" w:rsidP="0006765C">
      <w:pPr>
        <w:pStyle w:val="Listenabsatz"/>
        <w:numPr>
          <w:ilvl w:val="1"/>
          <w:numId w:val="26"/>
        </w:numPr>
        <w:spacing w:line="259" w:lineRule="auto"/>
        <w:jc w:val="both"/>
        <w:pPrChange w:id="46" w:author="Schmidberger, Alessa | Wissensfabrik" w:date="2022-10-12T09:07:00Z">
          <w:pPr>
            <w:pStyle w:val="Listenabsatz"/>
            <w:numPr>
              <w:ilvl w:val="1"/>
              <w:numId w:val="26"/>
            </w:numPr>
            <w:spacing w:line="259" w:lineRule="auto"/>
            <w:ind w:left="1440" w:hanging="360"/>
          </w:pPr>
        </w:pPrChange>
      </w:pPr>
      <w:r>
        <w:rPr>
          <w:sz w:val="28"/>
          <w:szCs w:val="28"/>
        </w:rPr>
        <mc:AlternateContent>
          <mc:Choice Requires="wps">
            <w:drawing>
              <wp:anchor distT="0" distB="0" distL="114300" distR="114300" simplePos="0" relativeHeight="251697152" behindDoc="0" locked="0" layoutInCell="1" allowOverlap="1" wp14:anchorId="45AD054B" wp14:editId="01BC415F">
                <wp:simplePos x="0" y="0"/>
                <wp:positionH relativeFrom="column">
                  <wp:posOffset>-107950</wp:posOffset>
                </wp:positionH>
                <wp:positionV relativeFrom="paragraph">
                  <wp:posOffset>140416</wp:posOffset>
                </wp:positionV>
                <wp:extent cx="523240" cy="457200"/>
                <wp:effectExtent l="0" t="0" r="0" b="0"/>
                <wp:wrapNone/>
                <wp:docPr id="39" name="Textfeld 39"/>
                <wp:cNvGraphicFramePr/>
                <a:graphic xmlns:a="http://schemas.openxmlformats.org/drawingml/2006/main">
                  <a:graphicData uri="http://schemas.microsoft.com/office/word/2010/wordprocessingShape">
                    <wps:wsp>
                      <wps:cNvSpPr txBox="1"/>
                      <wps:spPr>
                        <a:xfrm>
                          <a:off x="0" y="0"/>
                          <a:ext cx="523240" cy="457200"/>
                        </a:xfrm>
                        <a:prstGeom prst="rect">
                          <a:avLst/>
                        </a:prstGeom>
                        <a:noFill/>
                        <a:ln w="6350">
                          <a:noFill/>
                        </a:ln>
                      </wps:spPr>
                      <wps:txbx>
                        <w:txbxContent>
                          <w:p w14:paraId="1A6E62B7" w14:textId="77777777" w:rsidR="00525BD1" w:rsidRDefault="00525BD1">
                            <w:r w:rsidRPr="001D4E26">
                              <w:rPr>
                                <w:rFonts w:ascii="Segoe UI Symbol" w:hAnsi="Segoe UI Symbol" w:cs="Segoe UI Symbol"/>
                                <w:color w:val="FFC000"/>
                                <w:sz w:val="32"/>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D054B" id="Textfeld 39" o:spid="_x0000_s1037" type="#_x0000_t202" style="position:absolute;left:0;text-align:left;margin-left:-8.5pt;margin-top:11.05pt;width:41.2pt;height:3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" filled="f" stroked="f" strokeweight=".5pt">
                <v:textbox>
                  <w:txbxContent>
                    <w:p w14:paraId="1A6E62B7" w14:textId="77777777" w:rsidR="00525BD1" w:rsidRDefault="00525BD1">
                      <w:r w:rsidRPr="001D4E26">
                        <w:rPr>
                          <w:rFonts w:ascii="Segoe UI Symbol" w:hAnsi="Segoe UI Symbol" w:cs="Segoe UI Symbol"/>
                          <w:color w:val="FFC000"/>
                          <w:sz w:val="32"/>
                          <w:szCs w:val="20"/>
                        </w:rPr>
                        <w:t>☻</w:t>
                      </w:r>
                    </w:p>
                  </w:txbxContent>
                </v:textbox>
              </v:shape>
            </w:pict>
          </mc:Fallback>
        </mc:AlternateContent>
      </w:r>
      <w:r w:rsidR="00C563A0">
        <w:t>Ergänzt auch eine Knospe (</w:t>
      </w:r>
      <w:r w:rsidR="00C563A0" w:rsidRPr="002F7BCD">
        <w:rPr>
          <w:i/>
          <w:iCs/>
        </w:rPr>
        <w:t>Kugel</w:t>
      </w:r>
      <w:r w:rsidR="00C563A0">
        <w:t>-Block)!</w:t>
      </w:r>
    </w:p>
    <w:p w14:paraId="2C8EE7B2" w14:textId="29D18C24" w:rsidR="002F7BCD" w:rsidRPr="002F7BCD" w:rsidRDefault="002F7BCD" w:rsidP="0006765C">
      <w:pPr>
        <w:pStyle w:val="Listenabsatz"/>
        <w:numPr>
          <w:ilvl w:val="0"/>
          <w:numId w:val="26"/>
        </w:numPr>
        <w:spacing w:line="259" w:lineRule="auto"/>
        <w:jc w:val="both"/>
        <w:pPrChange w:id="47" w:author="Schmidberger, Alessa | Wissensfabrik" w:date="2022-10-12T09:07:00Z">
          <w:pPr>
            <w:pStyle w:val="Listenabsatz"/>
            <w:numPr>
              <w:numId w:val="26"/>
            </w:numPr>
            <w:spacing w:line="259" w:lineRule="auto"/>
            <w:ind w:hanging="360"/>
          </w:pPr>
        </w:pPrChange>
      </w:pPr>
      <w:r>
        <w:t>An welcher Stelle müsst ihr einen Parameter ändern, damit die Blätter sich aufrichten?</w:t>
      </w:r>
      <w:r>
        <w:br w:type="page"/>
      </w:r>
    </w:p>
    <w:p w14:paraId="4AF03BC8" w14:textId="3CB73C88" w:rsidR="00970313" w:rsidRDefault="00A66CC6" w:rsidP="0006765C">
      <w:pPr>
        <w:spacing w:line="276" w:lineRule="auto"/>
        <w:jc w:val="both"/>
        <w:rPr>
          <w:sz w:val="28"/>
          <w:szCs w:val="28"/>
        </w:rPr>
        <w:pPrChange w:id="48" w:author="Schmidberger, Alessa | Wissensfabrik" w:date="2022-10-12T09:07:00Z">
          <w:pPr>
            <w:spacing w:line="276" w:lineRule="auto"/>
          </w:pPr>
        </w:pPrChange>
      </w:pPr>
      <w:r>
        <w:rPr>
          <w:sz w:val="28"/>
          <w:szCs w:val="28"/>
        </w:rPr>
        <w:lastRenderedPageBreak/>
        <w:drawing>
          <wp:anchor distT="0" distB="0" distL="114300" distR="114300" simplePos="0" relativeHeight="251673600" behindDoc="0" locked="0" layoutInCell="1" allowOverlap="1" wp14:anchorId="0C60D437" wp14:editId="1D3177C3">
            <wp:simplePos x="0" y="0"/>
            <wp:positionH relativeFrom="margin">
              <wp:posOffset>3786972</wp:posOffset>
            </wp:positionH>
            <wp:positionV relativeFrom="margin">
              <wp:posOffset>-23716</wp:posOffset>
            </wp:positionV>
            <wp:extent cx="2210765" cy="1610700"/>
            <wp:effectExtent l="0" t="0" r="0" b="2540"/>
            <wp:wrapSquare wrapText="bothSides"/>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_fallsBlock.png"/>
                    <pic:cNvPicPr/>
                  </pic:nvPicPr>
                  <pic:blipFill>
                    <a:blip r:embed="rId24"/>
                    <a:stretch>
                      <a:fillRect/>
                    </a:stretch>
                  </pic:blipFill>
                  <pic:spPr>
                    <a:xfrm>
                      <a:off x="0" y="0"/>
                      <a:ext cx="2210765" cy="1610700"/>
                    </a:xfrm>
                    <a:prstGeom prst="rect">
                      <a:avLst/>
                    </a:prstGeom>
                  </pic:spPr>
                </pic:pic>
              </a:graphicData>
            </a:graphic>
          </wp:anchor>
        </w:drawing>
      </w:r>
      <w:r w:rsidR="00970313" w:rsidRPr="00970313">
        <w:rPr>
          <w:sz w:val="28"/>
          <w:szCs w:val="28"/>
        </w:rPr>
        <w:t xml:space="preserve">Aufgabe </w:t>
      </w:r>
      <w:r w:rsidR="00970313">
        <w:rPr>
          <w:sz w:val="28"/>
          <w:szCs w:val="28"/>
        </w:rPr>
        <w:t>4</w:t>
      </w:r>
      <w:r w:rsidR="00CD6A40">
        <w:rPr>
          <w:sz w:val="28"/>
          <w:szCs w:val="28"/>
        </w:rPr>
        <w:t xml:space="preserve"> (optional!)</w:t>
      </w:r>
      <w:r w:rsidR="00970313" w:rsidRPr="00970313">
        <w:rPr>
          <w:sz w:val="28"/>
          <w:szCs w:val="28"/>
        </w:rPr>
        <w:t xml:space="preserve">: </w:t>
      </w:r>
      <w:r w:rsidR="00BE7711">
        <w:rPr>
          <w:sz w:val="28"/>
          <w:szCs w:val="28"/>
        </w:rPr>
        <w:t>Verzweigungen</w:t>
      </w:r>
    </w:p>
    <w:p w14:paraId="4B919339" w14:textId="5D90771C" w:rsidR="00890FB8" w:rsidRDefault="00671C8F" w:rsidP="0006765C">
      <w:pPr>
        <w:spacing w:line="276" w:lineRule="auto"/>
        <w:jc w:val="both"/>
        <w:rPr>
          <w:szCs w:val="21"/>
        </w:rPr>
        <w:pPrChange w:id="49" w:author="Schmidberger, Alessa | Wissensfabrik" w:date="2022-10-12T09:07:00Z">
          <w:pPr>
            <w:spacing w:line="276" w:lineRule="auto"/>
          </w:pPr>
        </w:pPrChange>
      </w:pPr>
      <w:r>
        <w:rPr>
          <w:szCs w:val="21"/>
        </w:rPr>
        <w:t>Die einzelnen</w:t>
      </w:r>
      <w:r w:rsidR="005B7906">
        <w:rPr>
          <w:szCs w:val="21"/>
        </w:rPr>
        <w:t xml:space="preserve"> Schleifendurchläufe </w:t>
      </w:r>
      <w:r>
        <w:rPr>
          <w:szCs w:val="21"/>
        </w:rPr>
        <w:t xml:space="preserve">lassen sich auch in Abhängigkeit </w:t>
      </w:r>
      <w:r w:rsidR="005B7906">
        <w:rPr>
          <w:szCs w:val="21"/>
        </w:rPr>
        <w:t xml:space="preserve">von der Variable </w:t>
      </w:r>
      <w:r w:rsidR="005B7906">
        <w:rPr>
          <w:i/>
          <w:iCs/>
          <w:szCs w:val="21"/>
        </w:rPr>
        <w:t xml:space="preserve">i </w:t>
      </w:r>
      <w:r>
        <w:rPr>
          <w:szCs w:val="21"/>
        </w:rPr>
        <w:t>gestalten</w:t>
      </w:r>
      <w:r w:rsidR="005B7906">
        <w:rPr>
          <w:szCs w:val="21"/>
        </w:rPr>
        <w:t xml:space="preserve">. Hierzu gibt es unter dem Abschnitt </w:t>
      </w:r>
      <w:r w:rsidR="00B83D3E">
        <w:rPr>
          <w:i/>
          <w:iCs/>
          <w:szCs w:val="21"/>
        </w:rPr>
        <w:t>Logik</w:t>
      </w:r>
      <w:r w:rsidR="00B83D3E">
        <w:rPr>
          <w:szCs w:val="21"/>
        </w:rPr>
        <w:t xml:space="preserve"> einen </w:t>
      </w:r>
      <w:r w:rsidR="00B83D3E">
        <w:rPr>
          <w:i/>
          <w:iCs/>
          <w:szCs w:val="21"/>
        </w:rPr>
        <w:t>falls…-mache…</w:t>
      </w:r>
      <w:r w:rsidR="00B83D3E">
        <w:rPr>
          <w:szCs w:val="21"/>
        </w:rPr>
        <w:t xml:space="preserve">-Block, der sich durch einen Klick auf das Zahnrad auf um einen </w:t>
      </w:r>
      <w:r w:rsidR="00B83D3E">
        <w:rPr>
          <w:i/>
          <w:iCs/>
          <w:szCs w:val="21"/>
        </w:rPr>
        <w:t>sonst</w:t>
      </w:r>
      <w:r w:rsidR="00B83D3E">
        <w:rPr>
          <w:szCs w:val="21"/>
        </w:rPr>
        <w:t>-Abschnitt ergänzen lässt</w:t>
      </w:r>
      <w:r w:rsidR="00A66CC6">
        <w:rPr>
          <w:szCs w:val="21"/>
        </w:rPr>
        <w:t xml:space="preserve"> (siehe rechts)</w:t>
      </w:r>
      <w:r w:rsidR="00B83D3E">
        <w:rPr>
          <w:szCs w:val="21"/>
        </w:rPr>
        <w:t>.</w:t>
      </w:r>
    </w:p>
    <w:p w14:paraId="557666DD" w14:textId="3A54C79C" w:rsidR="000E5BC8" w:rsidRPr="000E5BC8" w:rsidRDefault="00D279B9" w:rsidP="0006765C">
      <w:pPr>
        <w:spacing w:line="276" w:lineRule="auto"/>
        <w:jc w:val="both"/>
        <w:rPr>
          <w:szCs w:val="21"/>
        </w:rPr>
        <w:pPrChange w:id="50" w:author="Schmidberger, Alessa | Wissensfabrik" w:date="2022-10-12T09:07:00Z">
          <w:pPr>
            <w:spacing w:line="276" w:lineRule="auto"/>
          </w:pPr>
        </w:pPrChange>
      </w:pPr>
      <w:r>
        <w:rPr>
          <w:szCs w:val="21"/>
        </w:rPr>
        <w:drawing>
          <wp:anchor distT="0" distB="0" distL="114300" distR="114300" simplePos="0" relativeHeight="251674624" behindDoc="0" locked="0" layoutInCell="1" allowOverlap="1" wp14:anchorId="5FC9E904" wp14:editId="30E88C3A">
            <wp:simplePos x="0" y="0"/>
            <wp:positionH relativeFrom="margin">
              <wp:posOffset>3830320</wp:posOffset>
            </wp:positionH>
            <wp:positionV relativeFrom="margin">
              <wp:posOffset>1585595</wp:posOffset>
            </wp:positionV>
            <wp:extent cx="1565910" cy="562610"/>
            <wp:effectExtent l="0" t="0" r="0" b="0"/>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_istgerade.png"/>
                    <pic:cNvPicPr/>
                  </pic:nvPicPr>
                  <pic:blipFill>
                    <a:blip r:embed="rId25"/>
                    <a:stretch>
                      <a:fillRect/>
                    </a:stretch>
                  </pic:blipFill>
                  <pic:spPr>
                    <a:xfrm>
                      <a:off x="0" y="0"/>
                      <a:ext cx="1565910" cy="562610"/>
                    </a:xfrm>
                    <a:prstGeom prst="rect">
                      <a:avLst/>
                    </a:prstGeom>
                  </pic:spPr>
                </pic:pic>
              </a:graphicData>
            </a:graphic>
            <wp14:sizeRelH relativeFrom="margin">
              <wp14:pctWidth>0</wp14:pctWidth>
            </wp14:sizeRelH>
            <wp14:sizeRelV relativeFrom="margin">
              <wp14:pctHeight>0</wp14:pctHeight>
            </wp14:sizeRelV>
          </wp:anchor>
        </w:drawing>
      </w:r>
      <w:r w:rsidR="000E5BC8">
        <w:rPr>
          <w:szCs w:val="21"/>
        </w:rPr>
        <w:t xml:space="preserve">So lässt sich z. B. über Hinzufügen eines </w:t>
      </w:r>
      <w:r w:rsidR="000E5BC8">
        <w:rPr>
          <w:i/>
          <w:iCs/>
          <w:szCs w:val="21"/>
        </w:rPr>
        <w:t>i-ist-gerade</w:t>
      </w:r>
      <w:r w:rsidR="000E5BC8">
        <w:rPr>
          <w:szCs w:val="21"/>
        </w:rPr>
        <w:t xml:space="preserve">-Blocks </w:t>
      </w:r>
      <w:r>
        <w:rPr>
          <w:szCs w:val="21"/>
        </w:rPr>
        <w:t xml:space="preserve">(siehe rechts) </w:t>
      </w:r>
      <w:r w:rsidR="000E5BC8">
        <w:rPr>
          <w:szCs w:val="21"/>
        </w:rPr>
        <w:t xml:space="preserve">eine Blume </w:t>
      </w:r>
      <w:r>
        <w:rPr>
          <w:szCs w:val="21"/>
        </w:rPr>
        <w:t>gestalten, bei der jedes zweite Blatt bspw. schmaler ist, als die anderen.</w:t>
      </w:r>
    </w:p>
    <w:p w14:paraId="0023EE40" w14:textId="046937B7" w:rsidR="00671C8F" w:rsidRDefault="00525BD1" w:rsidP="0006765C">
      <w:pPr>
        <w:spacing w:line="276" w:lineRule="auto"/>
        <w:ind w:left="360"/>
        <w:jc w:val="both"/>
        <w:rPr>
          <w:szCs w:val="21"/>
        </w:rPr>
        <w:pPrChange w:id="51" w:author="Schmidberger, Alessa | Wissensfabrik" w:date="2022-10-12T09:07:00Z">
          <w:pPr>
            <w:spacing w:line="276" w:lineRule="auto"/>
            <w:ind w:left="360"/>
          </w:pPr>
        </w:pPrChange>
      </w:pPr>
      <w:r>
        <w:rPr>
          <w:sz w:val="28"/>
          <w:szCs w:val="28"/>
        </w:rPr>
        <mc:AlternateContent>
          <mc:Choice Requires="wps">
            <w:drawing>
              <wp:anchor distT="0" distB="0" distL="114300" distR="114300" simplePos="0" relativeHeight="251699200" behindDoc="0" locked="0" layoutInCell="1" allowOverlap="1" wp14:anchorId="36EFA9C1" wp14:editId="42D54A4F">
                <wp:simplePos x="0" y="0"/>
                <wp:positionH relativeFrom="column">
                  <wp:posOffset>-107950</wp:posOffset>
                </wp:positionH>
                <wp:positionV relativeFrom="paragraph">
                  <wp:posOffset>155008</wp:posOffset>
                </wp:positionV>
                <wp:extent cx="523240" cy="457200"/>
                <wp:effectExtent l="0" t="0" r="0" b="0"/>
                <wp:wrapNone/>
                <wp:docPr id="42" name="Textfeld 42"/>
                <wp:cNvGraphicFramePr/>
                <a:graphic xmlns:a="http://schemas.openxmlformats.org/drawingml/2006/main">
                  <a:graphicData uri="http://schemas.microsoft.com/office/word/2010/wordprocessingShape">
                    <wps:wsp>
                      <wps:cNvSpPr txBox="1"/>
                      <wps:spPr>
                        <a:xfrm>
                          <a:off x="0" y="0"/>
                          <a:ext cx="523240" cy="457200"/>
                        </a:xfrm>
                        <a:prstGeom prst="rect">
                          <a:avLst/>
                        </a:prstGeom>
                        <a:noFill/>
                        <a:ln w="6350">
                          <a:noFill/>
                        </a:ln>
                      </wps:spPr>
                      <wps:txbx>
                        <w:txbxContent>
                          <w:p w14:paraId="4AFF826E" w14:textId="77777777" w:rsidR="00525BD1" w:rsidRDefault="00525BD1">
                            <w:r w:rsidRPr="001D4E26">
                              <w:rPr>
                                <w:rFonts w:ascii="Segoe UI Symbol" w:hAnsi="Segoe UI Symbol" w:cs="Segoe UI Symbol"/>
                                <w:color w:val="FFC000"/>
                                <w:sz w:val="32"/>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FA9C1" id="Textfeld 42" o:spid="_x0000_s1038" type="#_x0000_t202" style="position:absolute;left:0;text-align:left;margin-left:-8.5pt;margin-top:12.2pt;width:41.2pt;height:3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" filled="f" stroked="f" strokeweight=".5pt">
                <v:textbox>
                  <w:txbxContent>
                    <w:p w14:paraId="4AFF826E" w14:textId="77777777" w:rsidR="00525BD1" w:rsidRDefault="00525BD1">
                      <w:r w:rsidRPr="001D4E26">
                        <w:rPr>
                          <w:rFonts w:ascii="Segoe UI Symbol" w:hAnsi="Segoe UI Symbol" w:cs="Segoe UI Symbol"/>
                          <w:color w:val="FFC000"/>
                          <w:sz w:val="32"/>
                          <w:szCs w:val="20"/>
                        </w:rPr>
                        <w:t>☻</w:t>
                      </w:r>
                    </w:p>
                  </w:txbxContent>
                </v:textbox>
              </v:shape>
            </w:pict>
          </mc:Fallback>
        </mc:AlternateContent>
      </w:r>
      <w:r w:rsidR="000E5BC8">
        <w:rPr>
          <w:szCs w:val="21"/>
        </w:rPr>
        <w:t xml:space="preserve"> </w:t>
      </w:r>
    </w:p>
    <w:p w14:paraId="2B5D2741" w14:textId="4B011AAD" w:rsidR="00D279B9" w:rsidRDefault="00E270A0" w:rsidP="0006765C">
      <w:pPr>
        <w:pStyle w:val="Listenabsatz"/>
        <w:numPr>
          <w:ilvl w:val="0"/>
          <w:numId w:val="32"/>
        </w:numPr>
        <w:spacing w:line="276" w:lineRule="auto"/>
        <w:jc w:val="both"/>
        <w:rPr>
          <w:szCs w:val="21"/>
        </w:rPr>
        <w:pPrChange w:id="52" w:author="Schmidberger, Alessa | Wissensfabrik" w:date="2022-10-12T09:07:00Z">
          <w:pPr>
            <w:pStyle w:val="Listenabsatz"/>
            <w:numPr>
              <w:numId w:val="32"/>
            </w:numPr>
            <w:spacing w:line="276" w:lineRule="auto"/>
            <w:ind w:hanging="360"/>
          </w:pPr>
        </w:pPrChange>
      </w:pPr>
      <w:r>
        <w:rPr>
          <w:szCs w:val="21"/>
        </w:rPr>
        <w:t>Passt euren Code unter Verwendung der oben angegeben Bausteine so an, dass die Blätter an geraden Stellen eine andere Form haben als die an ungeraden (wie bspw. bei der Blume auf dem Bild).</w:t>
      </w:r>
    </w:p>
    <w:p w14:paraId="59655113" w14:textId="5EE5A7A4" w:rsidR="00D279B9" w:rsidRPr="00D279B9" w:rsidRDefault="00D279B9" w:rsidP="0006765C">
      <w:pPr>
        <w:spacing w:line="276" w:lineRule="auto"/>
        <w:ind w:firstLine="360"/>
        <w:jc w:val="both"/>
        <w:rPr>
          <w:szCs w:val="21"/>
        </w:rPr>
        <w:pPrChange w:id="53" w:author="Schmidberger, Alessa | Wissensfabrik" w:date="2022-10-12T09:07:00Z">
          <w:pPr>
            <w:spacing w:line="276" w:lineRule="auto"/>
            <w:ind w:firstLine="360"/>
          </w:pPr>
        </w:pPrChange>
      </w:pPr>
      <w:r>
        <w:drawing>
          <wp:inline distT="0" distB="0" distL="0" distR="0" wp14:anchorId="42F066AD" wp14:editId="1B9FDCC8">
            <wp:extent cx="1645920" cy="1282828"/>
            <wp:effectExtent l="0" t="0" r="508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jpg"/>
                    <pic:cNvPicPr/>
                  </pic:nvPicPr>
                  <pic:blipFill>
                    <a:blip r:embed="rId26"/>
                    <a:stretch>
                      <a:fillRect/>
                    </a:stretch>
                  </pic:blipFill>
                  <pic:spPr>
                    <a:xfrm>
                      <a:off x="0" y="0"/>
                      <a:ext cx="1661585" cy="1295037"/>
                    </a:xfrm>
                    <a:prstGeom prst="rect">
                      <a:avLst/>
                    </a:prstGeom>
                  </pic:spPr>
                </pic:pic>
              </a:graphicData>
            </a:graphic>
          </wp:inline>
        </w:drawing>
      </w:r>
    </w:p>
    <w:p w14:paraId="2F41A3BC" w14:textId="0D3EE430" w:rsidR="00BE7711" w:rsidRDefault="00BE7711" w:rsidP="0006765C">
      <w:pPr>
        <w:spacing w:line="276" w:lineRule="auto"/>
        <w:jc w:val="both"/>
        <w:rPr>
          <w:sz w:val="28"/>
          <w:szCs w:val="28"/>
        </w:rPr>
        <w:pPrChange w:id="54" w:author="Schmidberger, Alessa | Wissensfabrik" w:date="2022-10-12T09:07:00Z">
          <w:pPr>
            <w:spacing w:line="276" w:lineRule="auto"/>
          </w:pPr>
        </w:pPrChange>
      </w:pPr>
      <w:r w:rsidRPr="00970313">
        <w:rPr>
          <w:sz w:val="28"/>
          <w:szCs w:val="28"/>
        </w:rPr>
        <w:t xml:space="preserve">Aufgabe </w:t>
      </w:r>
      <w:r>
        <w:rPr>
          <w:sz w:val="28"/>
          <w:szCs w:val="28"/>
        </w:rPr>
        <w:t>5</w:t>
      </w:r>
      <w:r w:rsidRPr="00970313">
        <w:rPr>
          <w:sz w:val="28"/>
          <w:szCs w:val="28"/>
        </w:rPr>
        <w:t xml:space="preserve">: </w:t>
      </w:r>
      <w:r>
        <w:rPr>
          <w:sz w:val="28"/>
          <w:szCs w:val="28"/>
        </w:rPr>
        <w:t>Mengenoperationen</w:t>
      </w:r>
    </w:p>
    <w:p w14:paraId="60946C0A" w14:textId="508728F2" w:rsidR="00BE7711" w:rsidRDefault="00BE7711" w:rsidP="0006765C">
      <w:pPr>
        <w:pStyle w:val="Listenabsatz"/>
        <w:numPr>
          <w:ilvl w:val="0"/>
          <w:numId w:val="31"/>
        </w:numPr>
        <w:spacing w:line="276" w:lineRule="auto"/>
        <w:jc w:val="both"/>
        <w:pPrChange w:id="55" w:author="Schmidberger, Alessa | Wissensfabrik" w:date="2022-10-12T09:07:00Z">
          <w:pPr>
            <w:pStyle w:val="Listenabsatz"/>
            <w:numPr>
              <w:numId w:val="31"/>
            </w:numPr>
            <w:spacing w:line="276" w:lineRule="auto"/>
            <w:ind w:hanging="360"/>
          </w:pPr>
        </w:pPrChange>
      </w:pPr>
      <w:r>
        <w:t xml:space="preserve">Die Knospe und die Blätter gehören zusammen und ergeben eine Blume. In </w:t>
      </w:r>
      <w:r>
        <w:rPr>
          <w:i/>
          <w:iCs/>
        </w:rPr>
        <w:t>BlocksCAD</w:t>
      </w:r>
      <w:r>
        <w:t xml:space="preserve"> lassen sich diese Tiele ebenfalls </w:t>
      </w:r>
      <w:r>
        <w:rPr>
          <w:i/>
          <w:iCs/>
        </w:rPr>
        <w:t>vereinigen</w:t>
      </w:r>
      <w:r>
        <w:t xml:space="preserve">. Dazu gibt es unter dem Menüpunkt „Mengenoperationen“ einen </w:t>
      </w:r>
      <w:r>
        <w:rPr>
          <w:i/>
          <w:iCs/>
        </w:rPr>
        <w:t>Vereinigung</w:t>
      </w:r>
      <w:r>
        <w:t>-Block. Verwendet ihn, um die Blätter mit der Knospe zu verbinden.</w:t>
      </w:r>
    </w:p>
    <w:p w14:paraId="6C3ABBA1" w14:textId="1EDAD9FF" w:rsidR="00BE7711" w:rsidRDefault="004A30A3" w:rsidP="0006765C">
      <w:pPr>
        <w:pStyle w:val="Listenabsatz"/>
        <w:numPr>
          <w:ilvl w:val="0"/>
          <w:numId w:val="31"/>
        </w:numPr>
        <w:spacing w:line="276" w:lineRule="auto"/>
        <w:jc w:val="both"/>
        <w:pPrChange w:id="56" w:author="Schmidberger, Alessa | Wissensfabrik" w:date="2022-10-12T09:07:00Z">
          <w:pPr>
            <w:pStyle w:val="Listenabsatz"/>
            <w:numPr>
              <w:numId w:val="31"/>
            </w:numPr>
            <w:spacing w:line="276" w:lineRule="auto"/>
            <w:ind w:hanging="360"/>
          </w:pPr>
        </w:pPrChange>
      </w:pPr>
      <w:r>
        <w:t xml:space="preserve">Was passiert, wenn ihr statt des </w:t>
      </w:r>
      <w:r w:rsidRPr="004A30A3">
        <w:rPr>
          <w:i/>
          <w:iCs/>
        </w:rPr>
        <w:t>Vereinigungs</w:t>
      </w:r>
      <w:r>
        <w:t xml:space="preserve">-Blocks den </w:t>
      </w:r>
      <w:r w:rsidRPr="004A30A3">
        <w:rPr>
          <w:i/>
          <w:iCs/>
        </w:rPr>
        <w:t>Differenz</w:t>
      </w:r>
      <w:r>
        <w:t>-Block auswählt?</w:t>
      </w:r>
    </w:p>
    <w:p w14:paraId="7AA86A1F" w14:textId="3D8718DF" w:rsidR="004A30A3" w:rsidRPr="00BF0A15" w:rsidRDefault="004A30A3" w:rsidP="0006765C">
      <w:pPr>
        <w:pStyle w:val="Listenabsatz"/>
        <w:numPr>
          <w:ilvl w:val="0"/>
          <w:numId w:val="31"/>
        </w:numPr>
        <w:spacing w:line="276" w:lineRule="auto"/>
        <w:jc w:val="both"/>
        <w:pPrChange w:id="57" w:author="Schmidberger, Alessa | Wissensfabrik" w:date="2022-10-12T09:07:00Z">
          <w:pPr>
            <w:pStyle w:val="Listenabsatz"/>
            <w:numPr>
              <w:numId w:val="31"/>
            </w:numPr>
            <w:spacing w:line="276" w:lineRule="auto"/>
            <w:ind w:hanging="360"/>
          </w:pPr>
        </w:pPrChange>
      </w:pPr>
      <w:r>
        <w:t xml:space="preserve">Erkundet auf dieselbe Art und Weise auch den </w:t>
      </w:r>
      <w:r w:rsidRPr="004A30A3">
        <w:rPr>
          <w:i/>
          <w:iCs/>
        </w:rPr>
        <w:t>Schnittmenge</w:t>
      </w:r>
      <w:r>
        <w:t xml:space="preserve">- sowie den </w:t>
      </w:r>
      <w:r w:rsidRPr="004A30A3">
        <w:rPr>
          <w:i/>
          <w:iCs/>
        </w:rPr>
        <w:t>Hülle</w:t>
      </w:r>
      <w:r>
        <w:t xml:space="preserve">-Block. </w:t>
      </w:r>
    </w:p>
    <w:sectPr w:rsidR="004A30A3" w:rsidRPr="00BF0A15" w:rsidSect="00502BCA">
      <w:headerReference w:type="default" r:id="rId27"/>
      <w:footerReference w:type="default" r:id="rId28"/>
      <w:pgSz w:w="11906" w:h="16838"/>
      <w:pgMar w:top="1134" w:right="1531" w:bottom="1276" w:left="1531"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AE10A3" w14:textId="77777777" w:rsidR="002D17C7" w:rsidRDefault="002D17C7" w:rsidP="00DD6851">
      <w:r>
        <w:separator/>
      </w:r>
    </w:p>
  </w:endnote>
  <w:endnote w:type="continuationSeparator" w:id="0">
    <w:p w14:paraId="3BE59FFF" w14:textId="77777777" w:rsidR="002D17C7" w:rsidRDefault="002D17C7"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Helvetica 45">
    <w:altName w:val="Arial"/>
    <w:charset w:val="00"/>
    <w:family w:val="auto"/>
    <w:pitch w:val="variable"/>
    <w:sig w:usb0="E00002FF" w:usb1="5000785B" w:usb2="00000000" w:usb3="00000000" w:csb0="0000019F" w:csb1="00000000"/>
  </w:font>
  <w:font w:name="Helvetica 65">
    <w:altName w:val="Arial"/>
    <w:charset w:val="00"/>
    <w:family w:val="auto"/>
    <w:pitch w:val="variable"/>
    <w:sig w:usb0="E00002FF" w:usb1="5000785B" w:usb2="00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Helvetica 55">
    <w:altName w:val="Arial"/>
    <w:charset w:val="00"/>
    <w:family w:val="auto"/>
    <w:pitch w:val="variable"/>
    <w:sig w:usb0="E00002FF" w:usb1="5000785B" w:usb2="00000000" w:usb3="00000000" w:csb0="0000019F" w:csb1="00000000"/>
  </w:font>
  <w:font w:name="Helvetica">
    <w:panose1 w:val="020B0604020202020204"/>
    <w:charset w:val="00"/>
    <w:family w:val="auto"/>
    <w:pitch w:val="variable"/>
    <w:sig w:usb0="E00002FF" w:usb1="5000785B" w:usb2="00000000" w:usb3="00000000" w:csb0="0000019F" w:csb1="00000000"/>
  </w:font>
  <w:font w:name="Segoe UI Symbol">
    <w:altName w:val="Calibri"/>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823DB" w14:textId="68200CC5" w:rsidR="000C02EB" w:rsidRPr="006874B5" w:rsidRDefault="00FA2071" w:rsidP="000173E0">
    <w:pPr>
      <w:pStyle w:val="Kopfzeile"/>
      <w:tabs>
        <w:tab w:val="clear" w:pos="4536"/>
        <w:tab w:val="clear" w:pos="9072"/>
        <w:tab w:val="center" w:pos="4395"/>
        <w:tab w:val="right" w:pos="8789"/>
      </w:tabs>
      <w:ind w:right="-2637"/>
      <w:rPr>
        <w:i/>
        <w:sz w:val="18"/>
      </w:rPr>
    </w:pPr>
    <w:r>
      <w:rPr>
        <w:sz w:val="8"/>
      </w:rPr>
      <mc:AlternateContent>
        <mc:Choice Requires="wpg">
          <w:drawing>
            <wp:anchor distT="0" distB="0" distL="114300" distR="114300" simplePos="0" relativeHeight="251667456" behindDoc="0" locked="0" layoutInCell="1" allowOverlap="1" wp14:anchorId="3E611F5A" wp14:editId="702C99FF">
              <wp:simplePos x="0" y="0"/>
              <wp:positionH relativeFrom="column">
                <wp:posOffset>6000750</wp:posOffset>
              </wp:positionH>
              <wp:positionV relativeFrom="paragraph">
                <wp:posOffset>-4474845</wp:posOffset>
              </wp:positionV>
              <wp:extent cx="328930" cy="4095750"/>
              <wp:effectExtent l="0" t="0" r="0" b="0"/>
              <wp:wrapNone/>
              <wp:docPr id="27" name="Gruppieren 27"/>
              <wp:cNvGraphicFramePr/>
              <a:graphic xmlns:a="http://schemas.openxmlformats.org/drawingml/2006/main">
                <a:graphicData uri="http://schemas.microsoft.com/office/word/2010/wordprocessingGroup">
                  <wpg:wgp>
                    <wpg:cNvGrpSpPr/>
                    <wpg:grpSpPr>
                      <a:xfrm>
                        <a:off x="0" y="0"/>
                        <a:ext cx="328930" cy="4095750"/>
                        <a:chOff x="0" y="0"/>
                        <a:chExt cx="328930" cy="4096068"/>
                      </a:xfrm>
                    </wpg:grpSpPr>
                    <wps:wsp>
                      <wps:cNvPr id="29"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297F8056" w14:textId="77777777" w:rsidR="00FA2071" w:rsidRPr="00195786" w:rsidRDefault="00FA2071" w:rsidP="00FA2071">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30" name="Grafik 30"/>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anchor>
          </w:drawing>
        </mc:Choice>
        <mc:Fallback>
          <w:pict>
            <v:group w14:anchorId="3E611F5A" id="Gruppieren 27" o:spid="_x0000_s1041" style="position:absolute;margin-left:472.5pt;margin-top:-352.35pt;width:25.9pt;height:322.5pt;z-index:251667456"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&#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">
              <v:shapetype id="_x0000_t202" coordsize="21600,21600" o:spt="202" path="m,l,21600r21600,l21600,xe">
                <v:stroke joinstyle="miter"/>
                <v:path gradientshapeok="t" o:connecttype="rect"/>
              </v:shapetype>
              <v:shape id="_x0000_s1042"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" stroked="f">
                <v:textbox>
                  <w:txbxContent>
                    <w:p w14:paraId="297F8056" w14:textId="77777777" w:rsidR="00FA2071" w:rsidRPr="00195786" w:rsidRDefault="00FA2071" w:rsidP="00FA2071">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0" o:spid="_x0000_s1043"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">
                <v:imagedata r:id="rId2" o:title="" chromakey="#fefefe" recolortarget="#494949 [1446]"/>
              </v:shape>
            </v:group>
          </w:pict>
        </mc:Fallback>
      </mc:AlternateContent>
    </w:r>
    <w:r w:rsidR="006874B5" w:rsidRPr="00C140D3">
      <w:rPr>
        <w:sz w:val="8"/>
      </w:rPr>
      <mc:AlternateContent>
        <mc:Choice Requires="wps">
          <w:drawing>
            <wp:anchor distT="0" distB="0" distL="114300" distR="114300" simplePos="0" relativeHeight="251653120" behindDoc="0" locked="0" layoutInCell="1" allowOverlap="1" wp14:anchorId="111EE1D1" wp14:editId="70236EDF">
              <wp:simplePos x="0" y="0"/>
              <wp:positionH relativeFrom="column">
                <wp:posOffset>6985</wp:posOffset>
              </wp:positionH>
              <wp:positionV relativeFrom="paragraph">
                <wp:posOffset>-114244</wp:posOffset>
              </wp:positionV>
              <wp:extent cx="5604176" cy="0"/>
              <wp:effectExtent l="0" t="19050" r="15875" b="19050"/>
              <wp:wrapNone/>
              <wp:docPr id="26" name="Gerade Verbindung 26"/>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522F4204" id="Gerade Verbindung 26" o:spid="_x0000_s1026" style="position:absolute;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" strokecolor="#ffc000 [3207]" strokeweight="3pt">
              <v:stroke joinstyle="miter"/>
            </v:line>
          </w:pict>
        </mc:Fallback>
      </mc:AlternateContent>
    </w:r>
    <w:r w:rsidR="006874B5" w:rsidRPr="00C140D3">
      <w:rPr>
        <w:sz w:val="6"/>
      </w:rPr>
      <w:t xml:space="preserve"> </w:t>
    </w:r>
    <w:r w:rsidR="006874B5" w:rsidRPr="00C140D3">
      <w:rPr>
        <w:sz w:val="18"/>
      </w:rPr>
      <w:t xml:space="preserve">Modul </w:t>
    </w:r>
    <w:r w:rsidR="00E445A0">
      <w:rPr>
        <w:sz w:val="18"/>
      </w:rPr>
      <w:t>B4</w:t>
    </w:r>
    <w:r w:rsidR="006874B5">
      <w:rPr>
        <w:sz w:val="18"/>
      </w:rPr>
      <w:t xml:space="preserve"> </w:t>
    </w:r>
    <w:r w:rsidR="006874B5" w:rsidRPr="00C140D3">
      <w:rPr>
        <w:sz w:val="18"/>
      </w:rPr>
      <w:t xml:space="preserve">– </w:t>
    </w:r>
    <w:r w:rsidR="00996812">
      <w:rPr>
        <w:sz w:val="18"/>
      </w:rPr>
      <w:t>3D-Druck</w:t>
    </w:r>
    <w:r w:rsidR="000173E0">
      <w:rPr>
        <w:sz w:val="18"/>
      </w:rPr>
      <w:tab/>
      <w:t>zuletzt aktualisiert am</w:t>
    </w:r>
    <w:del w:id="58" w:author="Schmidberger, Alessa | Wissensfabrik" w:date="2022-10-12T09:07:00Z">
      <w:r w:rsidR="000173E0" w:rsidDel="0006765C">
        <w:rPr>
          <w:sz w:val="18"/>
        </w:rPr>
        <w:delText xml:space="preserve"> </w:delText>
      </w:r>
    </w:del>
    <w:ins w:id="59" w:author="Schmidberger, Alessa | Wissensfabrik" w:date="2022-10-12T09:07:00Z">
      <w:r w:rsidR="0006765C">
        <w:rPr>
          <w:sz w:val="18"/>
        </w:rPr>
        <w:t xml:space="preserve"> 12</w:t>
      </w:r>
    </w:ins>
    <w:ins w:id="60" w:author="Schmidberger, Alessa | Wissensfabrik" w:date="2022-10-12T09:08:00Z">
      <w:r w:rsidR="0006765C">
        <w:rPr>
          <w:sz w:val="18"/>
        </w:rPr>
        <w:t>.10.2022</w:t>
      </w:r>
    </w:ins>
    <w:del w:id="61" w:author="Schmidberger, Alessa | Wissensfabrik" w:date="2022-10-12T09:07:00Z">
      <w:r w:rsidR="000173E0" w:rsidDel="0006765C">
        <w:rPr>
          <w:sz w:val="18"/>
        </w:rPr>
        <w:fldChar w:fldCharType="begin"/>
      </w:r>
      <w:r w:rsidR="000173E0" w:rsidDel="0006765C">
        <w:rPr>
          <w:sz w:val="18"/>
        </w:rPr>
        <w:delInstrText xml:space="preserve"> TIME \@ "dd.MM.yy" </w:delInstrText>
      </w:r>
      <w:r w:rsidR="000173E0" w:rsidDel="0006765C">
        <w:rPr>
          <w:sz w:val="18"/>
        </w:rPr>
        <w:fldChar w:fldCharType="separate"/>
      </w:r>
      <w:r w:rsidR="0006765C" w:rsidDel="0006765C">
        <w:rPr>
          <w:noProof/>
          <w:sz w:val="18"/>
        </w:rPr>
        <w:delText>12.10.22</w:delText>
      </w:r>
      <w:r w:rsidR="000173E0" w:rsidDel="0006765C">
        <w:rPr>
          <w:sz w:val="18"/>
        </w:rPr>
        <w:fldChar w:fldCharType="end"/>
      </w:r>
    </w:del>
    <w:r w:rsidR="006874B5" w:rsidRPr="00C140D3">
      <w:rPr>
        <w:i/>
        <w:sz w:val="18"/>
      </w:rPr>
      <w:tab/>
    </w:r>
    <w:r w:rsidR="006874B5" w:rsidRPr="00C140D3">
      <w:rPr>
        <w:sz w:val="18"/>
      </w:rPr>
      <w:t xml:space="preserve">Seite </w:t>
    </w:r>
    <w:r w:rsidR="006874B5" w:rsidRPr="00C140D3">
      <w:rPr>
        <w:bCs w:val="0"/>
        <w:sz w:val="18"/>
      </w:rPr>
      <w:fldChar w:fldCharType="begin"/>
    </w:r>
    <w:r w:rsidR="006874B5" w:rsidRPr="00C140D3">
      <w:rPr>
        <w:sz w:val="18"/>
      </w:rPr>
      <w:instrText>PAGE  \* Arabic  \* MERGEFORMAT</w:instrText>
    </w:r>
    <w:r w:rsidR="006874B5" w:rsidRPr="00C140D3">
      <w:rPr>
        <w:bCs w:val="0"/>
        <w:sz w:val="18"/>
      </w:rPr>
      <w:fldChar w:fldCharType="separate"/>
    </w:r>
    <w:r w:rsidR="00EE19B6">
      <w:rPr>
        <w:sz w:val="18"/>
      </w:rPr>
      <w:t>2</w:t>
    </w:r>
    <w:r w:rsidR="006874B5" w:rsidRPr="00C140D3">
      <w:rPr>
        <w:bCs w:val="0"/>
        <w:sz w:val="18"/>
      </w:rPr>
      <w:fldChar w:fldCharType="end"/>
    </w:r>
    <w:r w:rsidR="006874B5" w:rsidRPr="00C140D3">
      <w:rPr>
        <w:sz w:val="18"/>
      </w:rPr>
      <w:t xml:space="preserve"> von </w:t>
    </w:r>
    <w:r w:rsidR="006874B5" w:rsidRPr="00C140D3">
      <w:rPr>
        <w:sz w:val="18"/>
      </w:rPr>
      <w:fldChar w:fldCharType="begin"/>
    </w:r>
    <w:r w:rsidR="006874B5" w:rsidRPr="00C140D3">
      <w:rPr>
        <w:sz w:val="18"/>
      </w:rPr>
      <w:instrText>NUMPAGES  \* Arabic  \* MERGEFORMAT</w:instrText>
    </w:r>
    <w:r w:rsidR="006874B5" w:rsidRPr="00C140D3">
      <w:rPr>
        <w:sz w:val="18"/>
      </w:rPr>
      <w:fldChar w:fldCharType="separate"/>
    </w:r>
    <w:r w:rsidR="00EE19B6">
      <w:rPr>
        <w:sz w:val="18"/>
      </w:rPr>
      <w:t>2</w:t>
    </w:r>
    <w:r w:rsidR="006874B5"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3F27AE" w14:textId="77777777" w:rsidR="002D17C7" w:rsidRDefault="002D17C7" w:rsidP="00DD6851">
      <w:r>
        <w:separator/>
      </w:r>
    </w:p>
  </w:footnote>
  <w:footnote w:type="continuationSeparator" w:id="0">
    <w:p w14:paraId="30E90C9F" w14:textId="77777777" w:rsidR="002D17C7" w:rsidRDefault="002D17C7" w:rsidP="00DD6851">
      <w:r>
        <w:continuationSeparator/>
      </w:r>
    </w:p>
  </w:footnote>
  <w:footnote w:id="1">
    <w:p w14:paraId="3C4B40BB" w14:textId="11D76F6E" w:rsidR="00DE6FCA" w:rsidRPr="00DE6FCA" w:rsidRDefault="00DE6FCA">
      <w:pPr>
        <w:pStyle w:val="Funotentext"/>
      </w:pPr>
      <w:r>
        <w:rPr>
          <w:rStyle w:val="Funotenzeichen"/>
        </w:rPr>
        <w:footnoteRef/>
      </w:r>
      <w:r>
        <w:t xml:space="preserve"> In </w:t>
      </w:r>
      <w:proofErr w:type="spellStart"/>
      <w:r>
        <w:rPr>
          <w:i/>
          <w:iCs/>
        </w:rPr>
        <w:t>BlocksCAD</w:t>
      </w:r>
      <w:proofErr w:type="spellEnd"/>
      <w:r>
        <w:rPr>
          <w:i/>
          <w:iCs/>
        </w:rPr>
        <w:t xml:space="preserve"> </w:t>
      </w:r>
      <w:r>
        <w:t xml:space="preserve">können verschiedene Quader mit dem Programmierbaustein </w:t>
      </w:r>
      <w:r w:rsidRPr="00DE6FCA">
        <w:rPr>
          <w:i/>
          <w:iCs/>
        </w:rPr>
        <w:t>Würfel</w:t>
      </w:r>
      <w:r>
        <w:t xml:space="preserve"> erzeugt werden.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3378" w14:textId="276B3573" w:rsidR="00611CF4" w:rsidRPr="001623C4" w:rsidRDefault="001623C4" w:rsidP="001623C4">
    <w:pPr>
      <w:pStyle w:val="Kopfzeile"/>
      <w:tabs>
        <w:tab w:val="clear" w:pos="4536"/>
        <w:tab w:val="clear" w:pos="9072"/>
      </w:tabs>
      <w:ind w:right="-87"/>
      <w:rPr>
        <w:color w:val="AEAAAA" w:themeColor="background2" w:themeShade="BF"/>
        <w:sz w:val="22"/>
      </w:rPr>
    </w:pPr>
    <w:r>
      <w:rPr>
        <w:color w:val="E7E6E6" w:themeColor="background2"/>
        <w:sz w:val="32"/>
      </w:rPr>
      <mc:AlternateContent>
        <mc:Choice Requires="wps">
          <w:drawing>
            <wp:anchor distT="0" distB="0" distL="114300" distR="114300" simplePos="0" relativeHeight="251654144" behindDoc="1" locked="0" layoutInCell="1" allowOverlap="1" wp14:anchorId="443927B6" wp14:editId="675AA812">
              <wp:simplePos x="0" y="0"/>
              <wp:positionH relativeFrom="column">
                <wp:posOffset>2557145</wp:posOffset>
              </wp:positionH>
              <wp:positionV relativeFrom="paragraph">
                <wp:posOffset>6350</wp:posOffset>
              </wp:positionV>
              <wp:extent cx="3060000" cy="340242"/>
              <wp:effectExtent l="0" t="0" r="7620" b="3175"/>
              <wp:wrapNone/>
              <wp:docPr id="22" name="Rechteck 22"/>
              <wp:cNvGraphicFramePr/>
              <a:graphic xmlns:a="http://schemas.openxmlformats.org/drawingml/2006/main">
                <a:graphicData uri="http://schemas.microsoft.com/office/word/2010/wordprocessingShape">
                  <wps:wsp>
                    <wps:cNvSpPr/>
                    <wps:spPr>
                      <a:xfrm>
                        <a:off x="0" y="0"/>
                        <a:ext cx="3060000" cy="340242"/>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B2230E" w14:textId="2773F781" w:rsidR="001623C4" w:rsidRDefault="00F6120E" w:rsidP="001623C4">
                          <w:pPr>
                            <w:jc w:val="center"/>
                          </w:pPr>
                          <w:r>
                            <w:rPr>
                              <w:b/>
                              <w:color w:val="FFFFFF" w:themeColor="background1"/>
                              <w:sz w:val="32"/>
                            </w:rPr>
                            <w:t xml:space="preserve">Arbeitsmaterial </w:t>
                          </w:r>
                          <w:r w:rsidR="00A62C4B">
                            <w:rPr>
                              <w:b/>
                              <w:color w:val="FFFFFF" w:themeColor="background1"/>
                              <w:sz w:val="32"/>
                            </w:rPr>
                            <w:t>B4.</w:t>
                          </w:r>
                          <w:r w:rsidR="008D3729">
                            <w:rPr>
                              <w:b/>
                              <w:color w:val="FFFFFF" w:themeColor="background1"/>
                              <w:sz w:val="32"/>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927B6" id="Rechteck 22" o:spid="_x0000_s1039" style="position:absolute;margin-left:201.35pt;margin-top:.5pt;width:240.95pt;height:26.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" fillcolor="#ffc000 [3207]" stroked="f" strokeweight="1pt">
              <v:textbox>
                <w:txbxContent>
                  <w:p w14:paraId="35B2230E" w14:textId="2773F781" w:rsidR="001623C4" w:rsidRDefault="00F6120E" w:rsidP="001623C4">
                    <w:pPr>
                      <w:jc w:val="center"/>
                    </w:pPr>
                    <w:r>
                      <w:rPr>
                        <w:b/>
                        <w:color w:val="FFFFFF" w:themeColor="background1"/>
                        <w:sz w:val="32"/>
                      </w:rPr>
                      <w:t xml:space="preserve">Arbeitsmaterial </w:t>
                    </w:r>
                    <w:r w:rsidR="00A62C4B">
                      <w:rPr>
                        <w:b/>
                        <w:color w:val="FFFFFF" w:themeColor="background1"/>
                        <w:sz w:val="32"/>
                      </w:rPr>
                      <w:t>B4.</w:t>
                    </w:r>
                    <w:r w:rsidR="008D3729">
                      <w:rPr>
                        <w:b/>
                        <w:color w:val="FFFFFF" w:themeColor="background1"/>
                        <w:sz w:val="32"/>
                      </w:rPr>
                      <w:t>7</w:t>
                    </w:r>
                  </w:p>
                </w:txbxContent>
              </v:textbox>
            </v:rect>
          </w:pict>
        </mc:Fallback>
      </mc:AlternateContent>
    </w:r>
    <w:r w:rsidRPr="00F37B06">
      <w:rPr>
        <w:color w:val="AEAAAA" w:themeColor="background2" w:themeShade="BF"/>
        <w:sz w:val="32"/>
      </w:rPr>
      <mc:AlternateContent>
        <mc:Choice Requires="wps">
          <w:drawing>
            <wp:anchor distT="0" distB="0" distL="114300" distR="114300" simplePos="0" relativeHeight="251655168" behindDoc="0" locked="0" layoutInCell="1" allowOverlap="1" wp14:anchorId="49C72224" wp14:editId="77759505">
              <wp:simplePos x="0" y="0"/>
              <wp:positionH relativeFrom="column">
                <wp:posOffset>-1912620</wp:posOffset>
              </wp:positionH>
              <wp:positionV relativeFrom="paragraph">
                <wp:posOffset>-2219960</wp:posOffset>
              </wp:positionV>
              <wp:extent cx="3190875" cy="247650"/>
              <wp:effectExtent l="4763" t="0" r="0" b="0"/>
              <wp:wrapNone/>
              <wp:docPr id="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90875" cy="247650"/>
                      </a:xfrm>
                      <a:prstGeom prst="rect">
                        <a:avLst/>
                      </a:prstGeom>
                      <a:solidFill>
                        <a:srgbClr val="FFFFFF"/>
                      </a:solidFill>
                      <a:ln w="9525">
                        <a:noFill/>
                        <a:miter lim="800000"/>
                        <a:headEnd/>
                        <a:tailEnd/>
                      </a:ln>
                    </wps:spPr>
                    <wps:txbx>
                      <w:txbxContent>
                        <w:p w14:paraId="0DF79639" w14:textId="77777777" w:rsidR="001623C4" w:rsidRPr="008D5655" w:rsidRDefault="001623C4" w:rsidP="001623C4">
                          <w:pPr>
                            <w:rPr>
                              <w:sz w:val="15"/>
                              <w:szCs w:val="15"/>
                            </w:rPr>
                          </w:pPr>
                          <w:r w:rsidRPr="008D5655">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9C72224" id="_x0000_t202" coordsize="21600,21600" o:spt="202" path="m,l,21600r21600,l21600,xe">
              <v:stroke joinstyle="miter"/>
              <v:path gradientshapeok="t" o:connecttype="rect"/>
            </v:shapetype>
            <v:shape id="Textfeld 2" o:spid="_x0000_s1040" type="#_x0000_t202" style="position:absolute;margin-left:-150.6pt;margin-top:-174.8pt;width:251.25pt;height:19.5pt;rotation:-90;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" stroked="f">
              <v:textbox>
                <w:txbxContent>
                  <w:p w14:paraId="0DF79639" w14:textId="77777777" w:rsidR="001623C4" w:rsidRPr="008D5655" w:rsidRDefault="001623C4" w:rsidP="001623C4">
                    <w:pPr>
                      <w:rPr>
                        <w:sz w:val="15"/>
                        <w:szCs w:val="15"/>
                      </w:rPr>
                    </w:pPr>
                    <w:r w:rsidRPr="008D5655">
                      <w:rPr>
                        <w:sz w:val="15"/>
                        <w:szCs w:val="15"/>
                      </w:rPr>
                      <w:t>Eine Zusammenarbeit von Wissensfabrik Deutschland und OFFIS</w:t>
                    </w:r>
                  </w:p>
                </w:txbxContent>
              </v:textbox>
            </v:shape>
          </w:pict>
        </mc:Fallback>
      </mc:AlternateContent>
    </w:r>
    <w:r>
      <w:rPr>
        <w:color w:val="AEAAAA" w:themeColor="background2" w:themeShade="BF"/>
        <w:sz w:val="3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E0B1A"/>
    <w:multiLevelType w:val="hybridMultilevel"/>
    <w:tmpl w:val="4A2854E8"/>
    <w:lvl w:ilvl="0" w:tplc="04070017">
      <w:start w:val="1"/>
      <w:numFmt w:val="lowerLetter"/>
      <w:lvlText w:val="%1)"/>
      <w:lvlJc w:val="left"/>
      <w:pPr>
        <w:ind w:left="720" w:hanging="360"/>
      </w:pPr>
      <w:rPr>
        <w:rFonts w:hint="default"/>
      </w:r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1D74175"/>
    <w:multiLevelType w:val="hybridMultilevel"/>
    <w:tmpl w:val="D92032C0"/>
    <w:lvl w:ilvl="0" w:tplc="04070001">
      <w:start w:val="1"/>
      <w:numFmt w:val="bullet"/>
      <w:lvlText w:val=""/>
      <w:lvlJc w:val="left"/>
      <w:pPr>
        <w:ind w:left="1429" w:hanging="360"/>
      </w:pPr>
      <w:rPr>
        <w:rFonts w:ascii="Symbol" w:hAnsi="Symbol" w:hint="default"/>
      </w:rPr>
    </w:lvl>
    <w:lvl w:ilvl="1" w:tplc="04070003" w:tentative="1">
      <w:start w:val="1"/>
      <w:numFmt w:val="bullet"/>
      <w:lvlText w:val="o"/>
      <w:lvlJc w:val="left"/>
      <w:pPr>
        <w:ind w:left="2149" w:hanging="360"/>
      </w:pPr>
      <w:rPr>
        <w:rFonts w:ascii="Courier New" w:hAnsi="Courier New" w:cs="Courier New" w:hint="default"/>
      </w:rPr>
    </w:lvl>
    <w:lvl w:ilvl="2" w:tplc="04070005" w:tentative="1">
      <w:start w:val="1"/>
      <w:numFmt w:val="bullet"/>
      <w:lvlText w:val=""/>
      <w:lvlJc w:val="left"/>
      <w:pPr>
        <w:ind w:left="2869" w:hanging="360"/>
      </w:pPr>
      <w:rPr>
        <w:rFonts w:ascii="Wingdings" w:hAnsi="Wingdings" w:hint="default"/>
      </w:rPr>
    </w:lvl>
    <w:lvl w:ilvl="3" w:tplc="04070001" w:tentative="1">
      <w:start w:val="1"/>
      <w:numFmt w:val="bullet"/>
      <w:lvlText w:val=""/>
      <w:lvlJc w:val="left"/>
      <w:pPr>
        <w:ind w:left="3589" w:hanging="360"/>
      </w:pPr>
      <w:rPr>
        <w:rFonts w:ascii="Symbol" w:hAnsi="Symbol" w:hint="default"/>
      </w:rPr>
    </w:lvl>
    <w:lvl w:ilvl="4" w:tplc="04070003" w:tentative="1">
      <w:start w:val="1"/>
      <w:numFmt w:val="bullet"/>
      <w:lvlText w:val="o"/>
      <w:lvlJc w:val="left"/>
      <w:pPr>
        <w:ind w:left="4309" w:hanging="360"/>
      </w:pPr>
      <w:rPr>
        <w:rFonts w:ascii="Courier New" w:hAnsi="Courier New" w:cs="Courier New" w:hint="default"/>
      </w:rPr>
    </w:lvl>
    <w:lvl w:ilvl="5" w:tplc="04070005" w:tentative="1">
      <w:start w:val="1"/>
      <w:numFmt w:val="bullet"/>
      <w:lvlText w:val=""/>
      <w:lvlJc w:val="left"/>
      <w:pPr>
        <w:ind w:left="5029" w:hanging="360"/>
      </w:pPr>
      <w:rPr>
        <w:rFonts w:ascii="Wingdings" w:hAnsi="Wingdings" w:hint="default"/>
      </w:rPr>
    </w:lvl>
    <w:lvl w:ilvl="6" w:tplc="04070001" w:tentative="1">
      <w:start w:val="1"/>
      <w:numFmt w:val="bullet"/>
      <w:lvlText w:val=""/>
      <w:lvlJc w:val="left"/>
      <w:pPr>
        <w:ind w:left="5749" w:hanging="360"/>
      </w:pPr>
      <w:rPr>
        <w:rFonts w:ascii="Symbol" w:hAnsi="Symbol" w:hint="default"/>
      </w:rPr>
    </w:lvl>
    <w:lvl w:ilvl="7" w:tplc="04070003" w:tentative="1">
      <w:start w:val="1"/>
      <w:numFmt w:val="bullet"/>
      <w:lvlText w:val="o"/>
      <w:lvlJc w:val="left"/>
      <w:pPr>
        <w:ind w:left="6469" w:hanging="360"/>
      </w:pPr>
      <w:rPr>
        <w:rFonts w:ascii="Courier New" w:hAnsi="Courier New" w:cs="Courier New" w:hint="default"/>
      </w:rPr>
    </w:lvl>
    <w:lvl w:ilvl="8" w:tplc="04070005" w:tentative="1">
      <w:start w:val="1"/>
      <w:numFmt w:val="bullet"/>
      <w:lvlText w:val=""/>
      <w:lvlJc w:val="left"/>
      <w:pPr>
        <w:ind w:left="7189" w:hanging="360"/>
      </w:pPr>
      <w:rPr>
        <w:rFonts w:ascii="Wingdings" w:hAnsi="Wingdings" w:hint="default"/>
      </w:rPr>
    </w:lvl>
  </w:abstractNum>
  <w:abstractNum w:abstractNumId="2" w15:restartNumberingAfterBreak="0">
    <w:nsid w:val="022C7055"/>
    <w:multiLevelType w:val="hybridMultilevel"/>
    <w:tmpl w:val="B85646F2"/>
    <w:lvl w:ilvl="0" w:tplc="0407000F">
      <w:start w:val="1"/>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32C2579"/>
    <w:multiLevelType w:val="hybridMultilevel"/>
    <w:tmpl w:val="958473D4"/>
    <w:lvl w:ilvl="0" w:tplc="118EB0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482775B"/>
    <w:multiLevelType w:val="multilevel"/>
    <w:tmpl w:val="19448D2E"/>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B9E4153"/>
    <w:multiLevelType w:val="hybridMultilevel"/>
    <w:tmpl w:val="C268C2D0"/>
    <w:lvl w:ilvl="0" w:tplc="04070017">
      <w:start w:val="1"/>
      <w:numFmt w:val="lowerLetter"/>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8" w15:restartNumberingAfterBreak="0">
    <w:nsid w:val="1EE334E9"/>
    <w:multiLevelType w:val="hybridMultilevel"/>
    <w:tmpl w:val="1C46292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A454CD8"/>
    <w:multiLevelType w:val="hybridMultilevel"/>
    <w:tmpl w:val="EAA43564"/>
    <w:lvl w:ilvl="0" w:tplc="04070017">
      <w:start w:val="1"/>
      <w:numFmt w:val="lowerLetter"/>
      <w:lvlText w:val="%1)"/>
      <w:lvlJc w:val="left"/>
      <w:pPr>
        <w:ind w:left="720" w:hanging="360"/>
      </w:pPr>
      <w:rPr>
        <w:rFonts w:hint="default"/>
      </w:r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3B2249AB"/>
    <w:multiLevelType w:val="hybridMultilevel"/>
    <w:tmpl w:val="F77A9842"/>
    <w:lvl w:ilvl="0" w:tplc="0407000F">
      <w:start w:val="1"/>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1" w15:restartNumberingAfterBreak="0">
    <w:nsid w:val="494064CD"/>
    <w:multiLevelType w:val="hybridMultilevel"/>
    <w:tmpl w:val="CDF6E1F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4EC936AE"/>
    <w:multiLevelType w:val="hybridMultilevel"/>
    <w:tmpl w:val="EE2EE72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3"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75F1BF0"/>
    <w:multiLevelType w:val="hybridMultilevel"/>
    <w:tmpl w:val="0FACB364"/>
    <w:lvl w:ilvl="0" w:tplc="04070017">
      <w:start w:val="1"/>
      <w:numFmt w:val="lowerLetter"/>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6" w15:restartNumberingAfterBreak="0">
    <w:nsid w:val="5C8D61B1"/>
    <w:multiLevelType w:val="hybridMultilevel"/>
    <w:tmpl w:val="C278E766"/>
    <w:lvl w:ilvl="0" w:tplc="04070017">
      <w:start w:val="1"/>
      <w:numFmt w:val="lowerLetter"/>
      <w:lvlText w:val="%1)"/>
      <w:lvlJc w:val="left"/>
      <w:pPr>
        <w:ind w:left="720" w:hanging="360"/>
      </w:pPr>
      <w:rPr>
        <w:rFonts w:hint="default"/>
      </w:r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5EC5065F"/>
    <w:multiLevelType w:val="hybridMultilevel"/>
    <w:tmpl w:val="C278E766"/>
    <w:lvl w:ilvl="0" w:tplc="04070017">
      <w:start w:val="1"/>
      <w:numFmt w:val="lowerLetter"/>
      <w:lvlText w:val="%1)"/>
      <w:lvlJc w:val="left"/>
      <w:pPr>
        <w:ind w:left="720" w:hanging="360"/>
      </w:pPr>
      <w:rPr>
        <w:rFonts w:hint="default"/>
      </w:r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6BD229CA"/>
    <w:multiLevelType w:val="hybridMultilevel"/>
    <w:tmpl w:val="EE2EE72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6DA941D4"/>
    <w:multiLevelType w:val="hybridMultilevel"/>
    <w:tmpl w:val="4A5C3E2C"/>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7E125156"/>
    <w:multiLevelType w:val="hybridMultilevel"/>
    <w:tmpl w:val="3B9E682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620798903">
    <w:abstractNumId w:val="20"/>
  </w:num>
  <w:num w:numId="2" w16cid:durableId="2066096569">
    <w:abstractNumId w:val="5"/>
  </w:num>
  <w:num w:numId="3" w16cid:durableId="1466701580">
    <w:abstractNumId w:val="5"/>
  </w:num>
  <w:num w:numId="4" w16cid:durableId="1732926850">
    <w:abstractNumId w:val="5"/>
  </w:num>
  <w:num w:numId="5" w16cid:durableId="1884176810">
    <w:abstractNumId w:val="5"/>
  </w:num>
  <w:num w:numId="6" w16cid:durableId="419378079">
    <w:abstractNumId w:val="5"/>
  </w:num>
  <w:num w:numId="7" w16cid:durableId="850995983">
    <w:abstractNumId w:val="5"/>
  </w:num>
  <w:num w:numId="8" w16cid:durableId="515119736">
    <w:abstractNumId w:val="5"/>
  </w:num>
  <w:num w:numId="9" w16cid:durableId="1992325466">
    <w:abstractNumId w:val="5"/>
  </w:num>
  <w:num w:numId="10" w16cid:durableId="580792517">
    <w:abstractNumId w:val="5"/>
  </w:num>
  <w:num w:numId="11" w16cid:durableId="1983538181">
    <w:abstractNumId w:val="5"/>
  </w:num>
  <w:num w:numId="12" w16cid:durableId="1181971748">
    <w:abstractNumId w:val="6"/>
  </w:num>
  <w:num w:numId="13" w16cid:durableId="319818843">
    <w:abstractNumId w:val="3"/>
  </w:num>
  <w:num w:numId="14" w16cid:durableId="1197083227">
    <w:abstractNumId w:val="14"/>
  </w:num>
  <w:num w:numId="15" w16cid:durableId="1845898187">
    <w:abstractNumId w:val="18"/>
  </w:num>
  <w:num w:numId="16" w16cid:durableId="1352488487">
    <w:abstractNumId w:val="12"/>
  </w:num>
  <w:num w:numId="17" w16cid:durableId="979844984">
    <w:abstractNumId w:val="10"/>
  </w:num>
  <w:num w:numId="18" w16cid:durableId="105152316">
    <w:abstractNumId w:val="21"/>
  </w:num>
  <w:num w:numId="19" w16cid:durableId="184682814">
    <w:abstractNumId w:val="2"/>
  </w:num>
  <w:num w:numId="20" w16cid:durableId="1399403506">
    <w:abstractNumId w:val="5"/>
  </w:num>
  <w:num w:numId="21" w16cid:durableId="148517641">
    <w:abstractNumId w:val="5"/>
  </w:num>
  <w:num w:numId="22" w16cid:durableId="996571792">
    <w:abstractNumId w:val="13"/>
  </w:num>
  <w:num w:numId="23" w16cid:durableId="473182872">
    <w:abstractNumId w:val="11"/>
  </w:num>
  <w:num w:numId="24" w16cid:durableId="375542903">
    <w:abstractNumId w:val="0"/>
  </w:num>
  <w:num w:numId="25" w16cid:durableId="438643673">
    <w:abstractNumId w:val="9"/>
  </w:num>
  <w:num w:numId="26" w16cid:durableId="1973321543">
    <w:abstractNumId w:val="17"/>
  </w:num>
  <w:num w:numId="27" w16cid:durableId="1180436345">
    <w:abstractNumId w:val="7"/>
  </w:num>
  <w:num w:numId="28" w16cid:durableId="135267129">
    <w:abstractNumId w:val="15"/>
  </w:num>
  <w:num w:numId="29" w16cid:durableId="2072187419">
    <w:abstractNumId w:val="19"/>
  </w:num>
  <w:num w:numId="30" w16cid:durableId="2096125753">
    <w:abstractNumId w:val="1"/>
  </w:num>
  <w:num w:numId="31" w16cid:durableId="1963077177">
    <w:abstractNumId w:val="16"/>
  </w:num>
  <w:num w:numId="32" w16cid:durableId="2016879328">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chmidberger, Alessa | Wissensfabrik">
    <w15:presenceInfo w15:providerId="AD" w15:userId="S::Alessa.Schmidberger@wissensfabrik.de::c749b6e7-fa44-4d64-be0c-8b1e0f6bd1c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trackRevisions/>
  <w:defaultTabStop w:val="709"/>
  <w:autoHyphenation/>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851"/>
    <w:rsid w:val="00001F93"/>
    <w:rsid w:val="00005814"/>
    <w:rsid w:val="00012484"/>
    <w:rsid w:val="00015D92"/>
    <w:rsid w:val="000173E0"/>
    <w:rsid w:val="00043DA4"/>
    <w:rsid w:val="00047122"/>
    <w:rsid w:val="000644BD"/>
    <w:rsid w:val="00066BB4"/>
    <w:rsid w:val="0006765C"/>
    <w:rsid w:val="00085522"/>
    <w:rsid w:val="000B57B5"/>
    <w:rsid w:val="000B6F96"/>
    <w:rsid w:val="000C02EB"/>
    <w:rsid w:val="000C295A"/>
    <w:rsid w:val="000E5BC8"/>
    <w:rsid w:val="0012271A"/>
    <w:rsid w:val="00151D24"/>
    <w:rsid w:val="00152750"/>
    <w:rsid w:val="00152FC3"/>
    <w:rsid w:val="001623C4"/>
    <w:rsid w:val="0016334D"/>
    <w:rsid w:val="0018196C"/>
    <w:rsid w:val="00184DF8"/>
    <w:rsid w:val="00185978"/>
    <w:rsid w:val="00195252"/>
    <w:rsid w:val="00195E34"/>
    <w:rsid w:val="001B2344"/>
    <w:rsid w:val="001B63DB"/>
    <w:rsid w:val="002008F8"/>
    <w:rsid w:val="00211261"/>
    <w:rsid w:val="00212E4A"/>
    <w:rsid w:val="00217FA4"/>
    <w:rsid w:val="002217DC"/>
    <w:rsid w:val="002221C3"/>
    <w:rsid w:val="00230756"/>
    <w:rsid w:val="00267F63"/>
    <w:rsid w:val="00282DE0"/>
    <w:rsid w:val="00283070"/>
    <w:rsid w:val="00295717"/>
    <w:rsid w:val="00296EE2"/>
    <w:rsid w:val="002A4573"/>
    <w:rsid w:val="002B0F52"/>
    <w:rsid w:val="002D17C7"/>
    <w:rsid w:val="002D49DE"/>
    <w:rsid w:val="002F7BCD"/>
    <w:rsid w:val="00311F98"/>
    <w:rsid w:val="0032678B"/>
    <w:rsid w:val="00331BF1"/>
    <w:rsid w:val="00342B12"/>
    <w:rsid w:val="00361371"/>
    <w:rsid w:val="003B7EBD"/>
    <w:rsid w:val="003E518F"/>
    <w:rsid w:val="003F4F87"/>
    <w:rsid w:val="00403455"/>
    <w:rsid w:val="004131FB"/>
    <w:rsid w:val="0041507C"/>
    <w:rsid w:val="00416BFA"/>
    <w:rsid w:val="00422B58"/>
    <w:rsid w:val="00423B9B"/>
    <w:rsid w:val="004416BB"/>
    <w:rsid w:val="004437DB"/>
    <w:rsid w:val="00454810"/>
    <w:rsid w:val="004670A5"/>
    <w:rsid w:val="004A30A3"/>
    <w:rsid w:val="004C379C"/>
    <w:rsid w:val="004E3561"/>
    <w:rsid w:val="004F0644"/>
    <w:rsid w:val="0050128F"/>
    <w:rsid w:val="00502BCA"/>
    <w:rsid w:val="00511D56"/>
    <w:rsid w:val="0051659F"/>
    <w:rsid w:val="00525BD1"/>
    <w:rsid w:val="00545940"/>
    <w:rsid w:val="0056014A"/>
    <w:rsid w:val="00565385"/>
    <w:rsid w:val="005725F3"/>
    <w:rsid w:val="005739C5"/>
    <w:rsid w:val="00584C20"/>
    <w:rsid w:val="00584E92"/>
    <w:rsid w:val="005B10FA"/>
    <w:rsid w:val="005B2716"/>
    <w:rsid w:val="005B4863"/>
    <w:rsid w:val="005B7906"/>
    <w:rsid w:val="005C0A9C"/>
    <w:rsid w:val="005E6474"/>
    <w:rsid w:val="00611CF4"/>
    <w:rsid w:val="00655913"/>
    <w:rsid w:val="00663FCB"/>
    <w:rsid w:val="00671C8F"/>
    <w:rsid w:val="006874B5"/>
    <w:rsid w:val="00696522"/>
    <w:rsid w:val="006B1729"/>
    <w:rsid w:val="006B2055"/>
    <w:rsid w:val="006B6C2C"/>
    <w:rsid w:val="006B74C6"/>
    <w:rsid w:val="006C7702"/>
    <w:rsid w:val="006C785F"/>
    <w:rsid w:val="006E1434"/>
    <w:rsid w:val="006F56F8"/>
    <w:rsid w:val="0072247F"/>
    <w:rsid w:val="00725E75"/>
    <w:rsid w:val="007342D2"/>
    <w:rsid w:val="00743202"/>
    <w:rsid w:val="007518B2"/>
    <w:rsid w:val="00757130"/>
    <w:rsid w:val="00793216"/>
    <w:rsid w:val="007B5F74"/>
    <w:rsid w:val="007C0631"/>
    <w:rsid w:val="007D75D9"/>
    <w:rsid w:val="007F7ECF"/>
    <w:rsid w:val="00801051"/>
    <w:rsid w:val="008306C3"/>
    <w:rsid w:val="00834B88"/>
    <w:rsid w:val="00835CD9"/>
    <w:rsid w:val="00837913"/>
    <w:rsid w:val="008717D7"/>
    <w:rsid w:val="008770A6"/>
    <w:rsid w:val="00885228"/>
    <w:rsid w:val="00890FB8"/>
    <w:rsid w:val="008C7068"/>
    <w:rsid w:val="008D3729"/>
    <w:rsid w:val="008D4E72"/>
    <w:rsid w:val="00902B67"/>
    <w:rsid w:val="00946177"/>
    <w:rsid w:val="00970313"/>
    <w:rsid w:val="00981EFC"/>
    <w:rsid w:val="009929BE"/>
    <w:rsid w:val="00996812"/>
    <w:rsid w:val="009A0C4B"/>
    <w:rsid w:val="009A3FF5"/>
    <w:rsid w:val="009A4D4A"/>
    <w:rsid w:val="009B3BAC"/>
    <w:rsid w:val="009B62E0"/>
    <w:rsid w:val="009B6A36"/>
    <w:rsid w:val="009C6B88"/>
    <w:rsid w:val="009E4F3D"/>
    <w:rsid w:val="009E59F7"/>
    <w:rsid w:val="009E6885"/>
    <w:rsid w:val="00A24E85"/>
    <w:rsid w:val="00A331AF"/>
    <w:rsid w:val="00A34DFC"/>
    <w:rsid w:val="00A36892"/>
    <w:rsid w:val="00A45915"/>
    <w:rsid w:val="00A51AEC"/>
    <w:rsid w:val="00A52B22"/>
    <w:rsid w:val="00A55669"/>
    <w:rsid w:val="00A562B0"/>
    <w:rsid w:val="00A62C4B"/>
    <w:rsid w:val="00A66CC6"/>
    <w:rsid w:val="00A959E6"/>
    <w:rsid w:val="00AA2DA3"/>
    <w:rsid w:val="00AD0DE2"/>
    <w:rsid w:val="00AE33ED"/>
    <w:rsid w:val="00AF1502"/>
    <w:rsid w:val="00AF6BE6"/>
    <w:rsid w:val="00B14D2D"/>
    <w:rsid w:val="00B16FE0"/>
    <w:rsid w:val="00B32281"/>
    <w:rsid w:val="00B340E8"/>
    <w:rsid w:val="00B43E34"/>
    <w:rsid w:val="00B748F3"/>
    <w:rsid w:val="00B8043C"/>
    <w:rsid w:val="00B83D3E"/>
    <w:rsid w:val="00B9342B"/>
    <w:rsid w:val="00B950B7"/>
    <w:rsid w:val="00BB53E3"/>
    <w:rsid w:val="00BC257B"/>
    <w:rsid w:val="00BE7711"/>
    <w:rsid w:val="00BF00E1"/>
    <w:rsid w:val="00BF0A15"/>
    <w:rsid w:val="00BF711B"/>
    <w:rsid w:val="00BF79AD"/>
    <w:rsid w:val="00C0268F"/>
    <w:rsid w:val="00C06DAA"/>
    <w:rsid w:val="00C06EB5"/>
    <w:rsid w:val="00C108ED"/>
    <w:rsid w:val="00C164C9"/>
    <w:rsid w:val="00C306CF"/>
    <w:rsid w:val="00C3549F"/>
    <w:rsid w:val="00C43E84"/>
    <w:rsid w:val="00C563A0"/>
    <w:rsid w:val="00C82BF5"/>
    <w:rsid w:val="00CA0A3A"/>
    <w:rsid w:val="00CA60E2"/>
    <w:rsid w:val="00CC5AEC"/>
    <w:rsid w:val="00CD6A40"/>
    <w:rsid w:val="00D04CC4"/>
    <w:rsid w:val="00D2525B"/>
    <w:rsid w:val="00D279B9"/>
    <w:rsid w:val="00D3603D"/>
    <w:rsid w:val="00D4558B"/>
    <w:rsid w:val="00D46C47"/>
    <w:rsid w:val="00D55731"/>
    <w:rsid w:val="00D650AC"/>
    <w:rsid w:val="00D773C4"/>
    <w:rsid w:val="00D802F7"/>
    <w:rsid w:val="00D80813"/>
    <w:rsid w:val="00DA1A19"/>
    <w:rsid w:val="00DA4BCF"/>
    <w:rsid w:val="00DB7CA0"/>
    <w:rsid w:val="00DD6851"/>
    <w:rsid w:val="00DD7EB6"/>
    <w:rsid w:val="00DE6D3C"/>
    <w:rsid w:val="00DE6FCA"/>
    <w:rsid w:val="00E24D25"/>
    <w:rsid w:val="00E270A0"/>
    <w:rsid w:val="00E41363"/>
    <w:rsid w:val="00E445A0"/>
    <w:rsid w:val="00E45F9F"/>
    <w:rsid w:val="00E46849"/>
    <w:rsid w:val="00E5098F"/>
    <w:rsid w:val="00E545A1"/>
    <w:rsid w:val="00E722EA"/>
    <w:rsid w:val="00E869BC"/>
    <w:rsid w:val="00E90BD8"/>
    <w:rsid w:val="00EC2D49"/>
    <w:rsid w:val="00EE19B6"/>
    <w:rsid w:val="00F00D4B"/>
    <w:rsid w:val="00F026DA"/>
    <w:rsid w:val="00F214C7"/>
    <w:rsid w:val="00F24DEC"/>
    <w:rsid w:val="00F6120E"/>
    <w:rsid w:val="00F61E96"/>
    <w:rsid w:val="00F75C31"/>
    <w:rsid w:val="00F762B7"/>
    <w:rsid w:val="00F77FD4"/>
    <w:rsid w:val="00F90343"/>
    <w:rsid w:val="00FA0B65"/>
    <w:rsid w:val="00FA2071"/>
    <w:rsid w:val="00FB01B1"/>
    <w:rsid w:val="00FB71C1"/>
    <w:rsid w:val="00FD43E4"/>
    <w:rsid w:val="00FF4EF5"/>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6023858A"/>
  <w15:docId w15:val="{042F429D-897A-4057-974D-EB331DECE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502BCA"/>
    <w:pPr>
      <w:spacing w:line="288" w:lineRule="auto"/>
    </w:pPr>
    <w:rPr>
      <w:rFonts w:ascii="Helvetica 45" w:hAnsi="Helvetica 45"/>
      <w:bCs/>
      <w:sz w:val="21"/>
      <w:lang w:eastAsia="de-DE"/>
    </w:rPr>
  </w:style>
  <w:style w:type="paragraph" w:styleId="berschrift1">
    <w:name w:val="heading 1"/>
    <w:aliases w:val="WF-Überschrift 1"/>
    <w:basedOn w:val="Standard"/>
    <w:next w:val="Standard"/>
    <w:link w:val="berschrift1Zchn"/>
    <w:uiPriority w:val="9"/>
    <w:qFormat/>
    <w:rsid w:val="00502BCA"/>
    <w:pPr>
      <w:keepNext/>
      <w:keepLines/>
      <w:spacing w:before="760" w:line="240" w:lineRule="auto"/>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502BCA"/>
    <w:pPr>
      <w:keepNext/>
      <w:keepLines/>
      <w:numPr>
        <w:ilvl w:val="1"/>
        <w:numId w:val="21"/>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502BCA"/>
    <w:pPr>
      <w:keepNext/>
      <w:keepLines/>
      <w:numPr>
        <w:ilvl w:val="2"/>
        <w:numId w:val="21"/>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0C02EB"/>
    <w:pPr>
      <w:keepNext/>
      <w:keepLines/>
      <w:numPr>
        <w:ilvl w:val="3"/>
        <w:numId w:val="21"/>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21"/>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21"/>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CA60E2"/>
    <w:pPr>
      <w:spacing w:after="240" w:line="240" w:lineRule="auto"/>
      <w:contextualSpacing/>
    </w:pPr>
    <w:rPr>
      <w:rFonts w:asciiTheme="majorHAnsi" w:eastAsiaTheme="majorEastAsia" w:hAnsiTheme="majorHAnsi" w:cstheme="majorBidi"/>
      <w:color w:val="000000" w:themeColor="text1"/>
      <w:sz w:val="48"/>
      <w:szCs w:val="56"/>
    </w:rPr>
  </w:style>
  <w:style w:type="character" w:customStyle="1" w:styleId="TitelZchn">
    <w:name w:val="Titel Zchn"/>
    <w:basedOn w:val="Absatz-Standardschriftart"/>
    <w:link w:val="Titel"/>
    <w:uiPriority w:val="10"/>
    <w:rsid w:val="00CA60E2"/>
    <w:rPr>
      <w:rFonts w:asciiTheme="majorHAnsi" w:eastAsiaTheme="majorEastAsia" w:hAnsiTheme="majorHAnsi" w:cstheme="majorBidi"/>
      <w:color w:val="000000" w:themeColor="text1"/>
      <w:sz w:val="48"/>
      <w:szCs w:val="56"/>
    </w:rPr>
  </w:style>
  <w:style w:type="paragraph" w:styleId="Untertitel">
    <w:name w:val="Subtitle"/>
    <w:basedOn w:val="Standard"/>
    <w:next w:val="Standard"/>
    <w:link w:val="UntertitelZchn"/>
    <w:uiPriority w:val="11"/>
    <w:qFormat/>
    <w:rsid w:val="000C02EB"/>
    <w:pPr>
      <w:numPr>
        <w:ilvl w:val="1"/>
      </w:numPr>
    </w:pPr>
    <w:rPr>
      <w:i/>
      <w:spacing w:val="10"/>
      <w:sz w:val="40"/>
    </w:rPr>
  </w:style>
  <w:style w:type="character" w:customStyle="1" w:styleId="UntertitelZchn">
    <w:name w:val="Untertitel Zchn"/>
    <w:basedOn w:val="Absatz-Standardschriftart"/>
    <w:link w:val="Untertitel"/>
    <w:uiPriority w:val="11"/>
    <w:rsid w:val="000C02EB"/>
    <w:rPr>
      <w:i/>
      <w:spacing w:val="10"/>
      <w:sz w:val="40"/>
    </w:rPr>
  </w:style>
  <w:style w:type="character" w:customStyle="1" w:styleId="berschrift1Zchn">
    <w:name w:val="Überschrift 1 Zchn"/>
    <w:aliases w:val="WF-Überschrift 1 Zchn"/>
    <w:basedOn w:val="Absatz-Standardschriftart"/>
    <w:link w:val="berschrift1"/>
    <w:uiPriority w:val="9"/>
    <w:rsid w:val="00502BCA"/>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outlineLvl w:val="9"/>
    </w:pPr>
    <w:rPr>
      <w:b/>
      <w:bCs/>
      <w:smallCaps/>
    </w:rPr>
  </w:style>
  <w:style w:type="character" w:customStyle="1" w:styleId="berschrift2Zchn">
    <w:name w:val="Überschrift 2 Zchn"/>
    <w:aliases w:val="WF-Überschrift 2 Zchn"/>
    <w:basedOn w:val="Absatz-Standardschriftart"/>
    <w:link w:val="berschrift2"/>
    <w:uiPriority w:val="9"/>
    <w:rsid w:val="00502BCA"/>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3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502BCA"/>
    <w:pPr>
      <w:spacing w:before="120" w:after="120"/>
      <w:ind w:left="720"/>
    </w:pPr>
    <w:rPr>
      <w:rFonts w:eastAsiaTheme="minorHAnsi"/>
    </w:rPr>
  </w:style>
  <w:style w:type="character" w:customStyle="1" w:styleId="berschrift3Zchn">
    <w:name w:val="Überschrift 3 Zchn"/>
    <w:aliases w:val="WF-Überschrift 3 Zchn"/>
    <w:basedOn w:val="Absatz-Standardschriftart"/>
    <w:link w:val="berschrift3"/>
    <w:uiPriority w:val="9"/>
    <w:rsid w:val="00502BCA"/>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semiHidden/>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311F98"/>
    <w:pPr>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paragraph" w:customStyle="1" w:styleId="Kopfzeileneu">
    <w:name w:val="Kopfzeile_neu"/>
    <w:basedOn w:val="Standard"/>
    <w:link w:val="KopfzeileneuZchn"/>
    <w:rsid w:val="000C02EB"/>
    <w:pPr>
      <w:pBdr>
        <w:top w:val="single" w:sz="8" w:space="4" w:color="FFC000"/>
        <w:left w:val="single" w:sz="8" w:space="6" w:color="FFC000"/>
        <w:bottom w:val="single" w:sz="8" w:space="4" w:color="FFC000"/>
        <w:right w:val="single" w:sz="8" w:space="6" w:color="FFC000"/>
      </w:pBdr>
      <w:shd w:val="clear" w:color="auto" w:fill="FFC000"/>
      <w:spacing w:after="120"/>
      <w:ind w:left="170" w:right="170"/>
    </w:pPr>
    <w:rPr>
      <w:b/>
    </w:rPr>
  </w:style>
  <w:style w:type="character" w:customStyle="1" w:styleId="KopfzeileneuZchn">
    <w:name w:val="Kopfzeile_neu Zchn"/>
    <w:basedOn w:val="KopfzeileZchn"/>
    <w:link w:val="Kopfzeileneu"/>
    <w:rsid w:val="000C02EB"/>
    <w:rPr>
      <w:b/>
      <w:shd w:val="clear" w:color="auto" w:fill="FFC000"/>
    </w:rPr>
  </w:style>
  <w:style w:type="character" w:styleId="Kommentarzeichen">
    <w:name w:val="annotation reference"/>
    <w:basedOn w:val="Absatz-Standardschriftart"/>
    <w:uiPriority w:val="99"/>
    <w:semiHidden/>
    <w:unhideWhenUsed/>
    <w:rsid w:val="00184DF8"/>
    <w:rPr>
      <w:sz w:val="16"/>
      <w:szCs w:val="16"/>
    </w:rPr>
  </w:style>
  <w:style w:type="paragraph" w:styleId="Kommentartext">
    <w:name w:val="annotation text"/>
    <w:basedOn w:val="Standard"/>
    <w:link w:val="KommentartextZchn"/>
    <w:uiPriority w:val="99"/>
    <w:semiHidden/>
    <w:unhideWhenUsed/>
    <w:rsid w:val="00184DF8"/>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184DF8"/>
    <w:rPr>
      <w:sz w:val="20"/>
      <w:szCs w:val="20"/>
    </w:rPr>
  </w:style>
  <w:style w:type="paragraph" w:styleId="Kommentarthema">
    <w:name w:val="annotation subject"/>
    <w:basedOn w:val="Kommentartext"/>
    <w:next w:val="Kommentartext"/>
    <w:link w:val="KommentarthemaZchn"/>
    <w:uiPriority w:val="99"/>
    <w:semiHidden/>
    <w:unhideWhenUsed/>
    <w:rsid w:val="00184DF8"/>
    <w:rPr>
      <w:b/>
      <w:bCs w:val="0"/>
    </w:rPr>
  </w:style>
  <w:style w:type="character" w:customStyle="1" w:styleId="KommentarthemaZchn">
    <w:name w:val="Kommentarthema Zchn"/>
    <w:basedOn w:val="KommentartextZchn"/>
    <w:link w:val="Kommentarthema"/>
    <w:uiPriority w:val="99"/>
    <w:semiHidden/>
    <w:rsid w:val="00184DF8"/>
    <w:rPr>
      <w:b/>
      <w:bCs/>
      <w:sz w:val="20"/>
      <w:szCs w:val="20"/>
    </w:rPr>
  </w:style>
  <w:style w:type="character" w:customStyle="1" w:styleId="ListenabsatzZchn">
    <w:name w:val="Listenabsatz Zchn"/>
    <w:aliases w:val="WF-Listenabsatz Zchn"/>
    <w:basedOn w:val="Absatz-Standardschriftart"/>
    <w:link w:val="Listenabsatz"/>
    <w:uiPriority w:val="34"/>
    <w:rsid w:val="00502BCA"/>
    <w:rPr>
      <w:rFonts w:ascii="Helvetica 45" w:eastAsiaTheme="minorHAnsi" w:hAnsi="Helvetica 45"/>
      <w:bCs/>
      <w:noProof/>
      <w:sz w:val="21"/>
      <w:lang w:eastAsia="de-DE"/>
    </w:rPr>
  </w:style>
  <w:style w:type="paragraph" w:customStyle="1" w:styleId="WF-Inhaltsverzeichnis">
    <w:name w:val="WF-Inhaltsverzeichnis"/>
    <w:basedOn w:val="Standard"/>
    <w:link w:val="WF-InhaltsverzeichnisZchn"/>
    <w:qFormat/>
    <w:rsid w:val="00502BCA"/>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502BCA"/>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502BCA"/>
    <w:pPr>
      <w:numPr>
        <w:numId w:val="22"/>
      </w:numPr>
      <w:spacing w:line="276" w:lineRule="auto"/>
    </w:pPr>
  </w:style>
  <w:style w:type="character" w:customStyle="1" w:styleId="WF-Listenabsatz-1-facherZeilenabstandZchn">
    <w:name w:val="WF-Listenabsatz - 1-facher Zeilenabstand Zchn"/>
    <w:basedOn w:val="ListenabsatzZchn"/>
    <w:link w:val="WF-Listenabsatz-1-facherZeilenabstand"/>
    <w:rsid w:val="00502BCA"/>
    <w:rPr>
      <w:rFonts w:ascii="Helvetica 45" w:eastAsiaTheme="minorHAnsi" w:hAnsi="Helvetica 45"/>
      <w:bCs/>
      <w:noProof/>
      <w:sz w:val="21"/>
      <w:lang w:eastAsia="de-DE"/>
    </w:rPr>
  </w:style>
  <w:style w:type="paragraph" w:customStyle="1" w:styleId="WF-Arbeitsblatt">
    <w:name w:val="WF-Arbeitsblatt"/>
    <w:basedOn w:val="Standard"/>
    <w:qFormat/>
    <w:rsid w:val="005B2716"/>
    <w:rPr>
      <w:rFonts w:ascii="Helvetica 65" w:hAnsi="Helvetica 65"/>
      <w:sz w:val="44"/>
      <w:szCs w:val="44"/>
    </w:rPr>
  </w:style>
  <w:style w:type="paragraph" w:customStyle="1" w:styleId="WF-Beschriftung">
    <w:name w:val="WF-Beschriftung"/>
    <w:basedOn w:val="Beschriftung"/>
    <w:qFormat/>
    <w:rsid w:val="005B2716"/>
    <w:rPr>
      <w:rFonts w:ascii="Helvetica 55" w:hAnsi="Helvetica 55"/>
      <w:lang w:val="en-US"/>
    </w:rPr>
  </w:style>
  <w:style w:type="character" w:customStyle="1" w:styleId="apple-converted-space">
    <w:name w:val="apple-converted-space"/>
    <w:basedOn w:val="Absatz-Standardschriftart"/>
    <w:rsid w:val="008D3729"/>
  </w:style>
  <w:style w:type="character" w:styleId="NichtaufgelsteErwhnung">
    <w:name w:val="Unresolved Mention"/>
    <w:basedOn w:val="Absatz-Standardschriftart"/>
    <w:uiPriority w:val="99"/>
    <w:semiHidden/>
    <w:unhideWhenUsed/>
    <w:rsid w:val="000B57B5"/>
    <w:rPr>
      <w:color w:val="605E5C"/>
      <w:shd w:val="clear" w:color="auto" w:fill="E1DFDD"/>
    </w:rPr>
  </w:style>
  <w:style w:type="character" w:styleId="BesuchterLink">
    <w:name w:val="FollowedHyperlink"/>
    <w:basedOn w:val="Absatz-Standardschriftart"/>
    <w:uiPriority w:val="99"/>
    <w:semiHidden/>
    <w:unhideWhenUsed/>
    <w:rsid w:val="000B57B5"/>
    <w:rPr>
      <w:color w:val="954F72" w:themeColor="followedHyperlink"/>
      <w:u w:val="single"/>
    </w:rPr>
  </w:style>
  <w:style w:type="paragraph" w:styleId="Funotentext">
    <w:name w:val="footnote text"/>
    <w:basedOn w:val="Standard"/>
    <w:link w:val="FunotentextZchn"/>
    <w:uiPriority w:val="99"/>
    <w:semiHidden/>
    <w:unhideWhenUsed/>
    <w:rsid w:val="00DE6FC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DE6FCA"/>
    <w:rPr>
      <w:rFonts w:ascii="Helvetica 45" w:hAnsi="Helvetica 45"/>
      <w:bCs/>
      <w:noProof/>
      <w:sz w:val="20"/>
      <w:szCs w:val="20"/>
      <w:lang w:eastAsia="de-DE"/>
    </w:rPr>
  </w:style>
  <w:style w:type="character" w:styleId="Funotenzeichen">
    <w:name w:val="footnote reference"/>
    <w:basedOn w:val="Absatz-Standardschriftart"/>
    <w:uiPriority w:val="99"/>
    <w:semiHidden/>
    <w:unhideWhenUsed/>
    <w:rsid w:val="00DE6FCA"/>
    <w:rPr>
      <w:vertAlign w:val="superscript"/>
    </w:rPr>
  </w:style>
  <w:style w:type="paragraph" w:styleId="berarbeitung">
    <w:name w:val="Revision"/>
    <w:hidden/>
    <w:uiPriority w:val="99"/>
    <w:semiHidden/>
    <w:rsid w:val="0006765C"/>
    <w:pPr>
      <w:spacing w:after="0" w:line="240" w:lineRule="auto"/>
    </w:pPr>
    <w:rPr>
      <w:rFonts w:ascii="Helvetica 45" w:hAnsi="Helvetica 45"/>
      <w:bCs/>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16274">
      <w:bodyDiv w:val="1"/>
      <w:marLeft w:val="0"/>
      <w:marRight w:val="0"/>
      <w:marTop w:val="0"/>
      <w:marBottom w:val="0"/>
      <w:divBdr>
        <w:top w:val="none" w:sz="0" w:space="0" w:color="auto"/>
        <w:left w:val="none" w:sz="0" w:space="0" w:color="auto"/>
        <w:bottom w:val="none" w:sz="0" w:space="0" w:color="auto"/>
        <w:right w:val="none" w:sz="0" w:space="0" w:color="auto"/>
      </w:divBdr>
    </w:div>
    <w:div w:id="524562644">
      <w:bodyDiv w:val="1"/>
      <w:marLeft w:val="0"/>
      <w:marRight w:val="0"/>
      <w:marTop w:val="0"/>
      <w:marBottom w:val="0"/>
      <w:divBdr>
        <w:top w:val="none" w:sz="0" w:space="0" w:color="auto"/>
        <w:left w:val="none" w:sz="0" w:space="0" w:color="auto"/>
        <w:bottom w:val="none" w:sz="0" w:space="0" w:color="auto"/>
        <w:right w:val="none" w:sz="0" w:space="0" w:color="auto"/>
      </w:divBdr>
    </w:div>
    <w:div w:id="1357149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emf"/><Relationship Id="rId18" Type="http://schemas.openxmlformats.org/officeDocument/2006/relationships/image" Target="media/image11.jpg"/><Relationship Id="rId26" Type="http://schemas.openxmlformats.org/officeDocument/2006/relationships/image" Target="media/image19.jp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jp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16.jp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header" Target="header1.xml"/><Relationship Id="rId30" Type="http://schemas.microsoft.com/office/2011/relationships/people" Target="people.xml"/></Relationships>
</file>

<file path=word/_rels/footer1.xml.rels><?xml version="1.0" encoding="UTF-8" standalone="yes"?>
<Relationships xmlns="http://schemas.openxmlformats.org/package/2006/relationships"><Relationship Id="rId2" Type="http://schemas.openxmlformats.org/officeDocument/2006/relationships/image" Target="media/image21.jpeg"/><Relationship Id="rId1" Type="http://schemas.openxmlformats.org/officeDocument/2006/relationships/image" Target="media/image20.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577948-B7A5-5743-B18B-B7667643B3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Pages>
  <Words>931</Words>
  <Characters>5871</Characters>
  <Application>Microsoft Office Word</Application>
  <DocSecurity>0</DocSecurity>
  <Lines>48</Lines>
  <Paragraphs>13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Schmidberger, Alessa | Wissensfabrik</cp:lastModifiedBy>
  <cp:revision>118</cp:revision>
  <cp:lastPrinted>2019-05-22T09:08:00Z</cp:lastPrinted>
  <dcterms:created xsi:type="dcterms:W3CDTF">2016-04-25T07:16:00Z</dcterms:created>
  <dcterms:modified xsi:type="dcterms:W3CDTF">2022-10-12T07:08:00Z</dcterms:modified>
</cp:coreProperties>
</file>