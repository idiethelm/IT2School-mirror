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48D63EF4" w:rsidR="00DD6851" w:rsidRPr="00CD11C1" w:rsidRDefault="00DD6851" w:rsidP="00C108ED">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5C0A9C" w14:paraId="4FF99C5C" w14:textId="77777777" w:rsidTr="00F90343">
        <w:trPr>
          <w:trHeight w:val="8891"/>
        </w:trPr>
        <w:tc>
          <w:tcPr>
            <w:tcW w:w="9061" w:type="dxa"/>
            <w:vAlign w:val="center"/>
          </w:tcPr>
          <w:p w14:paraId="0DF6CBEB" w14:textId="74C03373" w:rsidR="005C0A9C" w:rsidRDefault="00E458A0" w:rsidP="00AE73DF">
            <w:pPr>
              <w:spacing w:line="240" w:lineRule="auto"/>
              <w:jc w:val="center"/>
            </w:pPr>
            <w:r>
              <w:rPr>
                <w:noProof/>
              </w:rPr>
              <mc:AlternateContent>
                <mc:Choice Requires="wpg">
                  <w:drawing>
                    <wp:anchor distT="0" distB="0" distL="114300" distR="114300" simplePos="0" relativeHeight="251662336" behindDoc="1" locked="0" layoutInCell="1" allowOverlap="1" wp14:anchorId="19CB5401" wp14:editId="5444F600">
                      <wp:simplePos x="0" y="0"/>
                      <wp:positionH relativeFrom="column">
                        <wp:posOffset>-35560</wp:posOffset>
                      </wp:positionH>
                      <wp:positionV relativeFrom="paragraph">
                        <wp:posOffset>123825</wp:posOffset>
                      </wp:positionV>
                      <wp:extent cx="4381500" cy="1120140"/>
                      <wp:effectExtent l="0" t="0" r="0" b="3810"/>
                      <wp:wrapTight wrapText="bothSides">
                        <wp:wrapPolygon edited="0">
                          <wp:start x="282" y="0"/>
                          <wp:lineTo x="282" y="20204"/>
                          <wp:lineTo x="4320" y="21306"/>
                          <wp:lineTo x="21506" y="21306"/>
                          <wp:lineTo x="21506" y="12857"/>
                          <wp:lineTo x="20473" y="12490"/>
                          <wp:lineTo x="20473" y="0"/>
                          <wp:lineTo x="282" y="0"/>
                        </wp:wrapPolygon>
                      </wp:wrapTight>
                      <wp:docPr id="20" name="Gruppieren 2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22" name="Rechteck 2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B5401" id="Gruppieren 20" o:spid="_x0000_s1026" style="position:absolute;left:0;text-align:left;margin-left:-2.8pt;margin-top:9.75pt;width:345pt;height:88.2pt;z-index:-25165414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">
                      <v:rect id="Rechteck 2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" fillcolor="#ffc000" stroked="f" strokeweight="1pt">
                        <v:textbox>
                          <w:txbxContent>
                            <w:p w14:paraId="09197075" w14:textId="77777777" w:rsidR="00794512" w:rsidRDefault="00794512" w:rsidP="00AE73DF">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FBE1CA" w14:textId="77777777" w:rsidR="00794512" w:rsidRPr="00E616A8" w:rsidRDefault="00794512" w:rsidP="00AE73DF">
                              <w:pPr>
                                <w:pStyle w:val="Kopfzeile"/>
                                <w:rPr>
                                  <w:rFonts w:ascii="Helvetica 55" w:hAnsi="Helvetica 55"/>
                                  <w:b/>
                                  <w:sz w:val="88"/>
                                  <w:szCs w:val="88"/>
                                </w:rPr>
                              </w:pPr>
                              <w:r w:rsidRPr="00C86910">
                                <w:rPr>
                                  <w:rFonts w:ascii="Helvetica 55" w:hAnsi="Helvetica 55"/>
                                  <w:b/>
                                  <w:sz w:val="88"/>
                                  <w:szCs w:val="88"/>
                                </w:rPr>
                                <w:t>IT2School</w:t>
                              </w:r>
                            </w:p>
                            <w:p w14:paraId="6D11DF71" w14:textId="77777777" w:rsidR="00794512" w:rsidRPr="00043BC2" w:rsidRDefault="00794512" w:rsidP="00AE73DF">
                              <w:pPr>
                                <w:spacing w:line="240" w:lineRule="auto"/>
                                <w:jc w:val="both"/>
                                <w:rPr>
                                  <w:sz w:val="18"/>
                                  <w:szCs w:val="15"/>
                                </w:rPr>
                              </w:pPr>
                            </w:p>
                          </w:txbxContent>
                        </v:textbox>
                      </v:shape>
                      <w10:wrap type="tight"/>
                    </v:group>
                  </w:pict>
                </mc:Fallback>
              </mc:AlternateContent>
            </w:r>
            <w:del w:id="0" w:author="Schmidberger, Alessa | Wissensfabrik" w:date="2022-10-10T09:55:00Z">
              <w:r w:rsidR="00AE73DF" w:rsidDel="008055F2">
                <w:rPr>
                  <w:noProof/>
                </w:rPr>
                <w:drawing>
                  <wp:anchor distT="0" distB="0" distL="114300" distR="114300" simplePos="0" relativeHeight="251664384" behindDoc="1" locked="0" layoutInCell="1" allowOverlap="1" wp14:anchorId="4A650D79" wp14:editId="41C0359B">
                    <wp:simplePos x="0" y="0"/>
                    <wp:positionH relativeFrom="column">
                      <wp:posOffset>-40640</wp:posOffset>
                    </wp:positionH>
                    <wp:positionV relativeFrom="paragraph">
                      <wp:posOffset>2112010</wp:posOffset>
                    </wp:positionV>
                    <wp:extent cx="5688965" cy="2870200"/>
                    <wp:effectExtent l="0" t="0" r="6985" b="6350"/>
                    <wp:wrapThrough wrapText="bothSides">
                      <wp:wrapPolygon edited="0">
                        <wp:start x="0" y="0"/>
                        <wp:lineTo x="0" y="21504"/>
                        <wp:lineTo x="21554" y="21504"/>
                        <wp:lineTo x="21554"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msprache.jpg"/>
                            <pic:cNvPicPr/>
                          </pic:nvPicPr>
                          <pic:blipFill>
                            <a:blip r:embed="rId8">
                              <a:extLst>
                                <a:ext uri="{28A0092B-C50C-407E-A947-70E740481C1C}">
                                  <a14:useLocalDpi xmlns:a14="http://schemas.microsoft.com/office/drawing/2010/main" val="0"/>
                                </a:ext>
                              </a:extLst>
                            </a:blip>
                            <a:stretch>
                              <a:fillRect/>
                            </a:stretch>
                          </pic:blipFill>
                          <pic:spPr>
                            <a:xfrm>
                              <a:off x="0" y="0"/>
                              <a:ext cx="5688965" cy="2870200"/>
                            </a:xfrm>
                            <a:prstGeom prst="rect">
                              <a:avLst/>
                            </a:prstGeom>
                          </pic:spPr>
                        </pic:pic>
                      </a:graphicData>
                    </a:graphic>
                    <wp14:sizeRelH relativeFrom="page">
                      <wp14:pctWidth>0</wp14:pctWidth>
                    </wp14:sizeRelH>
                    <wp14:sizeRelV relativeFrom="page">
                      <wp14:pctHeight>0</wp14:pctHeight>
                    </wp14:sizeRelV>
                  </wp:anchor>
                </w:drawing>
              </w:r>
            </w:del>
            <w:ins w:id="1" w:author="Schmidberger, Alessa | Wissensfabrik" w:date="2022-10-10T09:55:00Z">
              <w:r w:rsidR="008055F2">
                <w:rPr>
                  <w:i/>
                  <w:noProof/>
                </w:rPr>
                <w:drawing>
                  <wp:anchor distT="0" distB="0" distL="114300" distR="114300" simplePos="0" relativeHeight="251666432" behindDoc="0" locked="0" layoutInCell="1" allowOverlap="1" wp14:anchorId="0C82BFFC" wp14:editId="0F0BEE1B">
                    <wp:simplePos x="0" y="0"/>
                    <wp:positionH relativeFrom="column">
                      <wp:posOffset>-36195</wp:posOffset>
                    </wp:positionH>
                    <wp:positionV relativeFrom="paragraph">
                      <wp:posOffset>2366010</wp:posOffset>
                    </wp:positionV>
                    <wp:extent cx="5610225" cy="3066415"/>
                    <wp:effectExtent l="0" t="0" r="9525" b="635"/>
                    <wp:wrapThrough wrapText="bothSides">
                      <wp:wrapPolygon edited="0">
                        <wp:start x="0" y="0"/>
                        <wp:lineTo x="0" y="21470"/>
                        <wp:lineTo x="21563" y="21470"/>
                        <wp:lineTo x="21563"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rotWithShape="1">
                            <a:blip r:embed="rId9"/>
                            <a:srcRect t="11311" b="15771"/>
                            <a:stretch/>
                          </pic:blipFill>
                          <pic:spPr bwMode="auto">
                            <a:xfrm>
                              <a:off x="0" y="0"/>
                              <a:ext cx="5610225" cy="306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tc>
      </w:tr>
    </w:tbl>
    <w:p w14:paraId="5A4E77F3" w14:textId="77777777" w:rsidR="00E03C22" w:rsidRDefault="00E03C22" w:rsidP="00AE73DF">
      <w:pPr>
        <w:spacing w:after="240" w:line="240" w:lineRule="auto"/>
        <w:contextualSpacing/>
      </w:pPr>
    </w:p>
    <w:p w14:paraId="5097AB8D" w14:textId="77777777" w:rsidR="00AE73DF" w:rsidRPr="00E458A0" w:rsidRDefault="00AE73DF" w:rsidP="00AE73DF">
      <w:pPr>
        <w:spacing w:after="240" w:line="240" w:lineRule="auto"/>
        <w:contextualSpacing/>
        <w:rPr>
          <w:sz w:val="32"/>
        </w:rPr>
      </w:pPr>
    </w:p>
    <w:p w14:paraId="659D2034" w14:textId="77777777" w:rsidR="00AE73DF" w:rsidRPr="00AE73DF" w:rsidRDefault="00AE73DF" w:rsidP="00AE73DF">
      <w:pPr>
        <w:spacing w:after="240" w:line="240" w:lineRule="auto"/>
        <w:contextualSpacing/>
      </w:pPr>
    </w:p>
    <w:p w14:paraId="249A3A82" w14:textId="55B0FF78" w:rsidR="00627A76" w:rsidRDefault="00627A76" w:rsidP="00627A76">
      <w:pPr>
        <w:spacing w:after="240" w:line="240" w:lineRule="auto"/>
        <w:contextualSpacing/>
        <w:rPr>
          <w:rFonts w:eastAsia="Times New Roman" w:cs="Times New Roman"/>
          <w:bCs w:val="0"/>
          <w:color w:val="000000"/>
          <w:spacing w:val="10"/>
          <w:sz w:val="44"/>
          <w:szCs w:val="56"/>
        </w:rPr>
      </w:pPr>
      <w:r w:rsidRPr="000A31EA">
        <w:rPr>
          <w:rFonts w:ascii="Helvetica 55" w:eastAsia="Times New Roman" w:hAnsi="Helvetica 55" w:cs="Times New Roman"/>
          <w:b/>
          <w:color w:val="000000"/>
          <w:sz w:val="56"/>
          <w:szCs w:val="56"/>
        </w:rPr>
        <w:t>Modul B1 – Blinzeln</w:t>
      </w:r>
      <w:r w:rsidRPr="00627A76">
        <w:rPr>
          <w:rFonts w:ascii="Helvetica 65" w:eastAsia="Times New Roman" w:hAnsi="Helvetica 65" w:cs="Times New Roman"/>
          <w:color w:val="000000"/>
          <w:sz w:val="56"/>
          <w:szCs w:val="56"/>
        </w:rPr>
        <w:br/>
      </w:r>
      <w:r w:rsidRPr="00627A76">
        <w:rPr>
          <w:rFonts w:eastAsia="Times New Roman" w:cs="Times New Roman"/>
          <w:bCs w:val="0"/>
          <w:color w:val="000000"/>
          <w:spacing w:val="10"/>
          <w:sz w:val="44"/>
          <w:szCs w:val="56"/>
        </w:rPr>
        <w:t>Vom Blinzeln zum Verschlüsseln</w:t>
      </w:r>
    </w:p>
    <w:p w14:paraId="0245803B" w14:textId="77777777" w:rsidR="003637C1" w:rsidRPr="00627A76" w:rsidRDefault="003637C1" w:rsidP="00627A76">
      <w:pPr>
        <w:spacing w:after="240" w:line="240" w:lineRule="auto"/>
        <w:contextualSpacing/>
        <w:rPr>
          <w:rFonts w:ascii="Helvetica 65" w:eastAsia="Times New Roman" w:hAnsi="Helvetica 65" w:cs="Times New Roman"/>
          <w:color w:val="000000"/>
          <w:sz w:val="56"/>
          <w:szCs w:val="56"/>
        </w:rPr>
      </w:pPr>
    </w:p>
    <w:sdt>
      <w:sdtPr>
        <w:rPr>
          <w:rFonts w:ascii="Helvetica 45" w:hAnsi="Helvetica 45"/>
          <w:sz w:val="21"/>
        </w:rPr>
        <w:id w:val="-759218388"/>
        <w:docPartObj>
          <w:docPartGallery w:val="Table of Contents"/>
          <w:docPartUnique/>
        </w:docPartObj>
      </w:sdtPr>
      <w:sdtEndPr/>
      <w:sdtContent>
        <w:p w14:paraId="62D083BD" w14:textId="77777777" w:rsidR="006B1729" w:rsidRPr="003D0B16" w:rsidRDefault="006B1729" w:rsidP="00036158">
          <w:pPr>
            <w:pStyle w:val="WF-Inhaltsverzeichnis"/>
            <w:rPr>
              <w:rStyle w:val="WF-InhaltsverzeichnisZchn"/>
            </w:rPr>
          </w:pPr>
          <w:r w:rsidRPr="003D0B16">
            <w:rPr>
              <w:rStyle w:val="WF-InhaltsverzeichnisZchn"/>
            </w:rPr>
            <w:t>Inhalt</w:t>
          </w:r>
        </w:p>
        <w:p w14:paraId="240B1630" w14:textId="0A1C0D93" w:rsidR="00630052" w:rsidRDefault="006B1729">
          <w:pPr>
            <w:pStyle w:val="Verzeichnis1"/>
            <w:tabs>
              <w:tab w:val="left" w:pos="440"/>
              <w:tab w:val="right" w:leader="dot" w:pos="8834"/>
            </w:tabs>
            <w:rPr>
              <w:rFonts w:asciiTheme="minorHAnsi" w:hAnsiTheme="minorHAnsi"/>
              <w:bCs w:val="0"/>
              <w:sz w:val="24"/>
              <w:szCs w:val="24"/>
            </w:rPr>
          </w:pPr>
          <w:r>
            <w:rPr>
              <w:bCs w:val="0"/>
            </w:rPr>
            <w:fldChar w:fldCharType="begin"/>
          </w:r>
          <w:r w:rsidRPr="006B1729">
            <w:instrText xml:space="preserve"> TOC \o "1-3" \h \z \u </w:instrText>
          </w:r>
          <w:r>
            <w:rPr>
              <w:bCs w:val="0"/>
            </w:rPr>
            <w:fldChar w:fldCharType="separate"/>
          </w:r>
          <w:hyperlink w:anchor="_Toc24112796" w:history="1">
            <w:r w:rsidR="00630052" w:rsidRPr="00E5545C">
              <w:rPr>
                <w:rStyle w:val="Hyperlink"/>
              </w:rPr>
              <w:t>1</w:t>
            </w:r>
            <w:r w:rsidR="00630052">
              <w:rPr>
                <w:rFonts w:asciiTheme="minorHAnsi" w:hAnsiTheme="minorHAnsi"/>
                <w:bCs w:val="0"/>
                <w:sz w:val="24"/>
                <w:szCs w:val="24"/>
              </w:rPr>
              <w:tab/>
            </w:r>
            <w:r w:rsidR="00630052" w:rsidRPr="00E5545C">
              <w:rPr>
                <w:rStyle w:val="Hyperlink"/>
              </w:rPr>
              <w:t>Vom Blinzeln zum Verschlüsseln</w:t>
            </w:r>
            <w:r w:rsidR="00630052">
              <w:rPr>
                <w:webHidden/>
              </w:rPr>
              <w:tab/>
            </w:r>
            <w:r w:rsidR="00630052">
              <w:rPr>
                <w:webHidden/>
              </w:rPr>
              <w:fldChar w:fldCharType="begin"/>
            </w:r>
            <w:r w:rsidR="00630052">
              <w:rPr>
                <w:webHidden/>
              </w:rPr>
              <w:instrText xml:space="preserve"> PAGEREF _Toc24112796 \h </w:instrText>
            </w:r>
            <w:r w:rsidR="00630052">
              <w:rPr>
                <w:webHidden/>
              </w:rPr>
            </w:r>
            <w:r w:rsidR="00630052">
              <w:rPr>
                <w:webHidden/>
              </w:rPr>
              <w:fldChar w:fldCharType="separate"/>
            </w:r>
            <w:r w:rsidR="00630052">
              <w:rPr>
                <w:webHidden/>
              </w:rPr>
              <w:t>3</w:t>
            </w:r>
            <w:r w:rsidR="00630052">
              <w:rPr>
                <w:webHidden/>
              </w:rPr>
              <w:fldChar w:fldCharType="end"/>
            </w:r>
          </w:hyperlink>
        </w:p>
        <w:p w14:paraId="585F04DB" w14:textId="51BE3508" w:rsidR="00630052" w:rsidRDefault="00E5687E">
          <w:pPr>
            <w:pStyle w:val="Verzeichnis1"/>
            <w:tabs>
              <w:tab w:val="left" w:pos="440"/>
              <w:tab w:val="right" w:leader="dot" w:pos="8834"/>
            </w:tabs>
            <w:rPr>
              <w:rFonts w:asciiTheme="minorHAnsi" w:hAnsiTheme="minorHAnsi"/>
              <w:bCs w:val="0"/>
              <w:sz w:val="24"/>
              <w:szCs w:val="24"/>
            </w:rPr>
          </w:pPr>
          <w:hyperlink w:anchor="_Toc24112797" w:history="1">
            <w:r w:rsidR="00630052" w:rsidRPr="00E5545C">
              <w:rPr>
                <w:rStyle w:val="Hyperlink"/>
              </w:rPr>
              <w:t>2</w:t>
            </w:r>
            <w:r w:rsidR="00630052">
              <w:rPr>
                <w:rFonts w:asciiTheme="minorHAnsi" w:hAnsiTheme="minorHAnsi"/>
                <w:bCs w:val="0"/>
                <w:sz w:val="24"/>
                <w:szCs w:val="24"/>
              </w:rPr>
              <w:tab/>
            </w:r>
            <w:r w:rsidR="00630052" w:rsidRPr="00E5545C">
              <w:rPr>
                <w:rStyle w:val="Hyperlink"/>
              </w:rPr>
              <w:t>Warum gibt es das Modul?</w:t>
            </w:r>
            <w:r w:rsidR="00630052">
              <w:rPr>
                <w:webHidden/>
              </w:rPr>
              <w:tab/>
            </w:r>
            <w:r w:rsidR="00630052">
              <w:rPr>
                <w:webHidden/>
              </w:rPr>
              <w:fldChar w:fldCharType="begin"/>
            </w:r>
            <w:r w:rsidR="00630052">
              <w:rPr>
                <w:webHidden/>
              </w:rPr>
              <w:instrText xml:space="preserve"> PAGEREF _Toc24112797 \h </w:instrText>
            </w:r>
            <w:r w:rsidR="00630052">
              <w:rPr>
                <w:webHidden/>
              </w:rPr>
            </w:r>
            <w:r w:rsidR="00630052">
              <w:rPr>
                <w:webHidden/>
              </w:rPr>
              <w:fldChar w:fldCharType="separate"/>
            </w:r>
            <w:r w:rsidR="00630052">
              <w:rPr>
                <w:webHidden/>
              </w:rPr>
              <w:t>4</w:t>
            </w:r>
            <w:r w:rsidR="00630052">
              <w:rPr>
                <w:webHidden/>
              </w:rPr>
              <w:fldChar w:fldCharType="end"/>
            </w:r>
          </w:hyperlink>
        </w:p>
        <w:p w14:paraId="504A2218" w14:textId="087C7FBC" w:rsidR="00630052" w:rsidRDefault="00E5687E">
          <w:pPr>
            <w:pStyle w:val="Verzeichnis1"/>
            <w:tabs>
              <w:tab w:val="left" w:pos="440"/>
              <w:tab w:val="right" w:leader="dot" w:pos="8834"/>
            </w:tabs>
            <w:rPr>
              <w:rFonts w:asciiTheme="minorHAnsi" w:hAnsiTheme="minorHAnsi"/>
              <w:bCs w:val="0"/>
              <w:sz w:val="24"/>
              <w:szCs w:val="24"/>
            </w:rPr>
          </w:pPr>
          <w:hyperlink w:anchor="_Toc24112798" w:history="1">
            <w:r w:rsidR="00630052" w:rsidRPr="00E5545C">
              <w:rPr>
                <w:rStyle w:val="Hyperlink"/>
              </w:rPr>
              <w:t>3</w:t>
            </w:r>
            <w:r w:rsidR="00630052">
              <w:rPr>
                <w:rFonts w:asciiTheme="minorHAnsi" w:hAnsiTheme="minorHAnsi"/>
                <w:bCs w:val="0"/>
                <w:sz w:val="24"/>
                <w:szCs w:val="24"/>
              </w:rPr>
              <w:tab/>
            </w:r>
            <w:r w:rsidR="00630052" w:rsidRPr="00E5545C">
              <w:rPr>
                <w:rStyle w:val="Hyperlink"/>
              </w:rPr>
              <w:t>Ziele des Moduls</w:t>
            </w:r>
            <w:r w:rsidR="00630052">
              <w:rPr>
                <w:webHidden/>
              </w:rPr>
              <w:tab/>
            </w:r>
            <w:r w:rsidR="00630052">
              <w:rPr>
                <w:webHidden/>
              </w:rPr>
              <w:fldChar w:fldCharType="begin"/>
            </w:r>
            <w:r w:rsidR="00630052">
              <w:rPr>
                <w:webHidden/>
              </w:rPr>
              <w:instrText xml:space="preserve"> PAGEREF _Toc24112798 \h </w:instrText>
            </w:r>
            <w:r w:rsidR="00630052">
              <w:rPr>
                <w:webHidden/>
              </w:rPr>
            </w:r>
            <w:r w:rsidR="00630052">
              <w:rPr>
                <w:webHidden/>
              </w:rPr>
              <w:fldChar w:fldCharType="separate"/>
            </w:r>
            <w:r w:rsidR="00630052">
              <w:rPr>
                <w:webHidden/>
              </w:rPr>
              <w:t>4</w:t>
            </w:r>
            <w:r w:rsidR="00630052">
              <w:rPr>
                <w:webHidden/>
              </w:rPr>
              <w:fldChar w:fldCharType="end"/>
            </w:r>
          </w:hyperlink>
        </w:p>
        <w:p w14:paraId="470AD912" w14:textId="6777D365" w:rsidR="00630052" w:rsidRDefault="00E5687E">
          <w:pPr>
            <w:pStyle w:val="Verzeichnis1"/>
            <w:tabs>
              <w:tab w:val="left" w:pos="440"/>
              <w:tab w:val="right" w:leader="dot" w:pos="8834"/>
            </w:tabs>
            <w:rPr>
              <w:rFonts w:asciiTheme="minorHAnsi" w:hAnsiTheme="minorHAnsi"/>
              <w:bCs w:val="0"/>
              <w:sz w:val="24"/>
              <w:szCs w:val="24"/>
            </w:rPr>
          </w:pPr>
          <w:hyperlink w:anchor="_Toc24112799" w:history="1">
            <w:r w:rsidR="00630052" w:rsidRPr="00E5545C">
              <w:rPr>
                <w:rStyle w:val="Hyperlink"/>
              </w:rPr>
              <w:t>4</w:t>
            </w:r>
            <w:r w:rsidR="00630052">
              <w:rPr>
                <w:rFonts w:asciiTheme="minorHAnsi" w:hAnsiTheme="minorHAnsi"/>
                <w:bCs w:val="0"/>
                <w:sz w:val="24"/>
                <w:szCs w:val="24"/>
              </w:rPr>
              <w:tab/>
            </w:r>
            <w:r w:rsidR="00630052" w:rsidRPr="00E5545C">
              <w:rPr>
                <w:rStyle w:val="Hyperlink"/>
              </w:rPr>
              <w:t>Die Rolle des Unternehmensvertreterin/des Unternehmensvertreters</w:t>
            </w:r>
            <w:r w:rsidR="00630052">
              <w:rPr>
                <w:webHidden/>
              </w:rPr>
              <w:tab/>
            </w:r>
            <w:r w:rsidR="00630052">
              <w:rPr>
                <w:webHidden/>
              </w:rPr>
              <w:fldChar w:fldCharType="begin"/>
            </w:r>
            <w:r w:rsidR="00630052">
              <w:rPr>
                <w:webHidden/>
              </w:rPr>
              <w:instrText xml:space="preserve"> PAGEREF _Toc24112799 \h </w:instrText>
            </w:r>
            <w:r w:rsidR="00630052">
              <w:rPr>
                <w:webHidden/>
              </w:rPr>
            </w:r>
            <w:r w:rsidR="00630052">
              <w:rPr>
                <w:webHidden/>
              </w:rPr>
              <w:fldChar w:fldCharType="separate"/>
            </w:r>
            <w:r w:rsidR="00630052">
              <w:rPr>
                <w:webHidden/>
              </w:rPr>
              <w:t>4</w:t>
            </w:r>
            <w:r w:rsidR="00630052">
              <w:rPr>
                <w:webHidden/>
              </w:rPr>
              <w:fldChar w:fldCharType="end"/>
            </w:r>
          </w:hyperlink>
        </w:p>
        <w:p w14:paraId="06366607" w14:textId="60403874" w:rsidR="00630052" w:rsidRDefault="00E5687E">
          <w:pPr>
            <w:pStyle w:val="Verzeichnis1"/>
            <w:tabs>
              <w:tab w:val="left" w:pos="440"/>
              <w:tab w:val="right" w:leader="dot" w:pos="8834"/>
            </w:tabs>
            <w:rPr>
              <w:rFonts w:asciiTheme="minorHAnsi" w:hAnsiTheme="minorHAnsi"/>
              <w:bCs w:val="0"/>
              <w:sz w:val="24"/>
              <w:szCs w:val="24"/>
            </w:rPr>
          </w:pPr>
          <w:hyperlink w:anchor="_Toc24112800" w:history="1">
            <w:r w:rsidR="00630052" w:rsidRPr="00E5545C">
              <w:rPr>
                <w:rStyle w:val="Hyperlink"/>
              </w:rPr>
              <w:t>5</w:t>
            </w:r>
            <w:r w:rsidR="00630052">
              <w:rPr>
                <w:rFonts w:asciiTheme="minorHAnsi" w:hAnsiTheme="minorHAnsi"/>
                <w:bCs w:val="0"/>
                <w:sz w:val="24"/>
                <w:szCs w:val="24"/>
              </w:rPr>
              <w:tab/>
            </w:r>
            <w:r w:rsidR="00630052" w:rsidRPr="00E5545C">
              <w:rPr>
                <w:rStyle w:val="Hyperlink"/>
              </w:rPr>
              <w:t>Inhalte des Moduls</w:t>
            </w:r>
            <w:r w:rsidR="00630052">
              <w:rPr>
                <w:webHidden/>
              </w:rPr>
              <w:tab/>
            </w:r>
            <w:r w:rsidR="00630052">
              <w:rPr>
                <w:webHidden/>
              </w:rPr>
              <w:fldChar w:fldCharType="begin"/>
            </w:r>
            <w:r w:rsidR="00630052">
              <w:rPr>
                <w:webHidden/>
              </w:rPr>
              <w:instrText xml:space="preserve"> PAGEREF _Toc24112800 \h </w:instrText>
            </w:r>
            <w:r w:rsidR="00630052">
              <w:rPr>
                <w:webHidden/>
              </w:rPr>
            </w:r>
            <w:r w:rsidR="00630052">
              <w:rPr>
                <w:webHidden/>
              </w:rPr>
              <w:fldChar w:fldCharType="separate"/>
            </w:r>
            <w:r w:rsidR="00630052">
              <w:rPr>
                <w:webHidden/>
              </w:rPr>
              <w:t>5</w:t>
            </w:r>
            <w:r w:rsidR="00630052">
              <w:rPr>
                <w:webHidden/>
              </w:rPr>
              <w:fldChar w:fldCharType="end"/>
            </w:r>
          </w:hyperlink>
        </w:p>
        <w:p w14:paraId="6FF4CFE4" w14:textId="1A14CED7" w:rsidR="00630052" w:rsidRDefault="00E5687E">
          <w:pPr>
            <w:pStyle w:val="Verzeichnis1"/>
            <w:tabs>
              <w:tab w:val="left" w:pos="440"/>
              <w:tab w:val="right" w:leader="dot" w:pos="8834"/>
            </w:tabs>
            <w:rPr>
              <w:rFonts w:asciiTheme="minorHAnsi" w:hAnsiTheme="minorHAnsi"/>
              <w:bCs w:val="0"/>
              <w:sz w:val="24"/>
              <w:szCs w:val="24"/>
            </w:rPr>
          </w:pPr>
          <w:hyperlink w:anchor="_Toc24112801" w:history="1">
            <w:r w:rsidR="00630052" w:rsidRPr="00E5545C">
              <w:rPr>
                <w:rStyle w:val="Hyperlink"/>
              </w:rPr>
              <w:t>6</w:t>
            </w:r>
            <w:r w:rsidR="00630052">
              <w:rPr>
                <w:rFonts w:asciiTheme="minorHAnsi" w:hAnsiTheme="minorHAnsi"/>
                <w:bCs w:val="0"/>
                <w:sz w:val="24"/>
                <w:szCs w:val="24"/>
              </w:rPr>
              <w:tab/>
            </w:r>
            <w:r w:rsidR="00630052" w:rsidRPr="00E5545C">
              <w:rPr>
                <w:rStyle w:val="Hyperlink"/>
              </w:rPr>
              <w:t>Unterrichtliche Umsetzung</w:t>
            </w:r>
            <w:r w:rsidR="00630052">
              <w:rPr>
                <w:webHidden/>
              </w:rPr>
              <w:tab/>
            </w:r>
            <w:r w:rsidR="00630052">
              <w:rPr>
                <w:webHidden/>
              </w:rPr>
              <w:fldChar w:fldCharType="begin"/>
            </w:r>
            <w:r w:rsidR="00630052">
              <w:rPr>
                <w:webHidden/>
              </w:rPr>
              <w:instrText xml:space="preserve"> PAGEREF _Toc24112801 \h </w:instrText>
            </w:r>
            <w:r w:rsidR="00630052">
              <w:rPr>
                <w:webHidden/>
              </w:rPr>
            </w:r>
            <w:r w:rsidR="00630052">
              <w:rPr>
                <w:webHidden/>
              </w:rPr>
              <w:fldChar w:fldCharType="separate"/>
            </w:r>
            <w:r w:rsidR="00630052">
              <w:rPr>
                <w:webHidden/>
              </w:rPr>
              <w:t>5</w:t>
            </w:r>
            <w:r w:rsidR="00630052">
              <w:rPr>
                <w:webHidden/>
              </w:rPr>
              <w:fldChar w:fldCharType="end"/>
            </w:r>
          </w:hyperlink>
        </w:p>
        <w:p w14:paraId="1DD84442" w14:textId="3B20DC4E" w:rsidR="00630052" w:rsidRDefault="00E5687E">
          <w:pPr>
            <w:pStyle w:val="Verzeichnis2"/>
            <w:tabs>
              <w:tab w:val="left" w:pos="960"/>
              <w:tab w:val="right" w:leader="dot" w:pos="8834"/>
            </w:tabs>
            <w:rPr>
              <w:rFonts w:asciiTheme="minorHAnsi" w:hAnsiTheme="minorHAnsi"/>
              <w:bCs w:val="0"/>
              <w:sz w:val="24"/>
              <w:szCs w:val="24"/>
            </w:rPr>
          </w:pPr>
          <w:hyperlink w:anchor="_Toc24112802" w:history="1">
            <w:r w:rsidR="00630052" w:rsidRPr="00E5545C">
              <w:rPr>
                <w:rStyle w:val="Hyperlink"/>
              </w:rPr>
              <w:t>6.1</w:t>
            </w:r>
            <w:r w:rsidR="00630052">
              <w:rPr>
                <w:rFonts w:asciiTheme="minorHAnsi" w:hAnsiTheme="minorHAnsi"/>
                <w:bCs w:val="0"/>
                <w:sz w:val="24"/>
                <w:szCs w:val="24"/>
              </w:rPr>
              <w:tab/>
            </w:r>
            <w:r w:rsidR="00630052" w:rsidRPr="00E5545C">
              <w:rPr>
                <w:rStyle w:val="Hyperlink"/>
              </w:rPr>
              <w:t>Grober Unterrichtsplan</w:t>
            </w:r>
            <w:r w:rsidR="00630052">
              <w:rPr>
                <w:webHidden/>
              </w:rPr>
              <w:tab/>
            </w:r>
            <w:r w:rsidR="00630052">
              <w:rPr>
                <w:webHidden/>
              </w:rPr>
              <w:fldChar w:fldCharType="begin"/>
            </w:r>
            <w:r w:rsidR="00630052">
              <w:rPr>
                <w:webHidden/>
              </w:rPr>
              <w:instrText xml:space="preserve"> PAGEREF _Toc24112802 \h </w:instrText>
            </w:r>
            <w:r w:rsidR="00630052">
              <w:rPr>
                <w:webHidden/>
              </w:rPr>
            </w:r>
            <w:r w:rsidR="00630052">
              <w:rPr>
                <w:webHidden/>
              </w:rPr>
              <w:fldChar w:fldCharType="separate"/>
            </w:r>
            <w:r w:rsidR="00630052">
              <w:rPr>
                <w:webHidden/>
              </w:rPr>
              <w:t>6</w:t>
            </w:r>
            <w:r w:rsidR="00630052">
              <w:rPr>
                <w:webHidden/>
              </w:rPr>
              <w:fldChar w:fldCharType="end"/>
            </w:r>
          </w:hyperlink>
        </w:p>
        <w:p w14:paraId="0CBF5725" w14:textId="4DC53D2F" w:rsidR="00630052" w:rsidRDefault="00E5687E">
          <w:pPr>
            <w:pStyle w:val="Verzeichnis2"/>
            <w:tabs>
              <w:tab w:val="left" w:pos="960"/>
              <w:tab w:val="right" w:leader="dot" w:pos="8834"/>
            </w:tabs>
            <w:rPr>
              <w:rFonts w:asciiTheme="minorHAnsi" w:hAnsiTheme="minorHAnsi"/>
              <w:bCs w:val="0"/>
              <w:sz w:val="24"/>
              <w:szCs w:val="24"/>
            </w:rPr>
          </w:pPr>
          <w:hyperlink w:anchor="_Toc24112803" w:history="1">
            <w:r w:rsidR="00630052" w:rsidRPr="00E5545C">
              <w:rPr>
                <w:rStyle w:val="Hyperlink"/>
              </w:rPr>
              <w:t>6.2</w:t>
            </w:r>
            <w:r w:rsidR="00630052">
              <w:rPr>
                <w:rFonts w:asciiTheme="minorHAnsi" w:hAnsiTheme="minorHAnsi"/>
                <w:bCs w:val="0"/>
                <w:sz w:val="24"/>
                <w:szCs w:val="24"/>
              </w:rPr>
              <w:tab/>
            </w:r>
            <w:r w:rsidR="00630052" w:rsidRPr="00E5545C">
              <w:rPr>
                <w:rStyle w:val="Hyperlink"/>
              </w:rPr>
              <w:t>Stundenverlaufsskizzen</w:t>
            </w:r>
            <w:r w:rsidR="00630052">
              <w:rPr>
                <w:webHidden/>
              </w:rPr>
              <w:tab/>
            </w:r>
            <w:r w:rsidR="00630052">
              <w:rPr>
                <w:webHidden/>
              </w:rPr>
              <w:fldChar w:fldCharType="begin"/>
            </w:r>
            <w:r w:rsidR="00630052">
              <w:rPr>
                <w:webHidden/>
              </w:rPr>
              <w:instrText xml:space="preserve"> PAGEREF _Toc24112803 \h </w:instrText>
            </w:r>
            <w:r w:rsidR="00630052">
              <w:rPr>
                <w:webHidden/>
              </w:rPr>
            </w:r>
            <w:r w:rsidR="00630052">
              <w:rPr>
                <w:webHidden/>
              </w:rPr>
              <w:fldChar w:fldCharType="separate"/>
            </w:r>
            <w:r w:rsidR="00630052">
              <w:rPr>
                <w:webHidden/>
              </w:rPr>
              <w:t>7</w:t>
            </w:r>
            <w:r w:rsidR="00630052">
              <w:rPr>
                <w:webHidden/>
              </w:rPr>
              <w:fldChar w:fldCharType="end"/>
            </w:r>
          </w:hyperlink>
        </w:p>
        <w:p w14:paraId="237EDEA4" w14:textId="629B29BB" w:rsidR="00630052" w:rsidRDefault="00E5687E">
          <w:pPr>
            <w:pStyle w:val="Verzeichnis3"/>
            <w:tabs>
              <w:tab w:val="left" w:pos="1200"/>
              <w:tab w:val="right" w:leader="dot" w:pos="8834"/>
            </w:tabs>
            <w:rPr>
              <w:rFonts w:asciiTheme="minorHAnsi" w:hAnsiTheme="minorHAnsi"/>
              <w:bCs w:val="0"/>
              <w:sz w:val="24"/>
              <w:szCs w:val="24"/>
            </w:rPr>
          </w:pPr>
          <w:hyperlink w:anchor="_Toc24112804" w:history="1">
            <w:r w:rsidR="00630052" w:rsidRPr="00E5545C">
              <w:rPr>
                <w:rStyle w:val="Hyperlink"/>
              </w:rPr>
              <w:t>6.2.1</w:t>
            </w:r>
            <w:r w:rsidR="00630052">
              <w:rPr>
                <w:rFonts w:asciiTheme="minorHAnsi" w:hAnsiTheme="minorHAnsi"/>
                <w:bCs w:val="0"/>
                <w:sz w:val="24"/>
                <w:szCs w:val="24"/>
              </w:rPr>
              <w:tab/>
            </w:r>
            <w:r w:rsidR="00630052" w:rsidRPr="00E5545C">
              <w:rPr>
                <w:rStyle w:val="Hyperlink"/>
              </w:rPr>
              <w:t>Variante 1</w:t>
            </w:r>
            <w:r w:rsidR="00630052">
              <w:rPr>
                <w:webHidden/>
              </w:rPr>
              <w:tab/>
            </w:r>
            <w:r w:rsidR="00630052">
              <w:rPr>
                <w:webHidden/>
              </w:rPr>
              <w:fldChar w:fldCharType="begin"/>
            </w:r>
            <w:r w:rsidR="00630052">
              <w:rPr>
                <w:webHidden/>
              </w:rPr>
              <w:instrText xml:space="preserve"> PAGEREF _Toc24112804 \h </w:instrText>
            </w:r>
            <w:r w:rsidR="00630052">
              <w:rPr>
                <w:webHidden/>
              </w:rPr>
            </w:r>
            <w:r w:rsidR="00630052">
              <w:rPr>
                <w:webHidden/>
              </w:rPr>
              <w:fldChar w:fldCharType="separate"/>
            </w:r>
            <w:r w:rsidR="00630052">
              <w:rPr>
                <w:webHidden/>
              </w:rPr>
              <w:t>7</w:t>
            </w:r>
            <w:r w:rsidR="00630052">
              <w:rPr>
                <w:webHidden/>
              </w:rPr>
              <w:fldChar w:fldCharType="end"/>
            </w:r>
          </w:hyperlink>
        </w:p>
        <w:p w14:paraId="552FF5E5" w14:textId="1C389EE6" w:rsidR="00630052" w:rsidRDefault="00E5687E">
          <w:pPr>
            <w:pStyle w:val="Verzeichnis3"/>
            <w:tabs>
              <w:tab w:val="left" w:pos="1200"/>
              <w:tab w:val="right" w:leader="dot" w:pos="8834"/>
            </w:tabs>
            <w:rPr>
              <w:rFonts w:asciiTheme="minorHAnsi" w:hAnsiTheme="minorHAnsi"/>
              <w:bCs w:val="0"/>
              <w:sz w:val="24"/>
              <w:szCs w:val="24"/>
            </w:rPr>
          </w:pPr>
          <w:hyperlink w:anchor="_Toc24112805" w:history="1">
            <w:r w:rsidR="00630052" w:rsidRPr="00E5545C">
              <w:rPr>
                <w:rStyle w:val="Hyperlink"/>
              </w:rPr>
              <w:t>6.2.2</w:t>
            </w:r>
            <w:r w:rsidR="00630052">
              <w:rPr>
                <w:rFonts w:asciiTheme="minorHAnsi" w:hAnsiTheme="minorHAnsi"/>
                <w:bCs w:val="0"/>
                <w:sz w:val="24"/>
                <w:szCs w:val="24"/>
              </w:rPr>
              <w:tab/>
            </w:r>
            <w:r w:rsidR="00630052" w:rsidRPr="00E5545C">
              <w:rPr>
                <w:rStyle w:val="Hyperlink"/>
              </w:rPr>
              <w:t>Variante 2</w:t>
            </w:r>
            <w:r w:rsidR="00630052">
              <w:rPr>
                <w:webHidden/>
              </w:rPr>
              <w:tab/>
            </w:r>
            <w:r w:rsidR="00630052">
              <w:rPr>
                <w:webHidden/>
              </w:rPr>
              <w:fldChar w:fldCharType="begin"/>
            </w:r>
            <w:r w:rsidR="00630052">
              <w:rPr>
                <w:webHidden/>
              </w:rPr>
              <w:instrText xml:space="preserve"> PAGEREF _Toc24112805 \h </w:instrText>
            </w:r>
            <w:r w:rsidR="00630052">
              <w:rPr>
                <w:webHidden/>
              </w:rPr>
            </w:r>
            <w:r w:rsidR="00630052">
              <w:rPr>
                <w:webHidden/>
              </w:rPr>
              <w:fldChar w:fldCharType="separate"/>
            </w:r>
            <w:r w:rsidR="00630052">
              <w:rPr>
                <w:webHidden/>
              </w:rPr>
              <w:t>8</w:t>
            </w:r>
            <w:r w:rsidR="00630052">
              <w:rPr>
                <w:webHidden/>
              </w:rPr>
              <w:fldChar w:fldCharType="end"/>
            </w:r>
          </w:hyperlink>
        </w:p>
        <w:p w14:paraId="2BF93480" w14:textId="2941DF82" w:rsidR="00630052" w:rsidRDefault="00E5687E">
          <w:pPr>
            <w:pStyle w:val="Verzeichnis1"/>
            <w:tabs>
              <w:tab w:val="left" w:pos="440"/>
              <w:tab w:val="right" w:leader="dot" w:pos="8834"/>
            </w:tabs>
            <w:rPr>
              <w:rFonts w:asciiTheme="minorHAnsi" w:hAnsiTheme="minorHAnsi"/>
              <w:bCs w:val="0"/>
              <w:sz w:val="24"/>
              <w:szCs w:val="24"/>
            </w:rPr>
          </w:pPr>
          <w:hyperlink w:anchor="_Toc24112806" w:history="1">
            <w:r w:rsidR="00630052" w:rsidRPr="00E5545C">
              <w:rPr>
                <w:rStyle w:val="Hyperlink"/>
              </w:rPr>
              <w:t>7</w:t>
            </w:r>
            <w:r w:rsidR="00630052">
              <w:rPr>
                <w:rFonts w:asciiTheme="minorHAnsi" w:hAnsiTheme="minorHAnsi"/>
                <w:bCs w:val="0"/>
                <w:sz w:val="24"/>
                <w:szCs w:val="24"/>
              </w:rPr>
              <w:tab/>
            </w:r>
            <w:r w:rsidR="00630052" w:rsidRPr="00E5545C">
              <w:rPr>
                <w:rStyle w:val="Hyperlink"/>
              </w:rPr>
              <w:t>Einbettung in verschiedene Fächer und Themen</w:t>
            </w:r>
            <w:r w:rsidR="00630052">
              <w:rPr>
                <w:webHidden/>
              </w:rPr>
              <w:tab/>
            </w:r>
            <w:r w:rsidR="00630052">
              <w:rPr>
                <w:webHidden/>
              </w:rPr>
              <w:fldChar w:fldCharType="begin"/>
            </w:r>
            <w:r w:rsidR="00630052">
              <w:rPr>
                <w:webHidden/>
              </w:rPr>
              <w:instrText xml:space="preserve"> PAGEREF _Toc24112806 \h </w:instrText>
            </w:r>
            <w:r w:rsidR="00630052">
              <w:rPr>
                <w:webHidden/>
              </w:rPr>
            </w:r>
            <w:r w:rsidR="00630052">
              <w:rPr>
                <w:webHidden/>
              </w:rPr>
              <w:fldChar w:fldCharType="separate"/>
            </w:r>
            <w:r w:rsidR="00630052">
              <w:rPr>
                <w:webHidden/>
              </w:rPr>
              <w:t>12</w:t>
            </w:r>
            <w:r w:rsidR="00630052">
              <w:rPr>
                <w:webHidden/>
              </w:rPr>
              <w:fldChar w:fldCharType="end"/>
            </w:r>
          </w:hyperlink>
        </w:p>
        <w:p w14:paraId="125FD1F8" w14:textId="42F33378" w:rsidR="00630052" w:rsidRDefault="00E5687E">
          <w:pPr>
            <w:pStyle w:val="Verzeichnis1"/>
            <w:tabs>
              <w:tab w:val="left" w:pos="440"/>
              <w:tab w:val="right" w:leader="dot" w:pos="8834"/>
            </w:tabs>
            <w:rPr>
              <w:rFonts w:asciiTheme="minorHAnsi" w:hAnsiTheme="minorHAnsi"/>
              <w:bCs w:val="0"/>
              <w:sz w:val="24"/>
              <w:szCs w:val="24"/>
            </w:rPr>
          </w:pPr>
          <w:hyperlink w:anchor="_Toc24112807" w:history="1">
            <w:r w:rsidR="00630052" w:rsidRPr="00E5545C">
              <w:rPr>
                <w:rStyle w:val="Hyperlink"/>
              </w:rPr>
              <w:t>8</w:t>
            </w:r>
            <w:r w:rsidR="00630052">
              <w:rPr>
                <w:rFonts w:asciiTheme="minorHAnsi" w:hAnsiTheme="minorHAnsi"/>
                <w:bCs w:val="0"/>
                <w:sz w:val="24"/>
                <w:szCs w:val="24"/>
              </w:rPr>
              <w:tab/>
            </w:r>
            <w:r w:rsidR="00630052" w:rsidRPr="00E5545C">
              <w:rPr>
                <w:rStyle w:val="Hyperlink"/>
              </w:rPr>
              <w:t>Anschlussthemen</w:t>
            </w:r>
            <w:r w:rsidR="00630052">
              <w:rPr>
                <w:webHidden/>
              </w:rPr>
              <w:tab/>
            </w:r>
            <w:r w:rsidR="00630052">
              <w:rPr>
                <w:webHidden/>
              </w:rPr>
              <w:fldChar w:fldCharType="begin"/>
            </w:r>
            <w:r w:rsidR="00630052">
              <w:rPr>
                <w:webHidden/>
              </w:rPr>
              <w:instrText xml:space="preserve"> PAGEREF _Toc24112807 \h </w:instrText>
            </w:r>
            <w:r w:rsidR="00630052">
              <w:rPr>
                <w:webHidden/>
              </w:rPr>
            </w:r>
            <w:r w:rsidR="00630052">
              <w:rPr>
                <w:webHidden/>
              </w:rPr>
              <w:fldChar w:fldCharType="separate"/>
            </w:r>
            <w:r w:rsidR="00630052">
              <w:rPr>
                <w:webHidden/>
              </w:rPr>
              <w:t>13</w:t>
            </w:r>
            <w:r w:rsidR="00630052">
              <w:rPr>
                <w:webHidden/>
              </w:rPr>
              <w:fldChar w:fldCharType="end"/>
            </w:r>
          </w:hyperlink>
        </w:p>
        <w:p w14:paraId="0106C4CE" w14:textId="1A74AAA7" w:rsidR="00630052" w:rsidRDefault="00E5687E">
          <w:pPr>
            <w:pStyle w:val="Verzeichnis1"/>
            <w:tabs>
              <w:tab w:val="left" w:pos="440"/>
              <w:tab w:val="right" w:leader="dot" w:pos="8834"/>
            </w:tabs>
            <w:rPr>
              <w:rFonts w:asciiTheme="minorHAnsi" w:hAnsiTheme="minorHAnsi"/>
              <w:bCs w:val="0"/>
              <w:sz w:val="24"/>
              <w:szCs w:val="24"/>
            </w:rPr>
          </w:pPr>
          <w:hyperlink w:anchor="_Toc24112808" w:history="1">
            <w:r w:rsidR="00630052" w:rsidRPr="00E5545C">
              <w:rPr>
                <w:rStyle w:val="Hyperlink"/>
              </w:rPr>
              <w:t>9</w:t>
            </w:r>
            <w:r w:rsidR="00630052">
              <w:rPr>
                <w:rFonts w:asciiTheme="minorHAnsi" w:hAnsiTheme="minorHAnsi"/>
                <w:bCs w:val="0"/>
                <w:sz w:val="24"/>
                <w:szCs w:val="24"/>
              </w:rPr>
              <w:tab/>
            </w:r>
            <w:r w:rsidR="00630052" w:rsidRPr="00E5545C">
              <w:rPr>
                <w:rStyle w:val="Hyperlink"/>
              </w:rPr>
              <w:t>Literatur und Links</w:t>
            </w:r>
            <w:r w:rsidR="00630052">
              <w:rPr>
                <w:webHidden/>
              </w:rPr>
              <w:tab/>
            </w:r>
            <w:r w:rsidR="00630052">
              <w:rPr>
                <w:webHidden/>
              </w:rPr>
              <w:fldChar w:fldCharType="begin"/>
            </w:r>
            <w:r w:rsidR="00630052">
              <w:rPr>
                <w:webHidden/>
              </w:rPr>
              <w:instrText xml:space="preserve"> PAGEREF _Toc24112808 \h </w:instrText>
            </w:r>
            <w:r w:rsidR="00630052">
              <w:rPr>
                <w:webHidden/>
              </w:rPr>
            </w:r>
            <w:r w:rsidR="00630052">
              <w:rPr>
                <w:webHidden/>
              </w:rPr>
              <w:fldChar w:fldCharType="separate"/>
            </w:r>
            <w:r w:rsidR="00630052">
              <w:rPr>
                <w:webHidden/>
              </w:rPr>
              <w:t>14</w:t>
            </w:r>
            <w:r w:rsidR="00630052">
              <w:rPr>
                <w:webHidden/>
              </w:rPr>
              <w:fldChar w:fldCharType="end"/>
            </w:r>
          </w:hyperlink>
        </w:p>
        <w:p w14:paraId="7BB8BEAA" w14:textId="02905F4A" w:rsidR="00630052" w:rsidRDefault="00E5687E">
          <w:pPr>
            <w:pStyle w:val="Verzeichnis1"/>
            <w:tabs>
              <w:tab w:val="left" w:pos="720"/>
              <w:tab w:val="right" w:leader="dot" w:pos="8834"/>
            </w:tabs>
            <w:rPr>
              <w:rFonts w:asciiTheme="minorHAnsi" w:hAnsiTheme="minorHAnsi"/>
              <w:bCs w:val="0"/>
              <w:sz w:val="24"/>
              <w:szCs w:val="24"/>
            </w:rPr>
          </w:pPr>
          <w:hyperlink w:anchor="_Toc24112809" w:history="1">
            <w:r w:rsidR="00630052" w:rsidRPr="00E5545C">
              <w:rPr>
                <w:rStyle w:val="Hyperlink"/>
              </w:rPr>
              <w:t>10</w:t>
            </w:r>
            <w:r w:rsidR="00630052">
              <w:rPr>
                <w:rFonts w:asciiTheme="minorHAnsi" w:hAnsiTheme="minorHAnsi"/>
                <w:bCs w:val="0"/>
                <w:sz w:val="24"/>
                <w:szCs w:val="24"/>
              </w:rPr>
              <w:tab/>
            </w:r>
            <w:r w:rsidR="00630052" w:rsidRPr="00E5545C">
              <w:rPr>
                <w:rStyle w:val="Hyperlink"/>
              </w:rPr>
              <w:t>Arbeitsmaterialien</w:t>
            </w:r>
            <w:r w:rsidR="00630052">
              <w:rPr>
                <w:webHidden/>
              </w:rPr>
              <w:tab/>
            </w:r>
            <w:r w:rsidR="00630052">
              <w:rPr>
                <w:webHidden/>
              </w:rPr>
              <w:fldChar w:fldCharType="begin"/>
            </w:r>
            <w:r w:rsidR="00630052">
              <w:rPr>
                <w:webHidden/>
              </w:rPr>
              <w:instrText xml:space="preserve"> PAGEREF _Toc24112809 \h </w:instrText>
            </w:r>
            <w:r w:rsidR="00630052">
              <w:rPr>
                <w:webHidden/>
              </w:rPr>
            </w:r>
            <w:r w:rsidR="00630052">
              <w:rPr>
                <w:webHidden/>
              </w:rPr>
              <w:fldChar w:fldCharType="separate"/>
            </w:r>
            <w:r w:rsidR="00630052">
              <w:rPr>
                <w:webHidden/>
              </w:rPr>
              <w:t>15</w:t>
            </w:r>
            <w:r w:rsidR="00630052">
              <w:rPr>
                <w:webHidden/>
              </w:rPr>
              <w:fldChar w:fldCharType="end"/>
            </w:r>
          </w:hyperlink>
        </w:p>
        <w:p w14:paraId="797789EC" w14:textId="7A3B4CDC" w:rsidR="00630052" w:rsidRDefault="00E5687E">
          <w:pPr>
            <w:pStyle w:val="Verzeichnis1"/>
            <w:tabs>
              <w:tab w:val="left" w:pos="720"/>
              <w:tab w:val="right" w:leader="dot" w:pos="8834"/>
            </w:tabs>
            <w:rPr>
              <w:rFonts w:asciiTheme="minorHAnsi" w:hAnsiTheme="minorHAnsi"/>
              <w:bCs w:val="0"/>
              <w:sz w:val="24"/>
              <w:szCs w:val="24"/>
            </w:rPr>
          </w:pPr>
          <w:hyperlink w:anchor="_Toc24112810" w:history="1">
            <w:r w:rsidR="00630052" w:rsidRPr="00E5545C">
              <w:rPr>
                <w:rStyle w:val="Hyperlink"/>
              </w:rPr>
              <w:t>11</w:t>
            </w:r>
            <w:r w:rsidR="00630052">
              <w:rPr>
                <w:rFonts w:asciiTheme="minorHAnsi" w:hAnsiTheme="minorHAnsi"/>
                <w:bCs w:val="0"/>
                <w:sz w:val="24"/>
                <w:szCs w:val="24"/>
              </w:rPr>
              <w:tab/>
            </w:r>
            <w:r w:rsidR="00630052" w:rsidRPr="00E5545C">
              <w:rPr>
                <w:rStyle w:val="Hyperlink"/>
              </w:rPr>
              <w:t>Glossar</w:t>
            </w:r>
            <w:r w:rsidR="00630052">
              <w:rPr>
                <w:webHidden/>
              </w:rPr>
              <w:tab/>
            </w:r>
            <w:r w:rsidR="00630052">
              <w:rPr>
                <w:webHidden/>
              </w:rPr>
              <w:fldChar w:fldCharType="begin"/>
            </w:r>
            <w:r w:rsidR="00630052">
              <w:rPr>
                <w:webHidden/>
              </w:rPr>
              <w:instrText xml:space="preserve"> PAGEREF _Toc24112810 \h </w:instrText>
            </w:r>
            <w:r w:rsidR="00630052">
              <w:rPr>
                <w:webHidden/>
              </w:rPr>
            </w:r>
            <w:r w:rsidR="00630052">
              <w:rPr>
                <w:webHidden/>
              </w:rPr>
              <w:fldChar w:fldCharType="separate"/>
            </w:r>
            <w:r w:rsidR="00630052">
              <w:rPr>
                <w:webHidden/>
              </w:rPr>
              <w:t>15</w:t>
            </w:r>
            <w:r w:rsidR="00630052">
              <w:rPr>
                <w:webHidden/>
              </w:rPr>
              <w:fldChar w:fldCharType="end"/>
            </w:r>
          </w:hyperlink>
        </w:p>
        <w:p w14:paraId="79F32C60" w14:textId="1B7C956A" w:rsidR="00630052" w:rsidRDefault="00E5687E">
          <w:pPr>
            <w:pStyle w:val="Verzeichnis1"/>
            <w:tabs>
              <w:tab w:val="left" w:pos="720"/>
              <w:tab w:val="right" w:leader="dot" w:pos="8834"/>
            </w:tabs>
            <w:rPr>
              <w:rFonts w:asciiTheme="minorHAnsi" w:hAnsiTheme="minorHAnsi"/>
              <w:bCs w:val="0"/>
              <w:sz w:val="24"/>
              <w:szCs w:val="24"/>
            </w:rPr>
          </w:pPr>
          <w:hyperlink w:anchor="_Toc24112811" w:history="1">
            <w:r w:rsidR="00630052" w:rsidRPr="00E5545C">
              <w:rPr>
                <w:rStyle w:val="Hyperlink"/>
              </w:rPr>
              <w:t>12</w:t>
            </w:r>
            <w:r w:rsidR="00630052">
              <w:rPr>
                <w:rFonts w:asciiTheme="minorHAnsi" w:hAnsiTheme="minorHAnsi"/>
                <w:bCs w:val="0"/>
                <w:sz w:val="24"/>
                <w:szCs w:val="24"/>
              </w:rPr>
              <w:tab/>
            </w:r>
            <w:r w:rsidR="00630052" w:rsidRPr="00E5545C">
              <w:rPr>
                <w:rStyle w:val="Hyperlink"/>
              </w:rPr>
              <w:t>FAQs</w:t>
            </w:r>
            <w:r w:rsidR="00630052">
              <w:rPr>
                <w:webHidden/>
              </w:rPr>
              <w:tab/>
            </w:r>
            <w:r w:rsidR="00630052">
              <w:rPr>
                <w:webHidden/>
              </w:rPr>
              <w:fldChar w:fldCharType="begin"/>
            </w:r>
            <w:r w:rsidR="00630052">
              <w:rPr>
                <w:webHidden/>
              </w:rPr>
              <w:instrText xml:space="preserve"> PAGEREF _Toc24112811 \h </w:instrText>
            </w:r>
            <w:r w:rsidR="00630052">
              <w:rPr>
                <w:webHidden/>
              </w:rPr>
            </w:r>
            <w:r w:rsidR="00630052">
              <w:rPr>
                <w:webHidden/>
              </w:rPr>
              <w:fldChar w:fldCharType="separate"/>
            </w:r>
            <w:r w:rsidR="00630052">
              <w:rPr>
                <w:webHidden/>
              </w:rPr>
              <w:t>16</w:t>
            </w:r>
            <w:r w:rsidR="00630052">
              <w:rPr>
                <w:webHidden/>
              </w:rPr>
              <w:fldChar w:fldCharType="end"/>
            </w:r>
          </w:hyperlink>
        </w:p>
        <w:p w14:paraId="28F5D4C8" w14:textId="00FA52A5" w:rsidR="006B1729" w:rsidRPr="006B1729" w:rsidRDefault="006B1729">
          <w:r>
            <w:rPr>
              <w:b/>
              <w:bCs w:val="0"/>
            </w:rPr>
            <w:fldChar w:fldCharType="end"/>
          </w:r>
        </w:p>
      </w:sdtContent>
    </w:sdt>
    <w:p w14:paraId="79F0C58F" w14:textId="77777777" w:rsidR="006B1729" w:rsidRPr="006B1729" w:rsidRDefault="006B1729" w:rsidP="0024686D">
      <w:pPr>
        <w:spacing w:line="240" w:lineRule="auto"/>
      </w:pPr>
      <w:r w:rsidRPr="006B1729">
        <w:br w:type="page"/>
      </w:r>
    </w:p>
    <w:p w14:paraId="24D7F50A" w14:textId="77777777" w:rsidR="00DD6851" w:rsidRPr="00F14841" w:rsidRDefault="00F14841" w:rsidP="00C140D3">
      <w:pPr>
        <w:pStyle w:val="berschrift1"/>
      </w:pPr>
      <w:bookmarkStart w:id="2" w:name="_Toc24112796"/>
      <w:r>
        <w:lastRenderedPageBreak/>
        <w:t xml:space="preserve">Vom </w:t>
      </w:r>
      <w:r w:rsidRPr="009E4856">
        <w:t>Blinzeln</w:t>
      </w:r>
      <w:r>
        <w:t xml:space="preserve"> zum </w:t>
      </w:r>
      <w:r w:rsidRPr="00C140D3">
        <w:t>Verschlüsseln</w:t>
      </w:r>
      <w:bookmarkEnd w:id="2"/>
    </w:p>
    <w:p w14:paraId="0BE03E4D" w14:textId="649613E6" w:rsidR="00F14841" w:rsidRDefault="00F14841">
      <w:pPr>
        <w:jc w:val="both"/>
        <w:pPrChange w:id="3" w:author="Schmidberger, Alessa | Wissensfabrik" w:date="2022-10-10T09:57:00Z">
          <w:pPr/>
        </w:pPrChange>
      </w:pPr>
      <w:r w:rsidRPr="001D4E26">
        <w:rPr>
          <w:rFonts w:cstheme="minorHAnsi"/>
          <w:noProof/>
        </w:rPr>
        <w:drawing>
          <wp:anchor distT="0" distB="0" distL="114300" distR="114300" simplePos="0" relativeHeight="251659264" behindDoc="1" locked="0" layoutInCell="1" allowOverlap="1" wp14:anchorId="75AD5C21" wp14:editId="16B4647D">
            <wp:simplePos x="0" y="0"/>
            <wp:positionH relativeFrom="margin">
              <wp:align>right</wp:align>
            </wp:positionH>
            <wp:positionV relativeFrom="paragraph">
              <wp:posOffset>478790</wp:posOffset>
            </wp:positionV>
            <wp:extent cx="2024380" cy="1869440"/>
            <wp:effectExtent l="0" t="0" r="0" b="0"/>
            <wp:wrapTight wrapText="bothSides">
              <wp:wrapPolygon edited="0">
                <wp:start x="0" y="0"/>
                <wp:lineTo x="0" y="21351"/>
                <wp:lineTo x="21343" y="21351"/>
                <wp:lineTo x="21343"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metterling und Taucherglocke Le scaphandre et le papillon, Kinostart 27.03.2008, Frankreich/USA 2007"/>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024380"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r>
        <w:t>In diesem Modul entdecken die Schülerinnen und Schüler die analogen Wurzeln der</w:t>
      </w:r>
      <w:r w:rsidR="00592F59">
        <w:t xml:space="preserve"> Informatik und</w:t>
      </w:r>
      <w:r>
        <w:t xml:space="preserve"> </w:t>
      </w:r>
      <w:r w:rsidR="00592F59">
        <w:t>Informationstechnologie (IT)</w:t>
      </w:r>
      <w:r>
        <w:t xml:space="preserve"> und befassen sich mit den Grundlagen der digitalen Kommunikation. Es geht dabei insbesondere um die Codierung und Übertragung von Informationen. </w:t>
      </w:r>
    </w:p>
    <w:p w14:paraId="34C2D642" w14:textId="0656F43A" w:rsidR="006B1729" w:rsidRPr="00F14841" w:rsidRDefault="00F14841">
      <w:pPr>
        <w:jc w:val="both"/>
        <w:pPrChange w:id="4" w:author="Schmidberger, Alessa | Wissensfabrik" w:date="2022-10-10T09:57:00Z">
          <w:pPr/>
        </w:pPrChange>
      </w:pPr>
      <w:r>
        <w:t>Die Schülerinnen und Schüler entwickeln u</w:t>
      </w:r>
      <w:r w:rsidRPr="00BA048B">
        <w:rPr>
          <w:bCs w:val="0"/>
          <w:spacing w:val="-20"/>
          <w:szCs w:val="21"/>
        </w:rPr>
        <w:t>.</w:t>
      </w:r>
      <w:r w:rsidR="007F2AA3" w:rsidRPr="00BA048B">
        <w:rPr>
          <w:bCs w:val="0"/>
          <w:spacing w:val="-20"/>
          <w:szCs w:val="21"/>
        </w:rPr>
        <w:t xml:space="preserve"> </w:t>
      </w:r>
      <w:r w:rsidRPr="00BA048B">
        <w:rPr>
          <w:bCs w:val="0"/>
          <w:spacing w:val="-20"/>
          <w:szCs w:val="21"/>
        </w:rPr>
        <w:t>a</w:t>
      </w:r>
      <w:r>
        <w:t xml:space="preserve">. ein eigenes Blinzel-Protokoll und erfahren auf diese einfache Weise, wie die Übertragung von Daten im Binärsystem funktioniert. Darüber hinaus bauen </w:t>
      </w:r>
      <w:r w:rsidR="00EF629F">
        <w:t>s</w:t>
      </w:r>
      <w:r>
        <w:t xml:space="preserve">ie einen Morseapparat und befassen sich mit der Bildspeicherung und Darstellung durch den Computer. Dieses Modul ist sehr einfach durchzuführen, da keine digitalen Medien benötigt werden. Darüber hinaus ist es besonders schüleraktivierend und auch </w:t>
      </w:r>
      <w:r w:rsidR="00B76F9D">
        <w:t>die</w:t>
      </w:r>
      <w:r>
        <w:t xml:space="preserve"> Lehrkräfte </w:t>
      </w:r>
      <w:r w:rsidR="00B76F9D">
        <w:t xml:space="preserve">können es </w:t>
      </w:r>
      <w:r>
        <w:t>ohne besondere Vorkenntnisse um</w:t>
      </w:r>
      <w:r w:rsidR="00B76F9D">
        <w:t>setzen</w:t>
      </w:r>
      <w:r>
        <w:t>.</w:t>
      </w:r>
    </w:p>
    <w:tbl>
      <w:tblPr>
        <w:tblStyle w:val="Steckbrief"/>
        <w:tblW w:w="0" w:type="auto"/>
        <w:tblLook w:val="04A0" w:firstRow="1" w:lastRow="0" w:firstColumn="1" w:lastColumn="0" w:noHBand="0" w:noVBand="1"/>
      </w:tblPr>
      <w:tblGrid>
        <w:gridCol w:w="2531"/>
        <w:gridCol w:w="533"/>
        <w:gridCol w:w="5770"/>
      </w:tblGrid>
      <w:tr w:rsidR="00BE21DA" w14:paraId="3E4887BE"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F14841">
              <w:t>Kommunikation erkunden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214C799" w14:textId="77777777" w:rsidR="00BE21DA" w:rsidRDefault="00BE21DA" w:rsidP="00BE21DA">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BE21DA" w14:paraId="2B9B58F7"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BE21DA" w:rsidRPr="00A24E85" w:rsidRDefault="00BE21DA" w:rsidP="00B16FE0">
            <w:r w:rsidRPr="00A24E85">
              <w:t>Geschätzter Zeitaufwand:</w:t>
            </w:r>
          </w:p>
        </w:tc>
        <w:tc>
          <w:tcPr>
            <w:tcW w:w="6489" w:type="dxa"/>
            <w:gridSpan w:val="2"/>
          </w:tcPr>
          <w:p w14:paraId="44B695BD" w14:textId="13220340" w:rsidR="00BE21DA" w:rsidRDefault="002E2CE4" w:rsidP="00B16FE0">
            <w:pPr>
              <w:cnfStyle w:val="000000000000" w:firstRow="0" w:lastRow="0" w:firstColumn="0" w:lastColumn="0" w:oddVBand="0" w:evenVBand="0" w:oddHBand="0" w:evenHBand="0" w:firstRowFirstColumn="0" w:firstRowLastColumn="0" w:lastRowFirstColumn="0" w:lastRowLastColumn="0"/>
            </w:pPr>
            <w:r w:rsidRPr="002E2CE4">
              <w:t>3</w:t>
            </w:r>
            <w:ins w:id="5" w:author="Schmidberger, Alessa | Wissensfabrik" w:date="2022-10-10T09:58:00Z">
              <w:r w:rsidR="009129DC">
                <w:t>-</w:t>
              </w:r>
            </w:ins>
            <w:del w:id="6" w:author="Schmidberger, Alessa | Wissensfabrik" w:date="2022-10-10T09:58:00Z">
              <w:r w:rsidRPr="002E2CE4" w:rsidDel="009129DC">
                <w:delText xml:space="preserve"> – </w:delText>
              </w:r>
            </w:del>
            <w:r w:rsidRPr="002E2CE4">
              <w:t>8 Stunden</w:t>
            </w:r>
          </w:p>
        </w:tc>
      </w:tr>
      <w:tr w:rsidR="00BE21DA" w14:paraId="58021F46"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BE21DA" w:rsidRPr="00A24E85" w:rsidRDefault="00BE21DA" w:rsidP="00B16FE0">
            <w:r w:rsidRPr="00A24E85">
              <w:t>Lernziele:</w:t>
            </w:r>
          </w:p>
        </w:tc>
        <w:tc>
          <w:tcPr>
            <w:tcW w:w="6489" w:type="dxa"/>
            <w:gridSpan w:val="2"/>
          </w:tcPr>
          <w:p w14:paraId="75912FA4" w14:textId="77777777" w:rsidR="00BE21DA" w:rsidRDefault="00BE21DA">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Change w:id="7" w:author="Schmidberger, Alessa | Wissensfabrik" w:date="2022-10-10T09:57:00Z">
                <w:pPr>
                  <w:pStyle w:val="Listenabsatz"/>
                  <w:numPr>
                    <w:numId w:val="16"/>
                  </w:numPr>
                  <w:spacing w:after="0" w:line="240" w:lineRule="auto"/>
                  <w:ind w:left="360" w:hanging="360"/>
                  <w:cnfStyle w:val="000000000000" w:firstRow="0" w:lastRow="0" w:firstColumn="0" w:lastColumn="0" w:oddVBand="0" w:evenVBand="0" w:oddHBand="0" w:evenHBand="0" w:firstRowFirstColumn="0" w:firstRowLastColumn="0" w:lastRowFirstColumn="0" w:lastRowLastColumn="0"/>
                </w:pPr>
              </w:pPrChange>
            </w:pPr>
            <w:r>
              <w:t>Grundlagen der digitalen Kommunikation verstehen</w:t>
            </w:r>
          </w:p>
          <w:p w14:paraId="5DDDAE20" w14:textId="77777777" w:rsidR="00BE21DA" w:rsidRDefault="00BE21DA">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Change w:id="8" w:author="Schmidberger, Alessa | Wissensfabrik" w:date="2022-10-10T09:57:00Z">
                <w:pPr>
                  <w:pStyle w:val="Listenabsatz"/>
                  <w:numPr>
                    <w:numId w:val="16"/>
                  </w:numPr>
                  <w:spacing w:after="0" w:line="240" w:lineRule="auto"/>
                  <w:ind w:left="360" w:hanging="360"/>
                  <w:cnfStyle w:val="000000000000" w:firstRow="0" w:lastRow="0" w:firstColumn="0" w:lastColumn="0" w:oddVBand="0" w:evenVBand="0" w:oddHBand="0" w:evenHBand="0" w:firstRowFirstColumn="0" w:firstRowLastColumn="0" w:lastRowFirstColumn="0" w:lastRowLastColumn="0"/>
                </w:pPr>
              </w:pPrChange>
            </w:pPr>
            <w:r>
              <w:t>Funktion von Algorithmen verstehen, eigene Protokolle entwerfen und entwickeln</w:t>
            </w:r>
          </w:p>
          <w:p w14:paraId="1C6DE2A9" w14:textId="77777777" w:rsidR="00BE21DA" w:rsidRDefault="00BE21DA">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Change w:id="9" w:author="Schmidberger, Alessa | Wissensfabrik" w:date="2022-10-10T09:57:00Z">
                <w:pPr>
                  <w:pStyle w:val="Listenabsatz"/>
                  <w:numPr>
                    <w:numId w:val="16"/>
                  </w:numPr>
                  <w:spacing w:after="0" w:line="240" w:lineRule="auto"/>
                  <w:ind w:left="360" w:hanging="360"/>
                  <w:cnfStyle w:val="000000000000" w:firstRow="0" w:lastRow="0" w:firstColumn="0" w:lastColumn="0" w:oddVBand="0" w:evenVBand="0" w:oddHBand="0" w:evenHBand="0" w:firstRowFirstColumn="0" w:firstRowLastColumn="0" w:lastRowFirstColumn="0" w:lastRowLastColumn="0"/>
                </w:pPr>
              </w:pPrChange>
            </w:pPr>
            <w:r>
              <w:t>Einsatzmöglichkeiten von Protokollen entdecken</w:t>
            </w:r>
          </w:p>
          <w:p w14:paraId="3E9D297D" w14:textId="77777777" w:rsidR="00BE21DA" w:rsidRDefault="00BE21DA">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Change w:id="10" w:author="Schmidberger, Alessa | Wissensfabrik" w:date="2022-10-10T09:57:00Z">
                <w:pPr>
                  <w:pStyle w:val="Listenabsatz"/>
                  <w:numPr>
                    <w:numId w:val="16"/>
                  </w:numPr>
                  <w:spacing w:after="0" w:line="240" w:lineRule="auto"/>
                  <w:ind w:left="360" w:hanging="360"/>
                  <w:cnfStyle w:val="000000000000" w:firstRow="0" w:lastRow="0" w:firstColumn="0" w:lastColumn="0" w:oddVBand="0" w:evenVBand="0" w:oddHBand="0" w:evenHBand="0" w:firstRowFirstColumn="0" w:firstRowLastColumn="0" w:lastRowFirstColumn="0" w:lastRowLastColumn="0"/>
                </w:pPr>
              </w:pPrChange>
            </w:pPr>
            <w:r>
              <w:t>Funktionsweise des Binärcodes verstehen</w:t>
            </w:r>
          </w:p>
          <w:p w14:paraId="2E4D6DD0" w14:textId="284E8EFF" w:rsidR="00BE21DA" w:rsidRDefault="009129DC">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Change w:id="11" w:author="Schmidberger, Alessa | Wissensfabrik" w:date="2022-10-10T09:57:00Z">
                <w:pPr>
                  <w:pStyle w:val="Listenabsatz"/>
                  <w:numPr>
                    <w:numId w:val="16"/>
                  </w:numPr>
                  <w:spacing w:after="0" w:line="240" w:lineRule="auto"/>
                  <w:ind w:left="360" w:hanging="360"/>
                  <w:cnfStyle w:val="000000000000" w:firstRow="0" w:lastRow="0" w:firstColumn="0" w:lastColumn="0" w:oddVBand="0" w:evenVBand="0" w:oddHBand="0" w:evenHBand="0" w:firstRowFirstColumn="0" w:firstRowLastColumn="0" w:lastRowFirstColumn="0" w:lastRowLastColumn="0"/>
                </w:pPr>
              </w:pPrChange>
            </w:pPr>
            <w:ins w:id="12" w:author="Schmidberger, Alessa | Wissensfabrik" w:date="2022-10-10T09:59:00Z">
              <w:r>
                <w:t>V</w:t>
              </w:r>
            </w:ins>
            <w:del w:id="13" w:author="Schmidberger, Alessa | Wissensfabrik" w:date="2022-10-10T09:59:00Z">
              <w:r w:rsidR="00111558" w:rsidDel="009129DC">
                <w:delText>v</w:delText>
              </w:r>
            </w:del>
            <w:r w:rsidR="00BE21DA">
              <w:t>erschiedene Übertragungswege von Information kennenlernen</w:t>
            </w:r>
          </w:p>
          <w:p w14:paraId="6B7A9063" w14:textId="77777777" w:rsidR="00BE21DA" w:rsidRPr="00F14841" w:rsidRDefault="00BE21DA">
            <w:pPr>
              <w:pStyle w:val="Listenabsatz"/>
              <w:numPr>
                <w:ilvl w:val="0"/>
                <w:numId w:val="16"/>
              </w:numPr>
              <w:spacing w:after="0" w:line="240" w:lineRule="auto"/>
              <w:ind w:left="384"/>
              <w:cnfStyle w:val="000000000000" w:firstRow="0" w:lastRow="0" w:firstColumn="0" w:lastColumn="0" w:oddVBand="0" w:evenVBand="0" w:oddHBand="0" w:evenHBand="0" w:firstRowFirstColumn="0" w:firstRowLastColumn="0" w:lastRowFirstColumn="0" w:lastRowLastColumn="0"/>
              <w:pPrChange w:id="14" w:author="Schmidberger, Alessa | Wissensfabrik" w:date="2022-10-10T09:57:00Z">
                <w:pPr>
                  <w:pStyle w:val="Listenabsatz"/>
                  <w:numPr>
                    <w:numId w:val="16"/>
                  </w:numPr>
                  <w:spacing w:after="0" w:line="240" w:lineRule="auto"/>
                  <w:ind w:left="360" w:hanging="360"/>
                  <w:cnfStyle w:val="000000000000" w:firstRow="0" w:lastRow="0" w:firstColumn="0" w:lastColumn="0" w:oddVBand="0" w:evenVBand="0" w:oddHBand="0" w:evenHBand="0" w:firstRowFirstColumn="0" w:firstRowLastColumn="0" w:lastRowFirstColumn="0" w:lastRowLastColumn="0"/>
                </w:pPr>
              </w:pPrChange>
            </w:pPr>
            <w:r>
              <w:t>Grundlagen der Verschlüsselung kennenlernen</w:t>
            </w:r>
          </w:p>
        </w:tc>
      </w:tr>
      <w:tr w:rsidR="00BE21DA" w14:paraId="745429AC"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BE21DA" w:rsidRPr="00A24E85" w:rsidRDefault="00BE21DA" w:rsidP="00B16FE0">
            <w:r w:rsidRPr="00A24E85">
              <w:t>Vorkenntnisse der Schülerinnen und Schüler:</w:t>
            </w:r>
          </w:p>
        </w:tc>
        <w:tc>
          <w:tcPr>
            <w:tcW w:w="6489" w:type="dxa"/>
            <w:gridSpan w:val="2"/>
          </w:tcPr>
          <w:p w14:paraId="357C1591"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14:paraId="2853E72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5BCFAF0F" w14:textId="7F90DF4D" w:rsidR="00BE21DA" w:rsidRPr="00A24E85" w:rsidRDefault="00BE21DA" w:rsidP="00B16FE0">
            <w:r w:rsidRPr="00A24E85">
              <w:t xml:space="preserve">Vorkenntnisse </w:t>
            </w:r>
            <w:r w:rsidR="00856583">
              <w:t>der/</w:t>
            </w:r>
            <w:r w:rsidRPr="00A24E85">
              <w:t>des Lehrenden:</w:t>
            </w:r>
          </w:p>
        </w:tc>
        <w:tc>
          <w:tcPr>
            <w:tcW w:w="6489" w:type="dxa"/>
            <w:gridSpan w:val="2"/>
          </w:tcPr>
          <w:p w14:paraId="497BAACA"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7A4CE9BB"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35D72F2A" w14:textId="56762999" w:rsidR="00BE21DA" w:rsidRPr="00A24E85" w:rsidRDefault="00BE21DA" w:rsidP="00856583">
            <w:r w:rsidRPr="00A24E85">
              <w:t>Vorkenntnisse der Unternehmensvertreterin</w:t>
            </w:r>
            <w:r w:rsidR="00856583">
              <w:t>/</w:t>
            </w:r>
            <w:r w:rsidRPr="00A24E85">
              <w:t>des Unternehmensvertreters</w:t>
            </w:r>
            <w:r w:rsidR="00D00EBF">
              <w:t>:</w:t>
            </w:r>
          </w:p>
        </w:tc>
        <w:tc>
          <w:tcPr>
            <w:tcW w:w="6489" w:type="dxa"/>
            <w:gridSpan w:val="2"/>
          </w:tcPr>
          <w:p w14:paraId="1B3924FE"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r w:rsidR="00BE21DA" w:rsidRPr="00B16FE0" w14:paraId="2D0C62D5" w14:textId="77777777" w:rsidTr="00E606D6">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BE21DA" w:rsidRPr="00A24E85" w:rsidRDefault="00BE21DA" w:rsidP="00B16FE0">
            <w:r w:rsidRPr="00A24E85">
              <w:t>Sonstige Voraussetzungen:</w:t>
            </w:r>
          </w:p>
        </w:tc>
        <w:tc>
          <w:tcPr>
            <w:tcW w:w="6489" w:type="dxa"/>
            <w:gridSpan w:val="2"/>
          </w:tcPr>
          <w:p w14:paraId="31B5F889" w14:textId="77777777" w:rsidR="00BE21DA" w:rsidRPr="00B16FE0" w:rsidRDefault="00BE21DA" w:rsidP="00B16FE0">
            <w:pPr>
              <w:cnfStyle w:val="000000000000" w:firstRow="0" w:lastRow="0" w:firstColumn="0" w:lastColumn="0" w:oddVBand="0" w:evenVBand="0" w:oddHBand="0" w:evenHBand="0" w:firstRowFirstColumn="0" w:firstRowLastColumn="0" w:lastRowFirstColumn="0" w:lastRowLastColumn="0"/>
            </w:pPr>
            <w:r w:rsidRPr="001D4E26">
              <w:rPr>
                <w:rFonts w:cstheme="minorHAnsi"/>
                <w:szCs w:val="20"/>
              </w:rPr>
              <w:t>Keine</w:t>
            </w:r>
          </w:p>
        </w:tc>
      </w:tr>
    </w:tbl>
    <w:p w14:paraId="4F384EA8" w14:textId="77777777" w:rsidR="00723B4E" w:rsidRDefault="00723B4E" w:rsidP="00723B4E"/>
    <w:p w14:paraId="3E2E7599" w14:textId="3AFD268E" w:rsidR="00723B4E" w:rsidRDefault="00723B4E" w:rsidP="00723B4E">
      <w:r>
        <w:br w:type="page"/>
      </w:r>
    </w:p>
    <w:p w14:paraId="17623E02" w14:textId="77777777" w:rsidR="006B1729" w:rsidRDefault="00A562B0" w:rsidP="00A562B0">
      <w:pPr>
        <w:pStyle w:val="berschrift1"/>
      </w:pPr>
      <w:bookmarkStart w:id="15" w:name="_Toc24112797"/>
      <w:r>
        <w:lastRenderedPageBreak/>
        <w:t>Warum gibt es das Modul?</w:t>
      </w:r>
      <w:bookmarkEnd w:id="15"/>
    </w:p>
    <w:p w14:paraId="05CFA6DF" w14:textId="50594A75" w:rsidR="00723B4E" w:rsidRDefault="00723B4E">
      <w:pPr>
        <w:jc w:val="both"/>
        <w:pPrChange w:id="16" w:author="Schmidberger, Alessa | Wissensfabrik" w:date="2022-10-11T11:38:00Z">
          <w:pPr/>
        </w:pPrChange>
      </w:pPr>
      <w:r>
        <w:t xml:space="preserve">In diesem Modul erfahren die Schülerinnen und Schüler </w:t>
      </w:r>
      <w:r w:rsidR="00B76F9D">
        <w:t xml:space="preserve">mehr </w:t>
      </w:r>
      <w:r>
        <w:t>über die Grundlagen der Informationstechnologie (IT)</w:t>
      </w:r>
      <w:r w:rsidR="00B76F9D">
        <w:t>,</w:t>
      </w:r>
      <w:r>
        <w:t xml:space="preserve"> insbesondere der digitalen Kommunikation – ganz ohne Computer. Durch diesen analogen Einstieg </w:t>
      </w:r>
      <w:r w:rsidR="00B87B8F">
        <w:t xml:space="preserve">ohne notwendige Vorkenntnisse </w:t>
      </w:r>
      <w:r>
        <w:t xml:space="preserve">ist die Hemmschwelle für alle Projektbeteiligten sehr gering. Sie entdecken die Inhalte gemeinsam </w:t>
      </w:r>
      <w:r w:rsidR="00B76F9D">
        <w:t xml:space="preserve">und </w:t>
      </w:r>
      <w:r>
        <w:t>spielerisch in unterschiedlichsten Arbeitsformen.</w:t>
      </w:r>
      <w:r w:rsidR="00FE2205">
        <w:t xml:space="preserve"> </w:t>
      </w:r>
      <w:r>
        <w:t xml:space="preserve">Die hier behandelten Grundlagen der </w:t>
      </w:r>
      <w:r w:rsidR="00792CE3">
        <w:t xml:space="preserve">Informatik und </w:t>
      </w:r>
      <w:r>
        <w:t xml:space="preserve">IT </w:t>
      </w:r>
      <w:r w:rsidR="00B76F9D">
        <w:t xml:space="preserve">haben </w:t>
      </w:r>
      <w:r>
        <w:t xml:space="preserve">in unserer mediengeprägten Welt </w:t>
      </w:r>
      <w:r w:rsidR="00B76F9D">
        <w:t>wesentliche Bedeutung</w:t>
      </w:r>
      <w:r>
        <w:t xml:space="preserve">. Kinder wachsen heute selbstverständlich damit auf, dass sie Fotos auf Bildschirmen hin und her bewegen, Nachrichten versenden oder Videos mit einem Klick erstellen können. Doch die wenigsten wissen, wie die Geräte funktionieren und </w:t>
      </w:r>
      <w:r w:rsidR="00B87B8F">
        <w:t>wie die historischen Wurzeln dieser Errungenschaften aussehen</w:t>
      </w:r>
      <w:r>
        <w:t>.</w:t>
      </w:r>
    </w:p>
    <w:p w14:paraId="0A417987" w14:textId="2B4A7F81" w:rsidR="00723B4E" w:rsidRPr="00723B4E" w:rsidRDefault="00723B4E">
      <w:pPr>
        <w:jc w:val="both"/>
        <w:pPrChange w:id="17" w:author="Schmidberger, Alessa | Wissensfabrik" w:date="2022-10-11T11:38:00Z">
          <w:pPr/>
        </w:pPrChange>
      </w:pPr>
      <w:r>
        <w:t xml:space="preserve">Ziel dieses Moduls ist es daher, die Anfänge und die Grundlagen der (digitalen) Kommunikation nachvollziehbar und für Kinder und Jugendliche begreifbar zu machen. Die Kinder erwerben dabei nicht nur informatische Grundkompetenzen, </w:t>
      </w:r>
      <w:r w:rsidR="00A434B5">
        <w:t>sondern</w:t>
      </w:r>
      <w:r>
        <w:t xml:space="preserve"> entwickeln </w:t>
      </w:r>
      <w:r w:rsidR="00B87B8F">
        <w:t xml:space="preserve">auch </w:t>
      </w:r>
      <w:r>
        <w:t>handwerkliche Fähigkeiten</w:t>
      </w:r>
      <w:r w:rsidR="00B87B8F">
        <w:t>,</w:t>
      </w:r>
      <w:r w:rsidR="00A434B5">
        <w:t xml:space="preserve"> wie</w:t>
      </w:r>
      <w:r>
        <w:t xml:space="preserve"> beispielsweise beim Bau eines Morse-Apparates</w:t>
      </w:r>
      <w:r w:rsidR="00B87B8F">
        <w:t>. Zudem</w:t>
      </w:r>
      <w:r>
        <w:t xml:space="preserve"> </w:t>
      </w:r>
      <w:r w:rsidR="00B87B8F">
        <w:t xml:space="preserve">gewinnen sie </w:t>
      </w:r>
      <w:r>
        <w:t>Problemlöse-Kompetenzen beim Entwickeln eigener Protokolle und durch die Gruppenarbeit Sozialkompetenzen</w:t>
      </w:r>
      <w:r w:rsidR="00A434B5">
        <w:t>,</w:t>
      </w:r>
      <w:r>
        <w:t xml:space="preserve"> wie Teamfähigkeit, Kooperation und Kommunikation.</w:t>
      </w:r>
    </w:p>
    <w:p w14:paraId="0CDFF295" w14:textId="77777777" w:rsidR="00A562B0" w:rsidRDefault="00A562B0" w:rsidP="00C140D3">
      <w:pPr>
        <w:pStyle w:val="berschrift1"/>
      </w:pPr>
      <w:bookmarkStart w:id="18" w:name="_Toc24112798"/>
      <w:r>
        <w:t>Ziele des Moduls</w:t>
      </w:r>
      <w:bookmarkEnd w:id="18"/>
    </w:p>
    <w:p w14:paraId="0669FCFF" w14:textId="77777777" w:rsidR="00723B4E" w:rsidRDefault="00723B4E" w:rsidP="00723B4E">
      <w:pPr>
        <w:pStyle w:val="Listenabsatz"/>
        <w:numPr>
          <w:ilvl w:val="0"/>
          <w:numId w:val="17"/>
        </w:numPr>
      </w:pPr>
      <w:r>
        <w:t>Grundlagen der (digitalen) Kommunikation kennenlernen</w:t>
      </w:r>
    </w:p>
    <w:p w14:paraId="2B1B8553" w14:textId="77777777" w:rsidR="00723B4E" w:rsidRDefault="00723B4E" w:rsidP="00723B4E">
      <w:pPr>
        <w:pStyle w:val="Listenabsatz"/>
        <w:numPr>
          <w:ilvl w:val="0"/>
          <w:numId w:val="17"/>
        </w:numPr>
      </w:pPr>
      <w:r>
        <w:t>Codierung von Information (Text oder Bilder) in Zeichen</w:t>
      </w:r>
    </w:p>
    <w:p w14:paraId="59D68DF4" w14:textId="77777777" w:rsidR="00723B4E" w:rsidRDefault="00723B4E" w:rsidP="00723B4E">
      <w:pPr>
        <w:pStyle w:val="Listenabsatz"/>
        <w:numPr>
          <w:ilvl w:val="0"/>
          <w:numId w:val="17"/>
        </w:numPr>
      </w:pPr>
      <w:r>
        <w:t>Sinn und Zweck von Codierung für Übertragungsmöglichkeiten kennenlernen</w:t>
      </w:r>
    </w:p>
    <w:p w14:paraId="1710AA73" w14:textId="77777777" w:rsidR="00723B4E" w:rsidRDefault="00723B4E" w:rsidP="00723B4E">
      <w:pPr>
        <w:pStyle w:val="Listenabsatz"/>
        <w:numPr>
          <w:ilvl w:val="0"/>
          <w:numId w:val="17"/>
        </w:numPr>
      </w:pPr>
      <w:r>
        <w:t>Protokolle einsetzen und entwickeln</w:t>
      </w:r>
    </w:p>
    <w:p w14:paraId="7567CB53" w14:textId="77777777" w:rsidR="00723B4E" w:rsidRDefault="00723B4E" w:rsidP="00723B4E">
      <w:pPr>
        <w:pStyle w:val="Listenabsatz"/>
        <w:numPr>
          <w:ilvl w:val="0"/>
          <w:numId w:val="17"/>
        </w:numPr>
      </w:pPr>
      <w:r>
        <w:t xml:space="preserve">Bildspeicherung und Darstellung durch Zahlen </w:t>
      </w:r>
    </w:p>
    <w:p w14:paraId="29F02F48" w14:textId="6D4B9F36" w:rsidR="00723B4E" w:rsidRPr="00723B4E" w:rsidRDefault="009129DC" w:rsidP="00723B4E">
      <w:pPr>
        <w:pStyle w:val="Listenabsatz"/>
        <w:numPr>
          <w:ilvl w:val="0"/>
          <w:numId w:val="17"/>
        </w:numPr>
      </w:pPr>
      <w:ins w:id="19" w:author="Schmidberger, Alessa | Wissensfabrik" w:date="2022-10-10T10:00:00Z">
        <w:r>
          <w:t>E</w:t>
        </w:r>
      </w:ins>
      <w:del w:id="20" w:author="Schmidberger, Alessa | Wissensfabrik" w:date="2022-10-10T10:00:00Z">
        <w:r w:rsidR="00111558" w:rsidDel="009129DC">
          <w:delText>e</w:delText>
        </w:r>
      </w:del>
      <w:r w:rsidR="00723B4E">
        <w:t>rste Verschlüsselungstechniken kennenlernen</w:t>
      </w:r>
    </w:p>
    <w:p w14:paraId="7E52A802" w14:textId="675C31ED" w:rsidR="00A562B0" w:rsidRDefault="00A562B0" w:rsidP="00723B4E">
      <w:pPr>
        <w:pStyle w:val="berschrift1"/>
      </w:pPr>
      <w:bookmarkStart w:id="21" w:name="_Toc24112799"/>
      <w:r>
        <w:t>Die Rolle des Unternehmensvertreterin</w:t>
      </w:r>
      <w:r w:rsidR="00DA5456">
        <w:t>/</w:t>
      </w:r>
      <w:r>
        <w:t>des Unternehmensvertreters</w:t>
      </w:r>
      <w:bookmarkEnd w:id="21"/>
    </w:p>
    <w:p w14:paraId="4404402C" w14:textId="17F575D2" w:rsidR="00723B4E" w:rsidRDefault="00723B4E">
      <w:pPr>
        <w:jc w:val="both"/>
        <w:pPrChange w:id="22" w:author="Schmidberger, Alessa | Wissensfabrik" w:date="2022-10-11T11:39:00Z">
          <w:pPr/>
        </w:pPrChange>
      </w:pPr>
      <w:r>
        <w:t xml:space="preserve">Im </w:t>
      </w:r>
      <w:r w:rsidRPr="00B637C8">
        <w:rPr>
          <w:i/>
        </w:rPr>
        <w:t xml:space="preserve">Modul B1 – </w:t>
      </w:r>
      <w:r>
        <w:rPr>
          <w:i/>
        </w:rPr>
        <w:t>Blinzeln</w:t>
      </w:r>
      <w:r>
        <w:t xml:space="preserve"> hat</w:t>
      </w:r>
      <w:r w:rsidR="00EF629F">
        <w:t xml:space="preserve"> die Unternehmensvertreterin</w:t>
      </w:r>
      <w:r w:rsidR="00B87B8F">
        <w:t>/</w:t>
      </w:r>
      <w:r>
        <w:t xml:space="preserve">der Unternehmensvertreter mehrere Möglichkeiten aktiv mitzuwirken. Hier einige Anregungen: </w:t>
      </w:r>
    </w:p>
    <w:p w14:paraId="721EC41A" w14:textId="16B4159D" w:rsidR="00723B4E" w:rsidRPr="00710BD9" w:rsidRDefault="00723B4E">
      <w:pPr>
        <w:pStyle w:val="WF-Listenabsatz-1-facherZeilenabstand"/>
        <w:jc w:val="both"/>
        <w:pPrChange w:id="23" w:author="Schmidberger, Alessa | Wissensfabrik" w:date="2022-10-11T11:39:00Z">
          <w:pPr>
            <w:pStyle w:val="WF-Listenabsatz-1-facherZeilenabstand"/>
          </w:pPr>
        </w:pPrChange>
      </w:pPr>
      <w:r w:rsidRPr="00710BD9">
        <w:t>Unterstützung der Lehrkraft</w:t>
      </w:r>
      <w:r w:rsidR="002E3196">
        <w:t xml:space="preserve"> - Co-Teacher</w:t>
      </w:r>
      <w:r w:rsidR="003A134C">
        <w:t>:</w:t>
      </w:r>
      <w:r w:rsidRPr="00710BD9">
        <w:t xml:space="preserve"> </w:t>
      </w:r>
      <w:r w:rsidR="00F15CB2">
        <w:t>Etwa</w:t>
      </w:r>
      <w:r w:rsidRPr="00710BD9">
        <w:t xml:space="preserve"> beim Bau des Morse-Apparates oder beim Bau der Cäsar-Scheibe.</w:t>
      </w:r>
    </w:p>
    <w:p w14:paraId="21561DC5" w14:textId="4D125C80" w:rsidR="00723B4E" w:rsidRPr="00710BD9" w:rsidRDefault="00723B4E">
      <w:pPr>
        <w:pStyle w:val="WF-Listenabsatz-1-facherZeilenabstand"/>
        <w:jc w:val="both"/>
        <w:pPrChange w:id="24" w:author="Schmidberger, Alessa | Wissensfabrik" w:date="2022-10-11T11:39:00Z">
          <w:pPr>
            <w:pStyle w:val="WF-Listenabsatz-1-facherZeilenabstand"/>
          </w:pPr>
        </w:pPrChange>
      </w:pPr>
      <w:r w:rsidRPr="00710BD9">
        <w:t xml:space="preserve">Bericht aus dem Unternehmen </w:t>
      </w:r>
      <w:r w:rsidR="00111558">
        <w:t>–</w:t>
      </w:r>
      <w:r w:rsidR="00EF629F">
        <w:t xml:space="preserve"> </w:t>
      </w:r>
      <w:r w:rsidR="003A134C">
        <w:t>Special-Guest:</w:t>
      </w:r>
      <w:r w:rsidRPr="00710BD9">
        <w:t xml:space="preserve"> </w:t>
      </w:r>
      <w:r w:rsidR="00F15CB2">
        <w:t>Mögliches Thema: Wie hat sich</w:t>
      </w:r>
      <w:r w:rsidRPr="00710BD9">
        <w:t xml:space="preserve"> die Kommunikation im Unternehmen im Lauf der Zeit verändert</w:t>
      </w:r>
      <w:r w:rsidR="00F15CB2">
        <w:t>?</w:t>
      </w:r>
      <w:r w:rsidRPr="00710BD9">
        <w:t xml:space="preserve"> (Hauspost, Telegramm, Faxgerät, E-Mail,…)</w:t>
      </w:r>
      <w:r w:rsidR="00F15CB2">
        <w:t>. G</w:t>
      </w:r>
      <w:r w:rsidRPr="00710BD9">
        <w:t>gf. zur Anschauung etwas mitbringen, wie beispielsweise ein altes Telefon mit Wählscheibe</w:t>
      </w:r>
      <w:r w:rsidR="00F15CB2">
        <w:t>; b</w:t>
      </w:r>
      <w:r w:rsidRPr="00710BD9">
        <w:t xml:space="preserve">ietet sich direkt nach der Einführung „Von den Anfängen der fernen Kommunikation“ an. </w:t>
      </w:r>
    </w:p>
    <w:p w14:paraId="7FC0E003" w14:textId="6A15585D" w:rsidR="00723B4E" w:rsidRPr="00710BD9" w:rsidRDefault="00723B4E">
      <w:pPr>
        <w:pStyle w:val="WF-Listenabsatz-1-facherZeilenabstand"/>
        <w:jc w:val="both"/>
        <w:pPrChange w:id="25" w:author="Schmidberger, Alessa | Wissensfabrik" w:date="2022-10-11T11:39:00Z">
          <w:pPr>
            <w:pStyle w:val="WF-Listenabsatz-1-facherZeilenabstand"/>
          </w:pPr>
        </w:pPrChange>
      </w:pPr>
      <w:r w:rsidRPr="00710BD9">
        <w:t>Gemeinsame Exkursion in ein nahegelegenes Museum</w:t>
      </w:r>
      <w:r w:rsidR="003A134C">
        <w:t>:</w:t>
      </w:r>
      <w:r w:rsidRPr="00710BD9">
        <w:t xml:space="preserve"> Viele Museen in Deutschland befassen sich mit dem Thema Kommunikation, </w:t>
      </w:r>
      <w:r w:rsidR="00F15CB2">
        <w:t>etwa</w:t>
      </w:r>
      <w:r w:rsidRPr="00710BD9">
        <w:t xml:space="preserve"> Fernmeldemuseen (Bremen,</w:t>
      </w:r>
      <w:r w:rsidR="00C634EA">
        <w:t xml:space="preserve"> </w:t>
      </w:r>
      <w:r w:rsidRPr="00710BD9">
        <w:t>Dresden, Mühlhausen), Postmuseen (Regensburg, Recklinghausen, Rheinhausen) oder Museen für Kommunikation (Berlin, Frankfurt, Hamburg, Nürnberg).</w:t>
      </w:r>
    </w:p>
    <w:p w14:paraId="255EBDF1" w14:textId="77777777" w:rsidR="00A562B0" w:rsidRDefault="00A562B0" w:rsidP="00A562B0">
      <w:pPr>
        <w:pStyle w:val="berschrift1"/>
      </w:pPr>
      <w:bookmarkStart w:id="26" w:name="_Toc24112800"/>
      <w:r>
        <w:lastRenderedPageBreak/>
        <w:t>Inhalte des Moduls</w:t>
      </w:r>
      <w:bookmarkEnd w:id="26"/>
    </w:p>
    <w:p w14:paraId="3EA97AED" w14:textId="0FE67CBF" w:rsidR="00723B4E" w:rsidRPr="00710BD9" w:rsidRDefault="00723B4E">
      <w:pPr>
        <w:jc w:val="both"/>
        <w:pPrChange w:id="27" w:author="Schmidberger, Alessa | Wissensfabrik" w:date="2022-10-11T11:39:00Z">
          <w:pPr/>
        </w:pPrChange>
      </w:pPr>
      <w:r w:rsidRPr="00710BD9">
        <w:t xml:space="preserve">Kommunikation ist ein </w:t>
      </w:r>
      <w:r w:rsidR="00F15CB2">
        <w:t>wesentlicher</w:t>
      </w:r>
      <w:r w:rsidR="00F15CB2" w:rsidRPr="00710BD9">
        <w:t xml:space="preserve"> </w:t>
      </w:r>
      <w:r w:rsidRPr="00710BD9">
        <w:t xml:space="preserve">Bestandteil unseres Lebens und kann </w:t>
      </w:r>
      <w:r w:rsidR="00F15CB2">
        <w:t xml:space="preserve">sich </w:t>
      </w:r>
      <w:r w:rsidRPr="00710BD9">
        <w:t xml:space="preserve">in verschiedenen Formen und über verschiedene Medien </w:t>
      </w:r>
      <w:r w:rsidR="00F15CB2">
        <w:t>vollziehen</w:t>
      </w:r>
      <w:r w:rsidRPr="00710BD9">
        <w:t xml:space="preserve">. </w:t>
      </w:r>
      <w:r w:rsidR="00F15CB2">
        <w:t>Das Spektrum reicht von</w:t>
      </w:r>
      <w:r w:rsidRPr="00710BD9">
        <w:t xml:space="preserve"> der allgemeinen mündlichen Sprache</w:t>
      </w:r>
      <w:r w:rsidR="00F15CB2">
        <w:t xml:space="preserve"> über die</w:t>
      </w:r>
      <w:r w:rsidRPr="00710BD9">
        <w:t xml:space="preserve"> Gebärdensprache und Blindenschrift (analoge Kommunikation) bis hin zum Morsecode </w:t>
      </w:r>
      <w:r w:rsidR="00F15CB2">
        <w:t>und</w:t>
      </w:r>
      <w:r w:rsidR="00F15CB2" w:rsidRPr="00710BD9">
        <w:t xml:space="preserve"> </w:t>
      </w:r>
      <w:r w:rsidRPr="00710BD9">
        <w:t>der binären Kommunikation innerhalb von informatischen Systemen (digitale Kommunikation).</w:t>
      </w:r>
    </w:p>
    <w:p w14:paraId="06DDAEAB" w14:textId="45E3956B" w:rsidR="00723B4E" w:rsidRPr="00710BD9" w:rsidRDefault="00723B4E">
      <w:pPr>
        <w:jc w:val="both"/>
        <w:pPrChange w:id="28" w:author="Schmidberger, Alessa | Wissensfabrik" w:date="2022-10-11T11:39:00Z">
          <w:pPr/>
        </w:pPrChange>
      </w:pPr>
      <w:r w:rsidRPr="00710BD9">
        <w:t xml:space="preserve">Die Grundlage einer jeden erfolgreichen Kommunikation ist die Absprache über die übermittelten </w:t>
      </w:r>
      <w:r w:rsidR="00BA048B">
        <w:t>Zeichen</w:t>
      </w:r>
      <w:r w:rsidRPr="00710BD9">
        <w:t>, deren Bedeutung</w:t>
      </w:r>
      <w:r w:rsidR="003C2D5D">
        <w:t>,</w:t>
      </w:r>
      <w:r w:rsidRPr="00710BD9">
        <w:t xml:space="preserve"> aber auch die Art und Weise der Kommunikation (z.</w:t>
      </w:r>
      <w:r w:rsidR="00111558">
        <w:rPr>
          <w:bCs w:val="0"/>
          <w:spacing w:val="-20"/>
          <w:szCs w:val="21"/>
        </w:rPr>
        <w:t> </w:t>
      </w:r>
      <w:r w:rsidRPr="00710BD9">
        <w:t xml:space="preserve">B. wie wird eine Kommunikation begonnen und wie beendet). Solche Absprachen nennt man auch Protokolle. Daher sind Protokolle nichts </w:t>
      </w:r>
      <w:del w:id="29" w:author="Schmidberger, Alessa | Wissensfabrik" w:date="2022-10-11T11:39:00Z">
        <w:r w:rsidRPr="00710BD9" w:rsidDel="00E25737">
          <w:delText>anderes,</w:delText>
        </w:r>
      </w:del>
      <w:ins w:id="30" w:author="Schmidberger, Alessa | Wissensfabrik" w:date="2022-10-11T11:39:00Z">
        <w:r w:rsidR="00E25737" w:rsidRPr="00710BD9">
          <w:t>anderes</w:t>
        </w:r>
      </w:ins>
      <w:r w:rsidRPr="00710BD9">
        <w:t xml:space="preserve"> als eine Ansammlung von Regeln. Solche Protokolle sind nicht nur in der Informatik von großer Bedeutung. Historische Beispiele wie der Morsecode oder Rauchzeichen zeigen, dass sie schon früh notwendig waren.</w:t>
      </w:r>
    </w:p>
    <w:p w14:paraId="01827E10" w14:textId="682445E2" w:rsidR="00723B4E" w:rsidRPr="00710BD9" w:rsidRDefault="00723B4E">
      <w:pPr>
        <w:jc w:val="both"/>
        <w:pPrChange w:id="31" w:author="Schmidberger, Alessa | Wissensfabrik" w:date="2022-10-11T11:39:00Z">
          <w:pPr/>
        </w:pPrChange>
      </w:pPr>
      <w:r w:rsidRPr="00710BD9">
        <w:t xml:space="preserve">Um </w:t>
      </w:r>
      <w:r w:rsidR="003C2D5D">
        <w:t>den</w:t>
      </w:r>
      <w:r w:rsidR="003C2D5D" w:rsidRPr="00710BD9">
        <w:t xml:space="preserve"> Schülerinnen und Schüler</w:t>
      </w:r>
      <w:r w:rsidR="003C2D5D">
        <w:t>n die</w:t>
      </w:r>
      <w:r w:rsidR="003C2D5D" w:rsidRPr="00710BD9">
        <w:t xml:space="preserve"> </w:t>
      </w:r>
      <w:r w:rsidRPr="00710BD9">
        <w:t xml:space="preserve">Bedeutung von Protokollen </w:t>
      </w:r>
      <w:r w:rsidR="003C2D5D">
        <w:t>für eine gelingende</w:t>
      </w:r>
      <w:r w:rsidRPr="00710BD9">
        <w:t xml:space="preserve"> Kommunikation </w:t>
      </w:r>
      <w:r w:rsidR="003C2D5D">
        <w:t>anschaulich</w:t>
      </w:r>
      <w:r w:rsidRPr="00710BD9">
        <w:t xml:space="preserve"> zu machen, entwickeln sie eigene Protokolle in verschiedenen Szenarien, </w:t>
      </w:r>
      <w:r w:rsidR="003C2D5D">
        <w:t>etwa</w:t>
      </w:r>
      <w:r w:rsidRPr="00710BD9">
        <w:t xml:space="preserve"> beim Bau eines Dosentelefons, bei der Übermittlung von Informationen mi</w:t>
      </w:r>
      <w:r w:rsidR="003C2D5D">
        <w:t>th</w:t>
      </w:r>
      <w:r w:rsidRPr="00710BD9">
        <w:t xml:space="preserve">ilfe der Armsprache oder </w:t>
      </w:r>
      <w:r w:rsidR="003C2D5D">
        <w:t xml:space="preserve">eines </w:t>
      </w:r>
      <w:r w:rsidRPr="00710BD9">
        <w:t>selbstgebauten Morseapparat</w:t>
      </w:r>
      <w:r w:rsidR="003C2D5D">
        <w:t>s</w:t>
      </w:r>
      <w:r w:rsidRPr="00710BD9">
        <w:t>.</w:t>
      </w:r>
    </w:p>
    <w:p w14:paraId="062AD82D" w14:textId="58493EEF" w:rsidR="00723B4E" w:rsidRPr="00710BD9" w:rsidRDefault="00723B4E">
      <w:pPr>
        <w:jc w:val="both"/>
        <w:pPrChange w:id="32" w:author="Schmidberger, Alessa | Wissensfabrik" w:date="2022-10-11T11:39:00Z">
          <w:pPr/>
        </w:pPrChange>
      </w:pPr>
      <w:r w:rsidRPr="00710BD9">
        <w:t xml:space="preserve">Als Vertiefung und um den Schülerinnen und Schülern zu zeigen, welche </w:t>
      </w:r>
      <w:r w:rsidR="00BA048B">
        <w:t>Zeichen</w:t>
      </w:r>
      <w:r w:rsidRPr="00710BD9">
        <w:t xml:space="preserve"> neben der Sprache übermittelt werden können, wird</w:t>
      </w:r>
      <w:r w:rsidR="003C2D5D">
        <w:t xml:space="preserve"> in diesem Modul</w:t>
      </w:r>
      <w:r w:rsidRPr="00710BD9">
        <w:t xml:space="preserve"> auch die Kodierung von Informationen behandelt. Die Kodierung ist </w:t>
      </w:r>
      <w:r w:rsidR="003C2D5D">
        <w:t>in der</w:t>
      </w:r>
      <w:r w:rsidRPr="00710BD9">
        <w:t xml:space="preserve"> digitale</w:t>
      </w:r>
      <w:r w:rsidR="003C2D5D">
        <w:t>n</w:t>
      </w:r>
      <w:r w:rsidRPr="00710BD9">
        <w:t xml:space="preserve"> Kommunikation </w:t>
      </w:r>
      <w:r w:rsidR="003C2D5D">
        <w:t>entscheidend</w:t>
      </w:r>
      <w:r w:rsidR="00EF629F">
        <w:t>,</w:t>
      </w:r>
      <w:r w:rsidRPr="00710BD9">
        <w:t xml:space="preserve"> um Texte, Bilder oder Ton erfolgreich zu übertragen. Neben den Protokollen spielt hier</w:t>
      </w:r>
      <w:r w:rsidR="003C2D5D">
        <w:t>bei</w:t>
      </w:r>
      <w:r w:rsidRPr="00710BD9">
        <w:t xml:space="preserve"> das Binärsystem eine wichtige Rolle. Jeder Computer kennt nur zwei Zustände, um Informationen zu speichern oder zu übertragen: 0 (aus) und 1 (ein). Die Schülerinnen und Schüler kodieren und übermitteln in diesem Modul selbst eigene Bilder.</w:t>
      </w:r>
    </w:p>
    <w:p w14:paraId="34B3D7D8" w14:textId="66CEE083" w:rsidR="00723B4E" w:rsidRPr="00710BD9" w:rsidRDefault="00723B4E">
      <w:pPr>
        <w:jc w:val="both"/>
        <w:pPrChange w:id="33" w:author="Schmidberger, Alessa | Wissensfabrik" w:date="2022-10-11T11:39:00Z">
          <w:pPr/>
        </w:pPrChange>
      </w:pPr>
      <w:r w:rsidRPr="00710BD9">
        <w:t>Hierbei beschränk</w:t>
      </w:r>
      <w:r w:rsidR="003C2D5D">
        <w:t xml:space="preserve">en wir uns </w:t>
      </w:r>
      <w:r w:rsidRPr="00710BD9">
        <w:t>jedoch nicht auf die Kodierung von Bildern, sondern befass</w:t>
      </w:r>
      <w:r w:rsidR="003C2D5D">
        <w:t>en uns</w:t>
      </w:r>
      <w:r w:rsidRPr="00710BD9">
        <w:t xml:space="preserve"> auch mit der Verschlüsselung. Einfache Verfahren</w:t>
      </w:r>
      <w:r w:rsidR="00806977">
        <w:t>,</w:t>
      </w:r>
      <w:r w:rsidRPr="00710BD9">
        <w:t xml:space="preserve"> wie die Cäsar-Verschlüsselung stellen sogenannte Substitutions</w:t>
      </w:r>
      <w:r w:rsidR="003C2D5D">
        <w:t>v</w:t>
      </w:r>
      <w:r w:rsidRPr="00710BD9">
        <w:t xml:space="preserve">erfahren dar. Diese sind Bestandteile des Verschlüsselns und nichts anderes als eine Form </w:t>
      </w:r>
      <w:r w:rsidR="003C2D5D">
        <w:t>von</w:t>
      </w:r>
      <w:r w:rsidR="003C2D5D" w:rsidRPr="00710BD9">
        <w:t xml:space="preserve"> </w:t>
      </w:r>
      <w:r w:rsidRPr="00710BD9">
        <w:t>Kodierungen.</w:t>
      </w:r>
    </w:p>
    <w:p w14:paraId="3DDAB2ED" w14:textId="77777777" w:rsidR="00A562B0" w:rsidRPr="00816128" w:rsidRDefault="00A562B0" w:rsidP="00816128">
      <w:pPr>
        <w:pStyle w:val="berschrift1"/>
      </w:pPr>
      <w:bookmarkStart w:id="34" w:name="_Toc24112801"/>
      <w:r w:rsidRPr="00816128">
        <w:t>Unterrichtliche Umsetzung</w:t>
      </w:r>
      <w:bookmarkEnd w:id="34"/>
    </w:p>
    <w:p w14:paraId="0A0F01CC" w14:textId="75419E45" w:rsidR="00723B4E" w:rsidRDefault="00723B4E">
      <w:pPr>
        <w:jc w:val="both"/>
        <w:pPrChange w:id="35" w:author="Schmidberger, Alessa | Wissensfabrik" w:date="2022-10-11T11:39:00Z">
          <w:pPr/>
        </w:pPrChange>
      </w:pPr>
      <w:r>
        <w:t xml:space="preserve">Dieses Modul zeichnet sich dadurch aus, dass es völlig ohne Computer auskommt und besonders einfach und schüleraktivierend ist. </w:t>
      </w:r>
      <w:r w:rsidR="00856583">
        <w:t>Für</w:t>
      </w:r>
      <w:r>
        <w:t xml:space="preserve"> die Schülerinnen und Schüler ist </w:t>
      </w:r>
      <w:r w:rsidR="00856583">
        <w:t>es spannend zu erfahren</w:t>
      </w:r>
      <w:r>
        <w:t>, wie man lange vor dem Internet auch über weite Strecken Nachrichten und Bilder übertragen hat.</w:t>
      </w:r>
    </w:p>
    <w:p w14:paraId="7CC49E76" w14:textId="4CCCDD85" w:rsidR="00723B4E" w:rsidRDefault="00723B4E">
      <w:pPr>
        <w:jc w:val="both"/>
        <w:pPrChange w:id="36" w:author="Schmidberger, Alessa | Wissensfabrik" w:date="2022-10-11T11:39:00Z">
          <w:pPr/>
        </w:pPrChange>
      </w:pPr>
      <w:r>
        <w:t xml:space="preserve">Zu Beginn </w:t>
      </w:r>
      <w:r w:rsidR="00856583">
        <w:t xml:space="preserve">ermöglichen wir </w:t>
      </w:r>
      <w:r w:rsidR="00356A7F">
        <w:t>einen</w:t>
      </w:r>
      <w:r>
        <w:t xml:space="preserve"> Bezug zur Realität mit</w:t>
      </w:r>
      <w:r w:rsidR="00356A7F">
        <w:t>h</w:t>
      </w:r>
      <w:r>
        <w:t xml:space="preserve">ilfe </w:t>
      </w:r>
      <w:r w:rsidR="00356A7F">
        <w:t xml:space="preserve">des Kinotrailers von </w:t>
      </w:r>
      <w:r w:rsidR="00FB0573">
        <w:t>„Schmetterling und Taucherglocke“</w:t>
      </w:r>
      <w:r>
        <w:t xml:space="preserve">. </w:t>
      </w:r>
      <w:r w:rsidR="00356A7F">
        <w:t>Im Mittelpunkt diese</w:t>
      </w:r>
      <w:r w:rsidR="00FB0573">
        <w:t>s Films steht der</w:t>
      </w:r>
      <w:r>
        <w:t xml:space="preserve"> Chefredakteur der Modezeitschrift „Elle“, Jean-Dominique Bauby</w:t>
      </w:r>
      <w:r w:rsidR="00856583">
        <w:t>,</w:t>
      </w:r>
      <w:r>
        <w:t xml:space="preserve"> </w:t>
      </w:r>
      <w:r w:rsidR="00FB0573">
        <w:t xml:space="preserve">der </w:t>
      </w:r>
      <w:r>
        <w:t>lediglich mit Blinzeln kommuniziert, da er vom Locked-In-Syndrom</w:t>
      </w:r>
      <w:r w:rsidR="00EF629F">
        <w:rPr>
          <w:rStyle w:val="Funotenzeichen"/>
        </w:rPr>
        <w:footnoteReference w:id="1"/>
      </w:r>
      <w:r>
        <w:t xml:space="preserve"> betroffen ist. Dies soll Anlass geben, diese Kommunikationsform selbst auszuprobieren und dazu eigene Protokolle zu entwerfen, um das System zu verbessern und Fehler zu vermeiden. Für jüngere Schülerinnen und Schüler oder als Alternative kann die Geschichte auch von der Lehrkraft kurz erzählt werden, ohne den </w:t>
      </w:r>
      <w:r w:rsidR="00356A7F">
        <w:t xml:space="preserve">Trailer </w:t>
      </w:r>
      <w:r>
        <w:t>zu zeigen.</w:t>
      </w:r>
    </w:p>
    <w:p w14:paraId="030A32BD" w14:textId="4579BD00" w:rsidR="00723B4E" w:rsidRPr="00723B4E" w:rsidRDefault="00856583">
      <w:pPr>
        <w:jc w:val="both"/>
        <w:pPrChange w:id="37" w:author="Schmidberger, Alessa | Wissensfabrik" w:date="2022-10-11T11:39:00Z">
          <w:pPr/>
        </w:pPrChange>
      </w:pPr>
      <w:r>
        <w:lastRenderedPageBreak/>
        <w:t>Außerdem</w:t>
      </w:r>
      <w:r w:rsidR="00723B4E">
        <w:t xml:space="preserve"> können die Schülerinnen und Schüler einen eigenen Morse-Apparat oder ein Dosentelefon bauen, sowie sich aktiv mit der Übertragung von Bildern befassen, indem sie </w:t>
      </w:r>
      <w:r w:rsidR="00723B4E" w:rsidRPr="00EF629F">
        <w:t xml:space="preserve">eigene Pixelstrukturen entwerfen. Abschließend kann sich die Klasse mit ersten Möglichkeiten der Verschlüsselung </w:t>
      </w:r>
      <w:r>
        <w:t>beschäftigen</w:t>
      </w:r>
      <w:r w:rsidRPr="00EF629F">
        <w:t xml:space="preserve"> </w:t>
      </w:r>
      <w:r w:rsidR="00723B4E" w:rsidRPr="00EF629F">
        <w:t>und eine Cäsarscheibe bauen.</w:t>
      </w:r>
      <w:r w:rsidR="00EF629F">
        <w:t xml:space="preserve">                                                       </w:t>
      </w:r>
    </w:p>
    <w:p w14:paraId="39493D40" w14:textId="77777777" w:rsidR="00A562B0" w:rsidRPr="00B43E8C" w:rsidRDefault="00A562B0" w:rsidP="000518F3">
      <w:pPr>
        <w:pStyle w:val="berschrift2"/>
      </w:pPr>
      <w:bookmarkStart w:id="38" w:name="_Toc24112802"/>
      <w:r w:rsidRPr="00B43E8C">
        <w:t xml:space="preserve">Grober </w:t>
      </w:r>
      <w:r w:rsidRPr="000518F3">
        <w:t>Unterrichtsplan</w:t>
      </w:r>
      <w:bookmarkEnd w:id="38"/>
    </w:p>
    <w:p w14:paraId="49BF89C2" w14:textId="77777777" w:rsidR="00723B4E" w:rsidRPr="0083543F" w:rsidRDefault="00723B4E" w:rsidP="00A562B0">
      <w:pPr>
        <w:rPr>
          <w:b/>
          <w:lang w:val="en-US"/>
        </w:rPr>
      </w:pPr>
      <w:r w:rsidRPr="0083543F">
        <w:rPr>
          <w:b/>
          <w:lang w:val="en-US"/>
        </w:rPr>
        <w:t>Variante 1</w:t>
      </w:r>
    </w:p>
    <w:tbl>
      <w:tblPr>
        <w:tblStyle w:val="Stundenverlaufsskizzen"/>
        <w:tblW w:w="8901" w:type="dxa"/>
        <w:tblLook w:val="04A0" w:firstRow="1" w:lastRow="0" w:firstColumn="1" w:lastColumn="0" w:noHBand="0" w:noVBand="1"/>
        <w:tblPrChange w:id="39" w:author="Schmidberger, Alessa | Wissensfabrik" w:date="2022-10-11T11:39:00Z">
          <w:tblPr>
            <w:tblStyle w:val="Stundenverlaufsskizzen"/>
            <w:tblW w:w="8901" w:type="dxa"/>
            <w:tblLook w:val="04A0" w:firstRow="1" w:lastRow="0" w:firstColumn="1" w:lastColumn="0" w:noHBand="0" w:noVBand="1"/>
          </w:tblPr>
        </w:tblPrChange>
      </w:tblPr>
      <w:tblGrid>
        <w:gridCol w:w="3881"/>
        <w:gridCol w:w="5020"/>
        <w:tblGridChange w:id="40">
          <w:tblGrid>
            <w:gridCol w:w="2665"/>
            <w:gridCol w:w="6236"/>
          </w:tblGrid>
        </w:tblGridChange>
      </w:tblGrid>
      <w:tr w:rsidR="0083543F" w14:paraId="7BB6E647" w14:textId="77777777" w:rsidTr="00E25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Change w:id="41" w:author="Schmidberger, Alessa | Wissensfabrik" w:date="2022-10-11T11:39:00Z">
              <w:tcPr>
                <w:tcW w:w="2665" w:type="dxa"/>
              </w:tcPr>
            </w:tcPrChange>
          </w:tcPr>
          <w:p w14:paraId="5414A939" w14:textId="77777777" w:rsidR="0083543F" w:rsidRPr="00627323" w:rsidRDefault="0083543F" w:rsidP="0083543F">
            <w:pPr>
              <w:cnfStyle w:val="101000000000" w:firstRow="1" w:lastRow="0" w:firstColumn="1" w:lastColumn="0" w:oddVBand="0" w:evenVBand="0" w:oddHBand="0" w:evenHBand="0" w:firstRowFirstColumn="0" w:firstRowLastColumn="0" w:lastRowFirstColumn="0" w:lastRowLastColumn="0"/>
            </w:pPr>
            <w:r w:rsidRPr="00627323">
              <w:t>Unterrichtsszenarien</w:t>
            </w:r>
          </w:p>
        </w:tc>
        <w:tc>
          <w:tcPr>
            <w:tcW w:w="0" w:type="dxa"/>
            <w:tcPrChange w:id="42" w:author="Schmidberger, Alessa | Wissensfabrik" w:date="2022-10-11T11:39:00Z">
              <w:tcPr>
                <w:tcW w:w="6236" w:type="dxa"/>
              </w:tcPr>
            </w:tcPrChange>
          </w:tcPr>
          <w:p w14:paraId="37ACD011" w14:textId="77777777" w:rsidR="0083543F" w:rsidRPr="00627323" w:rsidRDefault="0083543F" w:rsidP="0083543F">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14:paraId="71A55F18" w14:textId="77777777" w:rsidTr="00E25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Change w:id="43" w:author="Schmidberger, Alessa | Wissensfabrik" w:date="2022-10-11T11:39:00Z">
              <w:tcPr>
                <w:tcW w:w="2665" w:type="dxa"/>
              </w:tcPr>
            </w:tcPrChange>
          </w:tcPr>
          <w:p w14:paraId="32AD2449" w14:textId="77777777" w:rsidR="0083543F" w:rsidRPr="00627323" w:rsidRDefault="0083543F" w:rsidP="00E606D6">
            <w:pPr>
              <w:jc w:val="left"/>
              <w:cnfStyle w:val="001000100000" w:firstRow="0" w:lastRow="0" w:firstColumn="1" w:lastColumn="0" w:oddVBand="0" w:evenVBand="0" w:oddHBand="1" w:evenHBand="0" w:firstRowFirstColumn="0" w:firstRowLastColumn="0" w:lastRowFirstColumn="0" w:lastRowLastColumn="0"/>
            </w:pPr>
            <w:r w:rsidRPr="00627323">
              <w:t>Einstieg</w:t>
            </w:r>
          </w:p>
        </w:tc>
        <w:tc>
          <w:tcPr>
            <w:tcW w:w="0" w:type="dxa"/>
            <w:tcPrChange w:id="44" w:author="Schmidberger, Alessa | Wissensfabrik" w:date="2022-10-11T11:39:00Z">
              <w:tcPr>
                <w:tcW w:w="6236" w:type="dxa"/>
              </w:tcPr>
            </w:tcPrChange>
          </w:tcPr>
          <w:p w14:paraId="3755CCFA" w14:textId="6DADBFFF" w:rsidR="0083543F" w:rsidRPr="00627323" w:rsidRDefault="0083543F">
            <w:pPr>
              <w:jc w:val="both"/>
              <w:cnfStyle w:val="000000100000" w:firstRow="0" w:lastRow="0" w:firstColumn="0" w:lastColumn="0" w:oddVBand="0" w:evenVBand="0" w:oddHBand="1" w:evenHBand="0" w:firstRowFirstColumn="0" w:firstRowLastColumn="0" w:lastRowFirstColumn="0" w:lastRowLastColumn="0"/>
              <w:pPrChange w:id="45" w:author="Schmidberger, Alessa | Wissensfabrik" w:date="2022-10-11T11:40:00Z">
                <w:pPr>
                  <w:cnfStyle w:val="000000100000" w:firstRow="0" w:lastRow="0" w:firstColumn="0" w:lastColumn="0" w:oddVBand="0" w:evenVBand="0" w:oddHBand="1" w:evenHBand="0" w:firstRowFirstColumn="0" w:firstRowLastColumn="0" w:lastRowFirstColumn="0" w:lastRowLastColumn="0"/>
                </w:pPr>
              </w:pPrChange>
            </w:pPr>
            <w:r w:rsidRPr="00627323">
              <w:t xml:space="preserve">Einführung in die Thematik mit „Schmetterling und Taucherglocke“, die Kinder/Jugendlichen entwerfen erste eigene Protokolle für die Kommunikation </w:t>
            </w:r>
            <w:r w:rsidR="00307389">
              <w:t xml:space="preserve">durch </w:t>
            </w:r>
            <w:r w:rsidRPr="00627323">
              <w:t>Blinzeln</w:t>
            </w:r>
            <w:r w:rsidR="00856583">
              <w:t>.</w:t>
            </w:r>
          </w:p>
        </w:tc>
      </w:tr>
      <w:tr w:rsidR="0083543F" w14:paraId="71A58E25" w14:textId="77777777" w:rsidTr="00E25737">
        <w:tc>
          <w:tcPr>
            <w:cnfStyle w:val="001000000000" w:firstRow="0" w:lastRow="0" w:firstColumn="1" w:lastColumn="0" w:oddVBand="0" w:evenVBand="0" w:oddHBand="0" w:evenHBand="0" w:firstRowFirstColumn="0" w:firstRowLastColumn="0" w:lastRowFirstColumn="0" w:lastRowLastColumn="0"/>
            <w:tcW w:w="0" w:type="dxa"/>
            <w:tcPrChange w:id="46" w:author="Schmidberger, Alessa | Wissensfabrik" w:date="2022-10-11T11:39:00Z">
              <w:tcPr>
                <w:tcW w:w="2665" w:type="dxa"/>
              </w:tcPr>
            </w:tcPrChange>
          </w:tcPr>
          <w:p w14:paraId="703E1879" w14:textId="77777777" w:rsidR="0083543F" w:rsidRPr="00627323" w:rsidRDefault="0083543F" w:rsidP="00E606D6">
            <w:pPr>
              <w:jc w:val="left"/>
            </w:pPr>
            <w:r w:rsidRPr="00627323">
              <w:t>Vertiefung</w:t>
            </w:r>
          </w:p>
        </w:tc>
        <w:tc>
          <w:tcPr>
            <w:tcW w:w="0" w:type="dxa"/>
            <w:tcPrChange w:id="47" w:author="Schmidberger, Alessa | Wissensfabrik" w:date="2022-10-11T11:39:00Z">
              <w:tcPr>
                <w:tcW w:w="6236" w:type="dxa"/>
              </w:tcPr>
            </w:tcPrChange>
          </w:tcPr>
          <w:p w14:paraId="193DC46F" w14:textId="5F8575D1" w:rsidR="0083543F" w:rsidRDefault="0083543F">
            <w:pPr>
              <w:jc w:val="both"/>
              <w:cnfStyle w:val="000000000000" w:firstRow="0" w:lastRow="0" w:firstColumn="0" w:lastColumn="0" w:oddVBand="0" w:evenVBand="0" w:oddHBand="0" w:evenHBand="0" w:firstRowFirstColumn="0" w:firstRowLastColumn="0" w:lastRowFirstColumn="0" w:lastRowLastColumn="0"/>
              <w:pPrChange w:id="48" w:author="Schmidberger, Alessa | Wissensfabrik" w:date="2022-10-11T11:39:00Z">
                <w:pPr>
                  <w:cnfStyle w:val="000000000000" w:firstRow="0" w:lastRow="0" w:firstColumn="0" w:lastColumn="0" w:oddVBand="0" w:evenVBand="0" w:oddHBand="0" w:evenHBand="0" w:firstRowFirstColumn="0" w:firstRowLastColumn="0" w:lastRowFirstColumn="0" w:lastRowLastColumn="0"/>
                </w:pPr>
              </w:pPrChange>
            </w:pPr>
            <w:r w:rsidRPr="00627323">
              <w:t>Die Schülerinnen und Schüler befassen sich mit den Anfängen der Fernkommunikation, in Form von Gruppenarbeiten werden unterschiedliche Aufgaben gelöst: Bau eines Morse-Apparates, Bau eines Dosentelefons, Entwicklung eines Protokolls für Armsprache, Bilddarstellung im Binärcode</w:t>
            </w:r>
            <w:r w:rsidR="00856583">
              <w:t>.</w:t>
            </w:r>
          </w:p>
        </w:tc>
      </w:tr>
    </w:tbl>
    <w:p w14:paraId="774B07A4" w14:textId="292F531B" w:rsidR="00723B4E" w:rsidRPr="00B923CA" w:rsidRDefault="00B923CA" w:rsidP="0083543F">
      <w:pPr>
        <w:spacing w:before="240"/>
        <w:rPr>
          <w:b/>
        </w:rPr>
      </w:pPr>
      <w:r w:rsidRPr="00B923CA">
        <w:rPr>
          <w:b/>
        </w:rPr>
        <w:br/>
      </w:r>
      <w:r w:rsidR="00723B4E" w:rsidRPr="00B923CA">
        <w:rPr>
          <w:b/>
        </w:rPr>
        <w:t>Variante 2</w:t>
      </w:r>
    </w:p>
    <w:tbl>
      <w:tblPr>
        <w:tblStyle w:val="Stundenverlaufsskizzen"/>
        <w:tblW w:w="8901" w:type="dxa"/>
        <w:tblLook w:val="04A0" w:firstRow="1" w:lastRow="0" w:firstColumn="1" w:lastColumn="0" w:noHBand="0" w:noVBand="1"/>
        <w:tblPrChange w:id="49" w:author="Schmidberger, Alessa | Wissensfabrik" w:date="2022-10-11T11:39:00Z">
          <w:tblPr>
            <w:tblStyle w:val="Stundenverlaufsskizzen"/>
            <w:tblW w:w="8901" w:type="dxa"/>
            <w:tblLook w:val="04A0" w:firstRow="1" w:lastRow="0" w:firstColumn="1" w:lastColumn="0" w:noHBand="0" w:noVBand="1"/>
          </w:tblPr>
        </w:tblPrChange>
      </w:tblPr>
      <w:tblGrid>
        <w:gridCol w:w="3881"/>
        <w:gridCol w:w="5020"/>
        <w:tblGridChange w:id="50">
          <w:tblGrid>
            <w:gridCol w:w="2665"/>
            <w:gridCol w:w="6236"/>
          </w:tblGrid>
        </w:tblGridChange>
      </w:tblGrid>
      <w:tr w:rsidR="0083543F" w:rsidRPr="00627323" w14:paraId="5B7EF555" w14:textId="77777777" w:rsidTr="00E25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Change w:id="51" w:author="Schmidberger, Alessa | Wissensfabrik" w:date="2022-10-11T11:39:00Z">
              <w:tcPr>
                <w:tcW w:w="2665" w:type="dxa"/>
              </w:tcPr>
            </w:tcPrChange>
          </w:tcPr>
          <w:p w14:paraId="1471157E" w14:textId="77777777" w:rsidR="0083543F" w:rsidRPr="00627323" w:rsidRDefault="0083543F" w:rsidP="00E606D6">
            <w:pPr>
              <w:cnfStyle w:val="101000000000" w:firstRow="1" w:lastRow="0" w:firstColumn="1" w:lastColumn="0" w:oddVBand="0" w:evenVBand="0" w:oddHBand="0" w:evenHBand="0" w:firstRowFirstColumn="0" w:firstRowLastColumn="0" w:lastRowFirstColumn="0" w:lastRowLastColumn="0"/>
            </w:pPr>
            <w:r w:rsidRPr="00627323">
              <w:t>Unterrichtsszenarien</w:t>
            </w:r>
          </w:p>
        </w:tc>
        <w:tc>
          <w:tcPr>
            <w:tcW w:w="0" w:type="dxa"/>
            <w:tcPrChange w:id="52" w:author="Schmidberger, Alessa | Wissensfabrik" w:date="2022-10-11T11:39:00Z">
              <w:tcPr>
                <w:tcW w:w="6236" w:type="dxa"/>
              </w:tcPr>
            </w:tcPrChange>
          </w:tcPr>
          <w:p w14:paraId="51524070" w14:textId="77777777" w:rsidR="0083543F" w:rsidRPr="00627323" w:rsidRDefault="0083543F" w:rsidP="00E606D6">
            <w:pPr>
              <w:cnfStyle w:val="100000000000" w:firstRow="1" w:lastRow="0" w:firstColumn="0" w:lastColumn="0" w:oddVBand="0" w:evenVBand="0" w:oddHBand="0" w:evenHBand="0" w:firstRowFirstColumn="0" w:firstRowLastColumn="0" w:lastRowFirstColumn="0" w:lastRowLastColumn="0"/>
            </w:pPr>
            <w:r w:rsidRPr="00627323">
              <w:t>Kurze Zusammenfassung</w:t>
            </w:r>
          </w:p>
        </w:tc>
      </w:tr>
      <w:tr w:rsidR="0083543F" w:rsidRPr="00627323" w14:paraId="05B8C323" w14:textId="77777777" w:rsidTr="00E25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Change w:id="53" w:author="Schmidberger, Alessa | Wissensfabrik" w:date="2022-10-11T11:39:00Z">
              <w:tcPr>
                <w:tcW w:w="2665" w:type="dxa"/>
              </w:tcPr>
            </w:tcPrChange>
          </w:tcPr>
          <w:p w14:paraId="3096A641" w14:textId="77777777" w:rsidR="0083543F" w:rsidRPr="00D25202" w:rsidRDefault="0083543F" w:rsidP="00E606D6">
            <w:pPr>
              <w:jc w:val="left"/>
              <w:cnfStyle w:val="001000100000" w:firstRow="0" w:lastRow="0" w:firstColumn="1" w:lastColumn="0" w:oddVBand="0" w:evenVBand="0" w:oddHBand="1" w:evenHBand="0" w:firstRowFirstColumn="0" w:firstRowLastColumn="0" w:lastRowFirstColumn="0" w:lastRowLastColumn="0"/>
            </w:pPr>
            <w:r w:rsidRPr="00D25202">
              <w:t>Einstieg</w:t>
            </w:r>
          </w:p>
        </w:tc>
        <w:tc>
          <w:tcPr>
            <w:tcW w:w="0" w:type="dxa"/>
            <w:tcPrChange w:id="54" w:author="Schmidberger, Alessa | Wissensfabrik" w:date="2022-10-11T11:39:00Z">
              <w:tcPr>
                <w:tcW w:w="6236" w:type="dxa"/>
              </w:tcPr>
            </w:tcPrChange>
          </w:tcPr>
          <w:p w14:paraId="1E74E66E" w14:textId="6A548C0E" w:rsidR="0083543F" w:rsidRPr="00D25202" w:rsidRDefault="0083543F">
            <w:pPr>
              <w:jc w:val="both"/>
              <w:cnfStyle w:val="000000100000" w:firstRow="0" w:lastRow="0" w:firstColumn="0" w:lastColumn="0" w:oddVBand="0" w:evenVBand="0" w:oddHBand="1" w:evenHBand="0" w:firstRowFirstColumn="0" w:firstRowLastColumn="0" w:lastRowFirstColumn="0" w:lastRowLastColumn="0"/>
              <w:pPrChange w:id="55" w:author="Schmidberger, Alessa | Wissensfabrik" w:date="2022-10-11T11:39:00Z">
                <w:pPr>
                  <w:cnfStyle w:val="000000100000" w:firstRow="0" w:lastRow="0" w:firstColumn="0" w:lastColumn="0" w:oddVBand="0" w:evenVBand="0" w:oddHBand="1" w:evenHBand="0" w:firstRowFirstColumn="0" w:firstRowLastColumn="0" w:lastRowFirstColumn="0" w:lastRowLastColumn="0"/>
                </w:pPr>
              </w:pPrChange>
            </w:pPr>
            <w:r w:rsidRPr="00D25202">
              <w:t>Einführung in die Thematik mit „Schmetterling und Taucherglocke“, die Kinder/Jugendlichen entwerfen erste eigene Protokolle für Blinzel-Kommunikation</w:t>
            </w:r>
            <w:r w:rsidR="00FB0573">
              <w:t>.</w:t>
            </w:r>
          </w:p>
        </w:tc>
      </w:tr>
      <w:tr w:rsidR="0083543F" w:rsidRPr="00627323" w14:paraId="24C03E33" w14:textId="77777777" w:rsidTr="00E25737">
        <w:tc>
          <w:tcPr>
            <w:cnfStyle w:val="001000000000" w:firstRow="0" w:lastRow="0" w:firstColumn="1" w:lastColumn="0" w:oddVBand="0" w:evenVBand="0" w:oddHBand="0" w:evenHBand="0" w:firstRowFirstColumn="0" w:firstRowLastColumn="0" w:lastRowFirstColumn="0" w:lastRowLastColumn="0"/>
            <w:tcW w:w="0" w:type="dxa"/>
            <w:tcPrChange w:id="56" w:author="Schmidberger, Alessa | Wissensfabrik" w:date="2022-10-11T11:39:00Z">
              <w:tcPr>
                <w:tcW w:w="2665" w:type="dxa"/>
              </w:tcPr>
            </w:tcPrChange>
          </w:tcPr>
          <w:p w14:paraId="1C22B988" w14:textId="77777777" w:rsidR="0083543F" w:rsidRPr="00D25202" w:rsidRDefault="0083543F" w:rsidP="00E606D6">
            <w:pPr>
              <w:jc w:val="left"/>
            </w:pPr>
            <w:r w:rsidRPr="00D25202">
              <w:t>Vertiefung</w:t>
            </w:r>
          </w:p>
        </w:tc>
        <w:tc>
          <w:tcPr>
            <w:tcW w:w="0" w:type="dxa"/>
            <w:tcPrChange w:id="57" w:author="Schmidberger, Alessa | Wissensfabrik" w:date="2022-10-11T11:39:00Z">
              <w:tcPr>
                <w:tcW w:w="6236" w:type="dxa"/>
              </w:tcPr>
            </w:tcPrChange>
          </w:tcPr>
          <w:p w14:paraId="7B346980" w14:textId="411F9D75" w:rsidR="0083543F" w:rsidRPr="00D25202" w:rsidRDefault="0083543F">
            <w:pPr>
              <w:jc w:val="both"/>
              <w:cnfStyle w:val="000000000000" w:firstRow="0" w:lastRow="0" w:firstColumn="0" w:lastColumn="0" w:oddVBand="0" w:evenVBand="0" w:oddHBand="0" w:evenHBand="0" w:firstRowFirstColumn="0" w:firstRowLastColumn="0" w:lastRowFirstColumn="0" w:lastRowLastColumn="0"/>
              <w:pPrChange w:id="58" w:author="Schmidberger, Alessa | Wissensfabrik" w:date="2022-10-11T11:40:00Z">
                <w:pPr>
                  <w:cnfStyle w:val="000000000000" w:firstRow="0" w:lastRow="0" w:firstColumn="0" w:lastColumn="0" w:oddVBand="0" w:evenVBand="0" w:oddHBand="0" w:evenHBand="0" w:firstRowFirstColumn="0" w:firstRowLastColumn="0" w:lastRowFirstColumn="0" w:lastRowLastColumn="0"/>
                </w:pPr>
              </w:pPrChange>
            </w:pPr>
            <w:r w:rsidRPr="00D25202">
              <w:t>Die Schülerinnen und Schüler befassen sich mit den Anfängen der Fernkommunikation, sie entwickeln ein Protokoll für Armsprache und bauen einen Morse-Apparat</w:t>
            </w:r>
            <w:r w:rsidR="00FB0573">
              <w:t>.</w:t>
            </w:r>
          </w:p>
        </w:tc>
      </w:tr>
      <w:tr w:rsidR="0083543F" w:rsidRPr="00627323" w14:paraId="0A219413" w14:textId="77777777" w:rsidTr="00E25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Change w:id="59" w:author="Schmidberger, Alessa | Wissensfabrik" w:date="2022-10-11T11:39:00Z">
              <w:tcPr>
                <w:tcW w:w="2665" w:type="dxa"/>
              </w:tcPr>
            </w:tcPrChange>
          </w:tcPr>
          <w:p w14:paraId="7E1EF72D" w14:textId="77777777" w:rsidR="0083543F" w:rsidRPr="00D25202" w:rsidRDefault="0083543F" w:rsidP="00E606D6">
            <w:pPr>
              <w:jc w:val="left"/>
              <w:cnfStyle w:val="001000100000" w:firstRow="0" w:lastRow="0" w:firstColumn="1" w:lastColumn="0" w:oddVBand="0" w:evenVBand="0" w:oddHBand="1" w:evenHBand="0" w:firstRowFirstColumn="0" w:firstRowLastColumn="0" w:lastRowFirstColumn="0" w:lastRowLastColumn="0"/>
            </w:pPr>
            <w:r w:rsidRPr="00D25202">
              <w:t>Vertiefung</w:t>
            </w:r>
          </w:p>
        </w:tc>
        <w:tc>
          <w:tcPr>
            <w:tcW w:w="0" w:type="dxa"/>
            <w:tcPrChange w:id="60" w:author="Schmidberger, Alessa | Wissensfabrik" w:date="2022-10-11T11:39:00Z">
              <w:tcPr>
                <w:tcW w:w="6236" w:type="dxa"/>
              </w:tcPr>
            </w:tcPrChange>
          </w:tcPr>
          <w:p w14:paraId="04FD7296" w14:textId="74E86AD1" w:rsidR="0083543F" w:rsidRPr="00D25202" w:rsidRDefault="0083543F">
            <w:pPr>
              <w:jc w:val="both"/>
              <w:cnfStyle w:val="000000100000" w:firstRow="0" w:lastRow="0" w:firstColumn="0" w:lastColumn="0" w:oddVBand="0" w:evenVBand="0" w:oddHBand="1" w:evenHBand="0" w:firstRowFirstColumn="0" w:firstRowLastColumn="0" w:lastRowFirstColumn="0" w:lastRowLastColumn="0"/>
              <w:pPrChange w:id="61" w:author="Schmidberger, Alessa | Wissensfabrik" w:date="2022-10-11T11:40:00Z">
                <w:pPr>
                  <w:cnfStyle w:val="000000100000" w:firstRow="0" w:lastRow="0" w:firstColumn="0" w:lastColumn="0" w:oddVBand="0" w:evenVBand="0" w:oddHBand="1" w:evenHBand="0" w:firstRowFirstColumn="0" w:firstRowLastColumn="0" w:lastRowFirstColumn="0" w:lastRowLastColumn="0"/>
                </w:pPr>
              </w:pPrChange>
            </w:pPr>
            <w:r w:rsidRPr="00D25202">
              <w:t>Die Schülerinnen und Schüler befassen sich mit der Bilddarstellung und Speicherung durch Zahlen</w:t>
            </w:r>
            <w:r w:rsidR="00FB0573">
              <w:t>.</w:t>
            </w:r>
            <w:r w:rsidRPr="00D25202">
              <w:t xml:space="preserve"> </w:t>
            </w:r>
          </w:p>
        </w:tc>
      </w:tr>
      <w:tr w:rsidR="0083543F" w:rsidRPr="00627323" w14:paraId="7D76A8E6" w14:textId="77777777" w:rsidTr="00E25737">
        <w:tc>
          <w:tcPr>
            <w:cnfStyle w:val="001000000000" w:firstRow="0" w:lastRow="0" w:firstColumn="1" w:lastColumn="0" w:oddVBand="0" w:evenVBand="0" w:oddHBand="0" w:evenHBand="0" w:firstRowFirstColumn="0" w:firstRowLastColumn="0" w:lastRowFirstColumn="0" w:lastRowLastColumn="0"/>
            <w:tcW w:w="0" w:type="dxa"/>
            <w:tcPrChange w:id="62" w:author="Schmidberger, Alessa | Wissensfabrik" w:date="2022-10-11T11:39:00Z">
              <w:tcPr>
                <w:tcW w:w="2665" w:type="dxa"/>
              </w:tcPr>
            </w:tcPrChange>
          </w:tcPr>
          <w:p w14:paraId="453A5D7E" w14:textId="77777777" w:rsidR="0083543F" w:rsidRPr="00D25202" w:rsidRDefault="0083543F" w:rsidP="00E606D6">
            <w:pPr>
              <w:jc w:val="left"/>
            </w:pPr>
            <w:r w:rsidRPr="00D25202">
              <w:t>Vertiefung</w:t>
            </w:r>
          </w:p>
        </w:tc>
        <w:tc>
          <w:tcPr>
            <w:tcW w:w="0" w:type="dxa"/>
            <w:tcPrChange w:id="63" w:author="Schmidberger, Alessa | Wissensfabrik" w:date="2022-10-11T11:39:00Z">
              <w:tcPr>
                <w:tcW w:w="6236" w:type="dxa"/>
              </w:tcPr>
            </w:tcPrChange>
          </w:tcPr>
          <w:p w14:paraId="6B217447" w14:textId="77777777" w:rsidR="0083543F" w:rsidRDefault="0083543F">
            <w:pPr>
              <w:jc w:val="both"/>
              <w:cnfStyle w:val="000000000000" w:firstRow="0" w:lastRow="0" w:firstColumn="0" w:lastColumn="0" w:oddVBand="0" w:evenVBand="0" w:oddHBand="0" w:evenHBand="0" w:firstRowFirstColumn="0" w:firstRowLastColumn="0" w:lastRowFirstColumn="0" w:lastRowLastColumn="0"/>
              <w:pPrChange w:id="64" w:author="Schmidberger, Alessa | Wissensfabrik" w:date="2022-10-11T11:40:00Z">
                <w:pPr>
                  <w:cnfStyle w:val="000000000000" w:firstRow="0" w:lastRow="0" w:firstColumn="0" w:lastColumn="0" w:oddVBand="0" w:evenVBand="0" w:oddHBand="0" w:evenHBand="0" w:firstRowFirstColumn="0" w:firstRowLastColumn="0" w:lastRowFirstColumn="0" w:lastRowLastColumn="0"/>
                </w:pPr>
              </w:pPrChange>
            </w:pPr>
            <w:r w:rsidRPr="00D25202">
              <w:t>Verschlüsselungstechniken werden vorgestellt, die Schülerinnen und Schüler basteln eine Cäsar-Scheibe zum Verschlüsseln.</w:t>
            </w:r>
          </w:p>
        </w:tc>
      </w:tr>
    </w:tbl>
    <w:p w14:paraId="4C3A68FA" w14:textId="77777777" w:rsidR="00723B4E" w:rsidRPr="00EF629F" w:rsidRDefault="00723B4E" w:rsidP="00A562B0">
      <w:pPr>
        <w:sectPr w:rsidR="00723B4E" w:rsidRPr="00EF629F" w:rsidSect="0071563F">
          <w:footerReference w:type="default" r:id="rId11"/>
          <w:headerReference w:type="first" r:id="rId12"/>
          <w:footerReference w:type="first" r:id="rId13"/>
          <w:pgSz w:w="11906" w:h="16838"/>
          <w:pgMar w:top="1134" w:right="1531" w:bottom="1276" w:left="1531" w:header="284" w:footer="450" w:gutter="0"/>
          <w:cols w:space="708"/>
          <w:titlePg/>
          <w:docGrid w:linePitch="360"/>
        </w:sectPr>
      </w:pPr>
    </w:p>
    <w:p w14:paraId="68D5F57C" w14:textId="3DD3EB3A" w:rsidR="003676A1" w:rsidRPr="00B43E8C" w:rsidRDefault="007C0631" w:rsidP="002566E9">
      <w:pPr>
        <w:pStyle w:val="berschrift2"/>
      </w:pPr>
      <w:bookmarkStart w:id="73" w:name="_Toc24112803"/>
      <w:r w:rsidRPr="00B43E8C">
        <w:lastRenderedPageBreak/>
        <w:t>Stundenverlaufsskizzen</w:t>
      </w:r>
      <w:bookmarkEnd w:id="73"/>
    </w:p>
    <w:p w14:paraId="0838374F" w14:textId="27B96CE1" w:rsidR="007C0631" w:rsidRPr="00B43E8C" w:rsidRDefault="003676A1" w:rsidP="00BA4E1B">
      <w:pPr>
        <w:pStyle w:val="berschrift3"/>
      </w:pPr>
      <w:bookmarkStart w:id="74" w:name="_Toc24112804"/>
      <w:r w:rsidRPr="00B43E8C">
        <w:t>Variante 1</w:t>
      </w:r>
      <w:bookmarkEnd w:id="74"/>
    </w:p>
    <w:p w14:paraId="2426448D" w14:textId="752496F5" w:rsidR="003676A1" w:rsidRDefault="003676A1" w:rsidP="003676A1">
      <w:r w:rsidRPr="003676A1">
        <w:t xml:space="preserve">Variante 1 ist eine </w:t>
      </w:r>
      <w:r w:rsidR="00FB0573">
        <w:t>Kurzform</w:t>
      </w:r>
      <w:r w:rsidRPr="003676A1">
        <w:t xml:space="preserve">, die auch für die Grundschule geeignet ist. </w:t>
      </w:r>
      <w:r w:rsidR="00356A7F">
        <w:t>Dafür</w:t>
      </w:r>
      <w:r w:rsidR="00FB0573">
        <w:t xml:space="preserve"> werden</w:t>
      </w:r>
      <w:r w:rsidRPr="003676A1">
        <w:t xml:space="preserve"> </w:t>
      </w:r>
      <w:r w:rsidR="00FB0573">
        <w:t>etwa</w:t>
      </w:r>
      <w:r w:rsidRPr="003676A1">
        <w:t xml:space="preserve"> 3 Stunden </w:t>
      </w:r>
      <w:r w:rsidR="00FB0573">
        <w:t>benötigt</w:t>
      </w:r>
      <w:r w:rsidRPr="003676A1">
        <w:t xml:space="preserve">. Die einzelnen Themen </w:t>
      </w:r>
      <w:r w:rsidR="00FB0573">
        <w:t>lassen sich</w:t>
      </w:r>
      <w:r w:rsidR="00FB0573" w:rsidRPr="003676A1">
        <w:t xml:space="preserve"> </w:t>
      </w:r>
      <w:r w:rsidRPr="003676A1">
        <w:t xml:space="preserve">auf mehrere Gruppen </w:t>
      </w:r>
      <w:r w:rsidR="00FB0573">
        <w:t>verteilen</w:t>
      </w:r>
      <w:r w:rsidR="00FB0573" w:rsidRPr="003676A1">
        <w:t xml:space="preserve"> </w:t>
      </w:r>
      <w:r w:rsidRPr="003676A1">
        <w:t>und in Form einer Gruppenaufgabe bearbeite</w:t>
      </w:r>
      <w:r w:rsidR="00FB0573">
        <w:t>n</w:t>
      </w:r>
      <w:r w:rsidRPr="003676A1">
        <w:t>.</w:t>
      </w:r>
    </w:p>
    <w:p w14:paraId="05F3E32B" w14:textId="77777777" w:rsidR="003676A1" w:rsidRPr="003676A1" w:rsidRDefault="003676A1" w:rsidP="003676A1">
      <w:pPr>
        <w:spacing w:after="0"/>
        <w:rPr>
          <w:b/>
        </w:rPr>
      </w:pPr>
      <w:r w:rsidRPr="003676A1">
        <w:rPr>
          <w:b/>
        </w:rPr>
        <w:t>Abkürzungen/Legende</w:t>
      </w:r>
    </w:p>
    <w:p w14:paraId="5F47D1BA" w14:textId="55D4ACD7" w:rsidR="003676A1" w:rsidRDefault="003676A1" w:rsidP="003676A1">
      <w:r>
        <w:t xml:space="preserve">AB = Arbeitsblatt/Arbeitsblätter; L = Lehrkraft; MuM = Mitschülerinnen und Mitschüler; SuS = Schülerinnen und Schüler; </w:t>
      </w:r>
      <w:r w:rsidR="00B923CA">
        <w:br/>
      </w:r>
      <w:r>
        <w:t>UV = Unternehmensvertreterin</w:t>
      </w:r>
      <w:r w:rsidR="00FB0573">
        <w:t>/</w:t>
      </w:r>
      <w:r>
        <w:t>Unternehmensvert</w:t>
      </w:r>
      <w:r w:rsidR="00FB0573">
        <w:t>re</w:t>
      </w:r>
      <w:r>
        <w:t>ter</w:t>
      </w:r>
    </w:p>
    <w:p w14:paraId="5A5AEAE2" w14:textId="6CF1B584" w:rsidR="009E0487" w:rsidRPr="009E0487" w:rsidRDefault="009E0487" w:rsidP="009E0487">
      <w:pPr>
        <w:rPr>
          <w:b/>
        </w:rPr>
      </w:pPr>
      <w:r w:rsidRPr="009E0487">
        <w:rPr>
          <w:b/>
        </w:rPr>
        <w:t>Einführung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F762B7" w:rsidRPr="001D4E26" w14:paraId="1736BE09" w14:textId="77777777" w:rsidTr="00367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FAE76C9" w14:textId="77777777" w:rsidR="007C0631" w:rsidRPr="001D4E26" w:rsidRDefault="007C0631" w:rsidP="00F762B7">
            <w:pPr>
              <w:rPr>
                <w:rFonts w:cstheme="minorHAnsi"/>
                <w:b w:val="0"/>
              </w:rPr>
            </w:pPr>
            <w:r w:rsidRPr="001D4E26">
              <w:rPr>
                <w:rFonts w:cstheme="minorHAnsi"/>
              </w:rPr>
              <w:t>Zeit</w:t>
            </w:r>
          </w:p>
        </w:tc>
        <w:tc>
          <w:tcPr>
            <w:tcW w:w="1701" w:type="dxa"/>
          </w:tcPr>
          <w:p w14:paraId="130FF9DA"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E09A5AF" w14:textId="7B6F5376" w:rsidR="00AC0952"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66F0EB59" w14:textId="78E1DBD6"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Lehrerimpuls</w:t>
            </w:r>
          </w:p>
        </w:tc>
        <w:tc>
          <w:tcPr>
            <w:tcW w:w="7228" w:type="dxa"/>
          </w:tcPr>
          <w:p w14:paraId="4381964A" w14:textId="68E42667" w:rsidR="007C0631" w:rsidRPr="001D4E26" w:rsidRDefault="007C0631"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5D6F705E" w14:textId="77777777" w:rsidR="007C0631" w:rsidRPr="001D4E26" w:rsidRDefault="007C0631" w:rsidP="00F762B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7A33C38"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252AB9" w14:textId="3263E528" w:rsidR="009E0487" w:rsidRPr="001D4E26" w:rsidRDefault="009E0487" w:rsidP="009E0487">
            <w:pPr>
              <w:rPr>
                <w:rFonts w:cstheme="minorHAnsi"/>
              </w:rPr>
            </w:pPr>
            <w:r w:rsidRPr="006F1B8A">
              <w:t>10 Min.</w:t>
            </w:r>
          </w:p>
        </w:tc>
        <w:tc>
          <w:tcPr>
            <w:tcW w:w="1701" w:type="dxa"/>
          </w:tcPr>
          <w:p w14:paraId="6EE4D1AC" w14:textId="6CA44DF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ED7F7D">
              <w:t>Einstieg</w:t>
            </w:r>
          </w:p>
        </w:tc>
        <w:tc>
          <w:tcPr>
            <w:tcW w:w="2268" w:type="dxa"/>
          </w:tcPr>
          <w:p w14:paraId="5B4CA4D9" w14:textId="1A60A9A6"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D96B0F">
              <w:t>Begrüßung, Lehrervortrag, Präsentation</w:t>
            </w:r>
          </w:p>
        </w:tc>
        <w:tc>
          <w:tcPr>
            <w:tcW w:w="7228" w:type="dxa"/>
          </w:tcPr>
          <w:p w14:paraId="1318F018" w14:textId="77777777" w:rsidR="009E0487" w:rsidRPr="001D4E26" w:rsidRDefault="009E0487">
            <w:pPr>
              <w:jc w:val="both"/>
              <w:cnfStyle w:val="000000100000" w:firstRow="0" w:lastRow="0" w:firstColumn="0" w:lastColumn="0" w:oddVBand="0" w:evenVBand="0" w:oddHBand="1" w:evenHBand="0" w:firstRowFirstColumn="0" w:firstRowLastColumn="0" w:lastRowFirstColumn="0" w:lastRowLastColumn="0"/>
              <w:rPr>
                <w:rFonts w:cstheme="minorHAnsi"/>
              </w:rPr>
              <w:pPrChange w:id="75" w:author="Schmidberger, Alessa | Wissensfabrik" w:date="2022-10-11T11:40: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Begrüßung und ggf. Vorstellung des UV, zum Einstieg in die Thematik kann der Kino-Trailer zu „Schmetterling und Taucherglocke“ angesehen werden, dazu sollte kurz erklärt werden, was das Locked-In-Syndrom ist.</w:t>
            </w:r>
          </w:p>
          <w:p w14:paraId="3EBF7680" w14:textId="77777777" w:rsidR="009E0487" w:rsidRPr="001D4E26" w:rsidRDefault="009E0487">
            <w:pPr>
              <w:jc w:val="both"/>
              <w:cnfStyle w:val="000000100000" w:firstRow="0" w:lastRow="0" w:firstColumn="0" w:lastColumn="0" w:oddVBand="0" w:evenVBand="0" w:oddHBand="1" w:evenHBand="0" w:firstRowFirstColumn="0" w:firstRowLastColumn="0" w:lastRowFirstColumn="0" w:lastRowLastColumn="0"/>
              <w:rPr>
                <w:rFonts w:cstheme="minorHAnsi"/>
              </w:rPr>
              <w:pPrChange w:id="76" w:author="Schmidberger, Alessa | Wissensfabrik" w:date="2022-10-11T11:40:00Z">
                <w:pPr>
                  <w:cnfStyle w:val="000000100000" w:firstRow="0" w:lastRow="0" w:firstColumn="0" w:lastColumn="0" w:oddVBand="0" w:evenVBand="0" w:oddHBand="1" w:evenHBand="0" w:firstRowFirstColumn="0" w:firstRowLastColumn="0" w:lastRowFirstColumn="0" w:lastRowLastColumn="0"/>
                </w:pPr>
              </w:pPrChange>
            </w:pPr>
          </w:p>
          <w:p w14:paraId="465E9FC8" w14:textId="5231E5AA" w:rsidR="009E0487" w:rsidRPr="001D4E26" w:rsidRDefault="009E0487">
            <w:pPr>
              <w:jc w:val="both"/>
              <w:cnfStyle w:val="000000100000" w:firstRow="0" w:lastRow="0" w:firstColumn="0" w:lastColumn="0" w:oddVBand="0" w:evenVBand="0" w:oddHBand="1" w:evenHBand="0" w:firstRowFirstColumn="0" w:firstRowLastColumn="0" w:lastRowFirstColumn="0" w:lastRowLastColumn="0"/>
              <w:rPr>
                <w:rFonts w:cstheme="minorHAnsi"/>
              </w:rPr>
              <w:pPrChange w:id="77" w:author="Schmidberger, Alessa | Wissensfabrik" w:date="2022-10-11T11:40: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 xml:space="preserve">(Link zum Trailer: </w:t>
            </w:r>
            <w:r w:rsidR="00FC20F1">
              <w:fldChar w:fldCharType="begin"/>
            </w:r>
            <w:r w:rsidR="00FC20F1">
              <w:instrText xml:space="preserve"> HYPERLINK "http://www.filmstarts.de/kritiken/71654-Schmetterling-und-Taucherglocke.html" </w:instrText>
            </w:r>
            <w:r w:rsidR="00FC20F1">
              <w:fldChar w:fldCharType="separate"/>
            </w:r>
            <w:r w:rsidRPr="001D4E26">
              <w:rPr>
                <w:rStyle w:val="Hyperlink"/>
                <w:rFonts w:cstheme="minorHAnsi"/>
              </w:rPr>
              <w:t>http://www.filmstarts.de/kritiken/71654-Schmetterling-und-Taucherglocke.html</w:t>
            </w:r>
            <w:r w:rsidR="00FC20F1">
              <w:rPr>
                <w:rStyle w:val="Hyperlink"/>
                <w:rFonts w:cstheme="minorHAnsi"/>
              </w:rPr>
              <w:fldChar w:fldCharType="end"/>
            </w:r>
            <w:r w:rsidRPr="001D4E26">
              <w:rPr>
                <w:rFonts w:cstheme="minorHAnsi"/>
              </w:rPr>
              <w:t>)</w:t>
            </w:r>
          </w:p>
        </w:tc>
        <w:tc>
          <w:tcPr>
            <w:tcW w:w="2268" w:type="dxa"/>
          </w:tcPr>
          <w:p w14:paraId="1FE6188C" w14:textId="36CCC4AA" w:rsidR="009E0487" w:rsidRPr="001D4E26" w:rsidRDefault="00356A7F" w:rsidP="009E048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Trailer</w:t>
            </w:r>
            <w:r w:rsidRPr="001D4E26">
              <w:rPr>
                <w:rFonts w:cstheme="minorHAnsi"/>
              </w:rPr>
              <w:t xml:space="preserve"> </w:t>
            </w:r>
            <w:r w:rsidR="009E0487" w:rsidRPr="001D4E26">
              <w:rPr>
                <w:rFonts w:cstheme="minorHAnsi"/>
              </w:rPr>
              <w:t xml:space="preserve">„Schmetterling </w:t>
            </w:r>
            <w:r>
              <w:rPr>
                <w:rFonts w:cstheme="minorHAnsi"/>
              </w:rPr>
              <w:t>und</w:t>
            </w:r>
            <w:r w:rsidR="009E0487" w:rsidRPr="001D4E26">
              <w:rPr>
                <w:rFonts w:cstheme="minorHAnsi"/>
              </w:rPr>
              <w:t xml:space="preserve"> Taucherglocke“, Beamer,</w:t>
            </w:r>
          </w:p>
          <w:p w14:paraId="5948810C"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Computer,</w:t>
            </w:r>
          </w:p>
          <w:p w14:paraId="191938C2" w14:textId="3FA321D3"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Lautsprecher</w:t>
            </w:r>
          </w:p>
        </w:tc>
      </w:tr>
      <w:tr w:rsidR="009E0487" w:rsidRPr="001D4E26" w14:paraId="50DD2C52"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38D57252" w14:textId="3D5AF1EB" w:rsidR="009E0487" w:rsidRPr="009E0487" w:rsidRDefault="009E0487" w:rsidP="009E0487">
            <w:r w:rsidRPr="009E0487">
              <w:t>10 Min.</w:t>
            </w:r>
          </w:p>
        </w:tc>
        <w:tc>
          <w:tcPr>
            <w:tcW w:w="1701" w:type="dxa"/>
          </w:tcPr>
          <w:p w14:paraId="6F8F8CE0" w14:textId="764F517E"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Hinführung</w:t>
            </w:r>
          </w:p>
        </w:tc>
        <w:tc>
          <w:tcPr>
            <w:tcW w:w="2268" w:type="dxa"/>
          </w:tcPr>
          <w:p w14:paraId="711C6C73" w14:textId="09590226"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 gemeinsames Lesen</w:t>
            </w:r>
          </w:p>
        </w:tc>
        <w:tc>
          <w:tcPr>
            <w:tcW w:w="7228" w:type="dxa"/>
          </w:tcPr>
          <w:p w14:paraId="6A797A60" w14:textId="3FD2D856" w:rsidR="009E0487" w:rsidRPr="009E0487" w:rsidRDefault="009E0487">
            <w:pPr>
              <w:jc w:val="both"/>
              <w:cnfStyle w:val="000000000000" w:firstRow="0" w:lastRow="0" w:firstColumn="0" w:lastColumn="0" w:oddVBand="0" w:evenVBand="0" w:oddHBand="0" w:evenHBand="0" w:firstRowFirstColumn="0" w:firstRowLastColumn="0" w:lastRowFirstColumn="0" w:lastRowLastColumn="0"/>
              <w:pPrChange w:id="78" w:author="Schmidberger, Alessa | Wissensfabrik" w:date="2022-10-11T11:40:00Z">
                <w:pPr>
                  <w:cnfStyle w:val="000000000000" w:firstRow="0" w:lastRow="0" w:firstColumn="0" w:lastColumn="0" w:oddVBand="0" w:evenVBand="0" w:oddHBand="0" w:evenHBand="0" w:firstRowFirstColumn="0" w:firstRowLastColumn="0" w:lastRowFirstColumn="0" w:lastRowLastColumn="0"/>
                </w:pPr>
              </w:pPrChange>
            </w:pPr>
            <w:r w:rsidRPr="009E0487">
              <w:t>B1.1 „Schau mir in die Augen“ wird ausgeteilt und gemeinsam gelesen; Klären von Fragen</w:t>
            </w:r>
            <w:r w:rsidR="00217FBF">
              <w:t>.</w:t>
            </w:r>
          </w:p>
        </w:tc>
        <w:tc>
          <w:tcPr>
            <w:tcW w:w="2268" w:type="dxa"/>
          </w:tcPr>
          <w:p w14:paraId="41B55349" w14:textId="77777777"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B1.1 Sek. I oder</w:t>
            </w:r>
          </w:p>
          <w:p w14:paraId="5158A5CB" w14:textId="6448DD3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B1.1 GS</w:t>
            </w:r>
          </w:p>
        </w:tc>
      </w:tr>
      <w:tr w:rsidR="009E0487" w:rsidRPr="001D4E26" w14:paraId="29EEDBB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6E05BD" w14:textId="64FF9BA9" w:rsidR="009E0487" w:rsidRPr="009E0487" w:rsidRDefault="009E0487" w:rsidP="009E0487">
            <w:r w:rsidRPr="009E0487">
              <w:t>50 Min.</w:t>
            </w:r>
          </w:p>
        </w:tc>
        <w:tc>
          <w:tcPr>
            <w:tcW w:w="1701" w:type="dxa"/>
          </w:tcPr>
          <w:p w14:paraId="23DF164D" w14:textId="5BF65678"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Erarbeitung</w:t>
            </w:r>
          </w:p>
        </w:tc>
        <w:tc>
          <w:tcPr>
            <w:tcW w:w="2268" w:type="dxa"/>
          </w:tcPr>
          <w:p w14:paraId="40675E84" w14:textId="36B4322A"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Partnerarbeit</w:t>
            </w:r>
          </w:p>
        </w:tc>
        <w:tc>
          <w:tcPr>
            <w:tcW w:w="7228" w:type="dxa"/>
          </w:tcPr>
          <w:p w14:paraId="58A1BFEC" w14:textId="13A21CF4" w:rsidR="009E0487" w:rsidRPr="009E0487" w:rsidRDefault="009E0487">
            <w:pPr>
              <w:jc w:val="both"/>
              <w:cnfStyle w:val="000000100000" w:firstRow="0" w:lastRow="0" w:firstColumn="0" w:lastColumn="0" w:oddVBand="0" w:evenVBand="0" w:oddHBand="1" w:evenHBand="0" w:firstRowFirstColumn="0" w:firstRowLastColumn="0" w:lastRowFirstColumn="0" w:lastRowLastColumn="0"/>
              <w:pPrChange w:id="79" w:author="Schmidberger, Alessa | Wissensfabrik" w:date="2022-10-11T11:40:00Z">
                <w:pPr>
                  <w:cnfStyle w:val="000000100000" w:firstRow="0" w:lastRow="0" w:firstColumn="0" w:lastColumn="0" w:oddVBand="0" w:evenVBand="0" w:oddHBand="1" w:evenHBand="0" w:firstRowFirstColumn="0" w:firstRowLastColumn="0" w:lastRowFirstColumn="0" w:lastRowLastColumn="0"/>
                </w:pPr>
              </w:pPrChange>
            </w:pPr>
            <w:r w:rsidRPr="009E0487">
              <w:t>SuS teilen sich in Gruppen auf und bearbeiten die Aufgaben von B1.1</w:t>
            </w:r>
            <w:r w:rsidR="00217FBF">
              <w:t>.</w:t>
            </w:r>
          </w:p>
        </w:tc>
        <w:tc>
          <w:tcPr>
            <w:tcW w:w="2268" w:type="dxa"/>
          </w:tcPr>
          <w:p w14:paraId="504CB5FF"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r w:rsidR="009E0487" w:rsidRPr="001D4E26" w14:paraId="025FC310"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C4A3710" w14:textId="3D0393B0" w:rsidR="009E0487" w:rsidRPr="009E0487" w:rsidRDefault="009E0487" w:rsidP="009E0487">
            <w:r w:rsidRPr="009E0487">
              <w:t>10 Min.</w:t>
            </w:r>
          </w:p>
        </w:tc>
        <w:tc>
          <w:tcPr>
            <w:tcW w:w="1701" w:type="dxa"/>
          </w:tcPr>
          <w:p w14:paraId="562F516E" w14:textId="146011A3"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Sicherung</w:t>
            </w:r>
          </w:p>
        </w:tc>
        <w:tc>
          <w:tcPr>
            <w:tcW w:w="2268" w:type="dxa"/>
          </w:tcPr>
          <w:p w14:paraId="7053C306" w14:textId="39F53E3D"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9E0487">
              <w:t>Plenum</w:t>
            </w:r>
          </w:p>
        </w:tc>
        <w:tc>
          <w:tcPr>
            <w:tcW w:w="7228" w:type="dxa"/>
          </w:tcPr>
          <w:p w14:paraId="586DA3C1" w14:textId="353FBD64" w:rsidR="009E0487" w:rsidRPr="009E0487" w:rsidRDefault="009E0487">
            <w:pPr>
              <w:jc w:val="both"/>
              <w:cnfStyle w:val="000000000000" w:firstRow="0" w:lastRow="0" w:firstColumn="0" w:lastColumn="0" w:oddVBand="0" w:evenVBand="0" w:oddHBand="0" w:evenHBand="0" w:firstRowFirstColumn="0" w:firstRowLastColumn="0" w:lastRowFirstColumn="0" w:lastRowLastColumn="0"/>
              <w:pPrChange w:id="80" w:author="Schmidberger, Alessa | Wissensfabrik" w:date="2022-10-11T11:40:00Z">
                <w:pPr>
                  <w:cnfStyle w:val="000000000000" w:firstRow="0" w:lastRow="0" w:firstColumn="0" w:lastColumn="0" w:oddVBand="0" w:evenVBand="0" w:oddHBand="0" w:evenHBand="0" w:firstRowFirstColumn="0" w:firstRowLastColumn="0" w:lastRowFirstColumn="0" w:lastRowLastColumn="0"/>
                </w:pPr>
              </w:pPrChange>
            </w:pPr>
            <w:r w:rsidRPr="009E0487">
              <w:t>Präsentation der Lösungen</w:t>
            </w:r>
          </w:p>
        </w:tc>
        <w:tc>
          <w:tcPr>
            <w:tcW w:w="2268" w:type="dxa"/>
          </w:tcPr>
          <w:p w14:paraId="2CDF0216" w14:textId="258564E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r w:rsidR="009E0487" w:rsidRPr="001D4E26" w14:paraId="4893F9C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ECAFD37" w14:textId="4D4592FD" w:rsidR="009E0487" w:rsidRPr="009E0487" w:rsidRDefault="009E0487" w:rsidP="009E0487">
            <w:r w:rsidRPr="009E0487">
              <w:t>10 Min.</w:t>
            </w:r>
          </w:p>
        </w:tc>
        <w:tc>
          <w:tcPr>
            <w:tcW w:w="1701" w:type="dxa"/>
          </w:tcPr>
          <w:p w14:paraId="3C60F240" w14:textId="44915E1A"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Transfer</w:t>
            </w:r>
          </w:p>
        </w:tc>
        <w:tc>
          <w:tcPr>
            <w:tcW w:w="2268" w:type="dxa"/>
          </w:tcPr>
          <w:p w14:paraId="6E3A4A1E" w14:textId="106180DB"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9E0487">
              <w:t>Plenum, Rundgespräch</w:t>
            </w:r>
          </w:p>
        </w:tc>
        <w:tc>
          <w:tcPr>
            <w:tcW w:w="7228" w:type="dxa"/>
          </w:tcPr>
          <w:p w14:paraId="4D3A405B" w14:textId="4D3D86D2" w:rsidR="009E0487" w:rsidRPr="009E0487" w:rsidRDefault="009E0487">
            <w:pPr>
              <w:jc w:val="both"/>
              <w:cnfStyle w:val="000000100000" w:firstRow="0" w:lastRow="0" w:firstColumn="0" w:lastColumn="0" w:oddVBand="0" w:evenVBand="0" w:oddHBand="1" w:evenHBand="0" w:firstRowFirstColumn="0" w:firstRowLastColumn="0" w:lastRowFirstColumn="0" w:lastRowLastColumn="0"/>
              <w:pPrChange w:id="81" w:author="Schmidberger, Alessa | Wissensfabrik" w:date="2022-10-11T11:40:00Z">
                <w:pPr>
                  <w:cnfStyle w:val="000000100000" w:firstRow="0" w:lastRow="0" w:firstColumn="0" w:lastColumn="0" w:oddVBand="0" w:evenVBand="0" w:oddHBand="1" w:evenHBand="0" w:firstRowFirstColumn="0" w:firstRowLastColumn="0" w:lastRowFirstColumn="0" w:lastRowLastColumn="0"/>
                </w:pPr>
              </w:pPrChange>
            </w:pPr>
            <w:r w:rsidRPr="009E0487">
              <w:t xml:space="preserve">Abschlussfrage: Was hat das mit </w:t>
            </w:r>
            <w:r w:rsidR="00592F59">
              <w:t>Informatik/</w:t>
            </w:r>
            <w:r w:rsidRPr="009E0487">
              <w:t>IT zu tun?</w:t>
            </w:r>
          </w:p>
        </w:tc>
        <w:tc>
          <w:tcPr>
            <w:tcW w:w="2268" w:type="dxa"/>
          </w:tcPr>
          <w:p w14:paraId="4EC3CCC8"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28DBAF7A" w14:textId="77777777" w:rsidR="00FE2205" w:rsidRPr="00627A76" w:rsidRDefault="00FE2205" w:rsidP="003676A1">
      <w:pPr>
        <w:spacing w:before="240"/>
        <w:rPr>
          <w:b/>
        </w:rPr>
      </w:pPr>
    </w:p>
    <w:p w14:paraId="4C146AB3" w14:textId="67D48FC3" w:rsidR="007C0631" w:rsidRPr="00FE2205" w:rsidRDefault="009E0487" w:rsidP="003676A1">
      <w:pPr>
        <w:spacing w:before="240"/>
        <w:rPr>
          <w:b/>
        </w:rPr>
      </w:pPr>
      <w:r w:rsidRPr="00FE2205">
        <w:rPr>
          <w:b/>
        </w:rPr>
        <w:lastRenderedPageBreak/>
        <w:t>Vertiefung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465AFE9"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F9EB44" w14:textId="77777777" w:rsidR="009E0487" w:rsidRPr="001D4E26" w:rsidRDefault="009E0487" w:rsidP="00E606D6">
            <w:pPr>
              <w:rPr>
                <w:rFonts w:cstheme="minorHAnsi"/>
                <w:b w:val="0"/>
              </w:rPr>
            </w:pPr>
            <w:r w:rsidRPr="001D4E26">
              <w:rPr>
                <w:rFonts w:cstheme="minorHAnsi"/>
              </w:rPr>
              <w:t>Zeit</w:t>
            </w:r>
          </w:p>
        </w:tc>
        <w:tc>
          <w:tcPr>
            <w:tcW w:w="1701" w:type="dxa"/>
          </w:tcPr>
          <w:p w14:paraId="7AC37035"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524322B2" w14:textId="68A1796F"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36B49FA9" w14:textId="15BC82B3"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Lehrerimpuls</w:t>
            </w:r>
          </w:p>
        </w:tc>
        <w:tc>
          <w:tcPr>
            <w:tcW w:w="7228" w:type="dxa"/>
          </w:tcPr>
          <w:p w14:paraId="4A5DDA5B" w14:textId="18910F4D"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0D8EA53C"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71F9667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C1A5191" w14:textId="014FA159" w:rsidR="009E0487" w:rsidRPr="001D4E26" w:rsidRDefault="009E0487" w:rsidP="00957B89">
            <w:pPr>
              <w:rPr>
                <w:rFonts w:cstheme="minorHAnsi"/>
              </w:rPr>
            </w:pPr>
            <w:r w:rsidRPr="001D4E26">
              <w:rPr>
                <w:rFonts w:cstheme="minorHAnsi"/>
              </w:rPr>
              <w:t>10 Min.</w:t>
            </w:r>
          </w:p>
        </w:tc>
        <w:tc>
          <w:tcPr>
            <w:tcW w:w="1701" w:type="dxa"/>
          </w:tcPr>
          <w:p w14:paraId="58B7EBEF" w14:textId="66ED89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2E31BDF" w14:textId="41C6BFF5"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 Rundgespräch</w:t>
            </w:r>
          </w:p>
        </w:tc>
        <w:tc>
          <w:tcPr>
            <w:tcW w:w="7228" w:type="dxa"/>
          </w:tcPr>
          <w:p w14:paraId="74B75D31" w14:textId="70557E8E" w:rsidR="009E0487" w:rsidRPr="001D4E26" w:rsidRDefault="009E0487">
            <w:pPr>
              <w:jc w:val="both"/>
              <w:cnfStyle w:val="000000100000" w:firstRow="0" w:lastRow="0" w:firstColumn="0" w:lastColumn="0" w:oddVBand="0" w:evenVBand="0" w:oddHBand="1" w:evenHBand="0" w:firstRowFirstColumn="0" w:firstRowLastColumn="0" w:lastRowFirstColumn="0" w:lastRowLastColumn="0"/>
              <w:rPr>
                <w:rFonts w:cstheme="minorHAnsi"/>
              </w:rPr>
              <w:pPrChange w:id="82"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B1.2 wird ausgeteilt und gemeinsam gelesen: Frage</w:t>
            </w:r>
            <w:r w:rsidR="00307389">
              <w:rPr>
                <w:rFonts w:cstheme="minorHAnsi"/>
              </w:rPr>
              <w:t>n</w:t>
            </w:r>
            <w:r w:rsidRPr="001D4E26">
              <w:rPr>
                <w:rFonts w:cstheme="minorHAnsi"/>
              </w:rPr>
              <w:t xml:space="preserve">: Welche </w:t>
            </w:r>
            <w:r w:rsidR="00356A7F">
              <w:rPr>
                <w:rFonts w:cstheme="minorHAnsi"/>
              </w:rPr>
              <w:t xml:space="preserve">Formen der </w:t>
            </w:r>
            <w:r w:rsidRPr="001D4E26">
              <w:rPr>
                <w:rFonts w:cstheme="minorHAnsi"/>
              </w:rPr>
              <w:t xml:space="preserve">Fernkommunikation </w:t>
            </w:r>
            <w:r w:rsidR="00356A7F" w:rsidRPr="001D4E26">
              <w:rPr>
                <w:rFonts w:cstheme="minorHAnsi"/>
              </w:rPr>
              <w:t>f</w:t>
            </w:r>
            <w:r w:rsidR="00356A7F">
              <w:rPr>
                <w:rFonts w:cstheme="minorHAnsi"/>
              </w:rPr>
              <w:t>allen</w:t>
            </w:r>
            <w:r w:rsidR="00356A7F" w:rsidRPr="001D4E26">
              <w:rPr>
                <w:rFonts w:cstheme="minorHAnsi"/>
              </w:rPr>
              <w:t xml:space="preserve"> </w:t>
            </w:r>
            <w:r w:rsidRPr="001D4E26">
              <w:rPr>
                <w:rFonts w:cstheme="minorHAnsi"/>
              </w:rPr>
              <w:t>euch ein? Welche Möglichkeiten der Fernkommunikation nutzt ihr selbst? Wie verlief es mit der Fernkommunikation vor dem Internet? Ideen werden gesammelt</w:t>
            </w:r>
            <w:r w:rsidR="00356A7F">
              <w:rPr>
                <w:rFonts w:cstheme="minorHAnsi"/>
              </w:rPr>
              <w:t>.</w:t>
            </w:r>
          </w:p>
        </w:tc>
        <w:tc>
          <w:tcPr>
            <w:tcW w:w="2268" w:type="dxa"/>
          </w:tcPr>
          <w:p w14:paraId="5DE33F1F" w14:textId="39CB4990"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 Sek. I</w:t>
            </w:r>
          </w:p>
        </w:tc>
      </w:tr>
      <w:tr w:rsidR="009E0487" w:rsidRPr="009E0487" w14:paraId="61386D14"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7DC099F" w14:textId="46D1E7FD" w:rsidR="009E0487" w:rsidRPr="009E0487" w:rsidRDefault="009E0487" w:rsidP="00957B89">
            <w:r w:rsidRPr="001D4E26">
              <w:rPr>
                <w:rFonts w:cstheme="minorHAnsi"/>
              </w:rPr>
              <w:t>60 Min.</w:t>
            </w:r>
          </w:p>
        </w:tc>
        <w:tc>
          <w:tcPr>
            <w:tcW w:w="1701" w:type="dxa"/>
          </w:tcPr>
          <w:p w14:paraId="1F69C2F3" w14:textId="7DBDAF9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Erarbeitung</w:t>
            </w:r>
          </w:p>
        </w:tc>
        <w:tc>
          <w:tcPr>
            <w:tcW w:w="2268" w:type="dxa"/>
          </w:tcPr>
          <w:p w14:paraId="3768A1DF" w14:textId="71056BFF"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Gruppenarbeit</w:t>
            </w:r>
          </w:p>
        </w:tc>
        <w:tc>
          <w:tcPr>
            <w:tcW w:w="7228" w:type="dxa"/>
          </w:tcPr>
          <w:p w14:paraId="780D0E7E" w14:textId="1004C9A1" w:rsidR="009E0487" w:rsidRPr="001D4E26" w:rsidRDefault="009E0487">
            <w:pPr>
              <w:jc w:val="both"/>
              <w:cnfStyle w:val="000000000000" w:firstRow="0" w:lastRow="0" w:firstColumn="0" w:lastColumn="0" w:oddVBand="0" w:evenVBand="0" w:oddHBand="0" w:evenHBand="0" w:firstRowFirstColumn="0" w:firstRowLastColumn="0" w:lastRowFirstColumn="0" w:lastRowLastColumn="0"/>
              <w:rPr>
                <w:rFonts w:cstheme="minorHAnsi"/>
              </w:rPr>
              <w:pPrChange w:id="83" w:author="Schmidberger, Alessa | Wissensfabrik" w:date="2022-10-11T11:41:00Z">
                <w:pPr>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rPr>
              <w:t>Einführung in die Gruppenarbeit; SuS teilen sich in vier Gruppen auf, jede Gruppe erhält einen eigenen Arbeitsauftrag:</w:t>
            </w:r>
          </w:p>
          <w:p w14:paraId="27F1F787" w14:textId="22B7D1FF" w:rsidR="009E0487" w:rsidRPr="001D4E26" w:rsidRDefault="00307389">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Change w:id="84" w:author="Schmidberger, Alessa | Wissensfabrik" w:date="2022-10-11T11:41:00Z">
                <w:pPr>
                  <w:pStyle w:val="Listenabsatz"/>
                  <w:numPr>
                    <w:numId w:val="19"/>
                  </w:numPr>
                  <w:autoSpaceDE w:val="0"/>
                  <w:autoSpaceDN w:val="0"/>
                  <w:adjustRightInd w:val="0"/>
                  <w:spacing w:after="0" w:line="240" w:lineRule="auto"/>
                  <w:ind w:hanging="360"/>
                  <w:cnfStyle w:val="000000000000" w:firstRow="0" w:lastRow="0" w:firstColumn="0" w:lastColumn="0" w:oddVBand="0" w:evenVBand="0" w:oddHBand="0" w:evenHBand="0" w:firstRowFirstColumn="0" w:firstRowLastColumn="0" w:lastRowFirstColumn="0" w:lastRowLastColumn="0"/>
                </w:pPr>
              </w:pPrChange>
            </w:pPr>
            <w:r>
              <w:rPr>
                <w:rFonts w:cstheme="minorHAnsi"/>
              </w:rPr>
              <w:t>d</w:t>
            </w:r>
            <w:r w:rsidR="009E0487" w:rsidRPr="001D4E26">
              <w:rPr>
                <w:rFonts w:cstheme="minorHAnsi"/>
              </w:rPr>
              <w:t xml:space="preserve">ie Armsprache </w:t>
            </w:r>
          </w:p>
          <w:p w14:paraId="08B1C459" w14:textId="00FFF96F" w:rsidR="009E0487" w:rsidRPr="001D4E26" w:rsidRDefault="00307389">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Change w:id="85" w:author="Schmidberger, Alessa | Wissensfabrik" w:date="2022-10-11T11:41:00Z">
                <w:pPr>
                  <w:pStyle w:val="Listenabsatz"/>
                  <w:numPr>
                    <w:numId w:val="19"/>
                  </w:numPr>
                  <w:autoSpaceDE w:val="0"/>
                  <w:autoSpaceDN w:val="0"/>
                  <w:adjustRightInd w:val="0"/>
                  <w:spacing w:after="0" w:line="240" w:lineRule="auto"/>
                  <w:ind w:hanging="360"/>
                  <w:cnfStyle w:val="000000000000" w:firstRow="0" w:lastRow="0" w:firstColumn="0" w:lastColumn="0" w:oddVBand="0" w:evenVBand="0" w:oddHBand="0" w:evenHBand="0" w:firstRowFirstColumn="0" w:firstRowLastColumn="0" w:lastRowFirstColumn="0" w:lastRowLastColumn="0"/>
                </w:pPr>
              </w:pPrChange>
            </w:pPr>
            <w:r>
              <w:rPr>
                <w:rFonts w:cstheme="minorHAnsi"/>
              </w:rPr>
              <w:t>d</w:t>
            </w:r>
            <w:r w:rsidR="009E0487" w:rsidRPr="001D4E26">
              <w:rPr>
                <w:rFonts w:cstheme="minorHAnsi"/>
              </w:rPr>
              <w:t>er Morse-Apparat</w:t>
            </w:r>
          </w:p>
          <w:p w14:paraId="0346FF0F" w14:textId="13083345" w:rsidR="00356A7F" w:rsidRPr="001D4E26" w:rsidRDefault="009E0487">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rPr>
              <w:pPrChange w:id="86" w:author="Schmidberger, Alessa | Wissensfabrik" w:date="2022-10-11T11:41:00Z">
                <w:pPr>
                  <w:pStyle w:val="Listenabsatz"/>
                  <w:numPr>
                    <w:numId w:val="19"/>
                  </w:numPr>
                  <w:autoSpaceDE w:val="0"/>
                  <w:autoSpaceDN w:val="0"/>
                  <w:adjustRightInd w:val="0"/>
                  <w:spacing w:after="0" w:line="240" w:lineRule="auto"/>
                  <w:ind w:hanging="360"/>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rPr>
              <w:t>Malen nach Zahlen (Bildübertragung)</w:t>
            </w:r>
          </w:p>
          <w:p w14:paraId="4416A754" w14:textId="7710C9F9" w:rsidR="009E0487" w:rsidRPr="009E0487" w:rsidRDefault="00307389">
            <w:pPr>
              <w:pStyle w:val="Listenabsatz"/>
              <w:numPr>
                <w:ilvl w:val="0"/>
                <w:numId w:val="19"/>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val="0"/>
                <w:i/>
                <w:iCs/>
                <w:color w:val="404040" w:themeColor="text1" w:themeTint="BF"/>
                <w:szCs w:val="20"/>
              </w:rPr>
              <w:pPrChange w:id="87" w:author="Schmidberger, Alessa | Wissensfabrik" w:date="2022-10-11T11:41:00Z">
                <w:pPr>
                  <w:pStyle w:val="Listenabsatz"/>
                  <w:numPr>
                    <w:numId w:val="19"/>
                  </w:numPr>
                  <w:autoSpaceDE w:val="0"/>
                  <w:autoSpaceDN w:val="0"/>
                  <w:adjustRightInd w:val="0"/>
                  <w:spacing w:after="0" w:line="240" w:lineRule="auto"/>
                  <w:ind w:hanging="360"/>
                  <w:cnfStyle w:val="000000000000" w:firstRow="0" w:lastRow="0" w:firstColumn="0" w:lastColumn="0" w:oddVBand="0" w:evenVBand="0" w:oddHBand="0" w:evenHBand="0" w:firstRowFirstColumn="0" w:firstRowLastColumn="0" w:lastRowFirstColumn="0" w:lastRowLastColumn="0"/>
                </w:pPr>
              </w:pPrChange>
            </w:pPr>
            <w:r>
              <w:rPr>
                <w:rFonts w:cstheme="minorHAnsi"/>
              </w:rPr>
              <w:t>d</w:t>
            </w:r>
            <w:r w:rsidR="009E0487" w:rsidRPr="00356A7F">
              <w:rPr>
                <w:rFonts w:cstheme="minorHAnsi"/>
              </w:rPr>
              <w:t>as Dosentelefon</w:t>
            </w:r>
          </w:p>
        </w:tc>
        <w:tc>
          <w:tcPr>
            <w:tcW w:w="2268" w:type="dxa"/>
          </w:tcPr>
          <w:p w14:paraId="7F1845BD" w14:textId="3CA390F1" w:rsidR="009E0487" w:rsidRPr="009E0487" w:rsidRDefault="009E0487" w:rsidP="008D2647">
            <w:pPr>
              <w:cnfStyle w:val="000000000000" w:firstRow="0" w:lastRow="0" w:firstColumn="0" w:lastColumn="0" w:oddVBand="0" w:evenVBand="0" w:oddHBand="0" w:evenHBand="0" w:firstRowFirstColumn="0" w:firstRowLastColumn="0" w:lastRowFirstColumn="0" w:lastRowLastColumn="0"/>
            </w:pPr>
            <w:r w:rsidRPr="001D4E26">
              <w:rPr>
                <w:rFonts w:cstheme="minorHAnsi"/>
              </w:rPr>
              <w:t>B1.3 Sek. I oder B1.3 GS, B1.4 Sek. I oder B1.4 GS, B1.5, B1.7 GS;</w:t>
            </w:r>
            <w:r w:rsidR="00FE2205">
              <w:rPr>
                <w:rFonts w:cstheme="minorHAnsi"/>
              </w:rPr>
              <w:t xml:space="preserve"> </w:t>
            </w:r>
            <w:r w:rsidRPr="001D4E26">
              <w:rPr>
                <w:rFonts w:cstheme="minorHAnsi"/>
              </w:rPr>
              <w:t>Batterien, Draht, Nägel, Rei</w:t>
            </w:r>
            <w:r w:rsidR="00356A7F">
              <w:rPr>
                <w:rFonts w:cstheme="minorHAnsi"/>
              </w:rPr>
              <w:t>ß</w:t>
            </w:r>
            <w:r w:rsidRPr="001D4E26">
              <w:rPr>
                <w:rFonts w:cstheme="minorHAnsi"/>
              </w:rPr>
              <w:t>zwecken, Hammer, Dosen, Schnur, Lämpchen</w:t>
            </w:r>
          </w:p>
        </w:tc>
      </w:tr>
      <w:tr w:rsidR="009E0487" w:rsidRPr="009E0487" w14:paraId="2D0E31A4" w14:textId="77777777" w:rsidTr="009B369B">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CBD7733" w14:textId="0C065D88" w:rsidR="009E0487" w:rsidRPr="009E0487" w:rsidRDefault="009E0487" w:rsidP="009E0487">
            <w:r w:rsidRPr="001D4E26">
              <w:rPr>
                <w:rFonts w:cstheme="minorHAnsi"/>
              </w:rPr>
              <w:t>20 Min.</w:t>
            </w:r>
          </w:p>
        </w:tc>
        <w:tc>
          <w:tcPr>
            <w:tcW w:w="1701" w:type="dxa"/>
          </w:tcPr>
          <w:p w14:paraId="1B92BEB0" w14:textId="6B3EF2C9"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Sicherung</w:t>
            </w:r>
          </w:p>
        </w:tc>
        <w:tc>
          <w:tcPr>
            <w:tcW w:w="2268" w:type="dxa"/>
          </w:tcPr>
          <w:p w14:paraId="67AA33A3" w14:textId="68F4F4B0"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Plenum</w:t>
            </w:r>
          </w:p>
        </w:tc>
        <w:tc>
          <w:tcPr>
            <w:tcW w:w="7228" w:type="dxa"/>
          </w:tcPr>
          <w:p w14:paraId="078BDBEB" w14:textId="40F5A213" w:rsidR="009E0487" w:rsidRPr="009E0487" w:rsidRDefault="009E0487">
            <w:pPr>
              <w:jc w:val="both"/>
              <w:cnfStyle w:val="000000100000" w:firstRow="0" w:lastRow="0" w:firstColumn="0" w:lastColumn="0" w:oddVBand="0" w:evenVBand="0" w:oddHBand="1" w:evenHBand="0" w:firstRowFirstColumn="0" w:firstRowLastColumn="0" w:lastRowFirstColumn="0" w:lastRowLastColumn="0"/>
              <w:pPrChange w:id="88"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Die Ergebnisse der Gruppenarbeit werden präsentiert und besprochen</w:t>
            </w:r>
            <w:r w:rsidR="00356A7F">
              <w:rPr>
                <w:rFonts w:cstheme="minorHAnsi"/>
              </w:rPr>
              <w:t>.</w:t>
            </w:r>
          </w:p>
        </w:tc>
        <w:tc>
          <w:tcPr>
            <w:tcW w:w="2268" w:type="dxa"/>
          </w:tcPr>
          <w:p w14:paraId="1B8088D6" w14:textId="77777777"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p>
        </w:tc>
      </w:tr>
    </w:tbl>
    <w:p w14:paraId="3562311B" w14:textId="77777777" w:rsidR="008D2647" w:rsidRPr="00A42B24" w:rsidRDefault="008D2647" w:rsidP="00A42B24"/>
    <w:p w14:paraId="090FC44E" w14:textId="1302A730" w:rsidR="009E0487" w:rsidRPr="00B43E8C" w:rsidRDefault="008D2647" w:rsidP="008D2647">
      <w:pPr>
        <w:pStyle w:val="berschrift3"/>
      </w:pPr>
      <w:bookmarkStart w:id="89" w:name="_Toc24112805"/>
      <w:r w:rsidRPr="00B43E8C">
        <w:t>Variante 2</w:t>
      </w:r>
      <w:bookmarkEnd w:id="89"/>
    </w:p>
    <w:p w14:paraId="201A9D80" w14:textId="103722E3" w:rsidR="009E0487" w:rsidRPr="001D4E26" w:rsidRDefault="009E0487" w:rsidP="009E0487">
      <w:pPr>
        <w:rPr>
          <w:rFonts w:cstheme="minorHAnsi"/>
        </w:rPr>
      </w:pPr>
      <w:r w:rsidRPr="001D4E26">
        <w:rPr>
          <w:rFonts w:cstheme="minorHAnsi"/>
        </w:rPr>
        <w:t xml:space="preserve">Die Variante 2 umfasst vier Einheiten, die in </w:t>
      </w:r>
      <w:r w:rsidR="00356A7F">
        <w:rPr>
          <w:rFonts w:cstheme="minorHAnsi"/>
        </w:rPr>
        <w:t>etwa</w:t>
      </w:r>
      <w:r w:rsidRPr="001D4E26">
        <w:rPr>
          <w:rFonts w:cstheme="minorHAnsi"/>
        </w:rPr>
        <w:t xml:space="preserve"> 4 </w:t>
      </w:r>
      <w:r w:rsidR="00356A7F">
        <w:rPr>
          <w:rFonts w:cstheme="minorHAnsi"/>
        </w:rPr>
        <w:t>bis</w:t>
      </w:r>
      <w:r w:rsidRPr="001D4E26">
        <w:rPr>
          <w:rFonts w:cstheme="minorHAnsi"/>
        </w:rPr>
        <w:t xml:space="preserve"> 6 Stunden umgesetzt werden können, je nachdem ob alle Aufgaben der Arbeitsblätter oder nur Teile bearbeitet werden. </w:t>
      </w:r>
      <w:r w:rsidRPr="001D4E26">
        <w:rPr>
          <w:rFonts w:cstheme="minorHAnsi"/>
          <w:b/>
        </w:rPr>
        <w:t>Die Einführung ist identisch mit Variante 1 und wird daher nicht nochmals aufgeführt.</w:t>
      </w:r>
    </w:p>
    <w:p w14:paraId="1D346976" w14:textId="341AB7FC" w:rsidR="009E0487" w:rsidRDefault="009E0487" w:rsidP="003676A1">
      <w:pPr>
        <w:spacing w:before="240"/>
        <w:rPr>
          <w:b/>
          <w:lang w:val="en-US"/>
        </w:rPr>
      </w:pPr>
      <w:r w:rsidRPr="009E0487">
        <w:rPr>
          <w:b/>
          <w:lang w:val="en-US"/>
        </w:rPr>
        <w:t>Vertiefung (Morse-Apparat)</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E0487" w:rsidRPr="001D4E26" w14:paraId="3D2EC719" w14:textId="77777777" w:rsidTr="00E6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0A50DE9" w14:textId="77777777" w:rsidR="009E0487" w:rsidRPr="001D4E26" w:rsidRDefault="009E0487" w:rsidP="00E606D6">
            <w:pPr>
              <w:rPr>
                <w:rFonts w:cstheme="minorHAnsi"/>
                <w:b w:val="0"/>
              </w:rPr>
            </w:pPr>
            <w:r w:rsidRPr="001D4E26">
              <w:rPr>
                <w:rFonts w:cstheme="minorHAnsi"/>
              </w:rPr>
              <w:t>Zeit</w:t>
            </w:r>
          </w:p>
        </w:tc>
        <w:tc>
          <w:tcPr>
            <w:tcW w:w="1701" w:type="dxa"/>
          </w:tcPr>
          <w:p w14:paraId="57134CEE"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Phase</w:t>
            </w:r>
          </w:p>
        </w:tc>
        <w:tc>
          <w:tcPr>
            <w:tcW w:w="2268" w:type="dxa"/>
          </w:tcPr>
          <w:p w14:paraId="71A1AA3D" w14:textId="2E4229B2" w:rsidR="00AC0952"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rPr>
            </w:pPr>
            <w:r w:rsidRPr="001D4E26">
              <w:rPr>
                <w:rFonts w:cstheme="minorHAnsi"/>
              </w:rPr>
              <w:t>Sozialform/</w:t>
            </w:r>
          </w:p>
          <w:p w14:paraId="1A7B2387" w14:textId="3B46533A"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Lehrerimpuls</w:t>
            </w:r>
          </w:p>
        </w:tc>
        <w:tc>
          <w:tcPr>
            <w:tcW w:w="7228" w:type="dxa"/>
          </w:tcPr>
          <w:p w14:paraId="010EA18D" w14:textId="4AA99FA6" w:rsidR="009E0487" w:rsidRPr="001D4E26" w:rsidRDefault="009E0487" w:rsidP="00E25737">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Inhalt/Unterrichtsgeschehen</w:t>
            </w:r>
          </w:p>
        </w:tc>
        <w:tc>
          <w:tcPr>
            <w:tcW w:w="2268" w:type="dxa"/>
          </w:tcPr>
          <w:p w14:paraId="295857D8" w14:textId="77777777" w:rsidR="009E0487" w:rsidRPr="001D4E26" w:rsidRDefault="009E0487" w:rsidP="00E606D6">
            <w:pPr>
              <w:cnfStyle w:val="100000000000" w:firstRow="1" w:lastRow="0" w:firstColumn="0" w:lastColumn="0" w:oddVBand="0" w:evenVBand="0" w:oddHBand="0" w:evenHBand="0" w:firstRowFirstColumn="0" w:firstRowLastColumn="0" w:lastRowFirstColumn="0" w:lastRowLastColumn="0"/>
              <w:rPr>
                <w:rFonts w:cstheme="minorHAnsi"/>
                <w:b w:val="0"/>
              </w:rPr>
            </w:pPr>
            <w:r w:rsidRPr="001D4E26">
              <w:rPr>
                <w:rFonts w:cstheme="minorHAnsi"/>
              </w:rPr>
              <w:t>Material</w:t>
            </w:r>
          </w:p>
        </w:tc>
      </w:tr>
      <w:tr w:rsidR="009E0487" w:rsidRPr="001D4E26" w14:paraId="69D280FF"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698CFF4" w14:textId="1304FCA6" w:rsidR="009E0487" w:rsidRPr="001D4E26" w:rsidRDefault="009E0487" w:rsidP="009E0487">
            <w:pPr>
              <w:rPr>
                <w:rFonts w:cstheme="minorHAnsi"/>
              </w:rPr>
            </w:pPr>
            <w:r w:rsidRPr="001D4E26">
              <w:rPr>
                <w:rFonts w:cstheme="minorHAnsi"/>
              </w:rPr>
              <w:t>5 Min.</w:t>
            </w:r>
          </w:p>
        </w:tc>
        <w:tc>
          <w:tcPr>
            <w:tcW w:w="1701" w:type="dxa"/>
          </w:tcPr>
          <w:p w14:paraId="6F6E98E8" w14:textId="2DFD7D4B"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00ECF140" w14:textId="08A1F3A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CEFC632" w14:textId="510D1965" w:rsidR="009E0487" w:rsidRPr="001D4E26" w:rsidRDefault="009E0487">
            <w:pPr>
              <w:jc w:val="both"/>
              <w:cnfStyle w:val="000000100000" w:firstRow="0" w:lastRow="0" w:firstColumn="0" w:lastColumn="0" w:oddVBand="0" w:evenVBand="0" w:oddHBand="1" w:evenHBand="0" w:firstRowFirstColumn="0" w:firstRowLastColumn="0" w:lastRowFirstColumn="0" w:lastRowLastColumn="0"/>
              <w:rPr>
                <w:rFonts w:cstheme="minorHAnsi"/>
              </w:rPr>
              <w:pPrChange w:id="90"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B1.2 wird ausgeteilt und die Einführung gemeinsam gelesen</w:t>
            </w:r>
            <w:r w:rsidR="00217FBF">
              <w:rPr>
                <w:rFonts w:cstheme="minorHAnsi"/>
              </w:rPr>
              <w:t>.</w:t>
            </w:r>
          </w:p>
        </w:tc>
        <w:tc>
          <w:tcPr>
            <w:tcW w:w="2268" w:type="dxa"/>
          </w:tcPr>
          <w:p w14:paraId="35932A82" w14:textId="3AFA434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B1.2</w:t>
            </w:r>
          </w:p>
        </w:tc>
      </w:tr>
      <w:tr w:rsidR="009E0487" w:rsidRPr="001D4E26" w14:paraId="35A21A08"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4870DE18" w14:textId="2DF3D023" w:rsidR="009E0487" w:rsidRPr="001D4E26" w:rsidRDefault="009E0487" w:rsidP="009E0487">
            <w:pPr>
              <w:rPr>
                <w:rFonts w:cstheme="minorHAnsi"/>
              </w:rPr>
            </w:pPr>
            <w:r w:rsidRPr="001D4E26">
              <w:rPr>
                <w:rFonts w:cstheme="minorHAnsi"/>
              </w:rPr>
              <w:t>20 Min.</w:t>
            </w:r>
          </w:p>
        </w:tc>
        <w:tc>
          <w:tcPr>
            <w:tcW w:w="1701" w:type="dxa"/>
          </w:tcPr>
          <w:p w14:paraId="2D052718" w14:textId="7D84A448"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39B99E88" w14:textId="649F48A1"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Partnerarbeit</w:t>
            </w:r>
          </w:p>
        </w:tc>
        <w:tc>
          <w:tcPr>
            <w:tcW w:w="7228" w:type="dxa"/>
          </w:tcPr>
          <w:p w14:paraId="2103A6F1" w14:textId="685E7353" w:rsidR="009E0487" w:rsidRPr="001D4E26" w:rsidRDefault="009E0487">
            <w:pPr>
              <w:jc w:val="both"/>
              <w:cnfStyle w:val="000000000000" w:firstRow="0" w:lastRow="0" w:firstColumn="0" w:lastColumn="0" w:oddVBand="0" w:evenVBand="0" w:oddHBand="0" w:evenHBand="0" w:firstRowFirstColumn="0" w:firstRowLastColumn="0" w:lastRowFirstColumn="0" w:lastRowLastColumn="0"/>
              <w:rPr>
                <w:rFonts w:cstheme="minorHAnsi"/>
              </w:rPr>
              <w:pPrChange w:id="91" w:author="Schmidberger, Alessa | Wissensfabrik" w:date="2022-10-11T11:41:00Z">
                <w:pPr>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rPr>
              <w:t xml:space="preserve">B1.3 wird ausgeteilt und die erste Aufgabe wird gelöst: In Partnerarbeit </w:t>
            </w:r>
            <w:r w:rsidR="00217FBF">
              <w:rPr>
                <w:rFonts w:cstheme="minorHAnsi"/>
              </w:rPr>
              <w:t>entwickeln SuS</w:t>
            </w:r>
            <w:r w:rsidR="00217FBF" w:rsidRPr="001D4E26">
              <w:rPr>
                <w:rFonts w:cstheme="minorHAnsi"/>
              </w:rPr>
              <w:t xml:space="preserve"> </w:t>
            </w:r>
            <w:r w:rsidRPr="001D4E26">
              <w:rPr>
                <w:rFonts w:cstheme="minorHAnsi"/>
              </w:rPr>
              <w:t xml:space="preserve">ein Protokoll für eine Armsprache und </w:t>
            </w:r>
            <w:r w:rsidR="00217FBF">
              <w:rPr>
                <w:rFonts w:cstheme="minorHAnsi"/>
              </w:rPr>
              <w:t>probieren es aus</w:t>
            </w:r>
            <w:r w:rsidR="00356A7F">
              <w:rPr>
                <w:rFonts w:cstheme="minorHAnsi"/>
              </w:rPr>
              <w:t>.</w:t>
            </w:r>
          </w:p>
        </w:tc>
        <w:tc>
          <w:tcPr>
            <w:tcW w:w="2268" w:type="dxa"/>
          </w:tcPr>
          <w:p w14:paraId="242835BB" w14:textId="46827AB0"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B1.3 Sek. I oder B1.3 GS</w:t>
            </w:r>
          </w:p>
        </w:tc>
      </w:tr>
      <w:tr w:rsidR="009E0487" w:rsidRPr="001D4E26" w14:paraId="15B8E585"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C92C01F" w14:textId="16A9827D" w:rsidR="009E0487" w:rsidRPr="001D4E26" w:rsidRDefault="009E0487" w:rsidP="009E0487">
            <w:pPr>
              <w:rPr>
                <w:rFonts w:cstheme="minorHAnsi"/>
              </w:rPr>
            </w:pPr>
            <w:r w:rsidRPr="001D4E26">
              <w:rPr>
                <w:rFonts w:cstheme="minorHAnsi"/>
              </w:rPr>
              <w:lastRenderedPageBreak/>
              <w:t>10 Min.</w:t>
            </w:r>
          </w:p>
        </w:tc>
        <w:tc>
          <w:tcPr>
            <w:tcW w:w="1701" w:type="dxa"/>
          </w:tcPr>
          <w:p w14:paraId="74E113CA" w14:textId="7FFFB2FF"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79C124DD" w14:textId="0F82ECAE"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1B0357D" w14:textId="3B7549DA" w:rsidR="009E0487" w:rsidRPr="001D4E26" w:rsidRDefault="009E0487">
            <w:pPr>
              <w:jc w:val="both"/>
              <w:cnfStyle w:val="000000100000" w:firstRow="0" w:lastRow="0" w:firstColumn="0" w:lastColumn="0" w:oddVBand="0" w:evenVBand="0" w:oddHBand="1" w:evenHBand="0" w:firstRowFirstColumn="0" w:firstRowLastColumn="0" w:lastRowFirstColumn="0" w:lastRowLastColumn="0"/>
              <w:rPr>
                <w:rFonts w:cstheme="minorHAnsi"/>
              </w:rPr>
              <w:pPrChange w:id="92"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Wie wurde die Aufgabe gelöst: SuS präsentieren Beispiele ihrer Kommunikation</w:t>
            </w:r>
            <w:r w:rsidR="00217FBF">
              <w:rPr>
                <w:rFonts w:cstheme="minorHAnsi"/>
              </w:rPr>
              <w:t>.</w:t>
            </w:r>
          </w:p>
        </w:tc>
        <w:tc>
          <w:tcPr>
            <w:tcW w:w="2268" w:type="dxa"/>
          </w:tcPr>
          <w:p w14:paraId="6000B1FB" w14:textId="77777777" w:rsidR="009E0487" w:rsidRPr="001D4E26" w:rsidRDefault="009E0487" w:rsidP="009E0487">
            <w:pPr>
              <w:cnfStyle w:val="000000100000" w:firstRow="0" w:lastRow="0" w:firstColumn="0" w:lastColumn="0" w:oddVBand="0" w:evenVBand="0" w:oddHBand="1" w:evenHBand="0" w:firstRowFirstColumn="0" w:firstRowLastColumn="0" w:lastRowFirstColumn="0" w:lastRowLastColumn="0"/>
              <w:rPr>
                <w:rFonts w:cstheme="minorHAnsi"/>
              </w:rPr>
            </w:pPr>
          </w:p>
        </w:tc>
      </w:tr>
      <w:tr w:rsidR="009E0487" w:rsidRPr="001D4E26" w14:paraId="2CA9549F"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070F392B" w14:textId="26770B48" w:rsidR="009E0487" w:rsidRPr="001D4E26" w:rsidRDefault="009E0487" w:rsidP="009E0487">
            <w:pPr>
              <w:rPr>
                <w:rFonts w:cstheme="minorHAnsi"/>
              </w:rPr>
            </w:pPr>
            <w:r w:rsidRPr="001D4E26">
              <w:rPr>
                <w:rFonts w:cstheme="minorHAnsi"/>
              </w:rPr>
              <w:t>30 Min.</w:t>
            </w:r>
          </w:p>
        </w:tc>
        <w:tc>
          <w:tcPr>
            <w:tcW w:w="1701" w:type="dxa"/>
          </w:tcPr>
          <w:p w14:paraId="6E10E69B" w14:textId="3FF881BA"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196BCD29" w14:textId="3B959BBB"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Gruppenarbeit</w:t>
            </w:r>
          </w:p>
        </w:tc>
        <w:tc>
          <w:tcPr>
            <w:tcW w:w="7228" w:type="dxa"/>
          </w:tcPr>
          <w:p w14:paraId="57AA5351" w14:textId="0A7B370F" w:rsidR="009E0487" w:rsidRPr="001D4E26" w:rsidRDefault="009E0487">
            <w:pPr>
              <w:jc w:val="both"/>
              <w:cnfStyle w:val="000000000000" w:firstRow="0" w:lastRow="0" w:firstColumn="0" w:lastColumn="0" w:oddVBand="0" w:evenVBand="0" w:oddHBand="0" w:evenHBand="0" w:firstRowFirstColumn="0" w:firstRowLastColumn="0" w:lastRowFirstColumn="0" w:lastRowLastColumn="0"/>
              <w:rPr>
                <w:rFonts w:cstheme="minorHAnsi"/>
              </w:rPr>
              <w:pPrChange w:id="93" w:author="Schmidberger, Alessa | Wissensfabrik" w:date="2022-10-11T11:41:00Z">
                <w:pPr>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rPr>
              <w:t>B1.4 wird ausgeteilt und SuS bauen nun einen eigenen Morseapparat</w:t>
            </w:r>
            <w:r w:rsidR="00217FBF">
              <w:rPr>
                <w:rFonts w:cstheme="minorHAnsi"/>
              </w:rPr>
              <w:t>.</w:t>
            </w:r>
          </w:p>
        </w:tc>
        <w:tc>
          <w:tcPr>
            <w:tcW w:w="2268" w:type="dxa"/>
          </w:tcPr>
          <w:p w14:paraId="3C4B37D2" w14:textId="6931888D" w:rsidR="009E0487" w:rsidRPr="001D4E26" w:rsidRDefault="009E0487" w:rsidP="009E0487">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B1.4 Sek. I oder B1.4 GS, Batterien, Lämpchen, Draht, Wäscheklammern, Holzbrettchen, Büroklammern</w:t>
            </w:r>
          </w:p>
        </w:tc>
      </w:tr>
      <w:tr w:rsidR="009E0487" w:rsidRPr="009E0487" w14:paraId="270E421E" w14:textId="77777777" w:rsidTr="009E04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ABAEF9" w14:textId="2534149F" w:rsidR="009E0487" w:rsidRPr="009E0487" w:rsidRDefault="009E0487" w:rsidP="009E0487">
            <w:r w:rsidRPr="001D4E26">
              <w:rPr>
                <w:rFonts w:cstheme="minorHAnsi"/>
              </w:rPr>
              <w:t>15 Min.</w:t>
            </w:r>
          </w:p>
        </w:tc>
        <w:tc>
          <w:tcPr>
            <w:tcW w:w="1701" w:type="dxa"/>
          </w:tcPr>
          <w:p w14:paraId="1464555C" w14:textId="7AF25376"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Erarbeitung</w:t>
            </w:r>
          </w:p>
        </w:tc>
        <w:tc>
          <w:tcPr>
            <w:tcW w:w="2268" w:type="dxa"/>
          </w:tcPr>
          <w:p w14:paraId="682B6829" w14:textId="614BB02E"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Gruppenarbeit</w:t>
            </w:r>
          </w:p>
        </w:tc>
        <w:tc>
          <w:tcPr>
            <w:tcW w:w="7228" w:type="dxa"/>
          </w:tcPr>
          <w:p w14:paraId="1D84991E" w14:textId="33FBF040" w:rsidR="009E0487" w:rsidRPr="009E0487" w:rsidRDefault="00217FBF">
            <w:pPr>
              <w:jc w:val="both"/>
              <w:cnfStyle w:val="000000100000" w:firstRow="0" w:lastRow="0" w:firstColumn="0" w:lastColumn="0" w:oddVBand="0" w:evenVBand="0" w:oddHBand="1" w:evenHBand="0" w:firstRowFirstColumn="0" w:firstRowLastColumn="0" w:lastRowFirstColumn="0" w:lastRowLastColumn="0"/>
              <w:pPrChange w:id="94"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Pr>
                <w:rFonts w:cstheme="minorHAnsi"/>
              </w:rPr>
              <w:t>SuS lösen die</w:t>
            </w:r>
            <w:r w:rsidR="009E0487" w:rsidRPr="001D4E26">
              <w:rPr>
                <w:rFonts w:cstheme="minorHAnsi"/>
              </w:rPr>
              <w:t xml:space="preserve"> dazugehörigen Aufgaben von B1.4, die restlichen Aufgaben ggf. als Hausaufgabe</w:t>
            </w:r>
            <w:r>
              <w:rPr>
                <w:rFonts w:cstheme="minorHAnsi"/>
              </w:rPr>
              <w:t>.</w:t>
            </w:r>
          </w:p>
        </w:tc>
        <w:tc>
          <w:tcPr>
            <w:tcW w:w="2268" w:type="dxa"/>
          </w:tcPr>
          <w:p w14:paraId="1137DC61" w14:textId="3438C9F1" w:rsidR="009E0487" w:rsidRPr="009E0487" w:rsidRDefault="009E0487" w:rsidP="009E0487">
            <w:pPr>
              <w:cnfStyle w:val="000000100000" w:firstRow="0" w:lastRow="0" w:firstColumn="0" w:lastColumn="0" w:oddVBand="0" w:evenVBand="0" w:oddHBand="1" w:evenHBand="0" w:firstRowFirstColumn="0" w:firstRowLastColumn="0" w:lastRowFirstColumn="0" w:lastRowLastColumn="0"/>
            </w:pPr>
            <w:r w:rsidRPr="001D4E26">
              <w:rPr>
                <w:rFonts w:cstheme="minorHAnsi"/>
              </w:rPr>
              <w:t>B1.4 Sek. I oder B1.4 GS</w:t>
            </w:r>
          </w:p>
        </w:tc>
      </w:tr>
      <w:tr w:rsidR="009E0487" w:rsidRPr="009E0487" w14:paraId="631D905E" w14:textId="77777777" w:rsidTr="009E0487">
        <w:tc>
          <w:tcPr>
            <w:cnfStyle w:val="001000000000" w:firstRow="0" w:lastRow="0" w:firstColumn="1" w:lastColumn="0" w:oddVBand="0" w:evenVBand="0" w:oddHBand="0" w:evenHBand="0" w:firstRowFirstColumn="0" w:firstRowLastColumn="0" w:lastRowFirstColumn="0" w:lastRowLastColumn="0"/>
            <w:tcW w:w="1134" w:type="dxa"/>
          </w:tcPr>
          <w:p w14:paraId="690B3A4F" w14:textId="21909C46" w:rsidR="009E0487" w:rsidRPr="009E0487" w:rsidRDefault="009E0487" w:rsidP="009E0487">
            <w:r w:rsidRPr="001D4E26">
              <w:rPr>
                <w:rFonts w:cstheme="minorHAnsi"/>
              </w:rPr>
              <w:t>5 Min.</w:t>
            </w:r>
          </w:p>
        </w:tc>
        <w:tc>
          <w:tcPr>
            <w:tcW w:w="1701" w:type="dxa"/>
          </w:tcPr>
          <w:p w14:paraId="6EC8D87D" w14:textId="68104F52"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Sicherung</w:t>
            </w:r>
          </w:p>
        </w:tc>
        <w:tc>
          <w:tcPr>
            <w:tcW w:w="2268" w:type="dxa"/>
          </w:tcPr>
          <w:p w14:paraId="2A2633EA" w14:textId="6090B98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r w:rsidRPr="001D4E26">
              <w:rPr>
                <w:rFonts w:cstheme="minorHAnsi"/>
              </w:rPr>
              <w:t>Plenum</w:t>
            </w:r>
          </w:p>
        </w:tc>
        <w:tc>
          <w:tcPr>
            <w:tcW w:w="7228" w:type="dxa"/>
          </w:tcPr>
          <w:p w14:paraId="16A25F44" w14:textId="633C8AC2" w:rsidR="009E0487" w:rsidRPr="009E0487" w:rsidRDefault="00217FBF">
            <w:pPr>
              <w:jc w:val="both"/>
              <w:cnfStyle w:val="000000000000" w:firstRow="0" w:lastRow="0" w:firstColumn="0" w:lastColumn="0" w:oddVBand="0" w:evenVBand="0" w:oddHBand="0" w:evenHBand="0" w:firstRowFirstColumn="0" w:firstRowLastColumn="0" w:lastRowFirstColumn="0" w:lastRowLastColumn="0"/>
              <w:pPrChange w:id="95" w:author="Schmidberger, Alessa | Wissensfabrik" w:date="2022-10-11T11:41:00Z">
                <w:pPr>
                  <w:cnfStyle w:val="000000000000" w:firstRow="0" w:lastRow="0" w:firstColumn="0" w:lastColumn="0" w:oddVBand="0" w:evenVBand="0" w:oddHBand="0" w:evenHBand="0" w:firstRowFirstColumn="0" w:firstRowLastColumn="0" w:lastRowFirstColumn="0" w:lastRowLastColumn="0"/>
                </w:pPr>
              </w:pPrChange>
            </w:pPr>
            <w:r>
              <w:rPr>
                <w:rFonts w:cstheme="minorHAnsi"/>
              </w:rPr>
              <w:t>SuS präsentieren ihre</w:t>
            </w:r>
            <w:r w:rsidR="009E0487" w:rsidRPr="001D4E26">
              <w:rPr>
                <w:rFonts w:cstheme="minorHAnsi"/>
              </w:rPr>
              <w:t xml:space="preserve"> Morseapparate und Lösung</w:t>
            </w:r>
            <w:r>
              <w:rPr>
                <w:rFonts w:cstheme="minorHAnsi"/>
              </w:rPr>
              <w:t>swege.</w:t>
            </w:r>
          </w:p>
        </w:tc>
        <w:tc>
          <w:tcPr>
            <w:tcW w:w="2268" w:type="dxa"/>
          </w:tcPr>
          <w:p w14:paraId="6E2D8393" w14:textId="77777777" w:rsidR="009E0487" w:rsidRPr="009E0487" w:rsidRDefault="009E0487" w:rsidP="009E0487">
            <w:pPr>
              <w:cnfStyle w:val="000000000000" w:firstRow="0" w:lastRow="0" w:firstColumn="0" w:lastColumn="0" w:oddVBand="0" w:evenVBand="0" w:oddHBand="0" w:evenHBand="0" w:firstRowFirstColumn="0" w:firstRowLastColumn="0" w:lastRowFirstColumn="0" w:lastRowLastColumn="0"/>
            </w:pPr>
          </w:p>
        </w:tc>
      </w:tr>
    </w:tbl>
    <w:p w14:paraId="259BF0C8" w14:textId="165A8E6B" w:rsidR="009C729D" w:rsidRPr="001D4E26" w:rsidRDefault="009C729D" w:rsidP="009C729D">
      <w:pPr>
        <w:spacing w:before="240"/>
        <w:rPr>
          <w:rFonts w:cstheme="minorHAnsi"/>
          <w:b/>
        </w:rPr>
      </w:pPr>
      <w:r w:rsidRPr="001D4E26">
        <w:rPr>
          <w:rFonts w:cstheme="minorHAnsi"/>
          <w:b/>
        </w:rPr>
        <w:t>Vertiefung (Bildspeicherung und Darstellung)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7DA7FD88"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70F1B6" w14:textId="77777777" w:rsidR="009C729D" w:rsidRPr="008F5027" w:rsidRDefault="009C729D" w:rsidP="008F5027">
            <w:pPr>
              <w:spacing w:after="160"/>
              <w:rPr>
                <w:rFonts w:cstheme="minorHAnsi"/>
              </w:rPr>
            </w:pPr>
            <w:r w:rsidRPr="00321B37">
              <w:rPr>
                <w:rFonts w:cstheme="minorHAnsi"/>
              </w:rPr>
              <w:t>Zeit</w:t>
            </w:r>
          </w:p>
        </w:tc>
        <w:tc>
          <w:tcPr>
            <w:tcW w:w="1701" w:type="dxa"/>
          </w:tcPr>
          <w:p w14:paraId="09F5B0C8"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318B9E15" w14:textId="24A42792"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Pr="00321B37">
              <w:rPr>
                <w:rFonts w:cstheme="minorHAnsi"/>
              </w:rPr>
              <w:t>Lehrerimpuls</w:t>
            </w:r>
          </w:p>
        </w:tc>
        <w:tc>
          <w:tcPr>
            <w:tcW w:w="7228" w:type="dxa"/>
          </w:tcPr>
          <w:p w14:paraId="543C52A9" w14:textId="2755FCA0"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293BFEBA"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7CA8180E"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B6540D" w14:textId="77777777" w:rsidR="009C729D" w:rsidRPr="001D4E26" w:rsidRDefault="009C729D" w:rsidP="00E606D6">
            <w:pPr>
              <w:rPr>
                <w:rFonts w:cstheme="minorHAnsi"/>
              </w:rPr>
            </w:pPr>
            <w:r w:rsidRPr="001D4E26">
              <w:rPr>
                <w:rFonts w:cstheme="minorHAnsi"/>
              </w:rPr>
              <w:t>10 Min.</w:t>
            </w:r>
          </w:p>
        </w:tc>
        <w:tc>
          <w:tcPr>
            <w:tcW w:w="1701" w:type="dxa"/>
          </w:tcPr>
          <w:p w14:paraId="5DC344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27194B74"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 Lehrervortrag</w:t>
            </w:r>
          </w:p>
        </w:tc>
        <w:tc>
          <w:tcPr>
            <w:tcW w:w="7228" w:type="dxa"/>
          </w:tcPr>
          <w:p w14:paraId="10707417" w14:textId="3B9272AA" w:rsidR="009C729D" w:rsidRPr="001D4E26" w:rsidRDefault="009C729D">
            <w:pPr>
              <w:jc w:val="both"/>
              <w:cnfStyle w:val="000000100000" w:firstRow="0" w:lastRow="0" w:firstColumn="0" w:lastColumn="0" w:oddVBand="0" w:evenVBand="0" w:oddHBand="1" w:evenHBand="0" w:firstRowFirstColumn="0" w:firstRowLastColumn="0" w:lastRowFirstColumn="0" w:lastRowLastColumn="0"/>
              <w:rPr>
                <w:rFonts w:cstheme="minorHAnsi"/>
              </w:rPr>
              <w:pPrChange w:id="96"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 xml:space="preserve">Wiederholung: Was hatten wir bisher? Blinzelprotokoll, Fernkommunikation, Bau eines Morseapparates; </w:t>
            </w:r>
            <w:r w:rsidR="00217FBF">
              <w:rPr>
                <w:rFonts w:cstheme="minorHAnsi"/>
              </w:rPr>
              <w:t>wir haben</w:t>
            </w:r>
            <w:r w:rsidRPr="001D4E26">
              <w:rPr>
                <w:rFonts w:cstheme="minorHAnsi"/>
              </w:rPr>
              <w:t xml:space="preserve"> gelernt, wie man Information in Zeichen umwandeln und übertragen kann.</w:t>
            </w:r>
          </w:p>
          <w:p w14:paraId="45224CC1" w14:textId="77777777" w:rsidR="009C729D" w:rsidRPr="001D4E26" w:rsidRDefault="009C729D">
            <w:pPr>
              <w:jc w:val="both"/>
              <w:cnfStyle w:val="000000100000" w:firstRow="0" w:lastRow="0" w:firstColumn="0" w:lastColumn="0" w:oddVBand="0" w:evenVBand="0" w:oddHBand="1" w:evenHBand="0" w:firstRowFirstColumn="0" w:firstRowLastColumn="0" w:lastRowFirstColumn="0" w:lastRowLastColumn="0"/>
              <w:rPr>
                <w:rFonts w:cstheme="minorHAnsi"/>
              </w:rPr>
              <w:pPrChange w:id="97"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Eingangsfragen:</w:t>
            </w:r>
          </w:p>
          <w:p w14:paraId="4FE75D02" w14:textId="7C45B55A" w:rsidR="009C729D" w:rsidRPr="001D4E26" w:rsidRDefault="009C729D">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Change w:id="98" w:author="Schmidberger, Alessa | Wissensfabrik" w:date="2022-10-11T11:41:00Z">
                <w:pPr>
                  <w:pStyle w:val="Listenabsatz"/>
                  <w:numPr>
                    <w:numId w:val="20"/>
                  </w:numPr>
                  <w:autoSpaceDE w:val="0"/>
                  <w:autoSpaceDN w:val="0"/>
                  <w:adjustRightInd w:val="0"/>
                  <w:spacing w:after="0" w:line="240" w:lineRule="auto"/>
                  <w:ind w:hanging="360"/>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Wie können Bilder gespeichert und übertragen werden, wenn der Computer nur Zahlen kennt?</w:t>
            </w:r>
          </w:p>
          <w:p w14:paraId="79E7E7D8" w14:textId="7A2A42DC" w:rsidR="009C729D" w:rsidRPr="001D4E26" w:rsidRDefault="009C729D">
            <w:pPr>
              <w:pStyle w:val="Listenabsatz"/>
              <w:numPr>
                <w:ilvl w:val="0"/>
                <w:numId w:val="20"/>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rPr>
              <w:pPrChange w:id="99" w:author="Schmidberger, Alessa | Wissensfabrik" w:date="2022-10-11T11:41:00Z">
                <w:pPr>
                  <w:pStyle w:val="Listenabsatz"/>
                  <w:numPr>
                    <w:numId w:val="20"/>
                  </w:numPr>
                  <w:autoSpaceDE w:val="0"/>
                  <w:autoSpaceDN w:val="0"/>
                  <w:adjustRightInd w:val="0"/>
                  <w:spacing w:after="0" w:line="240" w:lineRule="auto"/>
                  <w:ind w:hanging="360"/>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Wann muss ein Computer Bilder speichern können? (z.</w:t>
            </w:r>
            <w:r w:rsidR="00217FBF" w:rsidRPr="00BA048B">
              <w:rPr>
                <w:rFonts w:cstheme="minorHAnsi"/>
                <w:bCs w:val="0"/>
                <w:spacing w:val="-20"/>
                <w:szCs w:val="21"/>
              </w:rPr>
              <w:t xml:space="preserve"> </w:t>
            </w:r>
            <w:r w:rsidRPr="001D4E26">
              <w:rPr>
                <w:rFonts w:cstheme="minorHAnsi"/>
              </w:rPr>
              <w:t>B. Zeichenprogramm, Computerspiele, Multimedia-Anwendungen)</w:t>
            </w:r>
          </w:p>
        </w:tc>
        <w:tc>
          <w:tcPr>
            <w:tcW w:w="2268" w:type="dxa"/>
          </w:tcPr>
          <w:p w14:paraId="50B64C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5E69C05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57AFCC6B" w14:textId="77777777" w:rsidR="009C729D" w:rsidRPr="001D4E26" w:rsidRDefault="009C729D" w:rsidP="00E606D6">
            <w:pPr>
              <w:rPr>
                <w:rFonts w:cstheme="minorHAnsi"/>
              </w:rPr>
            </w:pPr>
            <w:r w:rsidRPr="001D4E26">
              <w:rPr>
                <w:rFonts w:cstheme="minorHAnsi"/>
              </w:rPr>
              <w:t>15 Min.</w:t>
            </w:r>
          </w:p>
        </w:tc>
        <w:tc>
          <w:tcPr>
            <w:tcW w:w="1701" w:type="dxa"/>
          </w:tcPr>
          <w:p w14:paraId="0E41FE1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14BE5ED4"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Lehrervortrag</w:t>
            </w:r>
          </w:p>
        </w:tc>
        <w:tc>
          <w:tcPr>
            <w:tcW w:w="7228" w:type="dxa"/>
          </w:tcPr>
          <w:p w14:paraId="664898A5" w14:textId="28C95F84" w:rsidR="009C729D" w:rsidRPr="001D4E26" w:rsidRDefault="009C729D">
            <w:pPr>
              <w:jc w:val="both"/>
              <w:cnfStyle w:val="000000000000" w:firstRow="0" w:lastRow="0" w:firstColumn="0" w:lastColumn="0" w:oddVBand="0" w:evenVBand="0" w:oddHBand="0" w:evenHBand="0" w:firstRowFirstColumn="0" w:firstRowLastColumn="0" w:lastRowFirstColumn="0" w:lastRowLastColumn="0"/>
              <w:rPr>
                <w:rFonts w:cstheme="minorHAnsi"/>
              </w:rPr>
              <w:pPrChange w:id="100" w:author="Schmidberger, Alessa | Wissensfabrik" w:date="2022-10-11T11:41:00Z">
                <w:pPr>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rPr>
              <w:t>Erklärung der Pixelstruktur und wie mit</w:t>
            </w:r>
            <w:r w:rsidR="00307389">
              <w:rPr>
                <w:rFonts w:cstheme="minorHAnsi"/>
              </w:rPr>
              <w:t>h</w:t>
            </w:r>
            <w:r w:rsidRPr="001D4E26">
              <w:rPr>
                <w:rFonts w:cstheme="minorHAnsi"/>
              </w:rPr>
              <w:t>ilfe von Zahlen Bilder oder Buchstaben dargestellt werden, Austeilung von B1.5</w:t>
            </w:r>
            <w:r w:rsidR="00217FBF">
              <w:rPr>
                <w:rFonts w:cstheme="minorHAnsi"/>
              </w:rPr>
              <w:t>.</w:t>
            </w:r>
          </w:p>
        </w:tc>
        <w:tc>
          <w:tcPr>
            <w:tcW w:w="2268" w:type="dxa"/>
          </w:tcPr>
          <w:p w14:paraId="0A14E389" w14:textId="45FA0149"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6F0BD6F"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4543F" w14:textId="77777777" w:rsidR="009C729D" w:rsidRPr="001D4E26" w:rsidRDefault="009C729D" w:rsidP="00E606D6">
            <w:pPr>
              <w:rPr>
                <w:rFonts w:cstheme="minorHAnsi"/>
              </w:rPr>
            </w:pPr>
            <w:r w:rsidRPr="001D4E26">
              <w:rPr>
                <w:rFonts w:cstheme="minorHAnsi"/>
              </w:rPr>
              <w:t>20 Min.</w:t>
            </w:r>
          </w:p>
        </w:tc>
        <w:tc>
          <w:tcPr>
            <w:tcW w:w="1701" w:type="dxa"/>
          </w:tcPr>
          <w:p w14:paraId="3320C6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0B76D4F4"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Partnerarbeit</w:t>
            </w:r>
          </w:p>
        </w:tc>
        <w:tc>
          <w:tcPr>
            <w:tcW w:w="7228" w:type="dxa"/>
          </w:tcPr>
          <w:p w14:paraId="68D45680" w14:textId="3C3BD7AF" w:rsidR="009C729D" w:rsidRPr="001D4E26" w:rsidRDefault="009C729D">
            <w:pPr>
              <w:jc w:val="both"/>
              <w:cnfStyle w:val="000000100000" w:firstRow="0" w:lastRow="0" w:firstColumn="0" w:lastColumn="0" w:oddVBand="0" w:evenVBand="0" w:oddHBand="1" w:evenHBand="0" w:firstRowFirstColumn="0" w:firstRowLastColumn="0" w:lastRowFirstColumn="0" w:lastRowLastColumn="0"/>
              <w:rPr>
                <w:rFonts w:cstheme="minorHAnsi"/>
              </w:rPr>
              <w:pPrChange w:id="101"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 xml:space="preserve">Malen nach Zahlen: Die vorgegebenen Raster müssten mit Hilfe der Zahlen richtig ausgemalt werden, </w:t>
            </w:r>
            <w:r w:rsidR="00217FBF">
              <w:rPr>
                <w:rFonts w:cstheme="minorHAnsi"/>
              </w:rPr>
              <w:t>S</w:t>
            </w:r>
            <w:r w:rsidRPr="001D4E26">
              <w:rPr>
                <w:rFonts w:cstheme="minorHAnsi"/>
              </w:rPr>
              <w:t>/</w:t>
            </w:r>
            <w:r w:rsidR="00217FBF">
              <w:rPr>
                <w:rFonts w:cstheme="minorHAnsi"/>
              </w:rPr>
              <w:t>W</w:t>
            </w:r>
            <w:r w:rsidRPr="001D4E26">
              <w:rPr>
                <w:rFonts w:cstheme="minorHAnsi"/>
              </w:rPr>
              <w:t>-Bilder und auch Farbbilder</w:t>
            </w:r>
            <w:r w:rsidR="00217FBF">
              <w:rPr>
                <w:rFonts w:cstheme="minorHAnsi"/>
              </w:rPr>
              <w:t>.</w:t>
            </w:r>
          </w:p>
        </w:tc>
        <w:tc>
          <w:tcPr>
            <w:tcW w:w="2268" w:type="dxa"/>
          </w:tcPr>
          <w:p w14:paraId="35075FBE" w14:textId="0C258FF0" w:rsidR="009C729D" w:rsidRPr="001D4E26" w:rsidRDefault="00217FBF"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B1.5</w:t>
            </w:r>
            <w:r>
              <w:rPr>
                <w:rFonts w:cstheme="minorHAnsi"/>
              </w:rPr>
              <w:t xml:space="preserve">, </w:t>
            </w:r>
            <w:r w:rsidRPr="001D4E26">
              <w:rPr>
                <w:rFonts w:cstheme="minorHAnsi"/>
              </w:rPr>
              <w:t>Stifte in verschiedenen Farben</w:t>
            </w:r>
          </w:p>
        </w:tc>
      </w:tr>
      <w:tr w:rsidR="009C729D" w:rsidRPr="001D4E26" w14:paraId="4F0C9C41"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0CA03B1F" w14:textId="77777777" w:rsidR="009C729D" w:rsidRPr="001D4E26" w:rsidRDefault="009C729D" w:rsidP="00E606D6">
            <w:pPr>
              <w:rPr>
                <w:rFonts w:cstheme="minorHAnsi"/>
              </w:rPr>
            </w:pPr>
            <w:r w:rsidRPr="001D4E26">
              <w:rPr>
                <w:rFonts w:cstheme="minorHAnsi"/>
              </w:rPr>
              <w:t>5 Min.</w:t>
            </w:r>
          </w:p>
        </w:tc>
        <w:tc>
          <w:tcPr>
            <w:tcW w:w="1701" w:type="dxa"/>
          </w:tcPr>
          <w:p w14:paraId="7A08C80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Sicherung</w:t>
            </w:r>
          </w:p>
        </w:tc>
        <w:tc>
          <w:tcPr>
            <w:tcW w:w="2268" w:type="dxa"/>
          </w:tcPr>
          <w:p w14:paraId="3DEEEED1"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Plenum</w:t>
            </w:r>
          </w:p>
        </w:tc>
        <w:tc>
          <w:tcPr>
            <w:tcW w:w="7228" w:type="dxa"/>
          </w:tcPr>
          <w:p w14:paraId="124C90FC" w14:textId="5EC4407F" w:rsidR="009C729D" w:rsidRPr="001D4E26" w:rsidRDefault="009C729D">
            <w:pPr>
              <w:jc w:val="both"/>
              <w:cnfStyle w:val="000000000000" w:firstRow="0" w:lastRow="0" w:firstColumn="0" w:lastColumn="0" w:oddVBand="0" w:evenVBand="0" w:oddHBand="0" w:evenHBand="0" w:firstRowFirstColumn="0" w:firstRowLastColumn="0" w:lastRowFirstColumn="0" w:lastRowLastColumn="0"/>
              <w:rPr>
                <w:rFonts w:cstheme="minorHAnsi"/>
              </w:rPr>
              <w:pPrChange w:id="102" w:author="Schmidberger, Alessa | Wissensfabrik" w:date="2022-10-11T11:41:00Z">
                <w:pPr>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rPr>
              <w:t>Die Ergebnisse werden verglichen</w:t>
            </w:r>
            <w:r w:rsidR="00217FBF">
              <w:rPr>
                <w:rFonts w:cstheme="minorHAnsi"/>
              </w:rPr>
              <w:t>.</w:t>
            </w:r>
          </w:p>
        </w:tc>
        <w:tc>
          <w:tcPr>
            <w:tcW w:w="2268" w:type="dxa"/>
          </w:tcPr>
          <w:p w14:paraId="1E62CAD9"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4097ADD9"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1D35703" w14:textId="77777777" w:rsidR="009C729D" w:rsidRPr="001D4E26" w:rsidRDefault="009C729D" w:rsidP="00E606D6">
            <w:pPr>
              <w:rPr>
                <w:rFonts w:cstheme="minorHAnsi"/>
              </w:rPr>
            </w:pPr>
            <w:r w:rsidRPr="001D4E26">
              <w:rPr>
                <w:rFonts w:cstheme="minorHAnsi"/>
              </w:rPr>
              <w:lastRenderedPageBreak/>
              <w:t>25 Min.</w:t>
            </w:r>
          </w:p>
        </w:tc>
        <w:tc>
          <w:tcPr>
            <w:tcW w:w="1701" w:type="dxa"/>
          </w:tcPr>
          <w:p w14:paraId="13BDC910"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72D71C6A"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Einzelarbeit</w:t>
            </w:r>
          </w:p>
        </w:tc>
        <w:tc>
          <w:tcPr>
            <w:tcW w:w="7228" w:type="dxa"/>
          </w:tcPr>
          <w:p w14:paraId="4169F1CA" w14:textId="5062192D" w:rsidR="009C729D" w:rsidRPr="001D4E26" w:rsidRDefault="009C729D">
            <w:pPr>
              <w:jc w:val="both"/>
              <w:cnfStyle w:val="000000100000" w:firstRow="0" w:lastRow="0" w:firstColumn="0" w:lastColumn="0" w:oddVBand="0" w:evenVBand="0" w:oddHBand="1" w:evenHBand="0" w:firstRowFirstColumn="0" w:firstRowLastColumn="0" w:lastRowFirstColumn="0" w:lastRowLastColumn="0"/>
              <w:rPr>
                <w:rFonts w:cstheme="minorHAnsi"/>
              </w:rPr>
              <w:pPrChange w:id="103"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SuS erstellen ein eigenes Raster und entwerfen ein Bild für ihren Nachbarn/ihre Nachbarin</w:t>
            </w:r>
            <w:r w:rsidR="00AC0952">
              <w:rPr>
                <w:rFonts w:cstheme="minorHAnsi"/>
              </w:rPr>
              <w:t>.</w:t>
            </w:r>
          </w:p>
        </w:tc>
        <w:tc>
          <w:tcPr>
            <w:tcW w:w="2268" w:type="dxa"/>
          </w:tcPr>
          <w:p w14:paraId="186D9FC9"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2B12DB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15F530C8" w14:textId="77777777" w:rsidR="009C729D" w:rsidRPr="001D4E26" w:rsidRDefault="009C729D" w:rsidP="00E606D6">
            <w:pPr>
              <w:rPr>
                <w:rFonts w:cstheme="minorHAnsi"/>
              </w:rPr>
            </w:pPr>
            <w:r w:rsidRPr="001D4E26">
              <w:rPr>
                <w:rFonts w:cstheme="minorHAnsi"/>
              </w:rPr>
              <w:t>10 Min.</w:t>
            </w:r>
          </w:p>
        </w:tc>
        <w:tc>
          <w:tcPr>
            <w:tcW w:w="1701" w:type="dxa"/>
          </w:tcPr>
          <w:p w14:paraId="7A5D1F0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17D30FA"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Einzelarbeit</w:t>
            </w:r>
          </w:p>
        </w:tc>
        <w:tc>
          <w:tcPr>
            <w:tcW w:w="7228" w:type="dxa"/>
          </w:tcPr>
          <w:p w14:paraId="1ACCDF62" w14:textId="2A156246" w:rsidR="009C729D" w:rsidRPr="001D4E26" w:rsidRDefault="009C729D">
            <w:pPr>
              <w:jc w:val="both"/>
              <w:cnfStyle w:val="000000000000" w:firstRow="0" w:lastRow="0" w:firstColumn="0" w:lastColumn="0" w:oddVBand="0" w:evenVBand="0" w:oddHBand="0" w:evenHBand="0" w:firstRowFirstColumn="0" w:firstRowLastColumn="0" w:lastRowFirstColumn="0" w:lastRowLastColumn="0"/>
              <w:rPr>
                <w:rFonts w:cstheme="minorHAnsi"/>
              </w:rPr>
              <w:pPrChange w:id="104" w:author="Schmidberger, Alessa | Wissensfabrik" w:date="2022-10-11T11:41:00Z">
                <w:pPr>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rPr>
              <w:t>Die fertigen Bilder werden getauscht und bearbeitet, ggf. auch als Hausaufgabe möglich</w:t>
            </w:r>
            <w:r w:rsidR="00AC0952">
              <w:rPr>
                <w:rFonts w:cstheme="minorHAnsi"/>
              </w:rPr>
              <w:t>.</w:t>
            </w:r>
          </w:p>
        </w:tc>
        <w:tc>
          <w:tcPr>
            <w:tcW w:w="2268" w:type="dxa"/>
          </w:tcPr>
          <w:p w14:paraId="40A2700B"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E78FD3"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347A09" w14:textId="77777777" w:rsidR="009C729D" w:rsidRPr="001D4E26" w:rsidRDefault="009C729D" w:rsidP="00E606D6">
            <w:pPr>
              <w:rPr>
                <w:rFonts w:cstheme="minorHAnsi"/>
              </w:rPr>
            </w:pPr>
            <w:r w:rsidRPr="001D4E26">
              <w:rPr>
                <w:rFonts w:cstheme="minorHAnsi"/>
              </w:rPr>
              <w:t>5 Min.</w:t>
            </w:r>
          </w:p>
        </w:tc>
        <w:tc>
          <w:tcPr>
            <w:tcW w:w="1701" w:type="dxa"/>
          </w:tcPr>
          <w:p w14:paraId="423A84F5"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5A0B951A"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Partnerarbeit</w:t>
            </w:r>
          </w:p>
        </w:tc>
        <w:tc>
          <w:tcPr>
            <w:tcW w:w="7228" w:type="dxa"/>
          </w:tcPr>
          <w:p w14:paraId="0963E815" w14:textId="3D840CFA" w:rsidR="009C729D" w:rsidRPr="001D4E26" w:rsidRDefault="009C729D">
            <w:pPr>
              <w:jc w:val="both"/>
              <w:cnfStyle w:val="000000100000" w:firstRow="0" w:lastRow="0" w:firstColumn="0" w:lastColumn="0" w:oddVBand="0" w:evenVBand="0" w:oddHBand="1" w:evenHBand="0" w:firstRowFirstColumn="0" w:firstRowLastColumn="0" w:lastRowFirstColumn="0" w:lastRowLastColumn="0"/>
              <w:rPr>
                <w:rFonts w:cstheme="minorHAnsi"/>
              </w:rPr>
              <w:pPrChange w:id="105"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Die ausgemalten Bilder werden gegenseitig kontrolliert</w:t>
            </w:r>
            <w:r w:rsidR="00AC0952">
              <w:rPr>
                <w:rFonts w:cstheme="minorHAnsi"/>
              </w:rPr>
              <w:t>.</w:t>
            </w:r>
          </w:p>
        </w:tc>
        <w:tc>
          <w:tcPr>
            <w:tcW w:w="2268" w:type="dxa"/>
          </w:tcPr>
          <w:p w14:paraId="58CB14B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311347AD" w14:textId="20F8F638" w:rsidR="009C729D" w:rsidRPr="001D4E26" w:rsidRDefault="00FE2205" w:rsidP="009C729D">
      <w:pPr>
        <w:rPr>
          <w:rFonts w:cstheme="minorHAnsi"/>
          <w:b/>
        </w:rPr>
      </w:pPr>
      <w:r>
        <w:rPr>
          <w:rFonts w:cstheme="minorHAnsi"/>
          <w:b/>
        </w:rPr>
        <w:br/>
      </w:r>
      <w:r w:rsidR="009C729D" w:rsidRPr="001D4E26">
        <w:rPr>
          <w:rFonts w:cstheme="minorHAnsi"/>
          <w:b/>
        </w:rPr>
        <w:t>Vertiefung (Verschlüsselung)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9C729D" w:rsidRPr="00321B37" w14:paraId="0C9C6297" w14:textId="77777777" w:rsidTr="009B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B179DC" w14:textId="77777777" w:rsidR="009C729D" w:rsidRPr="008F5027" w:rsidRDefault="009C729D" w:rsidP="008F5027">
            <w:pPr>
              <w:spacing w:after="160"/>
              <w:rPr>
                <w:rFonts w:cstheme="minorHAnsi"/>
              </w:rPr>
            </w:pPr>
            <w:r w:rsidRPr="00321B37">
              <w:rPr>
                <w:rFonts w:cstheme="minorHAnsi"/>
              </w:rPr>
              <w:t>Zeit</w:t>
            </w:r>
          </w:p>
        </w:tc>
        <w:tc>
          <w:tcPr>
            <w:tcW w:w="1701" w:type="dxa"/>
          </w:tcPr>
          <w:p w14:paraId="729CC7B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Phase</w:t>
            </w:r>
          </w:p>
        </w:tc>
        <w:tc>
          <w:tcPr>
            <w:tcW w:w="2268" w:type="dxa"/>
          </w:tcPr>
          <w:p w14:paraId="03A756D6" w14:textId="5E6CC576"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Sozialform/</w:t>
            </w:r>
            <w:r w:rsidR="00BD3063">
              <w:rPr>
                <w:rFonts w:cstheme="minorHAnsi"/>
              </w:rPr>
              <w:br/>
            </w:r>
            <w:r w:rsidRPr="00321B37">
              <w:rPr>
                <w:rFonts w:cstheme="minorHAnsi"/>
              </w:rPr>
              <w:t>Lehrerimpuls</w:t>
            </w:r>
          </w:p>
        </w:tc>
        <w:tc>
          <w:tcPr>
            <w:tcW w:w="7228" w:type="dxa"/>
          </w:tcPr>
          <w:p w14:paraId="45BAF3A2" w14:textId="6CF2FC22" w:rsidR="009C729D" w:rsidRPr="008F5027" w:rsidRDefault="009C729D" w:rsidP="00E2573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Inhalt/Unterrichtsgeschehen</w:t>
            </w:r>
          </w:p>
        </w:tc>
        <w:tc>
          <w:tcPr>
            <w:tcW w:w="2268" w:type="dxa"/>
          </w:tcPr>
          <w:p w14:paraId="302167EB" w14:textId="77777777" w:rsidR="009C729D" w:rsidRPr="008F5027" w:rsidRDefault="009C729D" w:rsidP="008F5027">
            <w:pPr>
              <w:spacing w:after="160"/>
              <w:cnfStyle w:val="100000000000" w:firstRow="1" w:lastRow="0" w:firstColumn="0" w:lastColumn="0" w:oddVBand="0" w:evenVBand="0" w:oddHBand="0" w:evenHBand="0" w:firstRowFirstColumn="0" w:firstRowLastColumn="0" w:lastRowFirstColumn="0" w:lastRowLastColumn="0"/>
              <w:rPr>
                <w:rFonts w:cstheme="minorHAnsi"/>
              </w:rPr>
            </w:pPr>
            <w:r w:rsidRPr="00321B37">
              <w:rPr>
                <w:rFonts w:cstheme="minorHAnsi"/>
              </w:rPr>
              <w:t>Material</w:t>
            </w:r>
          </w:p>
        </w:tc>
      </w:tr>
      <w:tr w:rsidR="009C729D" w:rsidRPr="001D4E26" w14:paraId="2E5C54B2"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67EE184" w14:textId="77777777" w:rsidR="009C729D" w:rsidRPr="001D4E26" w:rsidRDefault="009C729D" w:rsidP="00E606D6">
            <w:pPr>
              <w:rPr>
                <w:rFonts w:cstheme="minorHAnsi"/>
              </w:rPr>
            </w:pPr>
            <w:r w:rsidRPr="001D4E26">
              <w:rPr>
                <w:rFonts w:cstheme="minorHAnsi"/>
              </w:rPr>
              <w:t>5 Min.</w:t>
            </w:r>
          </w:p>
        </w:tc>
        <w:tc>
          <w:tcPr>
            <w:tcW w:w="1701" w:type="dxa"/>
          </w:tcPr>
          <w:p w14:paraId="2C9E7AA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Einstieg</w:t>
            </w:r>
          </w:p>
        </w:tc>
        <w:tc>
          <w:tcPr>
            <w:tcW w:w="2268" w:type="dxa"/>
          </w:tcPr>
          <w:p w14:paraId="56D4B34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 Lehrervortrag</w:t>
            </w:r>
          </w:p>
        </w:tc>
        <w:tc>
          <w:tcPr>
            <w:tcW w:w="7228" w:type="dxa"/>
          </w:tcPr>
          <w:p w14:paraId="38EFB897" w14:textId="77777777" w:rsidR="009C729D" w:rsidRPr="001D4E26" w:rsidRDefault="009C729D">
            <w:pPr>
              <w:jc w:val="both"/>
              <w:cnfStyle w:val="000000100000" w:firstRow="0" w:lastRow="0" w:firstColumn="0" w:lastColumn="0" w:oddVBand="0" w:evenVBand="0" w:oddHBand="1" w:evenHBand="0" w:firstRowFirstColumn="0" w:firstRowLastColumn="0" w:lastRowFirstColumn="0" w:lastRowLastColumn="0"/>
              <w:rPr>
                <w:rFonts w:cstheme="minorHAnsi"/>
              </w:rPr>
              <w:pPrChange w:id="106"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szCs w:val="20"/>
              </w:rPr>
              <w:t>Eingangsfrage: Wie kann man Nachrichten geheim halten? Kennt jemand Geheimschriften?</w:t>
            </w:r>
          </w:p>
        </w:tc>
        <w:tc>
          <w:tcPr>
            <w:tcW w:w="2268" w:type="dxa"/>
          </w:tcPr>
          <w:p w14:paraId="5F8938FE"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0A9811CB"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72A0423" w14:textId="77777777" w:rsidR="009C729D" w:rsidRPr="001D4E26" w:rsidRDefault="009C729D" w:rsidP="00E606D6">
            <w:pPr>
              <w:rPr>
                <w:rFonts w:cstheme="minorHAnsi"/>
              </w:rPr>
            </w:pPr>
            <w:r w:rsidRPr="001D4E26">
              <w:rPr>
                <w:rFonts w:cstheme="minorHAnsi"/>
              </w:rPr>
              <w:t>15 Min.</w:t>
            </w:r>
          </w:p>
        </w:tc>
        <w:tc>
          <w:tcPr>
            <w:tcW w:w="1701" w:type="dxa"/>
          </w:tcPr>
          <w:p w14:paraId="11ED7388"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Hinführung</w:t>
            </w:r>
          </w:p>
        </w:tc>
        <w:tc>
          <w:tcPr>
            <w:tcW w:w="2268" w:type="dxa"/>
          </w:tcPr>
          <w:p w14:paraId="5D75E073"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Lehrervortrag</w:t>
            </w:r>
          </w:p>
        </w:tc>
        <w:tc>
          <w:tcPr>
            <w:tcW w:w="7228" w:type="dxa"/>
          </w:tcPr>
          <w:p w14:paraId="0E3096E3" w14:textId="566C69E6" w:rsidR="009C729D" w:rsidRPr="001D4E26" w:rsidRDefault="009C729D">
            <w:pPr>
              <w:jc w:val="both"/>
              <w:cnfStyle w:val="000000000000" w:firstRow="0" w:lastRow="0" w:firstColumn="0" w:lastColumn="0" w:oddVBand="0" w:evenVBand="0" w:oddHBand="0" w:evenHBand="0" w:firstRowFirstColumn="0" w:firstRowLastColumn="0" w:lastRowFirstColumn="0" w:lastRowLastColumn="0"/>
              <w:rPr>
                <w:rFonts w:cstheme="minorHAnsi"/>
              </w:rPr>
              <w:pPrChange w:id="107" w:author="Schmidberger, Alessa | Wissensfabrik" w:date="2022-10-11T11:41:00Z">
                <w:pPr>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rPr>
              <w:t xml:space="preserve">Erklärungen zu Verschlüsselung; Austeilen von B1.6; </w:t>
            </w:r>
            <w:r w:rsidR="00AC0952">
              <w:rPr>
                <w:rFonts w:cstheme="minorHAnsi"/>
              </w:rPr>
              <w:t xml:space="preserve">L gibt Hinweise zu Lösung </w:t>
            </w:r>
            <w:r w:rsidRPr="001D4E26">
              <w:rPr>
                <w:rFonts w:cstheme="minorHAnsi"/>
              </w:rPr>
              <w:t>der ersten Übungsaufgaben</w:t>
            </w:r>
            <w:r w:rsidR="00AC0952">
              <w:rPr>
                <w:rFonts w:cstheme="minorHAnsi"/>
              </w:rPr>
              <w:t>.</w:t>
            </w:r>
          </w:p>
        </w:tc>
        <w:tc>
          <w:tcPr>
            <w:tcW w:w="2268" w:type="dxa"/>
          </w:tcPr>
          <w:p w14:paraId="791946A5"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Sek. I oder</w:t>
            </w:r>
          </w:p>
          <w:p w14:paraId="59B83362"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B1.6 GS</w:t>
            </w:r>
          </w:p>
        </w:tc>
      </w:tr>
      <w:tr w:rsidR="009C729D" w:rsidRPr="001D4E26" w14:paraId="0035D5F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6EF4E66" w14:textId="77777777" w:rsidR="009C729D" w:rsidRPr="001D4E26" w:rsidRDefault="009C729D" w:rsidP="00E606D6">
            <w:pPr>
              <w:rPr>
                <w:rFonts w:cstheme="minorHAnsi"/>
              </w:rPr>
            </w:pPr>
            <w:r w:rsidRPr="001D4E26">
              <w:rPr>
                <w:rFonts w:cstheme="minorHAnsi"/>
              </w:rPr>
              <w:t>30 Min.</w:t>
            </w:r>
          </w:p>
        </w:tc>
        <w:tc>
          <w:tcPr>
            <w:tcW w:w="1701" w:type="dxa"/>
          </w:tcPr>
          <w:p w14:paraId="259F54A1"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Erarbeitung</w:t>
            </w:r>
          </w:p>
        </w:tc>
        <w:tc>
          <w:tcPr>
            <w:tcW w:w="2268" w:type="dxa"/>
          </w:tcPr>
          <w:p w14:paraId="6C7E7974"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Einzel- oder Partnerarbeit</w:t>
            </w:r>
          </w:p>
        </w:tc>
        <w:tc>
          <w:tcPr>
            <w:tcW w:w="7228" w:type="dxa"/>
          </w:tcPr>
          <w:p w14:paraId="4B065698" w14:textId="77777777" w:rsidR="009C729D" w:rsidRPr="001D4E26" w:rsidRDefault="009C729D">
            <w:pPr>
              <w:jc w:val="both"/>
              <w:cnfStyle w:val="000000100000" w:firstRow="0" w:lastRow="0" w:firstColumn="0" w:lastColumn="0" w:oddVBand="0" w:evenVBand="0" w:oddHBand="1" w:evenHBand="0" w:firstRowFirstColumn="0" w:firstRowLastColumn="0" w:lastRowFirstColumn="0" w:lastRowLastColumn="0"/>
              <w:rPr>
                <w:rFonts w:cstheme="minorHAnsi"/>
              </w:rPr>
              <w:pPrChange w:id="108"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Bau einer Cäsar-Scheibe</w:t>
            </w:r>
          </w:p>
        </w:tc>
        <w:tc>
          <w:tcPr>
            <w:tcW w:w="2268" w:type="dxa"/>
          </w:tcPr>
          <w:p w14:paraId="4D34DE02"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Pappe, Schere, Kleber, Bleistift, Geodreieck, Zirkel, Musterklammern</w:t>
            </w:r>
          </w:p>
        </w:tc>
      </w:tr>
      <w:tr w:rsidR="009C729D" w:rsidRPr="001D4E26" w14:paraId="4CFCCCA5"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C5CF82F" w14:textId="77777777" w:rsidR="009C729D" w:rsidRPr="001D4E26" w:rsidRDefault="009C729D" w:rsidP="00E606D6">
            <w:pPr>
              <w:rPr>
                <w:rFonts w:cstheme="minorHAnsi"/>
              </w:rPr>
            </w:pPr>
            <w:r w:rsidRPr="001D4E26">
              <w:rPr>
                <w:rFonts w:cstheme="minorHAnsi"/>
              </w:rPr>
              <w:t>15 Min.</w:t>
            </w:r>
          </w:p>
        </w:tc>
        <w:tc>
          <w:tcPr>
            <w:tcW w:w="1701" w:type="dxa"/>
          </w:tcPr>
          <w:p w14:paraId="05A9EC0F"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62D1BA2A"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Einzel- oder Partnerarbeit</w:t>
            </w:r>
          </w:p>
        </w:tc>
        <w:tc>
          <w:tcPr>
            <w:tcW w:w="7228" w:type="dxa"/>
          </w:tcPr>
          <w:p w14:paraId="22DFB85F" w14:textId="40BF9F3C" w:rsidR="009C729D" w:rsidRPr="001D4E26" w:rsidRDefault="00AC0952">
            <w:pPr>
              <w:jc w:val="both"/>
              <w:cnfStyle w:val="000000000000" w:firstRow="0" w:lastRow="0" w:firstColumn="0" w:lastColumn="0" w:oddVBand="0" w:evenVBand="0" w:oddHBand="0" w:evenHBand="0" w:firstRowFirstColumn="0" w:firstRowLastColumn="0" w:lastRowFirstColumn="0" w:lastRowLastColumn="0"/>
              <w:rPr>
                <w:rFonts w:cstheme="minorHAnsi"/>
              </w:rPr>
              <w:pPrChange w:id="109" w:author="Schmidberger, Alessa | Wissensfabrik" w:date="2022-10-11T11:41:00Z">
                <w:pPr>
                  <w:cnfStyle w:val="000000000000" w:firstRow="0" w:lastRow="0" w:firstColumn="0" w:lastColumn="0" w:oddVBand="0" w:evenVBand="0" w:oddHBand="0" w:evenHBand="0" w:firstRowFirstColumn="0" w:firstRowLastColumn="0" w:lastRowFirstColumn="0" w:lastRowLastColumn="0"/>
                </w:pPr>
              </w:pPrChange>
            </w:pPr>
            <w:r>
              <w:rPr>
                <w:rFonts w:cstheme="minorHAnsi"/>
              </w:rPr>
              <w:t>SuS lösen die</w:t>
            </w:r>
            <w:r w:rsidRPr="001D4E26">
              <w:rPr>
                <w:rFonts w:cstheme="minorHAnsi"/>
              </w:rPr>
              <w:t xml:space="preserve"> </w:t>
            </w:r>
            <w:r w:rsidR="009C729D" w:rsidRPr="001D4E26">
              <w:rPr>
                <w:rFonts w:cstheme="minorHAnsi"/>
              </w:rPr>
              <w:t>dazugehörigen Aufgaben</w:t>
            </w:r>
            <w:r>
              <w:rPr>
                <w:rFonts w:cstheme="minorHAnsi"/>
              </w:rPr>
              <w:t>.</w:t>
            </w:r>
          </w:p>
        </w:tc>
        <w:tc>
          <w:tcPr>
            <w:tcW w:w="2268" w:type="dxa"/>
          </w:tcPr>
          <w:p w14:paraId="7BB0E98D"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7CE2CB85"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3AAB0" w14:textId="0F973888" w:rsidR="009C729D" w:rsidRPr="001D4E26" w:rsidRDefault="00714F9E" w:rsidP="00E606D6">
            <w:pPr>
              <w:rPr>
                <w:rFonts w:cstheme="minorHAnsi"/>
              </w:rPr>
            </w:pPr>
            <w:r>
              <w:rPr>
                <w:rFonts w:cstheme="minorHAnsi"/>
              </w:rPr>
              <w:t>5 M</w:t>
            </w:r>
            <w:r w:rsidR="009C729D" w:rsidRPr="001D4E26">
              <w:rPr>
                <w:rFonts w:cstheme="minorHAnsi"/>
              </w:rPr>
              <w:t>in.</w:t>
            </w:r>
          </w:p>
        </w:tc>
        <w:tc>
          <w:tcPr>
            <w:tcW w:w="1701" w:type="dxa"/>
          </w:tcPr>
          <w:p w14:paraId="53F7E61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6844185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17669CB9" w14:textId="77777777" w:rsidR="009C729D" w:rsidRPr="001D4E26" w:rsidRDefault="009C729D">
            <w:pPr>
              <w:jc w:val="both"/>
              <w:cnfStyle w:val="000000100000" w:firstRow="0" w:lastRow="0" w:firstColumn="0" w:lastColumn="0" w:oddVBand="0" w:evenVBand="0" w:oddHBand="1" w:evenHBand="0" w:firstRowFirstColumn="0" w:firstRowLastColumn="0" w:lastRowFirstColumn="0" w:lastRowLastColumn="0"/>
              <w:rPr>
                <w:rFonts w:cstheme="minorHAnsi"/>
              </w:rPr>
              <w:pPrChange w:id="110"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Vergleichen der Ergebnisse</w:t>
            </w:r>
          </w:p>
        </w:tc>
        <w:tc>
          <w:tcPr>
            <w:tcW w:w="2268" w:type="dxa"/>
          </w:tcPr>
          <w:p w14:paraId="569713E3"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r w:rsidR="009C729D" w:rsidRPr="001D4E26" w14:paraId="3628D10D" w14:textId="77777777" w:rsidTr="009B369B">
        <w:tc>
          <w:tcPr>
            <w:cnfStyle w:val="001000000000" w:firstRow="0" w:lastRow="0" w:firstColumn="1" w:lastColumn="0" w:oddVBand="0" w:evenVBand="0" w:oddHBand="0" w:evenHBand="0" w:firstRowFirstColumn="0" w:firstRowLastColumn="0" w:lastRowFirstColumn="0" w:lastRowLastColumn="0"/>
            <w:tcW w:w="1134" w:type="dxa"/>
          </w:tcPr>
          <w:p w14:paraId="23A6A847" w14:textId="081B98D7" w:rsidR="009C729D" w:rsidRPr="001D4E26" w:rsidRDefault="009C729D" w:rsidP="00714F9E">
            <w:pPr>
              <w:rPr>
                <w:rFonts w:cstheme="minorHAnsi"/>
              </w:rPr>
            </w:pPr>
            <w:r w:rsidRPr="001D4E26">
              <w:rPr>
                <w:rFonts w:cstheme="minorHAnsi"/>
              </w:rPr>
              <w:t xml:space="preserve">15 </w:t>
            </w:r>
            <w:r w:rsidR="00714F9E">
              <w:rPr>
                <w:rFonts w:cstheme="minorHAnsi"/>
              </w:rPr>
              <w:t>M</w:t>
            </w:r>
            <w:r w:rsidRPr="001D4E26">
              <w:rPr>
                <w:rFonts w:cstheme="minorHAnsi"/>
              </w:rPr>
              <w:t>in</w:t>
            </w:r>
          </w:p>
        </w:tc>
        <w:tc>
          <w:tcPr>
            <w:tcW w:w="1701" w:type="dxa"/>
          </w:tcPr>
          <w:p w14:paraId="4B92621E"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Erarbeitung</w:t>
            </w:r>
          </w:p>
        </w:tc>
        <w:tc>
          <w:tcPr>
            <w:tcW w:w="2268" w:type="dxa"/>
          </w:tcPr>
          <w:p w14:paraId="49CAE6D3"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r w:rsidRPr="001D4E26">
              <w:rPr>
                <w:rFonts w:cstheme="minorHAnsi"/>
              </w:rPr>
              <w:t>Einzel- oder Partnerarbeit</w:t>
            </w:r>
          </w:p>
        </w:tc>
        <w:tc>
          <w:tcPr>
            <w:tcW w:w="7228" w:type="dxa"/>
          </w:tcPr>
          <w:p w14:paraId="080602E6" w14:textId="124C9671" w:rsidR="009C729D" w:rsidRPr="001D4E26" w:rsidRDefault="009C729D">
            <w:pPr>
              <w:jc w:val="both"/>
              <w:cnfStyle w:val="000000000000" w:firstRow="0" w:lastRow="0" w:firstColumn="0" w:lastColumn="0" w:oddVBand="0" w:evenVBand="0" w:oddHBand="0" w:evenHBand="0" w:firstRowFirstColumn="0" w:firstRowLastColumn="0" w:lastRowFirstColumn="0" w:lastRowLastColumn="0"/>
              <w:rPr>
                <w:rFonts w:cstheme="minorHAnsi"/>
              </w:rPr>
              <w:pPrChange w:id="111" w:author="Schmidberger, Alessa | Wissensfabrik" w:date="2022-10-11T11:41:00Z">
                <w:pPr>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szCs w:val="20"/>
              </w:rPr>
              <w:t>Wie kann der Code geknackt werden?</w:t>
            </w:r>
            <w:r w:rsidR="00AC0952">
              <w:rPr>
                <w:rFonts w:cstheme="minorHAnsi"/>
                <w:szCs w:val="20"/>
              </w:rPr>
              <w:t xml:space="preserve"> SuS lösen die </w:t>
            </w:r>
            <w:r w:rsidRPr="001D4E26">
              <w:rPr>
                <w:rFonts w:cstheme="minorHAnsi"/>
                <w:szCs w:val="20"/>
              </w:rPr>
              <w:t>Aufgaben auf dem Arbeitsblatt</w:t>
            </w:r>
            <w:r w:rsidR="00AC0952">
              <w:rPr>
                <w:rFonts w:cstheme="minorHAnsi"/>
                <w:szCs w:val="20"/>
              </w:rPr>
              <w:t>.</w:t>
            </w:r>
          </w:p>
        </w:tc>
        <w:tc>
          <w:tcPr>
            <w:tcW w:w="2268" w:type="dxa"/>
          </w:tcPr>
          <w:p w14:paraId="69A9E7A7" w14:textId="77777777" w:rsidR="009C729D" w:rsidRPr="001D4E26" w:rsidRDefault="009C729D" w:rsidP="00E606D6">
            <w:pPr>
              <w:cnfStyle w:val="000000000000" w:firstRow="0" w:lastRow="0" w:firstColumn="0" w:lastColumn="0" w:oddVBand="0" w:evenVBand="0" w:oddHBand="0" w:evenHBand="0" w:firstRowFirstColumn="0" w:firstRowLastColumn="0" w:lastRowFirstColumn="0" w:lastRowLastColumn="0"/>
              <w:rPr>
                <w:rFonts w:cstheme="minorHAnsi"/>
              </w:rPr>
            </w:pPr>
          </w:p>
        </w:tc>
      </w:tr>
      <w:tr w:rsidR="009C729D" w:rsidRPr="001D4E26" w14:paraId="01B21360" w14:textId="77777777" w:rsidTr="009B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E8C254" w14:textId="494A4789" w:rsidR="009C729D" w:rsidRPr="001D4E26" w:rsidRDefault="00714F9E" w:rsidP="00E606D6">
            <w:pPr>
              <w:rPr>
                <w:rFonts w:cstheme="minorHAnsi"/>
              </w:rPr>
            </w:pPr>
            <w:r>
              <w:rPr>
                <w:rFonts w:cstheme="minorHAnsi"/>
              </w:rPr>
              <w:t>5 M</w:t>
            </w:r>
            <w:r w:rsidR="009C729D" w:rsidRPr="001D4E26">
              <w:rPr>
                <w:rFonts w:cstheme="minorHAnsi"/>
              </w:rPr>
              <w:t xml:space="preserve">in. </w:t>
            </w:r>
          </w:p>
        </w:tc>
        <w:tc>
          <w:tcPr>
            <w:tcW w:w="1701" w:type="dxa"/>
          </w:tcPr>
          <w:p w14:paraId="3A73EBDB"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Sicherung</w:t>
            </w:r>
          </w:p>
        </w:tc>
        <w:tc>
          <w:tcPr>
            <w:tcW w:w="2268" w:type="dxa"/>
          </w:tcPr>
          <w:p w14:paraId="0C2BF426"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Plenum</w:t>
            </w:r>
          </w:p>
        </w:tc>
        <w:tc>
          <w:tcPr>
            <w:tcW w:w="7228" w:type="dxa"/>
          </w:tcPr>
          <w:p w14:paraId="0D420324" w14:textId="77777777" w:rsidR="009C729D" w:rsidRPr="001D4E26" w:rsidRDefault="009C729D">
            <w:pPr>
              <w:jc w:val="both"/>
              <w:cnfStyle w:val="000000100000" w:firstRow="0" w:lastRow="0" w:firstColumn="0" w:lastColumn="0" w:oddVBand="0" w:evenVBand="0" w:oddHBand="1" w:evenHBand="0" w:firstRowFirstColumn="0" w:firstRowLastColumn="0" w:lastRowFirstColumn="0" w:lastRowLastColumn="0"/>
              <w:rPr>
                <w:rFonts w:cstheme="minorHAnsi"/>
              </w:rPr>
              <w:pPrChange w:id="112" w:author="Schmidberger, Alessa | Wissensfabrik" w:date="2022-10-11T11:41: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Vergleichen der Ergebnisse</w:t>
            </w:r>
          </w:p>
        </w:tc>
        <w:tc>
          <w:tcPr>
            <w:tcW w:w="2268" w:type="dxa"/>
          </w:tcPr>
          <w:p w14:paraId="387F2B6F" w14:textId="77777777" w:rsidR="009C729D" w:rsidRPr="001D4E26" w:rsidRDefault="009C729D" w:rsidP="00E606D6">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00111432" w14:textId="7E1924AA" w:rsidR="009E0487" w:rsidRPr="00CA0A3A" w:rsidRDefault="009E0487" w:rsidP="003676A1">
      <w:pPr>
        <w:spacing w:before="240"/>
        <w:rPr>
          <w:lang w:val="en-US"/>
        </w:rPr>
        <w:sectPr w:rsidR="009E0487" w:rsidRPr="00CA0A3A" w:rsidSect="00654995">
          <w:headerReference w:type="default" r:id="rId14"/>
          <w:footerReference w:type="default" r:id="rId15"/>
          <w:headerReference w:type="first" r:id="rId16"/>
          <w:footerReference w:type="first" r:id="rId17"/>
          <w:pgSz w:w="16838" w:h="11906" w:orient="landscape"/>
          <w:pgMar w:top="1531" w:right="1134" w:bottom="1134" w:left="1134" w:header="709" w:footer="357" w:gutter="0"/>
          <w:cols w:space="708"/>
          <w:docGrid w:linePitch="360"/>
        </w:sectPr>
      </w:pPr>
    </w:p>
    <w:p w14:paraId="464E261A" w14:textId="41190283" w:rsidR="007C0631" w:rsidRDefault="00E46849" w:rsidP="00E46849">
      <w:pPr>
        <w:pStyle w:val="berschrift1"/>
      </w:pPr>
      <w:bookmarkStart w:id="113" w:name="_Toc24112806"/>
      <w:r>
        <w:lastRenderedPageBreak/>
        <w:t>Einbettung in verschiedene Fächer und Themen</w:t>
      </w:r>
      <w:bookmarkEnd w:id="113"/>
    </w:p>
    <w:p w14:paraId="3E44DBB7" w14:textId="1B73C3D9" w:rsidR="009C729D" w:rsidRDefault="0013385C">
      <w:pPr>
        <w:jc w:val="both"/>
        <w:rPr>
          <w:rFonts w:cstheme="minorHAnsi"/>
        </w:rPr>
        <w:pPrChange w:id="114" w:author="Schmidberger, Alessa | Wissensfabrik" w:date="2022-10-11T11:42:00Z">
          <w:pPr/>
        </w:pPrChange>
      </w:pPr>
      <w:r>
        <w:rPr>
          <w:rFonts w:cstheme="minorHAnsi"/>
        </w:rPr>
        <w:t>Die Auseinandersetzung mit den</w:t>
      </w:r>
      <w:r w:rsidR="009C729D" w:rsidRPr="001D4E26">
        <w:rPr>
          <w:rFonts w:cstheme="minorHAnsi"/>
        </w:rPr>
        <w:t xml:space="preserve"> Grundlagen der Kommunikation </w:t>
      </w:r>
      <w:r>
        <w:rPr>
          <w:rFonts w:cstheme="minorHAnsi"/>
        </w:rPr>
        <w:t>stellt</w:t>
      </w:r>
      <w:r w:rsidR="009C729D" w:rsidRPr="001D4E26">
        <w:rPr>
          <w:rFonts w:cstheme="minorHAnsi"/>
        </w:rPr>
        <w:t xml:space="preserve"> Bezüge zum Fach Deutsch </w:t>
      </w:r>
      <w:r>
        <w:rPr>
          <w:rFonts w:cstheme="minorHAnsi"/>
        </w:rPr>
        <w:t>her</w:t>
      </w:r>
      <w:r w:rsidR="009C729D" w:rsidRPr="001D4E26">
        <w:rPr>
          <w:rFonts w:cstheme="minorHAnsi"/>
        </w:rPr>
        <w:t xml:space="preserve">. Die Einheit </w:t>
      </w:r>
      <w:r>
        <w:rPr>
          <w:rFonts w:cstheme="minorHAnsi"/>
        </w:rPr>
        <w:t>zur</w:t>
      </w:r>
      <w:r w:rsidRPr="001D4E26">
        <w:rPr>
          <w:rFonts w:cstheme="minorHAnsi"/>
        </w:rPr>
        <w:t xml:space="preserve"> </w:t>
      </w:r>
      <w:r w:rsidR="009C729D" w:rsidRPr="001D4E26">
        <w:rPr>
          <w:rFonts w:cstheme="minorHAnsi"/>
        </w:rPr>
        <w:t>Fernkommunikation</w:t>
      </w:r>
      <w:r>
        <w:rPr>
          <w:rFonts w:cstheme="minorHAnsi"/>
        </w:rPr>
        <w:t xml:space="preserve">, die den </w:t>
      </w:r>
      <w:r w:rsidR="009C729D" w:rsidRPr="001D4E26">
        <w:rPr>
          <w:rFonts w:cstheme="minorHAnsi"/>
        </w:rPr>
        <w:t>Bau des Morse-Apparats</w:t>
      </w:r>
      <w:r>
        <w:rPr>
          <w:rFonts w:cstheme="minorHAnsi"/>
        </w:rPr>
        <w:t xml:space="preserve"> einschließt,</w:t>
      </w:r>
      <w:r w:rsidR="009C729D" w:rsidRPr="001D4E26">
        <w:rPr>
          <w:rFonts w:cstheme="minorHAnsi"/>
        </w:rPr>
        <w:t xml:space="preserve"> kann im Rahmen </w:t>
      </w:r>
      <w:r>
        <w:rPr>
          <w:rFonts w:cstheme="minorHAnsi"/>
        </w:rPr>
        <w:t>der</w:t>
      </w:r>
      <w:r w:rsidRPr="001D4E26">
        <w:rPr>
          <w:rFonts w:cstheme="minorHAnsi"/>
        </w:rPr>
        <w:t xml:space="preserve"> </w:t>
      </w:r>
      <w:r w:rsidR="009C729D" w:rsidRPr="001D4E26">
        <w:rPr>
          <w:rFonts w:cstheme="minorHAnsi"/>
        </w:rPr>
        <w:t>Physik (Stromkreis) behandelt werden.</w:t>
      </w:r>
      <w:r>
        <w:rPr>
          <w:rFonts w:cstheme="minorHAnsi"/>
        </w:rPr>
        <w:t xml:space="preserve"> </w:t>
      </w:r>
    </w:p>
    <w:p w14:paraId="11C39DA1" w14:textId="0AA6F7B8" w:rsidR="009C729D" w:rsidRDefault="009C729D">
      <w:pPr>
        <w:jc w:val="both"/>
        <w:rPr>
          <w:rFonts w:cstheme="minorHAnsi"/>
        </w:rPr>
        <w:pPrChange w:id="115" w:author="Schmidberger, Alessa | Wissensfabrik" w:date="2022-10-11T11:42:00Z">
          <w:pPr/>
        </w:pPrChange>
      </w:pPr>
      <w:r w:rsidRPr="001D4E26">
        <w:rPr>
          <w:rFonts w:cstheme="minorHAnsi"/>
        </w:rPr>
        <w:t>Das Locked-In-Sy</w:t>
      </w:r>
      <w:ins w:id="116" w:author="Schmidberger, Alessa | Wissensfabrik" w:date="2022-10-10T10:02:00Z">
        <w:r w:rsidR="00020E0F">
          <w:rPr>
            <w:rFonts w:cstheme="minorHAnsi"/>
          </w:rPr>
          <w:t>n</w:t>
        </w:r>
      </w:ins>
      <w:r w:rsidRPr="001D4E26">
        <w:rPr>
          <w:rFonts w:cstheme="minorHAnsi"/>
        </w:rPr>
        <w:t xml:space="preserve">drom </w:t>
      </w:r>
      <w:r w:rsidR="0013385C">
        <w:rPr>
          <w:rFonts w:cstheme="minorHAnsi"/>
        </w:rPr>
        <w:t>lässt sich</w:t>
      </w:r>
      <w:r w:rsidR="0013385C" w:rsidRPr="001D4E26">
        <w:rPr>
          <w:rFonts w:cstheme="minorHAnsi"/>
        </w:rPr>
        <w:t xml:space="preserve"> </w:t>
      </w:r>
      <w:r w:rsidRPr="001D4E26">
        <w:rPr>
          <w:rFonts w:cstheme="minorHAnsi"/>
        </w:rPr>
        <w:t>im Zusammenhang mit Signalverarbeitung</w:t>
      </w:r>
      <w:r w:rsidR="0013385C">
        <w:rPr>
          <w:rFonts w:cstheme="minorHAnsi"/>
        </w:rPr>
        <w:t xml:space="preserve"> der Nerven</w:t>
      </w:r>
      <w:r w:rsidRPr="001D4E26">
        <w:rPr>
          <w:rFonts w:cstheme="minorHAnsi"/>
        </w:rPr>
        <w:t xml:space="preserve"> im Fach Biologie </w:t>
      </w:r>
      <w:r w:rsidR="0013385C">
        <w:rPr>
          <w:rFonts w:cstheme="minorHAnsi"/>
        </w:rPr>
        <w:t>aufgreifen</w:t>
      </w:r>
      <w:r w:rsidRPr="001D4E26">
        <w:rPr>
          <w:rFonts w:cstheme="minorHAnsi"/>
        </w:rPr>
        <w:t>.</w:t>
      </w:r>
      <w:r w:rsidR="0073215F">
        <w:rPr>
          <w:rFonts w:cstheme="minorHAnsi"/>
        </w:rPr>
        <w:t xml:space="preserve"> </w:t>
      </w:r>
      <w:r w:rsidR="0013385C">
        <w:rPr>
          <w:rFonts w:cstheme="minorHAnsi"/>
        </w:rPr>
        <w:t xml:space="preserve">Der </w:t>
      </w:r>
      <w:r w:rsidRPr="001D4E26">
        <w:rPr>
          <w:rFonts w:cstheme="minorHAnsi"/>
        </w:rPr>
        <w:t>Mathematik</w:t>
      </w:r>
      <w:r w:rsidR="0013385C">
        <w:rPr>
          <w:rFonts w:cstheme="minorHAnsi"/>
        </w:rPr>
        <w:t>u</w:t>
      </w:r>
      <w:r w:rsidRPr="001D4E26">
        <w:rPr>
          <w:rFonts w:cstheme="minorHAnsi"/>
        </w:rPr>
        <w:t xml:space="preserve">nterricht </w:t>
      </w:r>
      <w:r w:rsidR="0013385C">
        <w:rPr>
          <w:rFonts w:cstheme="minorHAnsi"/>
        </w:rPr>
        <w:t>bietet die Möglichkeit,</w:t>
      </w:r>
      <w:r w:rsidRPr="001D4E26">
        <w:rPr>
          <w:rFonts w:cstheme="minorHAnsi"/>
        </w:rPr>
        <w:t xml:space="preserve"> die Binärzahlen und das Thema Verschlüsselung ein</w:t>
      </w:r>
      <w:r w:rsidR="0013385C">
        <w:rPr>
          <w:rFonts w:cstheme="minorHAnsi"/>
        </w:rPr>
        <w:t>zu</w:t>
      </w:r>
      <w:r w:rsidRPr="001D4E26">
        <w:rPr>
          <w:rFonts w:cstheme="minorHAnsi"/>
        </w:rPr>
        <w:t xml:space="preserve">binden und im Fach Kunst kann das Arbeitsblatt „Malen nach Zahlen “ zur Ergänzung bei der Erklärung von Bildformaten dienen. Dadurch kann das gesamte Modul oder </w:t>
      </w:r>
      <w:r w:rsidR="00CF2E4B">
        <w:rPr>
          <w:rFonts w:cstheme="minorHAnsi"/>
        </w:rPr>
        <w:t xml:space="preserve">es können </w:t>
      </w:r>
      <w:r w:rsidRPr="001D4E26">
        <w:rPr>
          <w:rFonts w:cstheme="minorHAnsi"/>
        </w:rPr>
        <w:t xml:space="preserve">einzelne </w:t>
      </w:r>
      <w:r w:rsidR="0073215F">
        <w:rPr>
          <w:rFonts w:cstheme="minorHAnsi"/>
        </w:rPr>
        <w:t xml:space="preserve">seiner </w:t>
      </w:r>
      <w:r w:rsidRPr="001D4E26">
        <w:rPr>
          <w:rFonts w:cstheme="minorHAnsi"/>
        </w:rPr>
        <w:t xml:space="preserve">Teile in </w:t>
      </w:r>
      <w:r w:rsidR="0073215F">
        <w:rPr>
          <w:rFonts w:cstheme="minorHAnsi"/>
        </w:rPr>
        <w:t xml:space="preserve">ganz </w:t>
      </w:r>
      <w:r w:rsidRPr="001D4E26">
        <w:rPr>
          <w:rFonts w:cstheme="minorHAnsi"/>
        </w:rPr>
        <w:t xml:space="preserve">verschiedenen Fächern </w:t>
      </w:r>
      <w:r w:rsidR="00CF2E4B">
        <w:rPr>
          <w:rFonts w:cstheme="minorHAnsi"/>
        </w:rPr>
        <w:t>durchgenommen</w:t>
      </w:r>
      <w:r w:rsidR="00CF2E4B" w:rsidRPr="001D4E26">
        <w:rPr>
          <w:rFonts w:cstheme="minorHAnsi"/>
        </w:rPr>
        <w:t xml:space="preserve"> </w:t>
      </w:r>
      <w:r w:rsidRPr="001D4E26">
        <w:rPr>
          <w:rFonts w:cstheme="minorHAnsi"/>
        </w:rPr>
        <w:t xml:space="preserve">werden. </w:t>
      </w:r>
    </w:p>
    <w:p w14:paraId="1882DB51" w14:textId="3AC0DD56" w:rsidR="009C729D" w:rsidRPr="001D4E26" w:rsidRDefault="007111FB">
      <w:pPr>
        <w:jc w:val="both"/>
        <w:rPr>
          <w:rFonts w:cstheme="minorHAnsi"/>
        </w:rPr>
        <w:pPrChange w:id="117" w:author="Schmidberger, Alessa | Wissensfabrik" w:date="2022-10-11T11:42:00Z">
          <w:pPr/>
        </w:pPrChange>
      </w:pPr>
      <w:r>
        <w:rPr>
          <w:rFonts w:cstheme="minorHAnsi"/>
        </w:rPr>
        <w:t xml:space="preserve">Darüber hinaus </w:t>
      </w:r>
      <w:r w:rsidR="00CF2E4B">
        <w:rPr>
          <w:rFonts w:cstheme="minorHAnsi"/>
        </w:rPr>
        <w:t xml:space="preserve">haben wir </w:t>
      </w:r>
      <w:r>
        <w:rPr>
          <w:rFonts w:cstheme="minorHAnsi"/>
        </w:rPr>
        <w:t xml:space="preserve">im Folgenden aufgeführt, welche Kompetenzen aus </w:t>
      </w:r>
      <w:r w:rsidR="009C729D" w:rsidRPr="001D4E26">
        <w:rPr>
          <w:rFonts w:cstheme="minorHAnsi"/>
        </w:rPr>
        <w:t xml:space="preserve">den Bildungsstandards der Kultusministerkonferenz oder </w:t>
      </w:r>
      <w:r>
        <w:rPr>
          <w:rFonts w:cstheme="minorHAnsi"/>
        </w:rPr>
        <w:t>der</w:t>
      </w:r>
      <w:r w:rsidR="009C729D" w:rsidRPr="001D4E26">
        <w:rPr>
          <w:rFonts w:cstheme="minorHAnsi"/>
        </w:rPr>
        <w:t xml:space="preserve"> einzelnen Rahmenlehrplänen der Länder </w:t>
      </w:r>
      <w:r>
        <w:rPr>
          <w:rFonts w:cstheme="minorHAnsi"/>
        </w:rPr>
        <w:t xml:space="preserve">durch das </w:t>
      </w:r>
      <w:r w:rsidR="00B6214D">
        <w:rPr>
          <w:rFonts w:cstheme="minorHAnsi"/>
        </w:rPr>
        <w:t xml:space="preserve">Modul B1 von IT2School </w:t>
      </w:r>
      <w:r w:rsidR="00CF2E4B">
        <w:rPr>
          <w:rFonts w:cstheme="minorHAnsi"/>
        </w:rPr>
        <w:t xml:space="preserve">unterstützt </w:t>
      </w:r>
      <w:r>
        <w:rPr>
          <w:rFonts w:cstheme="minorHAnsi"/>
        </w:rPr>
        <w:t>werden:</w:t>
      </w:r>
    </w:p>
    <w:p w14:paraId="5D1657E4" w14:textId="0DD2C85B" w:rsidR="000644BD" w:rsidRPr="000644BD" w:rsidRDefault="008D2647" w:rsidP="009C729D">
      <w:pPr>
        <w:rPr>
          <w:b/>
        </w:rPr>
      </w:pPr>
      <w:r>
        <w:rPr>
          <w:b/>
        </w:rPr>
        <w:br/>
      </w:r>
      <w:r w:rsidR="009C729D">
        <w:rPr>
          <w:b/>
        </w:rPr>
        <w:t>Deutsch</w:t>
      </w:r>
    </w:p>
    <w:p w14:paraId="3D369D45" w14:textId="77777777" w:rsidR="000644BD" w:rsidRDefault="000644BD" w:rsidP="00A562B0">
      <w:r>
        <w:t>Die Schülerinnen und Schüler …</w:t>
      </w:r>
    </w:p>
    <w:p w14:paraId="6A1B86E8" w14:textId="77777777" w:rsidR="009C729D" w:rsidRPr="00EF629F" w:rsidRDefault="009C729D" w:rsidP="00FE56B8">
      <w:pPr>
        <w:pStyle w:val="WF-Listenabsatz-1-facherZeilenabstand"/>
      </w:pPr>
      <w:r w:rsidRPr="00EF629F">
        <w:t>können über Verstehens- und Verständigungsprobleme sprechen (Grundschule).</w:t>
      </w:r>
    </w:p>
    <w:p w14:paraId="3D134FDE" w14:textId="77777777" w:rsidR="009C729D" w:rsidRPr="00EF629F" w:rsidRDefault="009C729D" w:rsidP="00FE56B8">
      <w:pPr>
        <w:pStyle w:val="WF-Listenabsatz-1-facherZeilenabstand"/>
      </w:pPr>
      <w:r w:rsidRPr="00EF629F">
        <w:t>kennen die Grundfaktoren sprachlicher Kommunikation (Sek I).</w:t>
      </w:r>
    </w:p>
    <w:p w14:paraId="28EBCC78" w14:textId="3E31C2EB" w:rsidR="009C729D" w:rsidRPr="009C729D" w:rsidRDefault="009C729D" w:rsidP="00FE56B8">
      <w:pPr>
        <w:pStyle w:val="WF-Listenabsatz-1-facherZeilenabstand"/>
        <w:rPr>
          <w:lang w:val="en-US"/>
        </w:rPr>
      </w:pPr>
      <w:r w:rsidRPr="00EF629F">
        <w:t>kennen „Sprache in der Sprache“ und können ihre Funktion unterscheiden: Standardsprache, Umgangssprache, Dialekt,</w:t>
      </w:r>
      <w:ins w:id="118" w:author="Schmidberger, Alessa | Wissensfabrik" w:date="2022-10-10T10:02:00Z">
        <w:r w:rsidR="00020E0F">
          <w:t xml:space="preserve"> </w:t>
        </w:r>
      </w:ins>
      <w:r w:rsidRPr="00EF629F">
        <w:t xml:space="preserve">… </w:t>
      </w:r>
      <w:r w:rsidRPr="009C729D">
        <w:rPr>
          <w:lang w:val="en-US"/>
        </w:rPr>
        <w:t>(Sek I).</w:t>
      </w:r>
    </w:p>
    <w:p w14:paraId="790FE2BE" w14:textId="77777777" w:rsidR="009C729D" w:rsidRPr="00EF629F" w:rsidRDefault="009C729D" w:rsidP="00FE56B8">
      <w:pPr>
        <w:pStyle w:val="WF-Listenabsatz-1-facherZeilenabstand"/>
      </w:pPr>
      <w:r w:rsidRPr="00EF629F">
        <w:t>erkennen und reflektieren Faktoren und Ursachen gelingender und misslingender Kommunikation (Sek I).</w:t>
      </w:r>
    </w:p>
    <w:p w14:paraId="717A9A57" w14:textId="77777777" w:rsidR="009C729D" w:rsidRPr="00EF629F" w:rsidRDefault="009C729D" w:rsidP="00FE56B8">
      <w:pPr>
        <w:pStyle w:val="WF-Listenabsatz-1-facherZeilenabstand"/>
      </w:pPr>
      <w:r w:rsidRPr="00EF629F">
        <w:t>erarbeiten Lösungsansätze zur Behebung von Kommunikationsstörungen (Sek I).</w:t>
      </w:r>
    </w:p>
    <w:p w14:paraId="78E76732" w14:textId="6A5D00B4" w:rsidR="000644BD" w:rsidRPr="009C729D" w:rsidRDefault="008D2647" w:rsidP="009C729D">
      <w:pPr>
        <w:rPr>
          <w:b/>
        </w:rPr>
      </w:pPr>
      <w:r>
        <w:rPr>
          <w:b/>
        </w:rPr>
        <w:br/>
      </w:r>
      <w:r w:rsidR="009C729D" w:rsidRPr="009C729D">
        <w:rPr>
          <w:b/>
        </w:rPr>
        <w:t>Mathematik</w:t>
      </w:r>
    </w:p>
    <w:p w14:paraId="606EDB34" w14:textId="77777777" w:rsidR="000644BD" w:rsidRPr="009C729D" w:rsidRDefault="000644BD" w:rsidP="009C729D">
      <w:r w:rsidRPr="009C729D">
        <w:t>Die Schülerinnen und Schüler …</w:t>
      </w:r>
    </w:p>
    <w:p w14:paraId="7CECBE42" w14:textId="77777777" w:rsidR="009C729D" w:rsidRPr="009C729D" w:rsidRDefault="009C729D" w:rsidP="00FE56B8">
      <w:pPr>
        <w:pStyle w:val="WF-Listenabsatz-1-facherZeilenabstand"/>
      </w:pPr>
      <w:r w:rsidRPr="009C729D">
        <w:t>können ebene Figuren in Gitternetzen abbilden (verkleinern und vergrößern) (Grundschule).</w:t>
      </w:r>
    </w:p>
    <w:p w14:paraId="214BD9D9" w14:textId="77777777" w:rsidR="009C729D" w:rsidRPr="009C729D" w:rsidRDefault="009C729D" w:rsidP="00FE56B8">
      <w:pPr>
        <w:pStyle w:val="WF-Listenabsatz-1-facherZeilenabstand"/>
      </w:pPr>
      <w:r w:rsidRPr="009C729D">
        <w:t>können arithmetische und geometrische Muster selbst entwickeln, systematisch verändern und beschreiben (Grundschule).</w:t>
      </w:r>
    </w:p>
    <w:p w14:paraId="75F114A6" w14:textId="77777777" w:rsidR="009C729D" w:rsidRPr="009C729D" w:rsidRDefault="009C729D" w:rsidP="00FE56B8">
      <w:pPr>
        <w:pStyle w:val="WF-Listenabsatz-1-facherZeilenabstand"/>
      </w:pPr>
      <w:r w:rsidRPr="009C729D">
        <w:t>arbeiten bei der Lösung von Problemen im Team, entwickeln eigene und vorgegebene Lösungswege (Sek I).</w:t>
      </w:r>
    </w:p>
    <w:p w14:paraId="3CB214B3" w14:textId="77777777" w:rsidR="009C729D" w:rsidRPr="009C729D" w:rsidRDefault="009C729D" w:rsidP="00FE56B8">
      <w:pPr>
        <w:pStyle w:val="WF-Listenabsatz-1-facherZeilenabstand"/>
      </w:pPr>
      <w:r w:rsidRPr="009C729D">
        <w:t>können Lösungswege beschreiben und begründen (Sek I).</w:t>
      </w:r>
    </w:p>
    <w:p w14:paraId="16D0DC30" w14:textId="77777777" w:rsidR="009C729D" w:rsidRPr="009C729D" w:rsidRDefault="009C729D" w:rsidP="00FE56B8">
      <w:pPr>
        <w:pStyle w:val="WF-Listenabsatz-1-facherZeilenabstand"/>
      </w:pPr>
      <w:r w:rsidRPr="009C729D">
        <w:t>können selbst Probleme formulieren und Lösungsideen entwickeln (Sek I).</w:t>
      </w:r>
    </w:p>
    <w:p w14:paraId="1E13CA20" w14:textId="77777777" w:rsidR="008D2647" w:rsidRDefault="008D2647" w:rsidP="009C729D">
      <w:pPr>
        <w:rPr>
          <w:b/>
        </w:rPr>
      </w:pPr>
      <w:r>
        <w:rPr>
          <w:b/>
        </w:rPr>
        <w:br/>
      </w:r>
    </w:p>
    <w:p w14:paraId="7C63EC69" w14:textId="77777777" w:rsidR="008D2647" w:rsidRDefault="008D2647">
      <w:pPr>
        <w:spacing w:line="259" w:lineRule="auto"/>
        <w:rPr>
          <w:b/>
        </w:rPr>
      </w:pPr>
      <w:r>
        <w:rPr>
          <w:b/>
        </w:rPr>
        <w:br w:type="page"/>
      </w:r>
    </w:p>
    <w:p w14:paraId="065AD144" w14:textId="783DF81A" w:rsidR="009C729D" w:rsidRPr="009C729D" w:rsidRDefault="009C729D" w:rsidP="009C729D">
      <w:pPr>
        <w:rPr>
          <w:b/>
        </w:rPr>
      </w:pPr>
      <w:r w:rsidRPr="009C729D">
        <w:rPr>
          <w:b/>
        </w:rPr>
        <w:lastRenderedPageBreak/>
        <w:t>Sachunterricht</w:t>
      </w:r>
    </w:p>
    <w:p w14:paraId="651ADE24" w14:textId="77777777" w:rsidR="009C729D" w:rsidRPr="009C729D" w:rsidRDefault="009C729D" w:rsidP="009C729D">
      <w:r w:rsidRPr="009C729D">
        <w:t>Die Schülerinnen und Schüler …</w:t>
      </w:r>
    </w:p>
    <w:p w14:paraId="52C8ED02" w14:textId="77777777" w:rsidR="009C729D" w:rsidRPr="009C729D" w:rsidRDefault="009C729D" w:rsidP="00FE56B8">
      <w:pPr>
        <w:pStyle w:val="WF-Listenabsatz-1-facherZeilenabstand"/>
      </w:pPr>
      <w:r w:rsidRPr="009C729D">
        <w:t xml:space="preserve">können an einem Beispiel aus ihrer Alltagswelt technische Funktionsweisen beschreiben. </w:t>
      </w:r>
    </w:p>
    <w:p w14:paraId="01394F14" w14:textId="77777777" w:rsidR="009C729D" w:rsidRPr="009C729D" w:rsidRDefault="009C729D" w:rsidP="00FE56B8">
      <w:pPr>
        <w:pStyle w:val="WF-Listenabsatz-1-facherZeilenabstand"/>
      </w:pPr>
      <w:r w:rsidRPr="009C729D">
        <w:t xml:space="preserve">können an einem Beispiel Weiterentwicklung, Veränderung und Folgen technischer Erfindungen erläutern. </w:t>
      </w:r>
    </w:p>
    <w:p w14:paraId="0E9B7495" w14:textId="5BE5E079" w:rsidR="009C729D" w:rsidRPr="009C729D" w:rsidRDefault="00910549" w:rsidP="00FE56B8">
      <w:pPr>
        <w:pStyle w:val="WF-Listenabsatz-1-facherZeilenabstand"/>
      </w:pPr>
      <w:r>
        <w:t xml:space="preserve">verstehen </w:t>
      </w:r>
      <w:r w:rsidR="009C729D" w:rsidRPr="009C729D">
        <w:t xml:space="preserve">einfache mündlich und/oder visuell dargebotene Bauanleitungen </w:t>
      </w:r>
      <w:r>
        <w:t xml:space="preserve">und können sie </w:t>
      </w:r>
      <w:r w:rsidR="009C729D" w:rsidRPr="009C729D">
        <w:t>umsetzen.</w:t>
      </w:r>
    </w:p>
    <w:p w14:paraId="7CD42216" w14:textId="77777777" w:rsidR="009C729D" w:rsidRPr="009C729D" w:rsidRDefault="009C729D" w:rsidP="00FE56B8">
      <w:pPr>
        <w:pStyle w:val="WF-Listenabsatz-1-facherZeilenabstand"/>
      </w:pPr>
      <w:r w:rsidRPr="009C729D">
        <w:t>können Informationen darstellen.</w:t>
      </w:r>
    </w:p>
    <w:p w14:paraId="0EFD8B6B" w14:textId="6A989895" w:rsidR="009C729D" w:rsidRPr="009C729D" w:rsidRDefault="008D2647" w:rsidP="009C729D">
      <w:pPr>
        <w:rPr>
          <w:b/>
        </w:rPr>
      </w:pPr>
      <w:r>
        <w:rPr>
          <w:b/>
        </w:rPr>
        <w:br/>
      </w:r>
      <w:r>
        <w:rPr>
          <w:b/>
        </w:rPr>
        <w:br/>
      </w:r>
      <w:r w:rsidR="009C729D" w:rsidRPr="009C729D">
        <w:rPr>
          <w:b/>
        </w:rPr>
        <w:t>Informatik</w:t>
      </w:r>
    </w:p>
    <w:p w14:paraId="2FDA447D" w14:textId="77777777" w:rsidR="009C729D" w:rsidRPr="009C729D" w:rsidRDefault="009C729D" w:rsidP="009C729D">
      <w:r w:rsidRPr="009C729D">
        <w:t>Schülerinnen und Schüler …</w:t>
      </w:r>
    </w:p>
    <w:p w14:paraId="17F3516B" w14:textId="77777777" w:rsidR="009C729D" w:rsidRPr="009C729D" w:rsidRDefault="009C729D" w:rsidP="00FE56B8">
      <w:pPr>
        <w:pStyle w:val="WF-Listenabsatz-1-facherZeilenabstand"/>
      </w:pPr>
      <w:r w:rsidRPr="009C729D">
        <w:t>strukturieren Daten im Kontext einer gegebenen Problemstellung.</w:t>
      </w:r>
    </w:p>
    <w:p w14:paraId="6C872513" w14:textId="77777777" w:rsidR="009C729D" w:rsidRPr="009C729D" w:rsidRDefault="009C729D" w:rsidP="00FE56B8">
      <w:pPr>
        <w:pStyle w:val="WF-Listenabsatz-1-facherZeilenabstand"/>
      </w:pPr>
      <w:r w:rsidRPr="009C729D">
        <w:t>entwickeln Modelle und stellen diese dar.</w:t>
      </w:r>
    </w:p>
    <w:p w14:paraId="17A63461" w14:textId="77777777" w:rsidR="009C729D" w:rsidRPr="009C729D" w:rsidRDefault="009C729D" w:rsidP="00FE56B8">
      <w:pPr>
        <w:pStyle w:val="WF-Listenabsatz-1-facherZeilenabstand"/>
      </w:pPr>
      <w:r w:rsidRPr="009C729D">
        <w:t>setzen ihre Problemlösungen in ausführbare Prozesse um.</w:t>
      </w:r>
    </w:p>
    <w:p w14:paraId="5E34250F" w14:textId="77777777" w:rsidR="009C729D" w:rsidRPr="009C729D" w:rsidRDefault="009C729D" w:rsidP="00FE56B8">
      <w:pPr>
        <w:pStyle w:val="WF-Listenabsatz-1-facherZeilenabstand"/>
      </w:pPr>
      <w:r w:rsidRPr="009C729D">
        <w:t>überprüfen, ob ein vorliegendes Verfahren ein Problem löst.</w:t>
      </w:r>
    </w:p>
    <w:p w14:paraId="117E96A8" w14:textId="77777777" w:rsidR="009C729D" w:rsidRPr="009C729D" w:rsidRDefault="009C729D" w:rsidP="00FE56B8">
      <w:pPr>
        <w:pStyle w:val="WF-Listenabsatz-1-facherZeilenabstand"/>
      </w:pPr>
      <w:r w:rsidRPr="009C729D">
        <w:t>vergleichen unterschiedliche Lösungsansätze und nennen Vor- und Nachteile.</w:t>
      </w:r>
    </w:p>
    <w:p w14:paraId="40665537" w14:textId="77777777" w:rsidR="009C729D" w:rsidRPr="009C729D" w:rsidRDefault="009C729D" w:rsidP="00FE56B8">
      <w:pPr>
        <w:pStyle w:val="WF-Listenabsatz-1-facherZeilenabstand"/>
      </w:pPr>
      <w:r w:rsidRPr="009C729D">
        <w:t>begründen Zusammenhänge im Kontext der Informatik.</w:t>
      </w:r>
    </w:p>
    <w:p w14:paraId="30E002F0" w14:textId="77777777" w:rsidR="009C729D" w:rsidRPr="009C729D" w:rsidRDefault="009C729D" w:rsidP="00FE56B8">
      <w:pPr>
        <w:pStyle w:val="WF-Listenabsatz-1-facherZeilenabstand"/>
      </w:pPr>
      <w:r w:rsidRPr="009C729D">
        <w:t>unterscheiden zwischen Informationen und ihrer Repräsentation durch Daten.</w:t>
      </w:r>
    </w:p>
    <w:p w14:paraId="1CDD7081" w14:textId="77777777" w:rsidR="009C729D" w:rsidRPr="009C729D" w:rsidRDefault="009C729D" w:rsidP="00FE56B8">
      <w:pPr>
        <w:pStyle w:val="WF-Listenabsatz-1-facherZeilenabstand"/>
      </w:pPr>
      <w:r w:rsidRPr="009C729D">
        <w:t>entwerfen Algorithmen und stellen diese geeignet dar.</w:t>
      </w:r>
    </w:p>
    <w:p w14:paraId="2D143252" w14:textId="77777777" w:rsidR="000644BD" w:rsidRDefault="000644BD" w:rsidP="000644BD">
      <w:pPr>
        <w:pStyle w:val="berschrift1"/>
      </w:pPr>
      <w:bookmarkStart w:id="119" w:name="_Toc24112807"/>
      <w:r>
        <w:t>Anschlussthemen</w:t>
      </w:r>
      <w:bookmarkEnd w:id="119"/>
    </w:p>
    <w:p w14:paraId="22DA03CF" w14:textId="1CE93DCB" w:rsidR="00910282" w:rsidRDefault="00455030">
      <w:pPr>
        <w:jc w:val="both"/>
        <w:rPr>
          <w:rFonts w:cstheme="minorHAnsi"/>
        </w:rPr>
        <w:pPrChange w:id="120" w:author="Schmidberger, Alessa | Wissensfabrik" w:date="2022-10-11T11:42:00Z">
          <w:pPr/>
        </w:pPrChange>
      </w:pPr>
      <w:r>
        <w:rPr>
          <w:rFonts w:cstheme="minorHAnsi"/>
        </w:rPr>
        <w:t xml:space="preserve">Das Modul B1 – Vom Blinzeln zum Verschlüsseln ist eine geeignete Basis für alle weiteren Module im Rahmen von IT2School. </w:t>
      </w:r>
      <w:r w:rsidR="00000087">
        <w:rPr>
          <w:rFonts w:cstheme="minorHAnsi"/>
        </w:rPr>
        <w:t xml:space="preserve">Um Ihnen die </w:t>
      </w:r>
      <w:ins w:id="121" w:author="Schmidberger, Alessa | Wissensfabrik" w:date="2022-10-11T11:42:00Z">
        <w:r w:rsidR="00E25737">
          <w:rPr>
            <w:rFonts w:cstheme="minorHAnsi"/>
          </w:rPr>
          <w:t>E</w:t>
        </w:r>
      </w:ins>
      <w:del w:id="122" w:author="Schmidberger, Alessa | Wissensfabrik" w:date="2022-10-11T11:42:00Z">
        <w:r w:rsidR="00000087" w:rsidDel="00E25737">
          <w:rPr>
            <w:rFonts w:cstheme="minorHAnsi"/>
          </w:rPr>
          <w:delText>e</w:delText>
        </w:r>
      </w:del>
      <w:r w:rsidR="00000087">
        <w:rPr>
          <w:rFonts w:cstheme="minorHAnsi"/>
        </w:rPr>
        <w:t>ntscheidung zu erleichtern haben wir</w:t>
      </w:r>
      <w:r>
        <w:rPr>
          <w:rFonts w:cstheme="minorHAnsi"/>
        </w:rPr>
        <w:t xml:space="preserve"> hier konkrete Vorschläge für Sie zusammenge</w:t>
      </w:r>
      <w:del w:id="123" w:author="Schmidberger, Alessa | Wissensfabrik" w:date="2022-10-11T11:43:00Z">
        <w:r w:rsidDel="00E25737">
          <w:rPr>
            <w:rFonts w:cstheme="minorHAnsi"/>
          </w:rPr>
          <w:delText>se</w:delText>
        </w:r>
      </w:del>
      <w:r>
        <w:rPr>
          <w:rFonts w:cstheme="minorHAnsi"/>
        </w:rPr>
        <w:t>stellt:</w:t>
      </w:r>
    </w:p>
    <w:p w14:paraId="3274B8A2" w14:textId="344E8370" w:rsidR="007F573E" w:rsidRDefault="007F573E" w:rsidP="007F573E">
      <w:pPr>
        <w:rPr>
          <w:b/>
        </w:rPr>
      </w:pPr>
      <w:r>
        <w:rPr>
          <w:b/>
        </w:rPr>
        <w:t>Beispiel: Leichter Einstieg o</w:t>
      </w:r>
      <w:r w:rsidRPr="00D6380F">
        <w:rPr>
          <w:b/>
        </w:rPr>
        <w:t>hne Technik</w:t>
      </w:r>
    </w:p>
    <w:p w14:paraId="43152DB0" w14:textId="0A76A45D" w:rsidR="0011408B" w:rsidRPr="0011408B" w:rsidRDefault="0011408B" w:rsidP="007F573E">
      <w:r w:rsidRPr="0011408B">
        <w:t xml:space="preserve">Möchten Sie analog </w:t>
      </w:r>
      <w:r>
        <w:t xml:space="preserve">und niedrigschwellig </w:t>
      </w:r>
      <w:r w:rsidRPr="0011408B">
        <w:t>weitermachen, dann empfehlen wir folgende Module:</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5AEEC4F3" w14:textId="77777777" w:rsidTr="00EA7CEB">
        <w:tc>
          <w:tcPr>
            <w:tcW w:w="2336" w:type="dxa"/>
            <w:vAlign w:val="center"/>
          </w:tcPr>
          <w:p w14:paraId="12D0ED9B" w14:textId="20527EB0" w:rsidR="00DF1E39" w:rsidRDefault="00DF1E39" w:rsidP="00EA7CEB">
            <w:pPr>
              <w:jc w:val="center"/>
            </w:pPr>
            <w:del w:id="124" w:author="Schmidberger, Alessa | Wissensfabrik" w:date="2022-10-10T10:02:00Z">
              <w:r w:rsidDel="00020E0F">
                <w:rPr>
                  <w:noProof/>
                </w:rPr>
                <w:drawing>
                  <wp:inline distT="0" distB="0" distL="0" distR="0" wp14:anchorId="150682FC" wp14:editId="750EA320">
                    <wp:extent cx="1368000" cy="676536"/>
                    <wp:effectExtent l="0" t="0" r="381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a:picLocks noChangeAspect="1"/>
                            </pic:cNvPicPr>
                          </pic:nvPicPr>
                          <pic:blipFill rotWithShape="1">
                            <a:blip r:embed="rId18"/>
                            <a:srcRect t="13239" b="16593"/>
                            <a:stretch/>
                          </pic:blipFill>
                          <pic:spPr bwMode="auto">
                            <a:xfrm>
                              <a:off x="0" y="0"/>
                              <a:ext cx="1368000" cy="676536"/>
                            </a:xfrm>
                            <a:prstGeom prst="rect">
                              <a:avLst/>
                            </a:prstGeom>
                            <a:ln>
                              <a:noFill/>
                            </a:ln>
                            <a:extLst>
                              <a:ext uri="{53640926-AAD7-44D8-BBD7-CCE9431645EC}">
                                <a14:shadowObscured xmlns:a14="http://schemas.microsoft.com/office/drawing/2010/main"/>
                              </a:ext>
                            </a:extLst>
                          </pic:spPr>
                        </pic:pic>
                      </a:graphicData>
                    </a:graphic>
                  </wp:inline>
                </w:drawing>
              </w:r>
            </w:del>
            <w:ins w:id="125" w:author="Schmidberger, Alessa | Wissensfabrik" w:date="2022-10-10T10:02:00Z">
              <w:r w:rsidR="00020E0F">
                <w:rPr>
                  <w:noProof/>
                </w:rPr>
                <w:drawing>
                  <wp:inline distT="0" distB="0" distL="0" distR="0" wp14:anchorId="17D2EC00" wp14:editId="11B4691C">
                    <wp:extent cx="1337987" cy="9429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9"/>
                            <a:stretch>
                              <a:fillRect/>
                            </a:stretch>
                          </pic:blipFill>
                          <pic:spPr>
                            <a:xfrm>
                              <a:off x="0" y="0"/>
                              <a:ext cx="1348746" cy="950558"/>
                            </a:xfrm>
                            <a:prstGeom prst="rect">
                              <a:avLst/>
                            </a:prstGeom>
                          </pic:spPr>
                        </pic:pic>
                      </a:graphicData>
                    </a:graphic>
                  </wp:inline>
                </w:drawing>
              </w:r>
            </w:ins>
          </w:p>
        </w:tc>
        <w:tc>
          <w:tcPr>
            <w:tcW w:w="918" w:type="dxa"/>
            <w:vAlign w:val="center"/>
          </w:tcPr>
          <w:p w14:paraId="743814A5"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267CE6C5" w14:textId="36081EF6" w:rsidR="00DF1E39" w:rsidRDefault="00DF1E39" w:rsidP="00EA7CEB">
            <w:pPr>
              <w:jc w:val="center"/>
            </w:pPr>
            <w:del w:id="126" w:author="Schmidberger, Alessa | Wissensfabrik" w:date="2022-10-10T10:03:00Z">
              <w:r w:rsidDel="00020E0F">
                <w:rPr>
                  <w:noProof/>
                </w:rPr>
                <w:drawing>
                  <wp:inline distT="0" distB="0" distL="0" distR="0" wp14:anchorId="48DAFC93" wp14:editId="37A0F806">
                    <wp:extent cx="1368000" cy="777496"/>
                    <wp:effectExtent l="0" t="0" r="381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a:picLocks noChangeAspect="1"/>
                            </pic:cNvPicPr>
                          </pic:nvPicPr>
                          <pic:blipFill rotWithShape="1">
                            <a:blip r:embed="rId19"/>
                            <a:srcRect t="3971" b="6002"/>
                            <a:stretch/>
                          </pic:blipFill>
                          <pic:spPr bwMode="auto">
                            <a:xfrm>
                              <a:off x="0" y="0"/>
                              <a:ext cx="1368000" cy="777496"/>
                            </a:xfrm>
                            <a:prstGeom prst="rect">
                              <a:avLst/>
                            </a:prstGeom>
                            <a:ln>
                              <a:noFill/>
                            </a:ln>
                            <a:extLst>
                              <a:ext uri="{53640926-AAD7-44D8-BBD7-CCE9431645EC}">
                                <a14:shadowObscured xmlns:a14="http://schemas.microsoft.com/office/drawing/2010/main"/>
                              </a:ext>
                            </a:extLst>
                          </pic:spPr>
                        </pic:pic>
                      </a:graphicData>
                    </a:graphic>
                  </wp:inline>
                </w:drawing>
              </w:r>
            </w:del>
            <w:ins w:id="127" w:author="Schmidberger, Alessa | Wissensfabrik" w:date="2022-10-10T10:03:00Z">
              <w:r w:rsidR="00020E0F">
                <w:rPr>
                  <w:noProof/>
                </w:rPr>
                <w:drawing>
                  <wp:inline distT="0" distB="0" distL="0" distR="0" wp14:anchorId="70989C74" wp14:editId="29B70D38">
                    <wp:extent cx="1324471" cy="933450"/>
                    <wp:effectExtent l="0" t="0" r="9525"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0"/>
                            <a:stretch>
                              <a:fillRect/>
                            </a:stretch>
                          </pic:blipFill>
                          <pic:spPr>
                            <a:xfrm>
                              <a:off x="0" y="0"/>
                              <a:ext cx="1352882" cy="953473"/>
                            </a:xfrm>
                            <a:prstGeom prst="rect">
                              <a:avLst/>
                            </a:prstGeom>
                          </pic:spPr>
                        </pic:pic>
                      </a:graphicData>
                    </a:graphic>
                  </wp:inline>
                </w:drawing>
              </w:r>
            </w:ins>
          </w:p>
        </w:tc>
        <w:tc>
          <w:tcPr>
            <w:tcW w:w="918" w:type="dxa"/>
            <w:vAlign w:val="center"/>
          </w:tcPr>
          <w:p w14:paraId="20ADCB8A" w14:textId="77777777" w:rsidR="00DF1E39" w:rsidRDefault="00DF1E39" w:rsidP="00EA7CEB">
            <w:pPr>
              <w:jc w:val="center"/>
            </w:pPr>
            <w:r w:rsidRPr="00942545">
              <w:rPr>
                <w:sz w:val="48"/>
                <w:szCs w:val="48"/>
              </w:rPr>
              <w:t>→</w:t>
            </w:r>
          </w:p>
        </w:tc>
        <w:tc>
          <w:tcPr>
            <w:tcW w:w="2336" w:type="dxa"/>
            <w:vAlign w:val="center"/>
          </w:tcPr>
          <w:p w14:paraId="46663AE9" w14:textId="2BE53BA4" w:rsidR="00DF1E39" w:rsidRDefault="00DF1E39" w:rsidP="00EA7CEB">
            <w:pPr>
              <w:jc w:val="center"/>
            </w:pPr>
            <w:del w:id="128" w:author="Schmidberger, Alessa | Wissensfabrik" w:date="2022-10-10T10:03:00Z">
              <w:r w:rsidDel="00020E0F">
                <w:rPr>
                  <w:noProof/>
                </w:rPr>
                <w:drawing>
                  <wp:inline distT="0" distB="0" distL="0" distR="0" wp14:anchorId="08CA6DB3" wp14:editId="658CD028">
                    <wp:extent cx="1368000" cy="778394"/>
                    <wp:effectExtent l="0" t="0" r="3810" b="3175"/>
                    <wp:docPr id="23"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29"/>
                            <pic:cNvPicPr>
                              <a:picLocks noChangeAspect="1"/>
                            </pic:cNvPicPr>
                          </pic:nvPicPr>
                          <pic:blipFill rotWithShape="1">
                            <a:blip r:embed="rId21"/>
                            <a:srcRect t="10591" b="8650"/>
                            <a:stretch/>
                          </pic:blipFill>
                          <pic:spPr bwMode="auto">
                            <a:xfrm>
                              <a:off x="0" y="0"/>
                              <a:ext cx="1368000" cy="778394"/>
                            </a:xfrm>
                            <a:prstGeom prst="rect">
                              <a:avLst/>
                            </a:prstGeom>
                            <a:ln>
                              <a:noFill/>
                            </a:ln>
                            <a:extLst>
                              <a:ext uri="{53640926-AAD7-44D8-BBD7-CCE9431645EC}">
                                <a14:shadowObscured xmlns:a14="http://schemas.microsoft.com/office/drawing/2010/main"/>
                              </a:ext>
                            </a:extLst>
                          </pic:spPr>
                        </pic:pic>
                      </a:graphicData>
                    </a:graphic>
                  </wp:inline>
                </w:drawing>
              </w:r>
            </w:del>
            <w:ins w:id="129" w:author="Schmidberger, Alessa | Wissensfabrik" w:date="2022-10-10T10:03:00Z">
              <w:r w:rsidR="00020E0F">
                <w:rPr>
                  <w:noProof/>
                </w:rPr>
                <w:drawing>
                  <wp:inline distT="0" distB="0" distL="0" distR="0" wp14:anchorId="142DCF3C" wp14:editId="3C73DD4E">
                    <wp:extent cx="1314450" cy="926388"/>
                    <wp:effectExtent l="0" t="0" r="0" b="7620"/>
                    <wp:docPr id="34" name="Grafik 34"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Visitenkarte enthält.&#10;&#10;Automatisch generierte Beschreibung"/>
                            <pic:cNvPicPr/>
                          </pic:nvPicPr>
                          <pic:blipFill>
                            <a:blip r:embed="rId22"/>
                            <a:stretch>
                              <a:fillRect/>
                            </a:stretch>
                          </pic:blipFill>
                          <pic:spPr>
                            <a:xfrm>
                              <a:off x="0" y="0"/>
                              <a:ext cx="1358548" cy="957467"/>
                            </a:xfrm>
                            <a:prstGeom prst="rect">
                              <a:avLst/>
                            </a:prstGeom>
                          </pic:spPr>
                        </pic:pic>
                      </a:graphicData>
                    </a:graphic>
                  </wp:inline>
                </w:drawing>
              </w:r>
            </w:ins>
          </w:p>
        </w:tc>
      </w:tr>
    </w:tbl>
    <w:p w14:paraId="0D8F6498" w14:textId="4EE80CE4" w:rsidR="007F573E" w:rsidRPr="007F573E" w:rsidRDefault="007F573E" w:rsidP="00DF1E39">
      <w:pPr>
        <w:spacing w:before="240"/>
        <w:rPr>
          <w:b/>
        </w:rPr>
      </w:pPr>
      <w:r>
        <w:rPr>
          <w:b/>
        </w:rPr>
        <w:t>Beispiel</w:t>
      </w:r>
      <w:r w:rsidRPr="007F573E">
        <w:rPr>
          <w:b/>
        </w:rPr>
        <w:t>: Daten, Information und Sicherheit</w:t>
      </w:r>
    </w:p>
    <w:p w14:paraId="4A36E765" w14:textId="030AD384" w:rsidR="00EF72BE" w:rsidRPr="007F573E" w:rsidRDefault="00EF72BE" w:rsidP="0011408B">
      <w:pPr>
        <w:pStyle w:val="Listenabsatz"/>
        <w:spacing w:line="276" w:lineRule="auto"/>
        <w:ind w:left="0"/>
      </w:pPr>
      <w:r>
        <w:t>Möchten Sie nach dem Modul „Blinzeln“ die Thematik der Daten, Information und Sicherheit vertiefen, dann könnte der folgende Weg der richtige sein: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7"/>
        <w:gridCol w:w="462"/>
        <w:gridCol w:w="1708"/>
        <w:gridCol w:w="462"/>
        <w:gridCol w:w="120"/>
        <w:gridCol w:w="1911"/>
        <w:gridCol w:w="462"/>
        <w:gridCol w:w="2012"/>
      </w:tblGrid>
      <w:tr w:rsidR="00D9102A" w14:paraId="59B1EA45" w14:textId="77777777" w:rsidTr="00D9102A">
        <w:tc>
          <w:tcPr>
            <w:tcW w:w="1030" w:type="dxa"/>
            <w:vAlign w:val="center"/>
          </w:tcPr>
          <w:p w14:paraId="49C672CA" w14:textId="312A2137" w:rsidR="00D9102A" w:rsidRDefault="00D9102A" w:rsidP="00EA7CEB">
            <w:pPr>
              <w:jc w:val="center"/>
            </w:pPr>
            <w:del w:id="130" w:author="Schmidberger, Alessa | Wissensfabrik" w:date="2022-10-10T10:03:00Z">
              <w:r w:rsidDel="00020E0F">
                <w:rPr>
                  <w:noProof/>
                </w:rPr>
                <w:drawing>
                  <wp:inline distT="0" distB="0" distL="0" distR="0" wp14:anchorId="19752F50" wp14:editId="4DE8AA55">
                    <wp:extent cx="1043043" cy="512064"/>
                    <wp:effectExtent l="0" t="0" r="5080" b="254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pic:cNvPicPr>
                          </pic:nvPicPr>
                          <pic:blipFill rotWithShape="1">
                            <a:blip r:embed="rId18"/>
                            <a:srcRect t="13926" b="16385"/>
                            <a:stretch/>
                          </pic:blipFill>
                          <pic:spPr bwMode="auto">
                            <a:xfrm>
                              <a:off x="0" y="0"/>
                              <a:ext cx="1044000" cy="512534"/>
                            </a:xfrm>
                            <a:prstGeom prst="rect">
                              <a:avLst/>
                            </a:prstGeom>
                            <a:ln>
                              <a:noFill/>
                            </a:ln>
                            <a:extLst>
                              <a:ext uri="{53640926-AAD7-44D8-BBD7-CCE9431645EC}">
                                <a14:shadowObscured xmlns:a14="http://schemas.microsoft.com/office/drawing/2010/main"/>
                              </a:ext>
                            </a:extLst>
                          </pic:spPr>
                        </pic:pic>
                      </a:graphicData>
                    </a:graphic>
                  </wp:inline>
                </w:drawing>
              </w:r>
            </w:del>
            <w:ins w:id="131" w:author="Schmidberger, Alessa | Wissensfabrik" w:date="2022-10-10T10:03:00Z">
              <w:r w:rsidR="00020E0F">
                <w:rPr>
                  <w:noProof/>
                </w:rPr>
                <w:drawing>
                  <wp:inline distT="0" distB="0" distL="0" distR="0" wp14:anchorId="3848F5E0" wp14:editId="620D635F">
                    <wp:extent cx="1038225" cy="73171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9"/>
                            <a:stretch>
                              <a:fillRect/>
                            </a:stretch>
                          </pic:blipFill>
                          <pic:spPr>
                            <a:xfrm>
                              <a:off x="0" y="0"/>
                              <a:ext cx="1106404" cy="779762"/>
                            </a:xfrm>
                            <a:prstGeom prst="rect">
                              <a:avLst/>
                            </a:prstGeom>
                          </pic:spPr>
                        </pic:pic>
                      </a:graphicData>
                    </a:graphic>
                  </wp:inline>
                </w:drawing>
              </w:r>
            </w:ins>
          </w:p>
        </w:tc>
        <w:tc>
          <w:tcPr>
            <w:tcW w:w="314" w:type="dxa"/>
            <w:vAlign w:val="center"/>
          </w:tcPr>
          <w:p w14:paraId="5D2E7F41" w14:textId="77777777" w:rsidR="00D9102A" w:rsidRPr="00D84F02" w:rsidRDefault="00D9102A" w:rsidP="00EA7CEB">
            <w:pPr>
              <w:jc w:val="center"/>
              <w:rPr>
                <w:sz w:val="36"/>
                <w:szCs w:val="36"/>
              </w:rPr>
            </w:pPr>
            <w:r w:rsidRPr="00D84F02">
              <w:rPr>
                <w:sz w:val="36"/>
                <w:szCs w:val="36"/>
              </w:rPr>
              <w:t>→</w:t>
            </w:r>
          </w:p>
        </w:tc>
        <w:tc>
          <w:tcPr>
            <w:tcW w:w="1030" w:type="dxa"/>
            <w:vAlign w:val="center"/>
          </w:tcPr>
          <w:p w14:paraId="5BD4D294" w14:textId="3318EFB6" w:rsidR="00D9102A" w:rsidRDefault="00D9102A" w:rsidP="00EA7CEB">
            <w:pPr>
              <w:jc w:val="center"/>
            </w:pPr>
            <w:del w:id="132" w:author="Schmidberger, Alessa | Wissensfabrik" w:date="2022-10-10T10:03:00Z">
              <w:r w:rsidDel="00020E0F">
                <w:rPr>
                  <w:noProof/>
                </w:rPr>
                <w:drawing>
                  <wp:inline distT="0" distB="0" distL="0" distR="0" wp14:anchorId="2F52F248" wp14:editId="0A3D9657">
                    <wp:extent cx="1043709" cy="607161"/>
                    <wp:effectExtent l="0" t="0" r="4445" b="254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pic:cNvPicPr>
                          </pic:nvPicPr>
                          <pic:blipFill rotWithShape="1">
                            <a:blip r:embed="rId21"/>
                            <a:srcRect t="10934" b="6546"/>
                            <a:stretch/>
                          </pic:blipFill>
                          <pic:spPr bwMode="auto">
                            <a:xfrm>
                              <a:off x="0" y="0"/>
                              <a:ext cx="1044000" cy="607331"/>
                            </a:xfrm>
                            <a:prstGeom prst="rect">
                              <a:avLst/>
                            </a:prstGeom>
                            <a:ln>
                              <a:noFill/>
                            </a:ln>
                            <a:extLst>
                              <a:ext uri="{53640926-AAD7-44D8-BBD7-CCE9431645EC}">
                                <a14:shadowObscured xmlns:a14="http://schemas.microsoft.com/office/drawing/2010/main"/>
                              </a:ext>
                            </a:extLst>
                          </pic:spPr>
                        </pic:pic>
                      </a:graphicData>
                    </a:graphic>
                  </wp:inline>
                </w:drawing>
              </w:r>
            </w:del>
            <w:ins w:id="133" w:author="Schmidberger, Alessa | Wissensfabrik" w:date="2022-10-10T10:03:00Z">
              <w:r w:rsidR="00020E0F">
                <w:rPr>
                  <w:noProof/>
                </w:rPr>
                <w:drawing>
                  <wp:inline distT="0" distB="0" distL="0" distR="0" wp14:anchorId="5EB0EDB6" wp14:editId="449C3BBB">
                    <wp:extent cx="1028700" cy="724999"/>
                    <wp:effectExtent l="0" t="0" r="0" b="0"/>
                    <wp:docPr id="38" name="Grafik 38"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Visitenkarte enthält.&#10;&#10;Automatisch generierte Beschreibung"/>
                            <pic:cNvPicPr/>
                          </pic:nvPicPr>
                          <pic:blipFill>
                            <a:blip r:embed="rId22"/>
                            <a:stretch>
                              <a:fillRect/>
                            </a:stretch>
                          </pic:blipFill>
                          <pic:spPr>
                            <a:xfrm>
                              <a:off x="0" y="0"/>
                              <a:ext cx="1047583" cy="738308"/>
                            </a:xfrm>
                            <a:prstGeom prst="rect">
                              <a:avLst/>
                            </a:prstGeom>
                          </pic:spPr>
                        </pic:pic>
                      </a:graphicData>
                    </a:graphic>
                  </wp:inline>
                </w:drawing>
              </w:r>
            </w:ins>
          </w:p>
        </w:tc>
        <w:tc>
          <w:tcPr>
            <w:tcW w:w="314" w:type="dxa"/>
            <w:vAlign w:val="center"/>
          </w:tcPr>
          <w:p w14:paraId="0E9F5C2C" w14:textId="77777777" w:rsidR="00D9102A" w:rsidRPr="00D84F02" w:rsidRDefault="00D9102A" w:rsidP="00EA7CEB">
            <w:pPr>
              <w:jc w:val="center"/>
              <w:rPr>
                <w:sz w:val="36"/>
                <w:szCs w:val="36"/>
              </w:rPr>
            </w:pPr>
            <w:r w:rsidRPr="00D84F02">
              <w:rPr>
                <w:sz w:val="36"/>
                <w:szCs w:val="36"/>
              </w:rPr>
              <w:t>→</w:t>
            </w:r>
          </w:p>
        </w:tc>
        <w:tc>
          <w:tcPr>
            <w:tcW w:w="117" w:type="dxa"/>
          </w:tcPr>
          <w:p w14:paraId="0EE00EC5" w14:textId="77777777" w:rsidR="00D9102A" w:rsidRDefault="00D9102A" w:rsidP="00D9102A"/>
        </w:tc>
        <w:tc>
          <w:tcPr>
            <w:tcW w:w="5027" w:type="dxa"/>
            <w:vAlign w:val="center"/>
          </w:tcPr>
          <w:p w14:paraId="129FC6C0" w14:textId="1E005C42" w:rsidR="00D9102A" w:rsidRDefault="00D9102A" w:rsidP="00D9102A">
            <w:r>
              <w:rPr>
                <w:noProof/>
              </w:rPr>
              <w:drawing>
                <wp:inline distT="0" distB="0" distL="0" distR="0" wp14:anchorId="07D5DEA9" wp14:editId="71A75425">
                  <wp:extent cx="1181100" cy="57345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funk.jpg"/>
                          <pic:cNvPicPr/>
                        </pic:nvPicPr>
                        <pic:blipFill>
                          <a:blip r:embed="rId23">
                            <a:extLst>
                              <a:ext uri="{28A0092B-C50C-407E-A947-70E740481C1C}">
                                <a14:useLocalDpi xmlns:a14="http://schemas.microsoft.com/office/drawing/2010/main" val="0"/>
                              </a:ext>
                            </a:extLst>
                          </a:blip>
                          <a:stretch>
                            <a:fillRect/>
                          </a:stretch>
                        </pic:blipFill>
                        <pic:spPr>
                          <a:xfrm>
                            <a:off x="0" y="0"/>
                            <a:ext cx="1187362" cy="576496"/>
                          </a:xfrm>
                          <a:prstGeom prst="rect">
                            <a:avLst/>
                          </a:prstGeom>
                        </pic:spPr>
                      </pic:pic>
                    </a:graphicData>
                  </a:graphic>
                </wp:inline>
              </w:drawing>
            </w:r>
          </w:p>
        </w:tc>
        <w:tc>
          <w:tcPr>
            <w:tcW w:w="314" w:type="dxa"/>
            <w:vAlign w:val="center"/>
          </w:tcPr>
          <w:p w14:paraId="16986129" w14:textId="77777777" w:rsidR="00D9102A" w:rsidRDefault="00D9102A" w:rsidP="00EA7CEB">
            <w:pPr>
              <w:jc w:val="center"/>
            </w:pPr>
            <w:r w:rsidRPr="00D84F02">
              <w:rPr>
                <w:sz w:val="36"/>
                <w:szCs w:val="36"/>
              </w:rPr>
              <w:t>→</w:t>
            </w:r>
          </w:p>
        </w:tc>
        <w:tc>
          <w:tcPr>
            <w:tcW w:w="698" w:type="dxa"/>
            <w:vAlign w:val="center"/>
          </w:tcPr>
          <w:p w14:paraId="6ED41837" w14:textId="010BCE74" w:rsidR="00D9102A" w:rsidRDefault="00D9102A" w:rsidP="00D9102A">
            <w:r>
              <w:rPr>
                <w:noProof/>
              </w:rPr>
              <w:drawing>
                <wp:inline distT="0" distB="0" distL="0" distR="0" wp14:anchorId="3CFBF402" wp14:editId="20492E8F">
                  <wp:extent cx="1247775" cy="605828"/>
                  <wp:effectExtent l="0" t="0" r="0"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ryptologie.jpg"/>
                          <pic:cNvPicPr/>
                        </pic:nvPicPr>
                        <pic:blipFill>
                          <a:blip r:embed="rId24">
                            <a:extLst>
                              <a:ext uri="{28A0092B-C50C-407E-A947-70E740481C1C}">
                                <a14:useLocalDpi xmlns:a14="http://schemas.microsoft.com/office/drawing/2010/main" val="0"/>
                              </a:ext>
                            </a:extLst>
                          </a:blip>
                          <a:stretch>
                            <a:fillRect/>
                          </a:stretch>
                        </pic:blipFill>
                        <pic:spPr>
                          <a:xfrm>
                            <a:off x="0" y="0"/>
                            <a:ext cx="1257513" cy="610556"/>
                          </a:xfrm>
                          <a:prstGeom prst="rect">
                            <a:avLst/>
                          </a:prstGeom>
                        </pic:spPr>
                      </pic:pic>
                    </a:graphicData>
                  </a:graphic>
                </wp:inline>
              </w:drawing>
            </w:r>
          </w:p>
        </w:tc>
      </w:tr>
    </w:tbl>
    <w:p w14:paraId="66BE1C6B" w14:textId="0AB51352" w:rsidR="007F573E" w:rsidRDefault="00EF72BE" w:rsidP="00DF1E39">
      <w:pPr>
        <w:spacing w:before="240"/>
      </w:pPr>
      <w:r>
        <w:lastRenderedPageBreak/>
        <w:t xml:space="preserve">Die Schülerinnen und Schüler erfahren etwas über verschiedene Darstellungsformen von </w:t>
      </w:r>
      <w:r w:rsidR="00455030">
        <w:t>I</w:t>
      </w:r>
      <w:r>
        <w:t>nformationen und Datensicherheit und befassen sich mit dem Thema Big Data.</w:t>
      </w:r>
    </w:p>
    <w:p w14:paraId="5FC8452F" w14:textId="77777777" w:rsidR="003637C1" w:rsidRDefault="003637C1" w:rsidP="007F573E">
      <w:pPr>
        <w:rPr>
          <w:b/>
        </w:rPr>
      </w:pPr>
    </w:p>
    <w:p w14:paraId="15D77D18" w14:textId="3CDE5065" w:rsidR="007F573E" w:rsidRDefault="007F573E" w:rsidP="007F573E">
      <w:pPr>
        <w:rPr>
          <w:b/>
        </w:rPr>
      </w:pPr>
      <w:r w:rsidRPr="00D53C02">
        <w:rPr>
          <w:b/>
        </w:rPr>
        <w:t>B</w:t>
      </w:r>
      <w:r w:rsidR="00794512">
        <w:rPr>
          <w:b/>
        </w:rPr>
        <w:t>eispiel</w:t>
      </w:r>
      <w:r w:rsidRPr="00D53C02">
        <w:rPr>
          <w:b/>
        </w:rPr>
        <w:t>: I</w:t>
      </w:r>
      <w:ins w:id="134" w:author="Malambré, Julia | Wissensfabrik" w:date="2022-12-12T09:00:00Z">
        <w:r w:rsidR="00FC20F1">
          <w:rPr>
            <w:b/>
          </w:rPr>
          <w:t>T</w:t>
        </w:r>
      </w:ins>
      <w:del w:id="135" w:author="Malambré, Julia | Wissensfabrik" w:date="2022-12-12T09:00:00Z">
        <w:r w:rsidRPr="00D53C02" w:rsidDel="00FC20F1">
          <w:rPr>
            <w:b/>
          </w:rPr>
          <w:delText>t</w:delText>
        </w:r>
      </w:del>
      <w:r w:rsidRPr="00D53C02">
        <w:rPr>
          <w:b/>
        </w:rPr>
        <w:t xml:space="preserve"> spielend entdecken</w:t>
      </w:r>
    </w:p>
    <w:p w14:paraId="4A8E4E12" w14:textId="0C8D327E" w:rsidR="00EF72BE" w:rsidRPr="00D53C02" w:rsidRDefault="00EF72BE">
      <w:pPr>
        <w:jc w:val="both"/>
        <w:rPr>
          <w:b/>
        </w:rPr>
        <w:pPrChange w:id="136" w:author="Schmidberger, Alessa | Wissensfabrik" w:date="2022-10-11T11:43:00Z">
          <w:pPr/>
        </w:pPrChange>
      </w:pPr>
      <w:r w:rsidRPr="0023492B">
        <w:t>Der Umgang von Informationen und deren Weiterverarbeitung ist ein wichtiger Bestandteil vieler Programme. Entsprechend liegt es nahe auch eigene Programme zu entwickeln. Im Modul B5 erfolgt hierfür ein sehr einfach</w:t>
      </w:r>
      <w:r w:rsidR="00455030">
        <w:t>er</w:t>
      </w:r>
      <w:r w:rsidRPr="0023492B">
        <w:t xml:space="preserve"> Einstieg mit der grafischen Programmierumgebung Scratch. Mit der Erweiterung B6 Mein Anschluss, kann diese Thematik ausgebaut werden und die Schülerinnen und Schüler lernen zusätzlich kennen, wie Eingabegeräte für die Programmierung genutzt werden können.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918"/>
        <w:gridCol w:w="2336"/>
        <w:gridCol w:w="918"/>
        <w:gridCol w:w="2336"/>
      </w:tblGrid>
      <w:tr w:rsidR="00DF1E39" w14:paraId="64383D9D" w14:textId="77777777" w:rsidTr="00EA7CEB">
        <w:tc>
          <w:tcPr>
            <w:tcW w:w="2336" w:type="dxa"/>
            <w:vAlign w:val="center"/>
          </w:tcPr>
          <w:p w14:paraId="4922E1BC" w14:textId="1379B328" w:rsidR="00DF1E39" w:rsidRDefault="00DF1E39" w:rsidP="00EA7CEB">
            <w:pPr>
              <w:jc w:val="center"/>
            </w:pPr>
            <w:del w:id="137" w:author="Schmidberger, Alessa | Wissensfabrik" w:date="2022-10-10T10:03:00Z">
              <w:r w:rsidDel="005A375F">
                <w:rPr>
                  <w:noProof/>
                </w:rPr>
                <w:drawing>
                  <wp:inline distT="0" distB="0" distL="0" distR="0" wp14:anchorId="5CA09902" wp14:editId="42F1DA41">
                    <wp:extent cx="1368000" cy="676536"/>
                    <wp:effectExtent l="0" t="0" r="381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a:picLocks noChangeAspect="1"/>
                            </pic:cNvPicPr>
                          </pic:nvPicPr>
                          <pic:blipFill rotWithShape="1">
                            <a:blip r:embed="rId18"/>
                            <a:srcRect t="13239" b="16593"/>
                            <a:stretch/>
                          </pic:blipFill>
                          <pic:spPr bwMode="auto">
                            <a:xfrm>
                              <a:off x="0" y="0"/>
                              <a:ext cx="1368000" cy="676536"/>
                            </a:xfrm>
                            <a:prstGeom prst="rect">
                              <a:avLst/>
                            </a:prstGeom>
                            <a:ln>
                              <a:noFill/>
                            </a:ln>
                            <a:extLst>
                              <a:ext uri="{53640926-AAD7-44D8-BBD7-CCE9431645EC}">
                                <a14:shadowObscured xmlns:a14="http://schemas.microsoft.com/office/drawing/2010/main"/>
                              </a:ext>
                            </a:extLst>
                          </pic:spPr>
                        </pic:pic>
                      </a:graphicData>
                    </a:graphic>
                  </wp:inline>
                </w:drawing>
              </w:r>
            </w:del>
            <w:ins w:id="138" w:author="Schmidberger, Alessa | Wissensfabrik" w:date="2022-10-10T10:03:00Z">
              <w:r w:rsidR="005A375F">
                <w:rPr>
                  <w:noProof/>
                </w:rPr>
                <w:drawing>
                  <wp:inline distT="0" distB="0" distL="0" distR="0" wp14:anchorId="3EDAC60B" wp14:editId="69EC7CE5">
                    <wp:extent cx="1189321" cy="8382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9"/>
                            <a:stretch>
                              <a:fillRect/>
                            </a:stretch>
                          </pic:blipFill>
                          <pic:spPr>
                            <a:xfrm>
                              <a:off x="0" y="0"/>
                              <a:ext cx="1213683" cy="855370"/>
                            </a:xfrm>
                            <a:prstGeom prst="rect">
                              <a:avLst/>
                            </a:prstGeom>
                          </pic:spPr>
                        </pic:pic>
                      </a:graphicData>
                    </a:graphic>
                  </wp:inline>
                </w:drawing>
              </w:r>
            </w:ins>
          </w:p>
        </w:tc>
        <w:tc>
          <w:tcPr>
            <w:tcW w:w="918" w:type="dxa"/>
            <w:vAlign w:val="center"/>
          </w:tcPr>
          <w:p w14:paraId="5A3AC6A8" w14:textId="77777777" w:rsidR="00DF1E39" w:rsidRPr="00942545" w:rsidRDefault="00DF1E39" w:rsidP="00EA7CEB">
            <w:pPr>
              <w:jc w:val="center"/>
              <w:rPr>
                <w:sz w:val="48"/>
                <w:szCs w:val="48"/>
              </w:rPr>
            </w:pPr>
            <w:r w:rsidRPr="00942545">
              <w:rPr>
                <w:sz w:val="48"/>
                <w:szCs w:val="48"/>
              </w:rPr>
              <w:t>→</w:t>
            </w:r>
          </w:p>
        </w:tc>
        <w:tc>
          <w:tcPr>
            <w:tcW w:w="2336" w:type="dxa"/>
            <w:vAlign w:val="center"/>
          </w:tcPr>
          <w:p w14:paraId="1BE40150" w14:textId="29292619" w:rsidR="00DF1E39" w:rsidRDefault="005A375F" w:rsidP="00EA7CEB">
            <w:pPr>
              <w:jc w:val="center"/>
            </w:pPr>
            <w:ins w:id="139" w:author="Schmidberger, Alessa | Wissensfabrik" w:date="2022-10-10T10:03:00Z">
              <w:r>
                <w:rPr>
                  <w:noProof/>
                </w:rPr>
                <w:drawing>
                  <wp:inline distT="0" distB="0" distL="0" distR="0" wp14:anchorId="2AA755D7" wp14:editId="7094F1E5">
                    <wp:extent cx="1190625" cy="839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25"/>
                            <a:stretch>
                              <a:fillRect/>
                            </a:stretch>
                          </pic:blipFill>
                          <pic:spPr>
                            <a:xfrm>
                              <a:off x="0" y="0"/>
                              <a:ext cx="1214769" cy="856135"/>
                            </a:xfrm>
                            <a:prstGeom prst="rect">
                              <a:avLst/>
                            </a:prstGeom>
                          </pic:spPr>
                        </pic:pic>
                      </a:graphicData>
                    </a:graphic>
                  </wp:inline>
                </w:drawing>
              </w:r>
            </w:ins>
            <w:del w:id="140" w:author="Schmidberger, Alessa | Wissensfabrik" w:date="2022-10-10T10:03:00Z">
              <w:r w:rsidR="00DF1E39" w:rsidDel="005A375F">
                <w:rPr>
                  <w:noProof/>
                </w:rPr>
                <w:drawing>
                  <wp:inline distT="0" distB="0" distL="0" distR="0" wp14:anchorId="40899A74" wp14:editId="79F72117">
                    <wp:extent cx="1367155" cy="840842"/>
                    <wp:effectExtent l="0" t="0" r="444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pic:cNvPicPr>
                          </pic:nvPicPr>
                          <pic:blipFill rotWithShape="1">
                            <a:blip r:embed="rId26"/>
                            <a:srcRect t="6835" b="5857"/>
                            <a:stretch/>
                          </pic:blipFill>
                          <pic:spPr bwMode="auto">
                            <a:xfrm>
                              <a:off x="0" y="0"/>
                              <a:ext cx="1368000" cy="841362"/>
                            </a:xfrm>
                            <a:prstGeom prst="rect">
                              <a:avLst/>
                            </a:prstGeom>
                            <a:ln>
                              <a:noFill/>
                            </a:ln>
                            <a:extLst>
                              <a:ext uri="{53640926-AAD7-44D8-BBD7-CCE9431645EC}">
                                <a14:shadowObscured xmlns:a14="http://schemas.microsoft.com/office/drawing/2010/main"/>
                              </a:ext>
                            </a:extLst>
                          </pic:spPr>
                        </pic:pic>
                      </a:graphicData>
                    </a:graphic>
                  </wp:inline>
                </w:drawing>
              </w:r>
            </w:del>
          </w:p>
        </w:tc>
        <w:tc>
          <w:tcPr>
            <w:tcW w:w="918" w:type="dxa"/>
            <w:vAlign w:val="center"/>
          </w:tcPr>
          <w:p w14:paraId="15130B38" w14:textId="247D92D6" w:rsidR="00DF1E39" w:rsidRDefault="00DF1E39" w:rsidP="00EA7CEB">
            <w:pPr>
              <w:jc w:val="center"/>
            </w:pPr>
            <w:r>
              <w:rPr>
                <w:sz w:val="48"/>
                <w:szCs w:val="48"/>
              </w:rPr>
              <w:t>+</w:t>
            </w:r>
          </w:p>
        </w:tc>
        <w:tc>
          <w:tcPr>
            <w:tcW w:w="2336" w:type="dxa"/>
            <w:vAlign w:val="center"/>
          </w:tcPr>
          <w:p w14:paraId="16A21CD1" w14:textId="08ED058C" w:rsidR="00DF1E39" w:rsidRDefault="005A375F" w:rsidP="00EA7CEB">
            <w:pPr>
              <w:jc w:val="center"/>
            </w:pPr>
            <w:ins w:id="141" w:author="Schmidberger, Alessa | Wissensfabrik" w:date="2022-10-10T10:03:00Z">
              <w:r>
                <w:rPr>
                  <w:noProof/>
                </w:rPr>
                <w:drawing>
                  <wp:inline distT="0" distB="0" distL="0" distR="0" wp14:anchorId="07FA89E7" wp14:editId="318925AE">
                    <wp:extent cx="1195592" cy="771277"/>
                    <wp:effectExtent l="0" t="0" r="508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rotWithShape="1">
                            <a:blip r:embed="rId27"/>
                            <a:srcRect b="8467"/>
                            <a:stretch/>
                          </pic:blipFill>
                          <pic:spPr bwMode="auto">
                            <a:xfrm>
                              <a:off x="0" y="0"/>
                              <a:ext cx="1226110" cy="790964"/>
                            </a:xfrm>
                            <a:prstGeom prst="rect">
                              <a:avLst/>
                            </a:prstGeom>
                            <a:ln>
                              <a:noFill/>
                            </a:ln>
                            <a:extLst>
                              <a:ext uri="{53640926-AAD7-44D8-BBD7-CCE9431645EC}">
                                <a14:shadowObscured xmlns:a14="http://schemas.microsoft.com/office/drawing/2010/main"/>
                              </a:ext>
                            </a:extLst>
                          </pic:spPr>
                        </pic:pic>
                      </a:graphicData>
                    </a:graphic>
                  </wp:inline>
                </w:drawing>
              </w:r>
            </w:ins>
            <w:del w:id="142" w:author="Schmidberger, Alessa | Wissensfabrik" w:date="2022-10-10T10:03:00Z">
              <w:r w:rsidR="00DF1E39" w:rsidDel="005A375F">
                <w:rPr>
                  <w:noProof/>
                </w:rPr>
                <w:drawing>
                  <wp:inline distT="0" distB="0" distL="0" distR="0" wp14:anchorId="275A3F28" wp14:editId="4C35A6B1">
                    <wp:extent cx="1367790" cy="833933"/>
                    <wp:effectExtent l="0" t="0" r="381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pic:cNvPicPr>
                          </pic:nvPicPr>
                          <pic:blipFill rotWithShape="1">
                            <a:blip r:embed="rId28"/>
                            <a:srcRect b="13477"/>
                            <a:stretch/>
                          </pic:blipFill>
                          <pic:spPr bwMode="auto">
                            <a:xfrm>
                              <a:off x="0" y="0"/>
                              <a:ext cx="1368000" cy="834061"/>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1A3FEFF8" w14:textId="0325E015" w:rsidR="000644BD" w:rsidRDefault="000644BD" w:rsidP="002566E9">
      <w:pPr>
        <w:pStyle w:val="berschrift1"/>
      </w:pPr>
      <w:bookmarkStart w:id="143" w:name="_Toc24112808"/>
      <w:r>
        <w:t xml:space="preserve">Literatur </w:t>
      </w:r>
      <w:r w:rsidRPr="002566E9">
        <w:t>und</w:t>
      </w:r>
      <w:r>
        <w:t xml:space="preserve"> Links</w:t>
      </w:r>
      <w:bookmarkEnd w:id="143"/>
    </w:p>
    <w:p w14:paraId="1C23D137" w14:textId="10C83CF5" w:rsidR="009C729D" w:rsidRPr="009C729D" w:rsidRDefault="009C729D" w:rsidP="009C729D">
      <w:pPr>
        <w:pStyle w:val="Listenabsatz"/>
        <w:numPr>
          <w:ilvl w:val="0"/>
          <w:numId w:val="31"/>
        </w:numPr>
      </w:pPr>
      <w:r w:rsidRPr="009C729D">
        <w:t xml:space="preserve">Gallenbacher, Jens (2012): </w:t>
      </w:r>
      <w:r w:rsidRPr="009C729D">
        <w:rPr>
          <w:b/>
        </w:rPr>
        <w:t>Abenteuer Informatik. IT zum Anfassen</w:t>
      </w:r>
      <w:r w:rsidRPr="009C729D">
        <w:t xml:space="preserve"> – von Routenplanern bis Online-Banking. 3. Auflage. Spektrum Akademischer Verlag</w:t>
      </w:r>
    </w:p>
    <w:p w14:paraId="251DE487" w14:textId="6CD73727" w:rsidR="009C729D" w:rsidRPr="009C729D" w:rsidRDefault="009C729D" w:rsidP="009C729D">
      <w:pPr>
        <w:pStyle w:val="Listenabsatz"/>
        <w:numPr>
          <w:ilvl w:val="0"/>
          <w:numId w:val="31"/>
        </w:numPr>
      </w:pPr>
      <w:r w:rsidRPr="00EF629F">
        <w:rPr>
          <w:lang w:val="en-US"/>
        </w:rPr>
        <w:t xml:space="preserve">Bell, Tim et al. (2015): </w:t>
      </w:r>
      <w:r w:rsidRPr="00EF629F">
        <w:rPr>
          <w:b/>
          <w:lang w:val="en-US"/>
        </w:rPr>
        <w:t>CS unplugged – Computer Science without a Computer</w:t>
      </w:r>
      <w:r w:rsidRPr="00EF629F">
        <w:rPr>
          <w:lang w:val="en-US"/>
        </w:rPr>
        <w:t xml:space="preserve">. </w:t>
      </w:r>
      <w:r w:rsidRPr="009C729D">
        <w:t xml:space="preserve">Sammlung von Materialien, die Schülerinnen und Schüler an die Informationstechnik heranführt, ohne dass fortgeschrittene Fähigkeiten wie Programmierkenntnisse erforderlich sind:  </w:t>
      </w:r>
      <w:hyperlink r:id="rId29">
        <w:r w:rsidRPr="009C729D">
          <w:rPr>
            <w:rStyle w:val="Hyperlink"/>
          </w:rPr>
          <w:t>http://csunplugged.org</w:t>
        </w:r>
      </w:hyperlink>
    </w:p>
    <w:p w14:paraId="2E1718E2" w14:textId="555DE304" w:rsidR="009C729D" w:rsidRPr="009C729D" w:rsidRDefault="009C729D" w:rsidP="009C729D">
      <w:pPr>
        <w:pStyle w:val="Listenabsatz"/>
        <w:numPr>
          <w:ilvl w:val="0"/>
          <w:numId w:val="31"/>
        </w:numPr>
      </w:pPr>
      <w:r w:rsidRPr="009C729D">
        <w:t xml:space="preserve">YouTube-Channel zu </w:t>
      </w:r>
      <w:r w:rsidRPr="009C729D">
        <w:rPr>
          <w:b/>
        </w:rPr>
        <w:t>CS unplugged</w:t>
      </w:r>
      <w:r w:rsidRPr="009C729D">
        <w:t xml:space="preserve">: </w:t>
      </w:r>
      <w:hyperlink r:id="rId30" w:history="1">
        <w:r w:rsidRPr="009C729D">
          <w:rPr>
            <w:rStyle w:val="Hyperlink"/>
          </w:rPr>
          <w:t>https://www.youtube.com/user/csunplugged</w:t>
        </w:r>
      </w:hyperlink>
    </w:p>
    <w:p w14:paraId="0C3C241C" w14:textId="4AEC9D58" w:rsidR="009C729D" w:rsidRPr="009C729D" w:rsidRDefault="009C729D" w:rsidP="009C729D">
      <w:pPr>
        <w:pStyle w:val="Listenabsatz"/>
        <w:numPr>
          <w:ilvl w:val="0"/>
          <w:numId w:val="31"/>
        </w:numPr>
      </w:pPr>
      <w:r w:rsidRPr="009C729D">
        <w:t xml:space="preserve">Tröger, Peter (2014): </w:t>
      </w:r>
      <w:r w:rsidRPr="009C729D">
        <w:rPr>
          <w:b/>
        </w:rPr>
        <w:t>Informatik ohne Stecker</w:t>
      </w:r>
      <w:r w:rsidRPr="009C729D">
        <w:t xml:space="preserve">. Beruht auf den Materialien von Tim Bell, deutsch. Online: </w:t>
      </w:r>
      <w:hyperlink r:id="rId31">
        <w:r w:rsidRPr="009C729D">
          <w:rPr>
            <w:rStyle w:val="Hyperlink"/>
          </w:rPr>
          <w:t>http://www.troeger.eu/unplugged</w:t>
        </w:r>
      </w:hyperlink>
    </w:p>
    <w:p w14:paraId="50D69E2F" w14:textId="3EB1ED62" w:rsidR="009C729D" w:rsidRPr="009C729D" w:rsidRDefault="009C729D" w:rsidP="009C729D">
      <w:pPr>
        <w:pStyle w:val="Listenabsatz"/>
        <w:numPr>
          <w:ilvl w:val="0"/>
          <w:numId w:val="31"/>
        </w:numPr>
      </w:pPr>
      <w:r w:rsidRPr="009C729D">
        <w:t>Trailer zum Film “</w:t>
      </w:r>
      <w:r w:rsidRPr="009C729D">
        <w:rPr>
          <w:b/>
        </w:rPr>
        <w:t>Schmetterling und Taucherglocke</w:t>
      </w:r>
      <w:r w:rsidRPr="009C729D">
        <w:t xml:space="preserve">”: Lieferte Idee zur Einheit; Einstiegsmöglichkeit für dieses Modul. Online: </w:t>
      </w:r>
      <w:hyperlink r:id="rId32" w:history="1">
        <w:r w:rsidRPr="00BE58F2">
          <w:rPr>
            <w:rStyle w:val="Hyperlink"/>
          </w:rPr>
          <w:t>http://www.filmstarts.de/kritiken/71654-Schmetterling-und-Taucherglocke.html</w:t>
        </w:r>
      </w:hyperlink>
    </w:p>
    <w:p w14:paraId="309DD960" w14:textId="4AA388A0" w:rsidR="009C729D" w:rsidRPr="009C729D" w:rsidRDefault="009C729D" w:rsidP="009C729D">
      <w:pPr>
        <w:pStyle w:val="Listenabsatz"/>
        <w:numPr>
          <w:ilvl w:val="0"/>
          <w:numId w:val="31"/>
        </w:numPr>
      </w:pPr>
      <w:r w:rsidRPr="00EF629F">
        <w:rPr>
          <w:lang w:val="en-US"/>
        </w:rPr>
        <w:t xml:space="preserve">Hunkin, Tim &amp; Garrod, Rex (1993): </w:t>
      </w:r>
      <w:r w:rsidRPr="00EF629F">
        <w:rPr>
          <w:b/>
          <w:lang w:val="en-US"/>
        </w:rPr>
        <w:t>Secret life of machines: Fax machine</w:t>
      </w:r>
      <w:r w:rsidRPr="00EF629F">
        <w:rPr>
          <w:lang w:val="en-US"/>
        </w:rPr>
        <w:t xml:space="preserve">. </w:t>
      </w:r>
      <w:r w:rsidRPr="009C729D">
        <w:t xml:space="preserve">Video, das die Funktionsweise von Faxgeräten erklärt. Online: </w:t>
      </w:r>
      <w:hyperlink r:id="rId33">
        <w:r w:rsidRPr="009C729D">
          <w:rPr>
            <w:rStyle w:val="Hyperlink"/>
          </w:rPr>
          <w:t>https://www.youtube.com/watch?v=IaCfs5Xb-EI</w:t>
        </w:r>
      </w:hyperlink>
    </w:p>
    <w:p w14:paraId="32A8F218" w14:textId="55C6E748" w:rsidR="009C729D" w:rsidRPr="009C729D" w:rsidRDefault="009C729D" w:rsidP="009C729D">
      <w:pPr>
        <w:pStyle w:val="Listenabsatz"/>
        <w:numPr>
          <w:ilvl w:val="0"/>
          <w:numId w:val="31"/>
        </w:numPr>
      </w:pPr>
      <w:r w:rsidRPr="00EF629F">
        <w:rPr>
          <w:lang w:val="en-US"/>
        </w:rPr>
        <w:t xml:space="preserve">Hunkin, Tim &amp; Garrod, Rex: </w:t>
      </w:r>
      <w:r w:rsidRPr="00EF629F">
        <w:rPr>
          <w:b/>
          <w:lang w:val="en-US"/>
        </w:rPr>
        <w:t>The Fax machine</w:t>
      </w:r>
      <w:r w:rsidRPr="00EF629F">
        <w:rPr>
          <w:lang w:val="en-US"/>
        </w:rPr>
        <w:t xml:space="preserve">. </w:t>
      </w:r>
      <w:r w:rsidRPr="009C729D">
        <w:t xml:space="preserve">Comic, der die Entstehung </w:t>
      </w:r>
      <w:r>
        <w:t xml:space="preserve">des Faxgerätes erklärt. Online: </w:t>
      </w:r>
      <w:hyperlink r:id="rId34" w:history="1">
        <w:r w:rsidRPr="00BE58F2">
          <w:rPr>
            <w:rStyle w:val="Hyperlink"/>
          </w:rPr>
          <w:t>http://www.secretlifeofmachines.com/secret_life_of_the_fax_machine.shtml</w:t>
        </w:r>
      </w:hyperlink>
    </w:p>
    <w:p w14:paraId="2380CE71" w14:textId="77777777" w:rsidR="000644BD" w:rsidRDefault="000644BD" w:rsidP="000644BD">
      <w:pPr>
        <w:pStyle w:val="berschrift1"/>
      </w:pPr>
      <w:bookmarkStart w:id="144" w:name="_Toc24112809"/>
      <w:r>
        <w:lastRenderedPageBreak/>
        <w:t>Arbeitsmaterialien</w:t>
      </w:r>
      <w:bookmarkEnd w:id="144"/>
    </w:p>
    <w:tbl>
      <w:tblPr>
        <w:tblStyle w:val="Arbeitsmaterialien"/>
        <w:tblW w:w="9071" w:type="dxa"/>
        <w:tblLook w:val="04A0" w:firstRow="1" w:lastRow="0" w:firstColumn="1" w:lastColumn="0" w:noHBand="0" w:noVBand="1"/>
      </w:tblPr>
      <w:tblGrid>
        <w:gridCol w:w="1129"/>
        <w:gridCol w:w="2977"/>
        <w:gridCol w:w="4965"/>
      </w:tblGrid>
      <w:tr w:rsidR="000C295A" w14:paraId="5992855F" w14:textId="77777777" w:rsidTr="0091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7C86FD" w14:textId="77777777" w:rsidR="00F762B7" w:rsidRDefault="00F762B7" w:rsidP="000C295A">
            <w:r>
              <w:t>Nr.</w:t>
            </w:r>
          </w:p>
        </w:tc>
        <w:tc>
          <w:tcPr>
            <w:tcW w:w="2977"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2659AEC5" w14:textId="77777777" w:rsidR="00F762B7" w:rsidRDefault="00F762B7" w:rsidP="00E25737">
            <w:pPr>
              <w:cnfStyle w:val="100000000000" w:firstRow="1" w:lastRow="0" w:firstColumn="0" w:lastColumn="0" w:oddVBand="0" w:evenVBand="0" w:oddHBand="0" w:evenHBand="0" w:firstRowFirstColumn="0" w:firstRowLastColumn="0" w:lastRowFirstColumn="0" w:lastRowLastColumn="0"/>
            </w:pPr>
            <w:r>
              <w:t>Beschreibung</w:t>
            </w:r>
          </w:p>
        </w:tc>
      </w:tr>
      <w:tr w:rsidR="009C729D" w14:paraId="51A917A3"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5136420" w14:textId="5AF792AA" w:rsidR="009C729D" w:rsidRDefault="009C729D" w:rsidP="009147AE">
            <w:pPr>
              <w:jc w:val="left"/>
            </w:pPr>
            <w:r w:rsidRPr="001D4E26">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sidRPr="001D4E26">
              <w:rPr>
                <w:rFonts w:cstheme="minorHAnsi"/>
              </w:rPr>
              <w:t>B1.1</w:t>
            </w:r>
          </w:p>
        </w:tc>
        <w:tc>
          <w:tcPr>
            <w:tcW w:w="2977" w:type="dxa"/>
            <w:vAlign w:val="center"/>
          </w:tcPr>
          <w:p w14:paraId="33F51EEE" w14:textId="410AC426"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Schau mir in die Augen</w:t>
            </w:r>
          </w:p>
        </w:tc>
        <w:tc>
          <w:tcPr>
            <w:tcW w:w="4965" w:type="dxa"/>
            <w:vAlign w:val="center"/>
          </w:tcPr>
          <w:p w14:paraId="5DB05B3D" w14:textId="6D07E60A" w:rsidR="009C729D" w:rsidRDefault="009C729D">
            <w:pPr>
              <w:jc w:val="both"/>
              <w:cnfStyle w:val="000000100000" w:firstRow="0" w:lastRow="0" w:firstColumn="0" w:lastColumn="0" w:oddVBand="0" w:evenVBand="0" w:oddHBand="1" w:evenHBand="0" w:firstRowFirstColumn="0" w:firstRowLastColumn="0" w:lastRowFirstColumn="0" w:lastRowLastColumn="0"/>
              <w:pPrChange w:id="145" w:author="Schmidberger, Alessa | Wissensfabrik" w:date="2022-10-11T11:45: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Arbeitsblatt dient zum Einstieg in das Modul. SuS befassen sich mit der Kommunikation beim Locked-In-Syndrom. Sie entwerfen ein eigenes Blinzel-Protokoll zur Kommunikation und reflektieren diese.</w:t>
            </w:r>
          </w:p>
        </w:tc>
      </w:tr>
      <w:tr w:rsidR="009C729D" w14:paraId="1CCA621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5EFCB84E" w14:textId="66C26670"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B1.2</w:t>
            </w:r>
          </w:p>
        </w:tc>
        <w:tc>
          <w:tcPr>
            <w:tcW w:w="2977" w:type="dxa"/>
            <w:vAlign w:val="center"/>
          </w:tcPr>
          <w:p w14:paraId="20377E5A" w14:textId="494FBEC4"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 xml:space="preserve">Von den Anfängen der </w:t>
            </w:r>
            <w:r w:rsidR="00BA048B">
              <w:rPr>
                <w:rFonts w:cstheme="minorHAnsi"/>
              </w:rPr>
              <w:t>Fernkommunikation</w:t>
            </w:r>
          </w:p>
        </w:tc>
        <w:tc>
          <w:tcPr>
            <w:tcW w:w="4965" w:type="dxa"/>
            <w:vAlign w:val="center"/>
          </w:tcPr>
          <w:p w14:paraId="0BF6F965" w14:textId="49675BEC" w:rsidR="009C729D" w:rsidRDefault="009C729D">
            <w:pPr>
              <w:jc w:val="both"/>
              <w:cnfStyle w:val="000000000000" w:firstRow="0" w:lastRow="0" w:firstColumn="0" w:lastColumn="0" w:oddVBand="0" w:evenVBand="0" w:oddHBand="0" w:evenHBand="0" w:firstRowFirstColumn="0" w:firstRowLastColumn="0" w:lastRowFirstColumn="0" w:lastRowLastColumn="0"/>
              <w:pPrChange w:id="146" w:author="Schmidberger, Alessa | Wissensfabrik" w:date="2022-10-11T11:45:00Z">
                <w:pPr>
                  <w:cnfStyle w:val="000000000000" w:firstRow="0" w:lastRow="0" w:firstColumn="0" w:lastColumn="0" w:oddVBand="0" w:evenVBand="0" w:oddHBand="0" w:evenHBand="0" w:firstRowFirstColumn="0" w:firstRowLastColumn="0" w:lastRowFirstColumn="0" w:lastRowLastColumn="0"/>
                </w:pPr>
              </w:pPrChange>
            </w:pPr>
            <w:r>
              <w:rPr>
                <w:rFonts w:cstheme="minorHAnsi"/>
              </w:rPr>
              <w:t>Arbeitsblatt</w:t>
            </w:r>
            <w:r w:rsidRPr="001D4E26">
              <w:rPr>
                <w:rFonts w:cstheme="minorHAnsi"/>
              </w:rPr>
              <w:t xml:space="preserve"> </w:t>
            </w:r>
            <w:r>
              <w:rPr>
                <w:rFonts w:cstheme="minorHAnsi"/>
              </w:rPr>
              <w:t>zu</w:t>
            </w:r>
            <w:r w:rsidRPr="001D4E26">
              <w:rPr>
                <w:rFonts w:cstheme="minorHAnsi"/>
              </w:rPr>
              <w:t xml:space="preserve"> historischen Eckdaten und Arten der ersten Fernkommunikation</w:t>
            </w:r>
            <w:r>
              <w:rPr>
                <w:rFonts w:cstheme="minorHAnsi"/>
              </w:rPr>
              <w:t xml:space="preserve">. </w:t>
            </w:r>
          </w:p>
        </w:tc>
      </w:tr>
      <w:tr w:rsidR="009C729D" w14:paraId="74DB68B7"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B221AB9" w14:textId="4AE0B8FE"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B1.3</w:t>
            </w:r>
          </w:p>
        </w:tc>
        <w:tc>
          <w:tcPr>
            <w:tcW w:w="2977" w:type="dxa"/>
            <w:vAlign w:val="center"/>
          </w:tcPr>
          <w:p w14:paraId="0667E32F" w14:textId="1D3E3F29"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Die Armsprache</w:t>
            </w:r>
          </w:p>
        </w:tc>
        <w:tc>
          <w:tcPr>
            <w:tcW w:w="4965" w:type="dxa"/>
            <w:vAlign w:val="center"/>
          </w:tcPr>
          <w:p w14:paraId="5A83297C" w14:textId="135642F1" w:rsidR="009C729D" w:rsidRDefault="009C729D">
            <w:pPr>
              <w:jc w:val="both"/>
              <w:cnfStyle w:val="000000100000" w:firstRow="0" w:lastRow="0" w:firstColumn="0" w:lastColumn="0" w:oddVBand="0" w:evenVBand="0" w:oddHBand="1" w:evenHBand="0" w:firstRowFirstColumn="0" w:firstRowLastColumn="0" w:lastRowFirstColumn="0" w:lastRowLastColumn="0"/>
              <w:pPrChange w:id="147" w:author="Schmidberger, Alessa | Wissensfabrik" w:date="2022-10-11T11:45:00Z">
                <w:pPr>
                  <w:cnfStyle w:val="000000100000" w:firstRow="0" w:lastRow="0" w:firstColumn="0" w:lastColumn="0" w:oddVBand="0" w:evenVBand="0" w:oddHBand="1" w:evenHBand="0" w:firstRowFirstColumn="0" w:firstRowLastColumn="0" w:lastRowFirstColumn="0" w:lastRowLastColumn="0"/>
                </w:pPr>
              </w:pPrChange>
            </w:pPr>
            <w:r>
              <w:rPr>
                <w:rFonts w:cstheme="minorHAnsi"/>
              </w:rPr>
              <w:t>Kennenlernen der</w:t>
            </w:r>
            <w:r w:rsidRPr="001D4E26">
              <w:rPr>
                <w:rFonts w:cstheme="minorHAnsi"/>
              </w:rPr>
              <w:t xml:space="preserve"> Arm-Sprache </w:t>
            </w:r>
            <w:r>
              <w:rPr>
                <w:rFonts w:cstheme="minorHAnsi"/>
              </w:rPr>
              <w:t xml:space="preserve">und Entwicklung eines eigenen </w:t>
            </w:r>
            <w:r w:rsidRPr="001D4E26">
              <w:rPr>
                <w:rFonts w:cstheme="minorHAnsi"/>
              </w:rPr>
              <w:t>Protokoll</w:t>
            </w:r>
            <w:r>
              <w:rPr>
                <w:rFonts w:cstheme="minorHAnsi"/>
              </w:rPr>
              <w:t>s</w:t>
            </w:r>
            <w:r w:rsidRPr="001D4E26">
              <w:rPr>
                <w:rFonts w:cstheme="minorHAnsi"/>
              </w:rPr>
              <w:t xml:space="preserve"> zur Übermittlung von Zahlen</w:t>
            </w:r>
            <w:r>
              <w:rPr>
                <w:rFonts w:cstheme="minorHAnsi"/>
              </w:rPr>
              <w:t>.</w:t>
            </w:r>
          </w:p>
        </w:tc>
      </w:tr>
      <w:tr w:rsidR="009C729D" w14:paraId="632A50D9"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2505D0D1" w14:textId="2A25CE1A"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B1.4</w:t>
            </w:r>
          </w:p>
        </w:tc>
        <w:tc>
          <w:tcPr>
            <w:tcW w:w="2977" w:type="dxa"/>
            <w:vAlign w:val="center"/>
          </w:tcPr>
          <w:p w14:paraId="6B28B445" w14:textId="2AB9026A"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Der Morse-Apparat</w:t>
            </w:r>
          </w:p>
        </w:tc>
        <w:tc>
          <w:tcPr>
            <w:tcW w:w="4965" w:type="dxa"/>
            <w:vAlign w:val="center"/>
          </w:tcPr>
          <w:p w14:paraId="1398ACD0" w14:textId="169E6CE9" w:rsidR="009C729D" w:rsidRDefault="009C729D">
            <w:pPr>
              <w:jc w:val="both"/>
              <w:cnfStyle w:val="000000000000" w:firstRow="0" w:lastRow="0" w:firstColumn="0" w:lastColumn="0" w:oddVBand="0" w:evenVBand="0" w:oddHBand="0" w:evenHBand="0" w:firstRowFirstColumn="0" w:firstRowLastColumn="0" w:lastRowFirstColumn="0" w:lastRowLastColumn="0"/>
              <w:pPrChange w:id="148" w:author="Schmidberger, Alessa | Wissensfabrik" w:date="2022-10-11T11:45:00Z">
                <w:pPr>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rPr>
              <w:t xml:space="preserve">Arbeitsblätter </w:t>
            </w:r>
            <w:r>
              <w:rPr>
                <w:rFonts w:cstheme="minorHAnsi"/>
              </w:rPr>
              <w:t xml:space="preserve">zur </w:t>
            </w:r>
            <w:r w:rsidRPr="001D4E26">
              <w:rPr>
                <w:rFonts w:cstheme="minorHAnsi"/>
              </w:rPr>
              <w:t>Historie des Morse-Apparats</w:t>
            </w:r>
            <w:r>
              <w:rPr>
                <w:rFonts w:cstheme="minorHAnsi"/>
              </w:rPr>
              <w:t>. Beinhaltet Anregungen, einen eigenen Morseapparat zu bauen und sich Nachrichten zu übermitteln.</w:t>
            </w:r>
            <w:r w:rsidRPr="001D4E26">
              <w:rPr>
                <w:rFonts w:cstheme="minorHAnsi"/>
              </w:rPr>
              <w:t xml:space="preserve"> </w:t>
            </w:r>
          </w:p>
        </w:tc>
      </w:tr>
      <w:tr w:rsidR="009C729D" w14:paraId="3B2A72B9"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F620050" w14:textId="07608F85"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B1.5</w:t>
            </w:r>
          </w:p>
        </w:tc>
        <w:tc>
          <w:tcPr>
            <w:tcW w:w="2977" w:type="dxa"/>
            <w:vAlign w:val="center"/>
          </w:tcPr>
          <w:p w14:paraId="2DB2C572" w14:textId="56C4D64C"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Malen nach Zahlen</w:t>
            </w:r>
          </w:p>
        </w:tc>
        <w:tc>
          <w:tcPr>
            <w:tcW w:w="4965" w:type="dxa"/>
            <w:vAlign w:val="center"/>
          </w:tcPr>
          <w:p w14:paraId="3E4D6BB9" w14:textId="585E0F87" w:rsidR="009C729D" w:rsidRDefault="009C729D">
            <w:pPr>
              <w:jc w:val="both"/>
              <w:cnfStyle w:val="000000100000" w:firstRow="0" w:lastRow="0" w:firstColumn="0" w:lastColumn="0" w:oddVBand="0" w:evenVBand="0" w:oddHBand="1" w:evenHBand="0" w:firstRowFirstColumn="0" w:firstRowLastColumn="0" w:lastRowFirstColumn="0" w:lastRowLastColumn="0"/>
              <w:pPrChange w:id="149" w:author="Schmidberger, Alessa | Wissensfabrik" w:date="2022-10-11T11:45:00Z">
                <w:pPr>
                  <w:cnfStyle w:val="000000100000" w:firstRow="0" w:lastRow="0" w:firstColumn="0" w:lastColumn="0" w:oddVBand="0" w:evenVBand="0" w:oddHBand="1" w:evenHBand="0" w:firstRowFirstColumn="0" w:firstRowLastColumn="0" w:lastRowFirstColumn="0" w:lastRowLastColumn="0"/>
                </w:pPr>
              </w:pPrChange>
            </w:pPr>
            <w:r>
              <w:rPr>
                <w:rFonts w:cstheme="minorHAnsi"/>
              </w:rPr>
              <w:t>Arbeitsblätter zur Übermittlung von Daten durch die Kodierung von Bildern.</w:t>
            </w:r>
          </w:p>
        </w:tc>
      </w:tr>
      <w:tr w:rsidR="009C729D" w14:paraId="20905C71" w14:textId="77777777" w:rsidTr="009147AE">
        <w:tc>
          <w:tcPr>
            <w:cnfStyle w:val="001000000000" w:firstRow="0" w:lastRow="0" w:firstColumn="1" w:lastColumn="0" w:oddVBand="0" w:evenVBand="0" w:oddHBand="0" w:evenHBand="0" w:firstRowFirstColumn="0" w:firstRowLastColumn="0" w:lastRowFirstColumn="0" w:lastRowLastColumn="0"/>
            <w:tcW w:w="1129" w:type="dxa"/>
            <w:vAlign w:val="center"/>
          </w:tcPr>
          <w:p w14:paraId="62D2012E" w14:textId="1E6E8D27" w:rsidR="009C729D" w:rsidRPr="001D4E26" w:rsidRDefault="009C729D" w:rsidP="009147AE">
            <w:pPr>
              <w:jc w:val="left"/>
              <w:rPr>
                <w:rFonts w:ascii="Segoe UI Symbol" w:hAnsi="Segoe UI Symbol" w:cs="Segoe UI Symbol"/>
                <w:color w:val="FFC000"/>
                <w:sz w:val="32"/>
                <w:szCs w:val="20"/>
              </w:rPr>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B1.6</w:t>
            </w:r>
          </w:p>
        </w:tc>
        <w:tc>
          <w:tcPr>
            <w:tcW w:w="2977" w:type="dxa"/>
            <w:vAlign w:val="center"/>
          </w:tcPr>
          <w:p w14:paraId="2D843660" w14:textId="2B8699CB" w:rsidR="009C729D" w:rsidRDefault="009C729D" w:rsidP="004C678C">
            <w:pPr>
              <w:jc w:val="center"/>
              <w:cnfStyle w:val="000000000000" w:firstRow="0" w:lastRow="0" w:firstColumn="0" w:lastColumn="0" w:oddVBand="0" w:evenVBand="0" w:oddHBand="0" w:evenHBand="0" w:firstRowFirstColumn="0" w:firstRowLastColumn="0" w:lastRowFirstColumn="0" w:lastRowLastColumn="0"/>
            </w:pPr>
            <w:r w:rsidRPr="001D4E26">
              <w:rPr>
                <w:rFonts w:cstheme="minorHAnsi"/>
              </w:rPr>
              <w:t>Die Cäsar-Verschlüsselung</w:t>
            </w:r>
          </w:p>
        </w:tc>
        <w:tc>
          <w:tcPr>
            <w:tcW w:w="4965" w:type="dxa"/>
            <w:vAlign w:val="center"/>
          </w:tcPr>
          <w:p w14:paraId="4426D399" w14:textId="7E4E8D00" w:rsidR="009C729D" w:rsidRDefault="009C729D">
            <w:pPr>
              <w:jc w:val="both"/>
              <w:cnfStyle w:val="000000000000" w:firstRow="0" w:lastRow="0" w:firstColumn="0" w:lastColumn="0" w:oddVBand="0" w:evenVBand="0" w:oddHBand="0" w:evenHBand="0" w:firstRowFirstColumn="0" w:firstRowLastColumn="0" w:lastRowFirstColumn="0" w:lastRowLastColumn="0"/>
              <w:pPrChange w:id="150" w:author="Schmidberger, Alessa | Wissensfabrik" w:date="2022-10-11T11:45:00Z">
                <w:pPr>
                  <w:cnfStyle w:val="000000000000" w:firstRow="0" w:lastRow="0" w:firstColumn="0" w:lastColumn="0" w:oddVBand="0" w:evenVBand="0" w:oddHBand="0" w:evenHBand="0" w:firstRowFirstColumn="0" w:firstRowLastColumn="0" w:lastRowFirstColumn="0" w:lastRowLastColumn="0"/>
                </w:pPr>
              </w:pPrChange>
            </w:pPr>
            <w:r>
              <w:rPr>
                <w:rFonts w:cstheme="minorHAnsi"/>
              </w:rPr>
              <w:t>Arbeitsblätter mit Anleitung</w:t>
            </w:r>
            <w:r w:rsidR="005D4C55">
              <w:rPr>
                <w:rFonts w:cstheme="minorHAnsi"/>
              </w:rPr>
              <w:t xml:space="preserve"> zur Cäsar-Verschlüsselung</w:t>
            </w:r>
          </w:p>
        </w:tc>
      </w:tr>
      <w:tr w:rsidR="009C729D" w14:paraId="2EAE009B" w14:textId="77777777" w:rsidTr="0091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04D1930" w14:textId="1229CE9D" w:rsidR="009C729D" w:rsidRDefault="009C729D" w:rsidP="009147AE">
            <w:pPr>
              <w:jc w:val="left"/>
            </w:pPr>
            <w:r w:rsidRPr="00316927">
              <w:rPr>
                <w:rFonts w:ascii="Segoe UI Symbol" w:hAnsi="Segoe UI Symbol" w:cs="Segoe UI Symbol"/>
                <w:color w:val="FFC000"/>
                <w:sz w:val="32"/>
                <w:szCs w:val="20"/>
              </w:rPr>
              <w:t>☻</w:t>
            </w:r>
            <w:r w:rsidR="00B923CA">
              <w:rPr>
                <w:rFonts w:ascii="Segoe UI Symbol" w:hAnsi="Segoe UI Symbol" w:cs="Segoe UI Symbol"/>
                <w:color w:val="FFC000"/>
                <w:sz w:val="32"/>
                <w:szCs w:val="20"/>
              </w:rPr>
              <w:t xml:space="preserve"> </w:t>
            </w:r>
            <w:r>
              <w:rPr>
                <w:rFonts w:cstheme="minorHAnsi"/>
              </w:rPr>
              <w:t>B1.7</w:t>
            </w:r>
          </w:p>
        </w:tc>
        <w:tc>
          <w:tcPr>
            <w:tcW w:w="2977" w:type="dxa"/>
            <w:vAlign w:val="center"/>
          </w:tcPr>
          <w:p w14:paraId="48CBFEB5" w14:textId="1421F331" w:rsidR="009C729D" w:rsidRDefault="009C729D" w:rsidP="004C678C">
            <w:pPr>
              <w:jc w:val="center"/>
              <w:cnfStyle w:val="000000100000" w:firstRow="0" w:lastRow="0" w:firstColumn="0" w:lastColumn="0" w:oddVBand="0" w:evenVBand="0" w:oddHBand="1" w:evenHBand="0" w:firstRowFirstColumn="0" w:firstRowLastColumn="0" w:lastRowFirstColumn="0" w:lastRowLastColumn="0"/>
            </w:pPr>
            <w:r w:rsidRPr="001D4E26">
              <w:rPr>
                <w:rFonts w:cstheme="minorHAnsi"/>
              </w:rPr>
              <w:t>Das Dosentelefon</w:t>
            </w:r>
          </w:p>
        </w:tc>
        <w:tc>
          <w:tcPr>
            <w:tcW w:w="4965" w:type="dxa"/>
            <w:vAlign w:val="center"/>
          </w:tcPr>
          <w:p w14:paraId="54F74F67" w14:textId="5A78142B" w:rsidR="009C729D" w:rsidRDefault="00000087">
            <w:pPr>
              <w:jc w:val="both"/>
              <w:cnfStyle w:val="000000100000" w:firstRow="0" w:lastRow="0" w:firstColumn="0" w:lastColumn="0" w:oddVBand="0" w:evenVBand="0" w:oddHBand="1" w:evenHBand="0" w:firstRowFirstColumn="0" w:firstRowLastColumn="0" w:lastRowFirstColumn="0" w:lastRowLastColumn="0"/>
              <w:pPrChange w:id="151" w:author="Schmidberger, Alessa | Wissensfabrik" w:date="2022-10-11T11:45:00Z">
                <w:pPr>
                  <w:cnfStyle w:val="000000100000" w:firstRow="0" w:lastRow="0" w:firstColumn="0" w:lastColumn="0" w:oddVBand="0" w:evenVBand="0" w:oddHBand="1" w:evenHBand="0" w:firstRowFirstColumn="0" w:firstRowLastColumn="0" w:lastRowFirstColumn="0" w:lastRowLastColumn="0"/>
                </w:pPr>
              </w:pPrChange>
            </w:pPr>
            <w:r>
              <w:rPr>
                <w:rFonts w:cstheme="minorHAnsi"/>
              </w:rPr>
              <w:t>Arbeitsblatt</w:t>
            </w:r>
            <w:r w:rsidR="009C729D" w:rsidRPr="001D4E26">
              <w:rPr>
                <w:rFonts w:cstheme="minorHAnsi"/>
              </w:rPr>
              <w:t xml:space="preserve"> </w:t>
            </w:r>
            <w:r w:rsidR="009C729D">
              <w:rPr>
                <w:rFonts w:cstheme="minorHAnsi"/>
              </w:rPr>
              <w:t>mit</w:t>
            </w:r>
            <w:r w:rsidR="009C729D" w:rsidRPr="001D4E26">
              <w:rPr>
                <w:rFonts w:cstheme="minorHAnsi"/>
              </w:rPr>
              <w:t xml:space="preserve"> Anleitung zum Bau eines Dosentelefons sowie weitere Aufgaben </w:t>
            </w:r>
            <w:r w:rsidR="009C729D">
              <w:rPr>
                <w:rFonts w:cstheme="minorHAnsi"/>
              </w:rPr>
              <w:t>wie z.</w:t>
            </w:r>
            <w:r w:rsidR="00F307D2" w:rsidRPr="00BA048B">
              <w:rPr>
                <w:rFonts w:cstheme="minorHAnsi"/>
                <w:bCs w:val="0"/>
                <w:spacing w:val="-20"/>
                <w:szCs w:val="21"/>
              </w:rPr>
              <w:t xml:space="preserve"> </w:t>
            </w:r>
            <w:r w:rsidR="009C729D">
              <w:rPr>
                <w:rFonts w:cstheme="minorHAnsi"/>
              </w:rPr>
              <w:t xml:space="preserve">B. </w:t>
            </w:r>
            <w:r w:rsidR="009C729D" w:rsidRPr="001D4E26">
              <w:rPr>
                <w:rFonts w:cstheme="minorHAnsi"/>
              </w:rPr>
              <w:t>der Entwicklung eines Protokolls.</w:t>
            </w:r>
          </w:p>
        </w:tc>
      </w:tr>
    </w:tbl>
    <w:p w14:paraId="6459FA25" w14:textId="77777777" w:rsidR="000C295A" w:rsidRPr="000C295A" w:rsidRDefault="000C295A" w:rsidP="000C295A">
      <w:pPr>
        <w:spacing w:before="240" w:after="0"/>
        <w:rPr>
          <w:b/>
        </w:rPr>
      </w:pPr>
      <w:r w:rsidRPr="000C295A">
        <w:rPr>
          <w:b/>
        </w:rPr>
        <w:t>Legende</w:t>
      </w:r>
    </w:p>
    <w:p w14:paraId="6ADE545A" w14:textId="2AB2788E" w:rsidR="000C295A" w:rsidRDefault="000C295A" w:rsidP="000C295A">
      <w:pPr>
        <w:spacing w:after="0"/>
      </w:pPr>
      <w:r w:rsidRPr="000C295A">
        <w:rPr>
          <w:rFonts w:ascii="Segoe UI Symbol" w:hAnsi="Segoe UI Symbol" w:cs="Segoe UI Symbol"/>
          <w:color w:val="FFC000"/>
          <w:sz w:val="32"/>
        </w:rPr>
        <w:t>☻</w:t>
      </w:r>
      <w:r w:rsidR="008D2647">
        <w:rPr>
          <w:rFonts w:ascii="Segoe UI Symbol" w:hAnsi="Segoe UI Symbol" w:cs="Segoe UI Symbol"/>
          <w:color w:val="FFC000"/>
          <w:sz w:val="32"/>
        </w:rPr>
        <w:t xml:space="preserve"> </w:t>
      </w:r>
      <w:r>
        <w:t xml:space="preserve">Material für Schülerinnen und Schüler </w:t>
      </w:r>
    </w:p>
    <w:p w14:paraId="6E56E4A6" w14:textId="3C33FF4E" w:rsidR="000C295A" w:rsidRDefault="000C295A" w:rsidP="000C295A">
      <w:pPr>
        <w:spacing w:after="0"/>
      </w:pPr>
      <w:r w:rsidRPr="00A32C07">
        <w:rPr>
          <w:rFonts w:ascii="Segoe UI Symbol" w:hAnsi="Segoe UI Symbol" w:cs="Segoe UI Symbol"/>
          <w:color w:val="00B050"/>
          <w:sz w:val="32"/>
        </w:rPr>
        <w:t>☻</w:t>
      </w:r>
      <w:r w:rsidR="008D2647">
        <w:rPr>
          <w:rFonts w:ascii="Segoe UI Symbol" w:hAnsi="Segoe UI Symbol" w:cs="Segoe UI Symbol"/>
          <w:color w:val="00B050"/>
          <w:sz w:val="32"/>
        </w:rPr>
        <w:t xml:space="preserve"> </w:t>
      </w:r>
      <w:r>
        <w:t>Material für Lehrkräfte sowie Unternehmensvertreterinnen und Unternehmensvertreter</w:t>
      </w:r>
    </w:p>
    <w:p w14:paraId="529C4221" w14:textId="2836ECE0" w:rsidR="00910549" w:rsidRPr="00A36AD9" w:rsidRDefault="000C295A" w:rsidP="00A36AD9">
      <w:r w:rsidRPr="000C295A">
        <w:rPr>
          <w:rFonts w:ascii="Segoe UI Symbol" w:hAnsi="Segoe UI Symbol" w:cs="Segoe UI Symbol"/>
          <w:color w:val="00B0F0"/>
          <w:sz w:val="32"/>
        </w:rPr>
        <w:t>☻</w:t>
      </w:r>
      <w:r w:rsidR="008D2647">
        <w:rPr>
          <w:rFonts w:ascii="Segoe UI Symbol" w:hAnsi="Segoe UI Symbol" w:cs="Segoe UI Symbol"/>
          <w:color w:val="00B0F0"/>
          <w:sz w:val="32"/>
        </w:rPr>
        <w:t xml:space="preserve"> </w:t>
      </w:r>
      <w:r>
        <w:t>Zusatzmaterial</w:t>
      </w:r>
    </w:p>
    <w:p w14:paraId="77BBDE7E" w14:textId="77777777" w:rsidR="000C295A" w:rsidRDefault="000C295A" w:rsidP="000C295A">
      <w:pPr>
        <w:pStyle w:val="berschrift1"/>
      </w:pPr>
      <w:bookmarkStart w:id="152" w:name="_Toc24112810"/>
      <w:r>
        <w:t>Glossar</w:t>
      </w:r>
      <w:bookmarkEnd w:id="152"/>
    </w:p>
    <w:tbl>
      <w:tblPr>
        <w:tblStyle w:val="Glossar"/>
        <w:tblW w:w="9071" w:type="dxa"/>
        <w:tblLook w:val="04A0" w:firstRow="1" w:lastRow="0" w:firstColumn="1" w:lastColumn="0" w:noHBand="0" w:noVBand="1"/>
      </w:tblPr>
      <w:tblGrid>
        <w:gridCol w:w="2835"/>
        <w:gridCol w:w="6236"/>
      </w:tblGrid>
      <w:tr w:rsidR="000C295A" w14:paraId="5CDFE8F6" w14:textId="77777777" w:rsidTr="0071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53874C" w14:textId="77777777" w:rsidR="000C295A" w:rsidRDefault="000C295A" w:rsidP="00714F9E">
            <w:r>
              <w:t>Begriff</w:t>
            </w:r>
          </w:p>
        </w:tc>
        <w:tc>
          <w:tcPr>
            <w:tcW w:w="6236" w:type="dxa"/>
            <w:vAlign w:val="center"/>
          </w:tcPr>
          <w:p w14:paraId="087A74CF" w14:textId="77777777" w:rsidR="000C295A" w:rsidRDefault="000C295A" w:rsidP="00E25737">
            <w:pPr>
              <w:cnfStyle w:val="100000000000" w:firstRow="1" w:lastRow="0" w:firstColumn="0" w:lastColumn="0" w:oddVBand="0" w:evenVBand="0" w:oddHBand="0" w:evenHBand="0" w:firstRowFirstColumn="0" w:firstRowLastColumn="0" w:lastRowFirstColumn="0" w:lastRowLastColumn="0"/>
            </w:pPr>
            <w:r>
              <w:t>Erläuterung</w:t>
            </w:r>
          </w:p>
        </w:tc>
      </w:tr>
      <w:tr w:rsidR="009C729D" w14:paraId="266E143C"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4F91550" w14:textId="01775DB4" w:rsidR="009C729D" w:rsidRPr="00714F9E" w:rsidRDefault="009C729D" w:rsidP="00714F9E">
            <w:pPr>
              <w:rPr>
                <w:b w:val="0"/>
              </w:rPr>
            </w:pPr>
            <w:r w:rsidRPr="00714F9E">
              <w:rPr>
                <w:rFonts w:cstheme="minorHAnsi"/>
                <w:b w:val="0"/>
              </w:rPr>
              <w:t>Algorithmus</w:t>
            </w:r>
          </w:p>
        </w:tc>
        <w:tc>
          <w:tcPr>
            <w:tcW w:w="6236" w:type="dxa"/>
          </w:tcPr>
          <w:p w14:paraId="32B35FC7" w14:textId="32A3DBEF" w:rsidR="009C729D" w:rsidRDefault="00AF42C8">
            <w:pPr>
              <w:jc w:val="both"/>
              <w:cnfStyle w:val="000000100000" w:firstRow="0" w:lastRow="0" w:firstColumn="0" w:lastColumn="0" w:oddVBand="0" w:evenVBand="0" w:oddHBand="1" w:evenHBand="0" w:firstRowFirstColumn="0" w:firstRowLastColumn="0" w:lastRowFirstColumn="0" w:lastRowLastColumn="0"/>
              <w:pPrChange w:id="153" w:author="Schmidberger, Alessa | Wissensfabrik" w:date="2022-10-11T11:45:00Z">
                <w:pPr>
                  <w:cnfStyle w:val="000000100000" w:firstRow="0" w:lastRow="0" w:firstColumn="0" w:lastColumn="0" w:oddVBand="0" w:evenVBand="0" w:oddHBand="1" w:evenHBand="0" w:firstRowFirstColumn="0" w:firstRowLastColumn="0" w:lastRowFirstColumn="0" w:lastRowLastColumn="0"/>
                </w:pPr>
              </w:pPrChange>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9C729D" w14:paraId="7C283E78"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680B0B73" w14:textId="729C7CF5" w:rsidR="009C729D" w:rsidRPr="00714F9E" w:rsidRDefault="009C729D" w:rsidP="00714F9E">
            <w:pPr>
              <w:rPr>
                <w:b w:val="0"/>
              </w:rPr>
            </w:pPr>
            <w:r w:rsidRPr="00714F9E">
              <w:rPr>
                <w:rFonts w:cstheme="minorHAnsi"/>
                <w:b w:val="0"/>
              </w:rPr>
              <w:t>Locked-In-Syndrom</w:t>
            </w:r>
          </w:p>
        </w:tc>
        <w:tc>
          <w:tcPr>
            <w:tcW w:w="6236" w:type="dxa"/>
          </w:tcPr>
          <w:p w14:paraId="0AC329D3" w14:textId="315A23FA" w:rsidR="009C729D" w:rsidRDefault="009C729D">
            <w:pPr>
              <w:jc w:val="both"/>
              <w:cnfStyle w:val="000000000000" w:firstRow="0" w:lastRow="0" w:firstColumn="0" w:lastColumn="0" w:oddVBand="0" w:evenVBand="0" w:oddHBand="0" w:evenHBand="0" w:firstRowFirstColumn="0" w:firstRowLastColumn="0" w:lastRowFirstColumn="0" w:lastRowLastColumn="0"/>
              <w:pPrChange w:id="154" w:author="Schmidberger, Alessa | Wissensfabrik" w:date="2022-10-11T11:45:00Z">
                <w:pPr>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rPr>
              <w:t>Zustand, in dem ein Mensch völlig gelähmt, aber trotzdem bei vollem Bewusstsein ist (d</w:t>
            </w:r>
            <w:r w:rsidR="00F307D2">
              <w:rPr>
                <w:rFonts w:cstheme="minorHAnsi"/>
              </w:rPr>
              <w:t>eutsch:</w:t>
            </w:r>
            <w:r w:rsidRPr="001D4E26">
              <w:rPr>
                <w:rFonts w:cstheme="minorHAnsi"/>
              </w:rPr>
              <w:t xml:space="preserve"> Gefangensein-</w:t>
            </w:r>
            <w:r w:rsidR="00C26F56">
              <w:rPr>
                <w:rFonts w:cstheme="minorHAnsi"/>
              </w:rPr>
              <w:t xml:space="preserve"> bzw. </w:t>
            </w:r>
            <w:r w:rsidRPr="001D4E26">
              <w:rPr>
                <w:rFonts w:cstheme="minorHAnsi"/>
              </w:rPr>
              <w:t>Eingeschlossensein-Syndrom)</w:t>
            </w:r>
            <w:r w:rsidR="00F307D2">
              <w:rPr>
                <w:rFonts w:cstheme="minorHAnsi"/>
              </w:rPr>
              <w:t>;</w:t>
            </w:r>
            <w:r w:rsidRPr="001D4E26">
              <w:rPr>
                <w:rFonts w:cstheme="minorHAnsi"/>
              </w:rPr>
              <w:t xml:space="preserve"> Kommunikation meist nur durch Augenbewegungen möglich.</w:t>
            </w:r>
            <w:r w:rsidR="00F307D2">
              <w:rPr>
                <w:rFonts w:cstheme="minorHAnsi"/>
              </w:rPr>
              <w:t xml:space="preserve"> </w:t>
            </w:r>
            <w:r w:rsidRPr="001D4E26">
              <w:rPr>
                <w:rFonts w:cstheme="minorHAnsi"/>
              </w:rPr>
              <w:t>Ursachen sind Verletzungen im Gehirn, z.</w:t>
            </w:r>
            <w:r w:rsidR="00F307D2" w:rsidRPr="00BA048B">
              <w:rPr>
                <w:rFonts w:cstheme="minorHAnsi"/>
                <w:bCs w:val="0"/>
                <w:spacing w:val="-20"/>
                <w:szCs w:val="21"/>
              </w:rPr>
              <w:t xml:space="preserve"> </w:t>
            </w:r>
            <w:r w:rsidRPr="001D4E26">
              <w:rPr>
                <w:rFonts w:cstheme="minorHAnsi"/>
              </w:rPr>
              <w:t>B. nach Gefäßverschluss (Schlaganfall)</w:t>
            </w:r>
            <w:r w:rsidR="00F307D2">
              <w:rPr>
                <w:rFonts w:cstheme="minorHAnsi"/>
              </w:rPr>
              <w:t>.</w:t>
            </w:r>
          </w:p>
        </w:tc>
      </w:tr>
      <w:tr w:rsidR="009C729D" w14:paraId="6D71CB1D" w14:textId="77777777" w:rsidTr="0071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EF171FD" w14:textId="3B13DD39" w:rsidR="009C729D" w:rsidRPr="00714F9E" w:rsidRDefault="009C729D" w:rsidP="00714F9E">
            <w:pPr>
              <w:rPr>
                <w:b w:val="0"/>
              </w:rPr>
            </w:pPr>
            <w:r w:rsidRPr="00714F9E">
              <w:rPr>
                <w:rFonts w:cstheme="minorHAnsi"/>
                <w:b w:val="0"/>
              </w:rPr>
              <w:lastRenderedPageBreak/>
              <w:t>Pixel</w:t>
            </w:r>
          </w:p>
        </w:tc>
        <w:tc>
          <w:tcPr>
            <w:tcW w:w="6236" w:type="dxa"/>
          </w:tcPr>
          <w:p w14:paraId="7FAEBC11" w14:textId="5DC7061B" w:rsidR="009C729D" w:rsidRDefault="009C729D">
            <w:pPr>
              <w:jc w:val="both"/>
              <w:cnfStyle w:val="000000100000" w:firstRow="0" w:lastRow="0" w:firstColumn="0" w:lastColumn="0" w:oddVBand="0" w:evenVBand="0" w:oddHBand="1" w:evenHBand="0" w:firstRowFirstColumn="0" w:firstRowLastColumn="0" w:lastRowFirstColumn="0" w:lastRowLastColumn="0"/>
              <w:pPrChange w:id="155" w:author="Schmidberger, Alessa | Wissensfabrik" w:date="2022-10-11T11:45: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 xml:space="preserve">Bildpunkt zur Darstellung von Farbe auf einem Monitor, Kunstwort aus </w:t>
            </w:r>
            <w:r w:rsidRPr="001D4E26">
              <w:rPr>
                <w:rFonts w:cstheme="minorHAnsi"/>
                <w:i/>
                <w:iCs/>
              </w:rPr>
              <w:t>pictures</w:t>
            </w:r>
            <w:r w:rsidRPr="001D4E26">
              <w:rPr>
                <w:rFonts w:cstheme="minorHAnsi"/>
              </w:rPr>
              <w:t xml:space="preserve"> (kurz „pix“) und </w:t>
            </w:r>
            <w:r w:rsidRPr="001D4E26">
              <w:rPr>
                <w:rFonts w:cstheme="minorHAnsi"/>
                <w:i/>
                <w:iCs/>
              </w:rPr>
              <w:t>element</w:t>
            </w:r>
            <w:r w:rsidRPr="001D4E26">
              <w:rPr>
                <w:rFonts w:cstheme="minorHAnsi"/>
              </w:rPr>
              <w:t xml:space="preserve"> (kurz </w:t>
            </w:r>
            <w:r w:rsidR="00C26F56">
              <w:rPr>
                <w:rFonts w:cstheme="minorHAnsi"/>
              </w:rPr>
              <w:t>„</w:t>
            </w:r>
            <w:r w:rsidRPr="001D4E26">
              <w:rPr>
                <w:rFonts w:cstheme="minorHAnsi"/>
              </w:rPr>
              <w:t>el</w:t>
            </w:r>
            <w:r w:rsidR="00C26F56">
              <w:rPr>
                <w:rFonts w:cstheme="minorHAnsi"/>
              </w:rPr>
              <w:t>“</w:t>
            </w:r>
            <w:r w:rsidRPr="001D4E26">
              <w:rPr>
                <w:rFonts w:cstheme="minorHAnsi"/>
              </w:rPr>
              <w:t>)</w:t>
            </w:r>
          </w:p>
        </w:tc>
      </w:tr>
      <w:tr w:rsidR="009C729D" w14:paraId="10397B90" w14:textId="77777777" w:rsidTr="00714F9E">
        <w:tc>
          <w:tcPr>
            <w:cnfStyle w:val="001000000000" w:firstRow="0" w:lastRow="0" w:firstColumn="1" w:lastColumn="0" w:oddVBand="0" w:evenVBand="0" w:oddHBand="0" w:evenHBand="0" w:firstRowFirstColumn="0" w:firstRowLastColumn="0" w:lastRowFirstColumn="0" w:lastRowLastColumn="0"/>
            <w:tcW w:w="2835" w:type="dxa"/>
          </w:tcPr>
          <w:p w14:paraId="7C9F1EDF" w14:textId="4EDA869D" w:rsidR="009C729D" w:rsidRPr="00714F9E" w:rsidRDefault="009C729D" w:rsidP="00714F9E">
            <w:pPr>
              <w:rPr>
                <w:b w:val="0"/>
              </w:rPr>
            </w:pPr>
            <w:r w:rsidRPr="00714F9E">
              <w:rPr>
                <w:rFonts w:cstheme="minorHAnsi"/>
                <w:b w:val="0"/>
              </w:rPr>
              <w:t>Protokoll</w:t>
            </w:r>
          </w:p>
        </w:tc>
        <w:tc>
          <w:tcPr>
            <w:tcW w:w="6236" w:type="dxa"/>
          </w:tcPr>
          <w:p w14:paraId="7F703F4D" w14:textId="77E27218" w:rsidR="009C729D" w:rsidRDefault="009C729D">
            <w:pPr>
              <w:jc w:val="both"/>
              <w:cnfStyle w:val="000000000000" w:firstRow="0" w:lastRow="0" w:firstColumn="0" w:lastColumn="0" w:oddVBand="0" w:evenVBand="0" w:oddHBand="0" w:evenHBand="0" w:firstRowFirstColumn="0" w:firstRowLastColumn="0" w:lastRowFirstColumn="0" w:lastRowLastColumn="0"/>
              <w:pPrChange w:id="156" w:author="Schmidberger, Alessa | Wissensfabrik" w:date="2022-10-11T11:45:00Z">
                <w:pPr>
                  <w:cnfStyle w:val="000000000000" w:firstRow="0" w:lastRow="0" w:firstColumn="0" w:lastColumn="0" w:oddVBand="0" w:evenVBand="0" w:oddHBand="0" w:evenHBand="0" w:firstRowFirstColumn="0" w:firstRowLastColumn="0" w:lastRowFirstColumn="0" w:lastRowLastColumn="0"/>
                </w:pPr>
              </w:pPrChange>
            </w:pPr>
            <w:r w:rsidRPr="001D4E26">
              <w:rPr>
                <w:rFonts w:cstheme="minorHAnsi"/>
              </w:rPr>
              <w:t>Vereinbarung über den Informationsaustausch zwischen zwei Systemen, Regeln und Formate werden festgelegt, um eine vollständige und fehlerfreie Kommunikation zu gewährleisten</w:t>
            </w:r>
            <w:r w:rsidR="00F307D2">
              <w:rPr>
                <w:rFonts w:cstheme="minorHAnsi"/>
              </w:rPr>
              <w:t>.</w:t>
            </w:r>
          </w:p>
        </w:tc>
      </w:tr>
    </w:tbl>
    <w:p w14:paraId="08461045" w14:textId="7D97818F" w:rsidR="000C295A" w:rsidRDefault="00630052" w:rsidP="00630052">
      <w:pPr>
        <w:pStyle w:val="berschrift1"/>
      </w:pPr>
      <w:bookmarkStart w:id="157" w:name="_Toc24112811"/>
      <w:r>
        <w:t>FAQs</w:t>
      </w:r>
      <w:bookmarkEnd w:id="157"/>
    </w:p>
    <w:p w14:paraId="38523439" w14:textId="0D602806" w:rsidR="00630052" w:rsidRDefault="00630052" w:rsidP="00630052">
      <w:pPr>
        <w:rPr>
          <w:lang w:val="en-US"/>
        </w:rPr>
      </w:pPr>
      <w:r w:rsidRPr="00630052">
        <w:rPr>
          <w:lang w:val="en-US"/>
        </w:rPr>
        <w:t xml:space="preserve">Stolpersteine, Lessons learnt und Frequently Asked </w:t>
      </w:r>
      <w:r>
        <w:rPr>
          <w:lang w:val="en-US"/>
        </w:rPr>
        <w:t>Questions (FAQs) finden Sie unter:</w:t>
      </w:r>
    </w:p>
    <w:p w14:paraId="6C11B864" w14:textId="37E74709" w:rsidR="00630052" w:rsidRDefault="00630052" w:rsidP="00630052">
      <w:pPr>
        <w:jc w:val="center"/>
      </w:pPr>
      <w:r>
        <w:rPr>
          <w:noProof/>
        </w:rPr>
        <w:drawing>
          <wp:inline distT="0" distB="0" distL="0" distR="0" wp14:anchorId="30EE5AC5" wp14:editId="055831D8">
            <wp:extent cx="2383277" cy="2383277"/>
            <wp:effectExtent l="0" t="0" r="4445" b="4445"/>
            <wp:docPr id="17" name="Grafik 17"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5"/>
                    <a:stretch>
                      <a:fillRect/>
                    </a:stretch>
                  </pic:blipFill>
                  <pic:spPr>
                    <a:xfrm>
                      <a:off x="0" y="0"/>
                      <a:ext cx="2383277" cy="2383277"/>
                    </a:xfrm>
                    <a:prstGeom prst="rect">
                      <a:avLst/>
                    </a:prstGeom>
                  </pic:spPr>
                </pic:pic>
              </a:graphicData>
            </a:graphic>
          </wp:inline>
        </w:drawing>
      </w:r>
    </w:p>
    <w:p w14:paraId="409B40E3" w14:textId="77777777" w:rsidR="00630052" w:rsidRPr="00630052" w:rsidRDefault="00630052" w:rsidP="00630052">
      <w:pPr>
        <w:pStyle w:val="StandardWeb"/>
        <w:jc w:val="center"/>
      </w:pPr>
      <w:r>
        <w:rPr>
          <w:rFonts w:ascii="Verdana" w:hAnsi="Verdana"/>
          <w:b/>
          <w:bCs/>
          <w:sz w:val="20"/>
          <w:szCs w:val="20"/>
          <w:shd w:val="clear" w:color="auto" w:fill="FFFFFF"/>
        </w:rPr>
        <w:t>https://tinyurl.com/IT2S-FAQ</w:t>
      </w:r>
    </w:p>
    <w:sectPr w:rsidR="00630052" w:rsidRPr="00630052" w:rsidSect="00B923CA">
      <w:headerReference w:type="default" r:id="rId36"/>
      <w:footerReference w:type="default" r:id="rId37"/>
      <w:pgSz w:w="11906" w:h="16838"/>
      <w:pgMar w:top="1134" w:right="1531" w:bottom="1276" w:left="1531" w:header="709" w:footer="3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50AFD" w14:textId="77777777" w:rsidR="00B90902" w:rsidRDefault="00B90902" w:rsidP="00DD6851">
      <w:r>
        <w:separator/>
      </w:r>
    </w:p>
  </w:endnote>
  <w:endnote w:type="continuationSeparator" w:id="0">
    <w:p w14:paraId="0C6E6CA3" w14:textId="77777777" w:rsidR="00B90902" w:rsidRDefault="00B90902"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A12AD" w14:textId="4BADF82B" w:rsidR="00794512" w:rsidRDefault="00794512" w:rsidP="00F15E9A">
    <w:pPr>
      <w:pStyle w:val="Kopfzeile"/>
      <w:tabs>
        <w:tab w:val="clear" w:pos="4536"/>
        <w:tab w:val="clear" w:pos="9072"/>
        <w:tab w:val="right" w:pos="8789"/>
      </w:tabs>
      <w:ind w:right="-2637"/>
      <w:rPr>
        <w:sz w:val="6"/>
      </w:rPr>
    </w:pPr>
    <w:r>
      <w:rPr>
        <w:noProof/>
        <w:sz w:val="8"/>
      </w:rPr>
      <mc:AlternateContent>
        <mc:Choice Requires="wpg">
          <w:drawing>
            <wp:anchor distT="0" distB="0" distL="114300" distR="114300" simplePos="0" relativeHeight="251668992" behindDoc="0" locked="0" layoutInCell="1" allowOverlap="1" wp14:anchorId="3D5A339B" wp14:editId="3D4CC690">
              <wp:simplePos x="0" y="0"/>
              <wp:positionH relativeFrom="column">
                <wp:posOffset>5989955</wp:posOffset>
              </wp:positionH>
              <wp:positionV relativeFrom="paragraph">
                <wp:posOffset>-4281170</wp:posOffset>
              </wp:positionV>
              <wp:extent cx="328930" cy="4096068"/>
              <wp:effectExtent l="0" t="0" r="0" b="0"/>
              <wp:wrapNone/>
              <wp:docPr id="3" name="Gruppieren 3"/>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4"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 name="Grafik 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D5A339B" id="Gruppieren 3" o:spid="_x0000_s1029" style="position:absolute;margin-left:471.65pt;margin-top:-337.1pt;width:25.9pt;height:322.55pt;z-index:25166899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QAAAAADASA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AAAA&#10;AAAAAAAAAAAAAAAAAAAAAAAAAAAAAAAAAAAAAAAAAAAAAAAAAAAAAAAAAAAAAAAAAAAAAAAAAAAA&#10;AAAAAAAAAAAAAAAAAAAAAAAAAAAAAAAAAAAAAAAAAAAAAAAAAAAAAAAAAAAAAAAAAAAAAAAAAAAA&#10;AAAAAAAAAAAAAAAAAAAAAAAAAAAAAAAAAAD/////////////////////////////////////////&#10;////////////////////////////////////////////////////////////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5ykuLrd6+tJurmV&#10;vE3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UXqko8GP6+tTurs3wxXr61DSzhfBH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UQHimw3Dr61wokG/I&#10;zuvrYbam0cyT6+tedrzEyl/r614O0OXKGOvrWCTr68YV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ikuvrNMmuF1Qc6+s3pbAHQ2Pr60Njt/9DEevrSFe3xz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x76+s1tK62Ps7r6z7OtIE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UigqblI6+tHXbURurL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TwqgYr/n6+tOr7eCv6nr605qyOu/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RpHstwavr61Q3itTDauvrVsihWcUo&#10;6+tWW7oQxN7r61YJzLHEpuvrVYDr68RK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lN+vrM9Kq3FDh6+s1ha6WPs7r6z7OtIFAxuvrRfa2OT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sJ6+s0sa3N&#10;PBHr6zwRsEY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M5Oj+qmu6+s0BrYYq9P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Nyg0a4j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Mvjr6zL4nsAxVevrQY6dAT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rqkB5Kq6+su17MykzP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A7mA+ZzevrMF+kF5p36+swj7Qc&#10;m1vr6zAnwOOZcOvrL7HRB5c/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efr6yHnVb0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" stroked="f">
                <v:textbox>
                  <w:txbxContent>
                    <w:p w14:paraId="3F5E589D"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37248" behindDoc="0" locked="0" layoutInCell="1" allowOverlap="1" wp14:anchorId="00AE785C" wp14:editId="0EA28785">
              <wp:simplePos x="0" y="0"/>
              <wp:positionH relativeFrom="column">
                <wp:posOffset>6985</wp:posOffset>
              </wp:positionH>
              <wp:positionV relativeFrom="paragraph">
                <wp:posOffset>-24130</wp:posOffset>
              </wp:positionV>
              <wp:extent cx="5603875"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5695654" id="Gerade Verbindung 7" o:spid="_x0000_s1026" style="position:absolute;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" strokecolor="#ffc000 [3207]" strokeweight="3pt">
              <v:stroke joinstyle="miter"/>
            </v:line>
          </w:pict>
        </mc:Fallback>
      </mc:AlternateContent>
    </w:r>
  </w:p>
  <w:p w14:paraId="54BB4034" w14:textId="565C9A48" w:rsidR="00794512" w:rsidRDefault="00794512" w:rsidP="00F15E9A">
    <w:pPr>
      <w:pStyle w:val="Kopfzeile"/>
      <w:tabs>
        <w:tab w:val="clear" w:pos="4536"/>
        <w:tab w:val="clear" w:pos="9072"/>
        <w:tab w:val="right" w:pos="8789"/>
      </w:tabs>
      <w:ind w:right="-2637"/>
      <w:rPr>
        <w:sz w:val="6"/>
      </w:rPr>
    </w:pPr>
  </w:p>
  <w:p w14:paraId="0645D71F" w14:textId="7FE8810A" w:rsidR="00794512" w:rsidRPr="003F4B81" w:rsidRDefault="00794512" w:rsidP="00E84C2F">
    <w:pPr>
      <w:pStyle w:val="Kopfzeile"/>
      <w:tabs>
        <w:tab w:val="clear" w:pos="4536"/>
        <w:tab w:val="clear" w:pos="9072"/>
        <w:tab w:val="center" w:pos="4395"/>
        <w:tab w:val="right" w:pos="8789"/>
      </w:tabs>
      <w:ind w:right="-2637"/>
      <w:rPr>
        <w:i/>
        <w:sz w:val="18"/>
      </w:rPr>
    </w:pP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00E84C2F">
      <w:rPr>
        <w:sz w:val="18"/>
      </w:rPr>
      <w:tab/>
    </w:r>
    <w:r w:rsidR="00990F7F">
      <w:rPr>
        <w:sz w:val="18"/>
      </w:rPr>
      <w:t>zuletzt akt</w:t>
    </w:r>
    <w:r w:rsidR="00E84C2F">
      <w:rPr>
        <w:sz w:val="18"/>
      </w:rPr>
      <w:t>u</w:t>
    </w:r>
    <w:r w:rsidR="00990F7F">
      <w:rPr>
        <w:sz w:val="18"/>
      </w:rPr>
      <w:t>alisiert</w:t>
    </w:r>
    <w:r w:rsidR="00E84C2F">
      <w:rPr>
        <w:sz w:val="18"/>
      </w:rPr>
      <w:t xml:space="preserve"> am</w:t>
    </w:r>
    <w:del w:id="65" w:author="Schmidberger, Alessa | Wissensfabrik" w:date="2022-10-10T09:57:00Z">
      <w:r w:rsidR="00990F7F" w:rsidDel="009129DC">
        <w:rPr>
          <w:sz w:val="18"/>
        </w:rPr>
        <w:delText xml:space="preserve"> </w:delText>
      </w:r>
    </w:del>
    <w:ins w:id="66" w:author="Schmidberger, Alessa | Wissensfabrik" w:date="2022-10-10T09:57:00Z">
      <w:r w:rsidR="009129DC">
        <w:rPr>
          <w:sz w:val="18"/>
        </w:rPr>
        <w:t xml:space="preserve"> 10.10.2022</w:t>
      </w:r>
    </w:ins>
    <w:del w:id="67" w:author="Schmidberger, Alessa | Wissensfabrik" w:date="2022-10-10T09:57:00Z">
      <w:r w:rsidR="00E84C2F" w:rsidDel="009129DC">
        <w:rPr>
          <w:sz w:val="18"/>
        </w:rPr>
        <w:fldChar w:fldCharType="begin"/>
      </w:r>
      <w:r w:rsidR="00E84C2F" w:rsidDel="009129DC">
        <w:rPr>
          <w:sz w:val="18"/>
        </w:rPr>
        <w:delInstrText xml:space="preserve"> TIME \@ "dd.MM.yy" </w:delInstrText>
      </w:r>
      <w:r w:rsidR="00E84C2F" w:rsidDel="009129DC">
        <w:rPr>
          <w:sz w:val="18"/>
        </w:rPr>
        <w:fldChar w:fldCharType="separate"/>
      </w:r>
      <w:r w:rsidR="00D8167E" w:rsidDel="009129DC">
        <w:rPr>
          <w:noProof/>
          <w:sz w:val="18"/>
        </w:rPr>
        <w:delText>10.10.22</w:delText>
      </w:r>
      <w:r w:rsidR="00E84C2F" w:rsidDel="009129DC">
        <w:rPr>
          <w:sz w:val="18"/>
        </w:rPr>
        <w:fldChar w:fldCharType="end"/>
      </w:r>
    </w:del>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6</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100CF" w14:textId="77777777" w:rsidR="00794512" w:rsidRPr="00D30EE7" w:rsidRDefault="00794512" w:rsidP="00E02B64">
    <w:pPr>
      <w:pStyle w:val="Kopfzeile"/>
    </w:pPr>
  </w:p>
  <w:p w14:paraId="33F8DE71" w14:textId="77777777" w:rsidR="00794512" w:rsidRDefault="00794512" w:rsidP="00E02B64"/>
  <w:p w14:paraId="6D7A5556" w14:textId="77777777" w:rsidR="00794512" w:rsidRPr="00B251C6" w:rsidRDefault="00794512" w:rsidP="00E02B64">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0928BE9B" w14:textId="77777777" w:rsidR="00794512" w:rsidRPr="00790C97" w:rsidRDefault="00794512" w:rsidP="00E02B64">
    <w:pPr>
      <w:pStyle w:val="Fuzeile"/>
      <w:tabs>
        <w:tab w:val="clear" w:pos="4536"/>
        <w:tab w:val="clear" w:pos="9072"/>
        <w:tab w:val="left" w:pos="5387"/>
      </w:tabs>
      <w:rPr>
        <w:sz w:val="20"/>
        <w:szCs w:val="20"/>
      </w:rPr>
    </w:pPr>
  </w:p>
  <w:p w14:paraId="7B24E53F" w14:textId="48BBC2F8" w:rsidR="00794512" w:rsidRDefault="00794512" w:rsidP="00E02B64">
    <w:pPr>
      <w:pStyle w:val="Fuzeile"/>
      <w:tabs>
        <w:tab w:val="clear" w:pos="4536"/>
        <w:tab w:val="clear" w:pos="9072"/>
        <w:tab w:val="right" w:pos="4395"/>
        <w:tab w:val="left" w:pos="5103"/>
      </w:tabs>
    </w:pPr>
    <w:r>
      <w:rPr>
        <w:noProof/>
      </w:rPr>
      <w:drawing>
        <wp:inline distT="0" distB="0" distL="0" distR="0" wp14:anchorId="517B90C8" wp14:editId="0C6E1BE8">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77313F30" wp14:editId="3751FF36">
          <wp:extent cx="1714500" cy="507867"/>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del w:id="71" w:author="Schmidberger, Alessa | Wissensfabrik" w:date="2022-10-10T09:55:00Z">
      <w:r w:rsidDel="008055F2">
        <w:rPr>
          <w:noProof/>
        </w:rPr>
        <w:drawing>
          <wp:inline distT="0" distB="0" distL="0" distR="0" wp14:anchorId="5FB88E4F" wp14:editId="393944A6">
            <wp:extent cx="2034080" cy="393255"/>
            <wp:effectExtent l="0" t="0" r="4445" b="6985"/>
            <wp:docPr id="180" name="Grafik 180" descr="http://www.benjamin-gmbh.de/konsortium/Wissensfabrik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enjamin-gmbh.de/konsortium/Wissensfabrik_Logo.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042355" cy="394855"/>
                    </a:xfrm>
                    <a:prstGeom prst="rect">
                      <a:avLst/>
                    </a:prstGeom>
                    <a:noFill/>
                    <a:ln>
                      <a:noFill/>
                    </a:ln>
                  </pic:spPr>
                </pic:pic>
              </a:graphicData>
            </a:graphic>
          </wp:inline>
        </w:drawing>
      </w:r>
    </w:del>
    <w:ins w:id="72" w:author="Schmidberger, Alessa | Wissensfabrik" w:date="2022-10-10T09:55:00Z">
      <w:r w:rsidR="008055F2">
        <w:rPr>
          <w:noProof/>
        </w:rPr>
        <w:drawing>
          <wp:inline distT="0" distB="0" distL="0" distR="0" wp14:anchorId="66338400" wp14:editId="615BE105">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4"/>
                    <a:stretch>
                      <a:fillRect/>
                    </a:stretch>
                  </pic:blipFill>
                  <pic:spPr>
                    <a:xfrm>
                      <a:off x="0" y="0"/>
                      <a:ext cx="1805213" cy="523357"/>
                    </a:xfrm>
                    <a:prstGeom prst="rect">
                      <a:avLst/>
                    </a:prstGeom>
                  </pic:spPr>
                </pic:pic>
              </a:graphicData>
            </a:graphic>
          </wp:inline>
        </w:drawing>
      </w:r>
    </w:ins>
  </w:p>
  <w:p w14:paraId="1E3A1F2E" w14:textId="77777777" w:rsidR="00794512" w:rsidRDefault="00794512" w:rsidP="00B923CA">
    <w:pPr>
      <w:pStyle w:val="Fuzeile"/>
      <w:tabs>
        <w:tab w:val="clear" w:pos="4536"/>
        <w:tab w:val="clear" w:pos="9072"/>
        <w:tab w:val="right" w:pos="3261"/>
        <w:tab w:val="left" w:pos="5387"/>
      </w:tabs>
    </w:pPr>
  </w:p>
  <w:p w14:paraId="10D08D76" w14:textId="37AD8B27" w:rsidR="00794512" w:rsidRPr="00B923CA" w:rsidRDefault="00794512" w:rsidP="00B923CA">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58240" behindDoc="0" locked="0" layoutInCell="1" allowOverlap="1" wp14:anchorId="17AF3272" wp14:editId="07DD79FB">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1C34607" id="Gerader Verbinder 80"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" strokecolor="#ffc000" strokeweight="3pt">
              <v:stroke joinstyle="miter"/>
              <w10:wrap anchorx="page"/>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88DEB" w14:textId="021C384D" w:rsidR="00794512" w:rsidRPr="00B923CA" w:rsidRDefault="00794512" w:rsidP="00B923CA">
    <w:pPr>
      <w:pStyle w:val="Kopfzeile"/>
      <w:tabs>
        <w:tab w:val="clear" w:pos="4536"/>
        <w:tab w:val="clear" w:pos="9072"/>
        <w:tab w:val="right" w:pos="13467"/>
      </w:tabs>
      <w:ind w:right="-2637" w:firstLine="993"/>
      <w:rPr>
        <w:i/>
        <w:sz w:val="18"/>
      </w:rPr>
    </w:pPr>
    <w:r w:rsidRPr="00C140D3">
      <w:rPr>
        <w:noProof/>
        <w:sz w:val="8"/>
      </w:rPr>
      <mc:AlternateContent>
        <mc:Choice Requires="wps">
          <w:drawing>
            <wp:anchor distT="0" distB="0" distL="114300" distR="114300" simplePos="0" relativeHeight="251646464" behindDoc="0" locked="0" layoutInCell="1" allowOverlap="1" wp14:anchorId="0D4F4CE1" wp14:editId="7DFDEF7A">
              <wp:simplePos x="0" y="0"/>
              <wp:positionH relativeFrom="column">
                <wp:posOffset>2540</wp:posOffset>
              </wp:positionH>
              <wp:positionV relativeFrom="paragraph">
                <wp:posOffset>-138761</wp:posOffset>
              </wp:positionV>
              <wp:extent cx="9242425" cy="0"/>
              <wp:effectExtent l="0" t="19050" r="15875" b="19050"/>
              <wp:wrapNone/>
              <wp:docPr id="10" name="Gerade Verbindung 10"/>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DBB54A1" id="Gerade Verbindung 10" o:spid="_x0000_s1026" style="position:absolute;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" strokecolor="#ffc000" strokeweight="3pt">
              <v:stroke joinstyle="miter"/>
            </v:line>
          </w:pict>
        </mc:Fallback>
      </mc:AlternateContent>
    </w: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10</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794512" w:rsidRPr="007C0631" w:rsidRDefault="00794512"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36DC1" w14:textId="1F8F9EF1" w:rsidR="00794512" w:rsidRPr="00BA1D4E" w:rsidRDefault="00794512" w:rsidP="00BA1D4E">
    <w:pPr>
      <w:pStyle w:val="Kopfzeile"/>
      <w:tabs>
        <w:tab w:val="clear" w:pos="4536"/>
        <w:tab w:val="clear" w:pos="9072"/>
        <w:tab w:val="right" w:pos="8789"/>
      </w:tabs>
      <w:ind w:right="-2637"/>
      <w:rPr>
        <w:i/>
        <w:sz w:val="18"/>
      </w:rPr>
    </w:pPr>
    <w:r>
      <w:rPr>
        <w:noProof/>
        <w:sz w:val="8"/>
      </w:rPr>
      <mc:AlternateContent>
        <mc:Choice Requires="wpg">
          <w:drawing>
            <wp:anchor distT="0" distB="0" distL="114300" distR="114300" simplePos="0" relativeHeight="251680256" behindDoc="0" locked="0" layoutInCell="1" allowOverlap="1" wp14:anchorId="4E8763F2" wp14:editId="5D1A56DC">
              <wp:simplePos x="0" y="0"/>
              <wp:positionH relativeFrom="column">
                <wp:posOffset>6009641</wp:posOffset>
              </wp:positionH>
              <wp:positionV relativeFrom="paragraph">
                <wp:posOffset>-4621531</wp:posOffset>
              </wp:positionV>
              <wp:extent cx="328930" cy="4282440"/>
              <wp:effectExtent l="0" t="0" r="0" b="3810"/>
              <wp:wrapNone/>
              <wp:docPr id="27" name="Gruppieren 27"/>
              <wp:cNvGraphicFramePr/>
              <a:graphic xmlns:a="http://schemas.openxmlformats.org/drawingml/2006/main">
                <a:graphicData uri="http://schemas.microsoft.com/office/word/2010/wordprocessingGroup">
                  <wpg:wgp>
                    <wpg:cNvGrpSpPr/>
                    <wpg:grpSpPr>
                      <a:xfrm>
                        <a:off x="0" y="0"/>
                        <a:ext cx="328930" cy="4282440"/>
                        <a:chOff x="0" y="0"/>
                        <a:chExt cx="328930" cy="4282440"/>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885565"/>
                          <a:ext cx="647700" cy="146050"/>
                        </a:xfrm>
                        <a:prstGeom prst="rect">
                          <a:avLst/>
                        </a:prstGeom>
                        <a:noFill/>
                      </pic:spPr>
                    </pic:pic>
                  </wpg:wgp>
                </a:graphicData>
              </a:graphic>
              <wp14:sizeRelV relativeFrom="margin">
                <wp14:pctHeight>0</wp14:pctHeight>
              </wp14:sizeRelV>
            </wp:anchor>
          </w:drawing>
        </mc:Choice>
        <mc:Fallback>
          <w:pict>
            <v:group w14:anchorId="4E8763F2" id="Gruppieren 27" o:spid="_x0000_s1035" style="position:absolute;margin-left:473.2pt;margin-top:-363.9pt;width:25.9pt;height:337.2pt;z-index:251680256;mso-height-relative:margin" coordsize="3289,428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QAAAAAD&#10;ASAAAAEAAAAAAAAAAAAAAAAAAAABAAAAAAAAAAAAAAAAAAAAAQAA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AAAA&#10;AAAAAAAAAAAAAAAAAAAAAAAAAAAAAAAAAAAAAAAAAAAAAAAAAAAAAAAAAAAAAAAAAAAAAAAAAAAA&#10;AAAAAAAAAAAAAAAAAAAAAAAAAAAAAAAAAAAAAAAAAAAAAAAAAAAAAAAAAAAAAAAAAAAAAAAAAAAA&#10;AAAAAAAAAAAAAAAAAAAAAAAAAAAAAAAAAAAAAAD/////////////////////////////////////&#10;////////////////////////////////////////////////////////////////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NEyn&#10;D60e6+s0vbT3rg/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cKkA66/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NDXr6zQ1o44yB+vrPmue9D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96lZpgV6+swCLUemNv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E+mPOenOvrMeqkDqHN6+syLbUKow3r6zFLw1me2OvrMFHQj5o2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M5Oj+qmu6+s0BrYYq9P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Nyg0a4j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Mvjr6zL4nsAxVevrQY6dAT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rqkB5Kq6+su17MykzP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A7mA+ZzevrMF+kF5p36+sw&#10;j7Qcm1vr6zAnwOOZcOvrL7HRB5c/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efr6yHnVb0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0D743347"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7" type="#_x0000_t75" style="position:absolute;left:-1655;top:38856;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42368" behindDoc="0" locked="0" layoutInCell="1" allowOverlap="1" wp14:anchorId="21364BD9" wp14:editId="73F510AD">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1D8BBE" id="Gerade Verbindung 26" o:spid="_x0000_s1026" style="position:absolute;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1 </w:t>
    </w:r>
    <w:r w:rsidRPr="00C140D3">
      <w:rPr>
        <w:sz w:val="18"/>
      </w:rPr>
      <w:t xml:space="preserve">– </w:t>
    </w:r>
    <w:r>
      <w:rPr>
        <w:sz w:val="18"/>
      </w:rPr>
      <w:t>Blinzeln</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EF17A7">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F17A7">
      <w:rPr>
        <w:sz w:val="18"/>
      </w:rPr>
      <w:t>15</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55699" w14:textId="77777777" w:rsidR="00B90902" w:rsidRDefault="00B90902" w:rsidP="00DD6851">
      <w:r>
        <w:separator/>
      </w:r>
    </w:p>
  </w:footnote>
  <w:footnote w:type="continuationSeparator" w:id="0">
    <w:p w14:paraId="0F3444FA" w14:textId="77777777" w:rsidR="00B90902" w:rsidRDefault="00B90902" w:rsidP="00DD6851">
      <w:r>
        <w:continuationSeparator/>
      </w:r>
    </w:p>
  </w:footnote>
  <w:footnote w:id="1">
    <w:p w14:paraId="125919F6" w14:textId="1C6B2703" w:rsidR="00794512" w:rsidRDefault="00794512">
      <w:pPr>
        <w:pStyle w:val="Funotentext"/>
      </w:pPr>
      <w:r>
        <w:rPr>
          <w:rStyle w:val="Funotenzeichen"/>
        </w:rPr>
        <w:footnoteRef/>
      </w:r>
      <w:r>
        <w:t xml:space="preserve"> Erklärung im Glossar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2A2ABD0E" w:rsidR="00794512" w:rsidRPr="003D0217" w:rsidRDefault="00794512">
    <w:pPr>
      <w:pStyle w:val="Kopfzeile"/>
      <w:tabs>
        <w:tab w:val="clear" w:pos="4536"/>
        <w:tab w:val="clear" w:pos="9072"/>
        <w:tab w:val="left" w:pos="720"/>
        <w:tab w:val="right" w:pos="8844"/>
      </w:tabs>
      <w:spacing w:line="360" w:lineRule="auto"/>
      <w:ind w:left="709" w:firstLine="3545"/>
      <w:pPrChange w:id="68" w:author="Schmidberger, Alessa | Wissensfabrik" w:date="2022-10-10T09:54:00Z">
        <w:pPr>
          <w:pStyle w:val="Kopfzeile"/>
          <w:tabs>
            <w:tab w:val="clear" w:pos="4536"/>
            <w:tab w:val="clear" w:pos="9072"/>
            <w:tab w:val="left" w:pos="720"/>
            <w:tab w:val="right" w:pos="8844"/>
          </w:tabs>
          <w:spacing w:line="360" w:lineRule="auto"/>
        </w:pPr>
      </w:pPrChange>
    </w:pPr>
    <w:r>
      <w:rPr>
        <w:noProof/>
      </w:rPr>
      <w:drawing>
        <wp:anchor distT="0" distB="0" distL="114300" distR="114300" simplePos="0" relativeHeight="251682304" behindDoc="1" locked="0" layoutInCell="1" allowOverlap="1" wp14:anchorId="7D8D6CEA" wp14:editId="5131AFE3">
          <wp:simplePos x="0" y="0"/>
          <wp:positionH relativeFrom="column">
            <wp:posOffset>66040</wp:posOffset>
          </wp:positionH>
          <wp:positionV relativeFrom="paragraph">
            <wp:posOffset>76835</wp:posOffset>
          </wp:positionV>
          <wp:extent cx="1108075" cy="360045"/>
          <wp:effectExtent l="0" t="0" r="0" b="1905"/>
          <wp:wrapTight wrapText="bothSides">
            <wp:wrapPolygon edited="0">
              <wp:start x="0" y="0"/>
              <wp:lineTo x="0" y="20571"/>
              <wp:lineTo x="21167" y="20571"/>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rotWithShape="1">
                  <a:blip r:embed="rId1">
                    <a:extLst>
                      <a:ext uri="{28A0092B-C50C-407E-A947-70E740481C1C}">
                        <a14:useLocalDpi xmlns:a14="http://schemas.microsoft.com/office/drawing/2010/main" val="0"/>
                      </a:ext>
                    </a:extLst>
                  </a:blip>
                  <a:srcRect b="14091"/>
                  <a:stretch/>
                </pic:blipFill>
                <pic:spPr bwMode="auto">
                  <a:xfrm>
                    <a:off x="0" y="0"/>
                    <a:ext cx="1108075" cy="36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id="69" w:author="Schmidberger, Alessa | Wissensfabrik" w:date="2022-10-10T09:53:00Z">
      <w:r w:rsidDel="00D8167E">
        <w:rPr>
          <w:noProof/>
        </w:rPr>
        <w:drawing>
          <wp:anchor distT="0" distB="0" distL="114300" distR="114300" simplePos="0" relativeHeight="251683328" behindDoc="1" locked="0" layoutInCell="1" allowOverlap="1" wp14:anchorId="1421B507" wp14:editId="7394DB6D">
            <wp:simplePos x="0" y="0"/>
            <wp:positionH relativeFrom="margin">
              <wp:align>right</wp:align>
            </wp:positionH>
            <wp:positionV relativeFrom="paragraph">
              <wp:posOffset>19685</wp:posOffset>
            </wp:positionV>
            <wp:extent cx="2159635" cy="417195"/>
            <wp:effectExtent l="0" t="0" r="0" b="1905"/>
            <wp:wrapTight wrapText="bothSides">
              <wp:wrapPolygon edited="0">
                <wp:start x="0" y="0"/>
                <wp:lineTo x="0" y="20712"/>
                <wp:lineTo x="21340" y="20712"/>
                <wp:lineTo x="21340" y="0"/>
                <wp:lineTo x="0" y="0"/>
              </wp:wrapPolygon>
            </wp:wrapTight>
            <wp:docPr id="13" name="Grafik 13" descr="http://www.benjamin-gmbh.de/konsortium/Wissensfabrik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enjamin-gmbh.de/konsortium/Wissensfabrik_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59635" cy="417195"/>
                    </a:xfrm>
                    <a:prstGeom prst="rect">
                      <a:avLst/>
                    </a:prstGeom>
                    <a:noFill/>
                    <a:ln>
                      <a:noFill/>
                    </a:ln>
                  </pic:spPr>
                </pic:pic>
              </a:graphicData>
            </a:graphic>
          </wp:anchor>
        </w:drawing>
      </w:r>
    </w:del>
    <w:ins w:id="70" w:author="Schmidberger, Alessa | Wissensfabrik" w:date="2022-10-10T09:53:00Z">
      <w:r w:rsidR="00D8167E">
        <w:rPr>
          <w:noProof/>
        </w:rPr>
        <w:drawing>
          <wp:inline distT="0" distB="0" distL="0" distR="0" wp14:anchorId="44A38AB1" wp14:editId="510C8284">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3"/>
                    <a:stretch>
                      <a:fillRect/>
                    </a:stretch>
                  </pic:blipFill>
                  <pic:spPr>
                    <a:xfrm>
                      <a:off x="0" y="0"/>
                      <a:ext cx="2071652" cy="600601"/>
                    </a:xfrm>
                    <a:prstGeom prst="rect">
                      <a:avLst/>
                    </a:prstGeom>
                  </pic:spPr>
                </pic:pic>
              </a:graphicData>
            </a:graphic>
          </wp:inline>
        </w:drawing>
      </w:r>
    </w:ins>
    <w:r>
      <w:tab/>
    </w:r>
    <w:r>
      <w:tab/>
    </w:r>
    <w:r>
      <w:rPr>
        <w:noProof/>
      </w:rPr>
      <mc:AlternateContent>
        <mc:Choice Requires="wps">
          <w:drawing>
            <wp:anchor distT="0" distB="0" distL="114300" distR="114300" simplePos="0" relativeHeight="251662848" behindDoc="0" locked="0" layoutInCell="1" allowOverlap="1" wp14:anchorId="50201B17" wp14:editId="1CA2A832">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2B9A971" id="Gerader Verbinder 15" o:spid="_x0000_s1026" style="position:absolute;z-index:2516628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B79C" w14:textId="2C576862" w:rsidR="00794512" w:rsidRPr="00B923CA" w:rsidRDefault="00794512" w:rsidP="00B923CA">
    <w:pPr>
      <w:pStyle w:val="Kopfzeile"/>
    </w:pPr>
    <w:r>
      <w:rPr>
        <w:noProof/>
        <w:sz w:val="8"/>
      </w:rPr>
      <mc:AlternateContent>
        <mc:Choice Requires="wpg">
          <w:drawing>
            <wp:anchor distT="0" distB="0" distL="114300" distR="114300" simplePos="0" relativeHeight="251675136" behindDoc="0" locked="0" layoutInCell="1" allowOverlap="1" wp14:anchorId="505F0435" wp14:editId="65D23A12">
              <wp:simplePos x="0" y="0"/>
              <wp:positionH relativeFrom="column">
                <wp:posOffset>9429115</wp:posOffset>
              </wp:positionH>
              <wp:positionV relativeFrom="paragraph">
                <wp:posOffset>2273935</wp:posOffset>
              </wp:positionV>
              <wp:extent cx="328930" cy="4096068"/>
              <wp:effectExtent l="0" t="0" r="0" b="0"/>
              <wp:wrapNone/>
              <wp:docPr id="6" name="Gruppieren 6"/>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8"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2" name="Grafik 1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505F0435" id="Gruppieren 6" o:spid="_x0000_s1032" style="position:absolute;margin-left:742.45pt;margin-top:179.05pt;width:25.9pt;height:322.55pt;z-index:2516751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&#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jCuvrIwpbJi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" stroked="f">
                <v:textbox>
                  <w:txbxContent>
                    <w:p w14:paraId="4A4F3AC2" w14:textId="77777777" w:rsidR="00794512" w:rsidRPr="00195786" w:rsidRDefault="00794512" w:rsidP="003A134C">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794512" w:rsidRPr="007C0631" w:rsidRDefault="00794512"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3422D" w14:textId="2F5C08E5" w:rsidR="00794512" w:rsidRPr="002566E9" w:rsidRDefault="00794512" w:rsidP="002566E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4B9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273313A"/>
    <w:multiLevelType w:val="hybridMultilevel"/>
    <w:tmpl w:val="839A4A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722A1D2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5C711D"/>
    <w:multiLevelType w:val="hybridMultilevel"/>
    <w:tmpl w:val="4EB49F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9297E"/>
    <w:multiLevelType w:val="hybridMultilevel"/>
    <w:tmpl w:val="15022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43245D3"/>
    <w:multiLevelType w:val="hybridMultilevel"/>
    <w:tmpl w:val="C6589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5212988"/>
    <w:multiLevelType w:val="hybridMultilevel"/>
    <w:tmpl w:val="F782C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96D6522"/>
    <w:multiLevelType w:val="hybridMultilevel"/>
    <w:tmpl w:val="0E54E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FFB6829"/>
    <w:multiLevelType w:val="hybridMultilevel"/>
    <w:tmpl w:val="83C83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4AF564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7261E5"/>
    <w:multiLevelType w:val="hybridMultilevel"/>
    <w:tmpl w:val="D70C9C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37224EA4"/>
    <w:multiLevelType w:val="hybridMultilevel"/>
    <w:tmpl w:val="602499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98605E6"/>
    <w:multiLevelType w:val="hybridMultilevel"/>
    <w:tmpl w:val="EC645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BBE257E"/>
    <w:multiLevelType w:val="hybridMultilevel"/>
    <w:tmpl w:val="FECEC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556DBC"/>
    <w:multiLevelType w:val="hybridMultilevel"/>
    <w:tmpl w:val="44724CC0"/>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15:restartNumberingAfterBreak="0">
    <w:nsid w:val="47A12A1C"/>
    <w:multiLevelType w:val="hybridMultilevel"/>
    <w:tmpl w:val="782CC0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4307745"/>
    <w:multiLevelType w:val="hybridMultilevel"/>
    <w:tmpl w:val="EAE05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4E925C0"/>
    <w:multiLevelType w:val="hybridMultilevel"/>
    <w:tmpl w:val="DB480CD6"/>
    <w:lvl w:ilvl="0" w:tplc="0407000F">
      <w:start w:val="1"/>
      <w:numFmt w:val="decimal"/>
      <w:lvlText w:val="%1."/>
      <w:lvlJc w:val="left"/>
      <w:pPr>
        <w:ind w:left="1440" w:hanging="360"/>
      </w:pPr>
      <w:rPr>
        <w:rFont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15:restartNumberingAfterBreak="0">
    <w:nsid w:val="567F0317"/>
    <w:multiLevelType w:val="hybridMultilevel"/>
    <w:tmpl w:val="9176C6E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15:restartNumberingAfterBreak="0">
    <w:nsid w:val="59711EEB"/>
    <w:multiLevelType w:val="hybridMultilevel"/>
    <w:tmpl w:val="91EA3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6133621"/>
    <w:multiLevelType w:val="hybridMultilevel"/>
    <w:tmpl w:val="A6BCE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8B00718"/>
    <w:multiLevelType w:val="hybridMultilevel"/>
    <w:tmpl w:val="89003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D85690"/>
    <w:multiLevelType w:val="hybridMultilevel"/>
    <w:tmpl w:val="4C969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684B9B"/>
    <w:multiLevelType w:val="hybridMultilevel"/>
    <w:tmpl w:val="95BCC72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76306F44"/>
    <w:multiLevelType w:val="hybridMultilevel"/>
    <w:tmpl w:val="ACB66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AA14C79"/>
    <w:multiLevelType w:val="hybridMultilevel"/>
    <w:tmpl w:val="EE9A4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91663623">
    <w:abstractNumId w:val="31"/>
  </w:num>
  <w:num w:numId="2" w16cid:durableId="248775491">
    <w:abstractNumId w:val="4"/>
  </w:num>
  <w:num w:numId="3" w16cid:durableId="348337959">
    <w:abstractNumId w:val="4"/>
  </w:num>
  <w:num w:numId="4" w16cid:durableId="1830517230">
    <w:abstractNumId w:val="4"/>
  </w:num>
  <w:num w:numId="5" w16cid:durableId="212890012">
    <w:abstractNumId w:val="4"/>
  </w:num>
  <w:num w:numId="6" w16cid:durableId="20326127">
    <w:abstractNumId w:val="4"/>
  </w:num>
  <w:num w:numId="7" w16cid:durableId="1030301031">
    <w:abstractNumId w:val="4"/>
  </w:num>
  <w:num w:numId="8" w16cid:durableId="1263341442">
    <w:abstractNumId w:val="4"/>
  </w:num>
  <w:num w:numId="9" w16cid:durableId="563486177">
    <w:abstractNumId w:val="4"/>
  </w:num>
  <w:num w:numId="10" w16cid:durableId="1475948750">
    <w:abstractNumId w:val="4"/>
  </w:num>
  <w:num w:numId="11" w16cid:durableId="1457480596">
    <w:abstractNumId w:val="4"/>
  </w:num>
  <w:num w:numId="12" w16cid:durableId="1281644171">
    <w:abstractNumId w:val="6"/>
  </w:num>
  <w:num w:numId="13" w16cid:durableId="77598187">
    <w:abstractNumId w:val="2"/>
  </w:num>
  <w:num w:numId="14" w16cid:durableId="2102408774">
    <w:abstractNumId w:val="21"/>
  </w:num>
  <w:num w:numId="15" w16cid:durableId="1205023914">
    <w:abstractNumId w:val="9"/>
  </w:num>
  <w:num w:numId="16" w16cid:durableId="740715094">
    <w:abstractNumId w:val="13"/>
  </w:num>
  <w:num w:numId="17" w16cid:durableId="736559871">
    <w:abstractNumId w:val="1"/>
  </w:num>
  <w:num w:numId="18" w16cid:durableId="1029258618">
    <w:abstractNumId w:val="7"/>
  </w:num>
  <w:num w:numId="19" w16cid:durableId="548734443">
    <w:abstractNumId w:val="11"/>
  </w:num>
  <w:num w:numId="20" w16cid:durableId="4133639">
    <w:abstractNumId w:val="27"/>
  </w:num>
  <w:num w:numId="21" w16cid:durableId="689991207">
    <w:abstractNumId w:val="20"/>
  </w:num>
  <w:num w:numId="22" w16cid:durableId="1712460236">
    <w:abstractNumId w:val="18"/>
  </w:num>
  <w:num w:numId="23" w16cid:durableId="386610480">
    <w:abstractNumId w:val="10"/>
  </w:num>
  <w:num w:numId="24" w16cid:durableId="1722514049">
    <w:abstractNumId w:val="15"/>
  </w:num>
  <w:num w:numId="25" w16cid:durableId="1470124073">
    <w:abstractNumId w:val="8"/>
  </w:num>
  <w:num w:numId="26" w16cid:durableId="663750159">
    <w:abstractNumId w:val="29"/>
  </w:num>
  <w:num w:numId="27" w16cid:durableId="2088067086">
    <w:abstractNumId w:val="24"/>
  </w:num>
  <w:num w:numId="28" w16cid:durableId="2055695951">
    <w:abstractNumId w:val="16"/>
  </w:num>
  <w:num w:numId="29" w16cid:durableId="633411652">
    <w:abstractNumId w:val="26"/>
  </w:num>
  <w:num w:numId="30" w16cid:durableId="1700274856">
    <w:abstractNumId w:val="30"/>
  </w:num>
  <w:num w:numId="31" w16cid:durableId="852690182">
    <w:abstractNumId w:val="5"/>
  </w:num>
  <w:num w:numId="32" w16cid:durableId="2086873476">
    <w:abstractNumId w:val="19"/>
  </w:num>
  <w:num w:numId="33" w16cid:durableId="424306799">
    <w:abstractNumId w:val="3"/>
  </w:num>
  <w:num w:numId="34" w16cid:durableId="1616253681">
    <w:abstractNumId w:val="12"/>
  </w:num>
  <w:num w:numId="35" w16cid:durableId="530073510">
    <w:abstractNumId w:val="0"/>
  </w:num>
  <w:num w:numId="36" w16cid:durableId="1390424990">
    <w:abstractNumId w:val="14"/>
  </w:num>
  <w:num w:numId="37" w16cid:durableId="612632704">
    <w:abstractNumId w:val="28"/>
  </w:num>
  <w:num w:numId="38" w16cid:durableId="2137065082">
    <w:abstractNumId w:val="22"/>
  </w:num>
  <w:num w:numId="39" w16cid:durableId="1311982881">
    <w:abstractNumId w:val="23"/>
  </w:num>
  <w:num w:numId="40" w16cid:durableId="641076824">
    <w:abstractNumId w:val="17"/>
  </w:num>
  <w:num w:numId="41" w16cid:durableId="1633632901">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rson w15:author="Malambré, Julia | Wissensfabrik">
    <w15:presenceInfo w15:providerId="AD" w15:userId="S::Julia.Malambre@wissensfabrik.de::d294621f-9b82-49bc-8b6c-776d6cf9dd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00087"/>
    <w:rsid w:val="00002ADD"/>
    <w:rsid w:val="000118CB"/>
    <w:rsid w:val="000121DC"/>
    <w:rsid w:val="00020E0F"/>
    <w:rsid w:val="00031C9A"/>
    <w:rsid w:val="00036158"/>
    <w:rsid w:val="00043DA4"/>
    <w:rsid w:val="000518F3"/>
    <w:rsid w:val="000644BD"/>
    <w:rsid w:val="00075100"/>
    <w:rsid w:val="00085522"/>
    <w:rsid w:val="000A31EA"/>
    <w:rsid w:val="000B6F96"/>
    <w:rsid w:val="000C1534"/>
    <w:rsid w:val="000C295A"/>
    <w:rsid w:val="000E0268"/>
    <w:rsid w:val="000E3E49"/>
    <w:rsid w:val="00100423"/>
    <w:rsid w:val="00111558"/>
    <w:rsid w:val="0011408B"/>
    <w:rsid w:val="0013385C"/>
    <w:rsid w:val="00152FC3"/>
    <w:rsid w:val="00166647"/>
    <w:rsid w:val="00180A58"/>
    <w:rsid w:val="001A3F2D"/>
    <w:rsid w:val="001C181A"/>
    <w:rsid w:val="001C6210"/>
    <w:rsid w:val="001D7272"/>
    <w:rsid w:val="00217FBF"/>
    <w:rsid w:val="0023492B"/>
    <w:rsid w:val="00234969"/>
    <w:rsid w:val="00245A25"/>
    <w:rsid w:val="0024686D"/>
    <w:rsid w:val="002521D8"/>
    <w:rsid w:val="002566E9"/>
    <w:rsid w:val="00281CF7"/>
    <w:rsid w:val="00283070"/>
    <w:rsid w:val="002A1E8E"/>
    <w:rsid w:val="002A4E24"/>
    <w:rsid w:val="002D4274"/>
    <w:rsid w:val="002E2CE4"/>
    <w:rsid w:val="002E3196"/>
    <w:rsid w:val="002E6DB5"/>
    <w:rsid w:val="002F11EB"/>
    <w:rsid w:val="0030514D"/>
    <w:rsid w:val="00307389"/>
    <w:rsid w:val="00311F98"/>
    <w:rsid w:val="0031201A"/>
    <w:rsid w:val="0031686B"/>
    <w:rsid w:val="00321B37"/>
    <w:rsid w:val="00341735"/>
    <w:rsid w:val="00342B12"/>
    <w:rsid w:val="00354ED0"/>
    <w:rsid w:val="00356A7F"/>
    <w:rsid w:val="00357D65"/>
    <w:rsid w:val="003637C1"/>
    <w:rsid w:val="003676A1"/>
    <w:rsid w:val="003725AE"/>
    <w:rsid w:val="00383016"/>
    <w:rsid w:val="00386AFE"/>
    <w:rsid w:val="00392C95"/>
    <w:rsid w:val="003A134C"/>
    <w:rsid w:val="003A7FA9"/>
    <w:rsid w:val="003C2D5D"/>
    <w:rsid w:val="003D0217"/>
    <w:rsid w:val="003D0B16"/>
    <w:rsid w:val="003F3DA6"/>
    <w:rsid w:val="003F4B81"/>
    <w:rsid w:val="003F7930"/>
    <w:rsid w:val="00402C77"/>
    <w:rsid w:val="00431F7D"/>
    <w:rsid w:val="00447201"/>
    <w:rsid w:val="0044745F"/>
    <w:rsid w:val="00452971"/>
    <w:rsid w:val="00454810"/>
    <w:rsid w:val="00455030"/>
    <w:rsid w:val="00457A03"/>
    <w:rsid w:val="00460323"/>
    <w:rsid w:val="0046072A"/>
    <w:rsid w:val="004670A5"/>
    <w:rsid w:val="004726BE"/>
    <w:rsid w:val="004726FB"/>
    <w:rsid w:val="00494D69"/>
    <w:rsid w:val="004A34E4"/>
    <w:rsid w:val="004C678C"/>
    <w:rsid w:val="004F0644"/>
    <w:rsid w:val="00510D53"/>
    <w:rsid w:val="0051659F"/>
    <w:rsid w:val="00544187"/>
    <w:rsid w:val="00547545"/>
    <w:rsid w:val="00577C66"/>
    <w:rsid w:val="00592EA5"/>
    <w:rsid w:val="00592F59"/>
    <w:rsid w:val="005A375F"/>
    <w:rsid w:val="005A4CBF"/>
    <w:rsid w:val="005C0A9C"/>
    <w:rsid w:val="005D4C55"/>
    <w:rsid w:val="005D4E92"/>
    <w:rsid w:val="005E67F9"/>
    <w:rsid w:val="00622E4E"/>
    <w:rsid w:val="00627A76"/>
    <w:rsid w:val="00630052"/>
    <w:rsid w:val="0064536F"/>
    <w:rsid w:val="00653639"/>
    <w:rsid w:val="00654995"/>
    <w:rsid w:val="006639C9"/>
    <w:rsid w:val="00675C19"/>
    <w:rsid w:val="006B1729"/>
    <w:rsid w:val="006B18F4"/>
    <w:rsid w:val="006F5E15"/>
    <w:rsid w:val="00710BD9"/>
    <w:rsid w:val="007111FB"/>
    <w:rsid w:val="007125F8"/>
    <w:rsid w:val="00714F9E"/>
    <w:rsid w:val="0071563F"/>
    <w:rsid w:val="00721D1E"/>
    <w:rsid w:val="00723B4E"/>
    <w:rsid w:val="0073215F"/>
    <w:rsid w:val="00733BF4"/>
    <w:rsid w:val="007342D2"/>
    <w:rsid w:val="007366E6"/>
    <w:rsid w:val="007473DF"/>
    <w:rsid w:val="00747F61"/>
    <w:rsid w:val="00783CBF"/>
    <w:rsid w:val="0078605D"/>
    <w:rsid w:val="00792CE3"/>
    <w:rsid w:val="00794512"/>
    <w:rsid w:val="00795F2D"/>
    <w:rsid w:val="007B6BFE"/>
    <w:rsid w:val="007C0631"/>
    <w:rsid w:val="007D578D"/>
    <w:rsid w:val="007D6D85"/>
    <w:rsid w:val="007F2AA3"/>
    <w:rsid w:val="007F573E"/>
    <w:rsid w:val="008055F2"/>
    <w:rsid w:val="00806977"/>
    <w:rsid w:val="0081383C"/>
    <w:rsid w:val="00816128"/>
    <w:rsid w:val="00820F62"/>
    <w:rsid w:val="008306C3"/>
    <w:rsid w:val="0083543F"/>
    <w:rsid w:val="00837AE2"/>
    <w:rsid w:val="00856583"/>
    <w:rsid w:val="008717D7"/>
    <w:rsid w:val="008C6C35"/>
    <w:rsid w:val="008D2647"/>
    <w:rsid w:val="008D4E72"/>
    <w:rsid w:val="008F5027"/>
    <w:rsid w:val="00910282"/>
    <w:rsid w:val="00910549"/>
    <w:rsid w:val="009129DC"/>
    <w:rsid w:val="00913E14"/>
    <w:rsid w:val="009147AE"/>
    <w:rsid w:val="0092469E"/>
    <w:rsid w:val="00925D77"/>
    <w:rsid w:val="009351E9"/>
    <w:rsid w:val="00937EE8"/>
    <w:rsid w:val="00957B89"/>
    <w:rsid w:val="00964422"/>
    <w:rsid w:val="00990F7F"/>
    <w:rsid w:val="009929BE"/>
    <w:rsid w:val="009A0C4B"/>
    <w:rsid w:val="009B369B"/>
    <w:rsid w:val="009B3BAC"/>
    <w:rsid w:val="009C729D"/>
    <w:rsid w:val="009E0487"/>
    <w:rsid w:val="009E4856"/>
    <w:rsid w:val="009E6885"/>
    <w:rsid w:val="009E7964"/>
    <w:rsid w:val="009F1498"/>
    <w:rsid w:val="00A21BF0"/>
    <w:rsid w:val="00A24E85"/>
    <w:rsid w:val="00A32C07"/>
    <w:rsid w:val="00A36AD9"/>
    <w:rsid w:val="00A42B24"/>
    <w:rsid w:val="00A434B5"/>
    <w:rsid w:val="00A4456B"/>
    <w:rsid w:val="00A55669"/>
    <w:rsid w:val="00A562B0"/>
    <w:rsid w:val="00A65DEB"/>
    <w:rsid w:val="00A80C68"/>
    <w:rsid w:val="00A95C30"/>
    <w:rsid w:val="00AA2DA3"/>
    <w:rsid w:val="00AA69E6"/>
    <w:rsid w:val="00AC0952"/>
    <w:rsid w:val="00AE4979"/>
    <w:rsid w:val="00AE4E21"/>
    <w:rsid w:val="00AE73DF"/>
    <w:rsid w:val="00AF1502"/>
    <w:rsid w:val="00AF42C8"/>
    <w:rsid w:val="00AF6BE6"/>
    <w:rsid w:val="00B066F5"/>
    <w:rsid w:val="00B16FE0"/>
    <w:rsid w:val="00B24E86"/>
    <w:rsid w:val="00B312C6"/>
    <w:rsid w:val="00B41BE4"/>
    <w:rsid w:val="00B43E8C"/>
    <w:rsid w:val="00B6214D"/>
    <w:rsid w:val="00B76F9D"/>
    <w:rsid w:val="00B860D1"/>
    <w:rsid w:val="00B87B8F"/>
    <w:rsid w:val="00B90902"/>
    <w:rsid w:val="00B923CA"/>
    <w:rsid w:val="00B958DB"/>
    <w:rsid w:val="00BA048B"/>
    <w:rsid w:val="00BA1D4E"/>
    <w:rsid w:val="00BA4E1B"/>
    <w:rsid w:val="00BA7827"/>
    <w:rsid w:val="00BB53E3"/>
    <w:rsid w:val="00BD3063"/>
    <w:rsid w:val="00BE21DA"/>
    <w:rsid w:val="00BF00E1"/>
    <w:rsid w:val="00C035AE"/>
    <w:rsid w:val="00C108ED"/>
    <w:rsid w:val="00C140D3"/>
    <w:rsid w:val="00C164C9"/>
    <w:rsid w:val="00C26F56"/>
    <w:rsid w:val="00C576D8"/>
    <w:rsid w:val="00C60581"/>
    <w:rsid w:val="00C634EA"/>
    <w:rsid w:val="00C97FB0"/>
    <w:rsid w:val="00CA0A3A"/>
    <w:rsid w:val="00CA7614"/>
    <w:rsid w:val="00CB35DC"/>
    <w:rsid w:val="00CD11C1"/>
    <w:rsid w:val="00CD603A"/>
    <w:rsid w:val="00CF2E4B"/>
    <w:rsid w:val="00CF55EA"/>
    <w:rsid w:val="00D00EBF"/>
    <w:rsid w:val="00D019D3"/>
    <w:rsid w:val="00D1309B"/>
    <w:rsid w:val="00D14927"/>
    <w:rsid w:val="00D25375"/>
    <w:rsid w:val="00D25AD1"/>
    <w:rsid w:val="00D31328"/>
    <w:rsid w:val="00D3226E"/>
    <w:rsid w:val="00D650AC"/>
    <w:rsid w:val="00D8167E"/>
    <w:rsid w:val="00D9102A"/>
    <w:rsid w:val="00DA5456"/>
    <w:rsid w:val="00DB0D3A"/>
    <w:rsid w:val="00DC0669"/>
    <w:rsid w:val="00DD469A"/>
    <w:rsid w:val="00DD6851"/>
    <w:rsid w:val="00DF1E39"/>
    <w:rsid w:val="00DF4051"/>
    <w:rsid w:val="00DF4615"/>
    <w:rsid w:val="00DF4A42"/>
    <w:rsid w:val="00DF7C61"/>
    <w:rsid w:val="00E02B64"/>
    <w:rsid w:val="00E03C22"/>
    <w:rsid w:val="00E24D25"/>
    <w:rsid w:val="00E25737"/>
    <w:rsid w:val="00E3269C"/>
    <w:rsid w:val="00E458A0"/>
    <w:rsid w:val="00E46849"/>
    <w:rsid w:val="00E50708"/>
    <w:rsid w:val="00E5687E"/>
    <w:rsid w:val="00E606D6"/>
    <w:rsid w:val="00E62E31"/>
    <w:rsid w:val="00E722EA"/>
    <w:rsid w:val="00E84C2F"/>
    <w:rsid w:val="00EA7CEB"/>
    <w:rsid w:val="00EB73B8"/>
    <w:rsid w:val="00EB79CD"/>
    <w:rsid w:val="00EC2D49"/>
    <w:rsid w:val="00EC7D55"/>
    <w:rsid w:val="00EF17A7"/>
    <w:rsid w:val="00EF629F"/>
    <w:rsid w:val="00EF72BE"/>
    <w:rsid w:val="00F13A2A"/>
    <w:rsid w:val="00F14841"/>
    <w:rsid w:val="00F15CB2"/>
    <w:rsid w:val="00F15E9A"/>
    <w:rsid w:val="00F2491E"/>
    <w:rsid w:val="00F24DEC"/>
    <w:rsid w:val="00F307D2"/>
    <w:rsid w:val="00F451BC"/>
    <w:rsid w:val="00F762B7"/>
    <w:rsid w:val="00F90343"/>
    <w:rsid w:val="00FA1953"/>
    <w:rsid w:val="00FB0573"/>
    <w:rsid w:val="00FB3034"/>
    <w:rsid w:val="00FC20F1"/>
    <w:rsid w:val="00FE2205"/>
    <w:rsid w:val="00FE56B8"/>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09B4D700"/>
  <w15:docId w15:val="{E871EDDD-92C0-4465-951F-D030029C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8C6C3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FE2205"/>
    <w:pPr>
      <w:keepNext/>
      <w:keepLines/>
      <w:numPr>
        <w:numId w:val="35"/>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3615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3615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FE220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361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basedOn w:val="Standard"/>
    <w:link w:val="ListenabsatzZchn"/>
    <w:uiPriority w:val="34"/>
    <w:qFormat/>
    <w:rsid w:val="00F14841"/>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sid w:val="000361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WF-Inhaltsverzeichnis">
    <w:name w:val="WF-Inhaltsverzeichnis"/>
    <w:basedOn w:val="Standard"/>
    <w:link w:val="WF-InhaltsverzeichnisZchn"/>
    <w:qFormat/>
    <w:rsid w:val="003D0B16"/>
    <w:rPr>
      <w:rFonts w:ascii="Helvetica 65" w:hAnsi="Helvetica 65"/>
      <w:sz w:val="28"/>
    </w:rPr>
  </w:style>
  <w:style w:type="character" w:customStyle="1" w:styleId="WF-InhaltsverzeichnisZchn">
    <w:name w:val="WF-Inhaltsverzeichnis Zchn"/>
    <w:basedOn w:val="berschrift1Zchn"/>
    <w:link w:val="WF-Inhaltsverzeichnis"/>
    <w:rsid w:val="003D0B16"/>
    <w:rPr>
      <w:rFonts w:ascii="Helvetica 65" w:eastAsiaTheme="majorEastAsia" w:hAnsi="Helvetica 65" w:cstheme="majorBidi"/>
      <w:bCs/>
      <w:noProof/>
      <w:color w:val="000000" w:themeColor="text1"/>
      <w:sz w:val="28"/>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customStyle="1" w:styleId="WF-Listenabsatz-1-facherZeilenabstand">
    <w:name w:val="WF-Listenabsatz - 1-facher Zeilenabstand"/>
    <w:basedOn w:val="Listenabsatz"/>
    <w:link w:val="WF-Listenabsatz-1-facherZeilenabstandZchn"/>
    <w:qFormat/>
    <w:rsid w:val="00C634EA"/>
    <w:pPr>
      <w:numPr>
        <w:numId w:val="32"/>
      </w:numPr>
      <w:spacing w:line="276" w:lineRule="auto"/>
      <w:ind w:left="714" w:hanging="357"/>
    </w:pPr>
  </w:style>
  <w:style w:type="character" w:customStyle="1" w:styleId="ListenabsatzZchn">
    <w:name w:val="Listenabsatz Zchn"/>
    <w:basedOn w:val="Absatz-Standardschriftart"/>
    <w:link w:val="Listenabsatz"/>
    <w:uiPriority w:val="34"/>
    <w:rsid w:val="00710BD9"/>
  </w:style>
  <w:style w:type="character" w:customStyle="1" w:styleId="WF-Listenabsatz-1-facherZeilenabstandZchn">
    <w:name w:val="WF-Listenabsatz - 1-facher Zeilenabstand Zchn"/>
    <w:basedOn w:val="ListenabsatzZchn"/>
    <w:link w:val="WF-Listenabsatz-1-facherZeilenabstand"/>
    <w:rsid w:val="00C634EA"/>
    <w:rPr>
      <w:rFonts w:ascii="Helvetica 45" w:hAnsi="Helvetica 45"/>
      <w:bCs/>
      <w:noProof/>
      <w:sz w:val="21"/>
      <w:lang w:eastAsia="de-DE"/>
    </w:rPr>
  </w:style>
  <w:style w:type="paragraph" w:styleId="Funotentext">
    <w:name w:val="footnote text"/>
    <w:basedOn w:val="Standard"/>
    <w:link w:val="FunotentextZchn"/>
    <w:uiPriority w:val="99"/>
    <w:semiHidden/>
    <w:unhideWhenUsed/>
    <w:rsid w:val="00EF629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629F"/>
    <w:rPr>
      <w:sz w:val="20"/>
      <w:szCs w:val="20"/>
    </w:rPr>
  </w:style>
  <w:style w:type="character" w:styleId="Funotenzeichen">
    <w:name w:val="footnote reference"/>
    <w:basedOn w:val="Absatz-Standardschriftart"/>
    <w:uiPriority w:val="99"/>
    <w:semiHidden/>
    <w:unhideWhenUsed/>
    <w:rsid w:val="00EF629F"/>
    <w:rPr>
      <w:vertAlign w:val="superscript"/>
    </w:rPr>
  </w:style>
  <w:style w:type="character" w:styleId="BesuchterLink">
    <w:name w:val="FollowedHyperlink"/>
    <w:basedOn w:val="Absatz-Standardschriftart"/>
    <w:uiPriority w:val="99"/>
    <w:semiHidden/>
    <w:unhideWhenUsed/>
    <w:rsid w:val="00FB0573"/>
    <w:rPr>
      <w:color w:val="954F72" w:themeColor="followedHyperlink"/>
      <w:u w:val="single"/>
    </w:rPr>
  </w:style>
  <w:style w:type="paragraph" w:styleId="berarbeitung">
    <w:name w:val="Revision"/>
    <w:hidden/>
    <w:uiPriority w:val="99"/>
    <w:semiHidden/>
    <w:rsid w:val="00356A7F"/>
    <w:pPr>
      <w:spacing w:after="0" w:line="240" w:lineRule="auto"/>
    </w:pPr>
    <w:rPr>
      <w:rFonts w:ascii="Helvetica 45" w:hAnsi="Helvetica 45"/>
      <w:bCs/>
      <w:noProof/>
      <w:sz w:val="21"/>
      <w:lang w:eastAsia="de-DE"/>
    </w:rPr>
  </w:style>
  <w:style w:type="paragraph" w:styleId="StandardWeb">
    <w:name w:val="Normal (Web)"/>
    <w:basedOn w:val="Standard"/>
    <w:uiPriority w:val="99"/>
    <w:unhideWhenUsed/>
    <w:rsid w:val="00630052"/>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990434">
      <w:bodyDiv w:val="1"/>
      <w:marLeft w:val="0"/>
      <w:marRight w:val="0"/>
      <w:marTop w:val="0"/>
      <w:marBottom w:val="0"/>
      <w:divBdr>
        <w:top w:val="none" w:sz="0" w:space="0" w:color="auto"/>
        <w:left w:val="none" w:sz="0" w:space="0" w:color="auto"/>
        <w:bottom w:val="none" w:sz="0" w:space="0" w:color="auto"/>
        <w:right w:val="none" w:sz="0" w:space="0" w:color="auto"/>
      </w:divBdr>
      <w:divsChild>
        <w:div w:id="1477138316">
          <w:marLeft w:val="0"/>
          <w:marRight w:val="0"/>
          <w:marTop w:val="0"/>
          <w:marBottom w:val="0"/>
          <w:divBdr>
            <w:top w:val="none" w:sz="0" w:space="0" w:color="auto"/>
            <w:left w:val="none" w:sz="0" w:space="0" w:color="auto"/>
            <w:bottom w:val="none" w:sz="0" w:space="0" w:color="auto"/>
            <w:right w:val="none" w:sz="0" w:space="0" w:color="auto"/>
          </w:divBdr>
          <w:divsChild>
            <w:div w:id="275334588">
              <w:marLeft w:val="0"/>
              <w:marRight w:val="0"/>
              <w:marTop w:val="0"/>
              <w:marBottom w:val="0"/>
              <w:divBdr>
                <w:top w:val="none" w:sz="0" w:space="0" w:color="auto"/>
                <w:left w:val="none" w:sz="0" w:space="0" w:color="auto"/>
                <w:bottom w:val="none" w:sz="0" w:space="0" w:color="auto"/>
                <w:right w:val="none" w:sz="0" w:space="0" w:color="auto"/>
              </w:divBdr>
              <w:divsChild>
                <w:div w:id="145780324">
                  <w:marLeft w:val="0"/>
                  <w:marRight w:val="0"/>
                  <w:marTop w:val="0"/>
                  <w:marBottom w:val="0"/>
                  <w:divBdr>
                    <w:top w:val="none" w:sz="0" w:space="0" w:color="auto"/>
                    <w:left w:val="none" w:sz="0" w:space="0" w:color="auto"/>
                    <w:bottom w:val="none" w:sz="0" w:space="0" w:color="auto"/>
                    <w:right w:val="none" w:sz="0" w:space="0" w:color="auto"/>
                  </w:divBdr>
                  <w:divsChild>
                    <w:div w:id="3298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54354">
      <w:bodyDiv w:val="1"/>
      <w:marLeft w:val="0"/>
      <w:marRight w:val="0"/>
      <w:marTop w:val="0"/>
      <w:marBottom w:val="0"/>
      <w:divBdr>
        <w:top w:val="none" w:sz="0" w:space="0" w:color="auto"/>
        <w:left w:val="none" w:sz="0" w:space="0" w:color="auto"/>
        <w:bottom w:val="none" w:sz="0" w:space="0" w:color="auto"/>
        <w:right w:val="none" w:sz="0" w:space="0" w:color="auto"/>
      </w:divBdr>
      <w:divsChild>
        <w:div w:id="1021082389">
          <w:marLeft w:val="0"/>
          <w:marRight w:val="0"/>
          <w:marTop w:val="0"/>
          <w:marBottom w:val="0"/>
          <w:divBdr>
            <w:top w:val="none" w:sz="0" w:space="0" w:color="auto"/>
            <w:left w:val="none" w:sz="0" w:space="0" w:color="auto"/>
            <w:bottom w:val="none" w:sz="0" w:space="0" w:color="auto"/>
            <w:right w:val="none" w:sz="0" w:space="0" w:color="auto"/>
          </w:divBdr>
          <w:divsChild>
            <w:div w:id="1063869751">
              <w:marLeft w:val="0"/>
              <w:marRight w:val="0"/>
              <w:marTop w:val="0"/>
              <w:marBottom w:val="0"/>
              <w:divBdr>
                <w:top w:val="none" w:sz="0" w:space="0" w:color="auto"/>
                <w:left w:val="none" w:sz="0" w:space="0" w:color="auto"/>
                <w:bottom w:val="none" w:sz="0" w:space="0" w:color="auto"/>
                <w:right w:val="none" w:sz="0" w:space="0" w:color="auto"/>
              </w:divBdr>
              <w:divsChild>
                <w:div w:id="1614678135">
                  <w:marLeft w:val="0"/>
                  <w:marRight w:val="0"/>
                  <w:marTop w:val="0"/>
                  <w:marBottom w:val="0"/>
                  <w:divBdr>
                    <w:top w:val="none" w:sz="0" w:space="0" w:color="auto"/>
                    <w:left w:val="none" w:sz="0" w:space="0" w:color="auto"/>
                    <w:bottom w:val="none" w:sz="0" w:space="0" w:color="auto"/>
                    <w:right w:val="none" w:sz="0" w:space="0" w:color="auto"/>
                  </w:divBdr>
                  <w:divsChild>
                    <w:div w:id="9748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1.jpg"/><Relationship Id="rId26" Type="http://schemas.openxmlformats.org/officeDocument/2006/relationships/image" Target="media/image19.jpg"/><Relationship Id="rId39" Type="http://schemas.microsoft.com/office/2011/relationships/people" Target="people.xml"/><Relationship Id="rId21" Type="http://schemas.openxmlformats.org/officeDocument/2006/relationships/image" Target="media/image14.jpg"/><Relationship Id="rId34" Type="http://schemas.openxmlformats.org/officeDocument/2006/relationships/hyperlink" Target="http://www.secretlifeofmachines.com/secret_life_of_the_fax_machine.shtml"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18.jpg"/><Relationship Id="rId33" Type="http://schemas.openxmlformats.org/officeDocument/2006/relationships/hyperlink" Target="https://www.youtube.com/watch?v=IaCfs5Xb-EI"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13.jpg"/><Relationship Id="rId29" Type="http://schemas.openxmlformats.org/officeDocument/2006/relationships/hyperlink" Target="http://csunplugged.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7.jpg"/><Relationship Id="rId32" Type="http://schemas.openxmlformats.org/officeDocument/2006/relationships/hyperlink" Target="http://www.filmstarts.de/kritiken/71654-Schmetterling-und-Taucherglocke.html" TargetMode="External"/><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yperlink" Target="http://www.troeger.eu/unplugged"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2.xml"/><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hyperlink" Target="https://www.youtube.com/user/csunplugged" TargetMode="External"/><Relationship Id="rId35" Type="http://schemas.openxmlformats.org/officeDocument/2006/relationships/image" Target="media/image22.png"/><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10.png"/><Relationship Id="rId1" Type="http://schemas.openxmlformats.org/officeDocument/2006/relationships/image" Target="media/image9.jpeg"/><Relationship Id="rId4" Type="http://schemas.openxmlformats.org/officeDocument/2006/relationships/image" Target="media/image8.jpg"/></Relationships>
</file>

<file path=word/_rels/footer5.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3" Type="http://schemas.openxmlformats.org/officeDocument/2006/relationships/image" Target="media/image8.jpg"/><Relationship Id="rId2" Type="http://schemas.openxmlformats.org/officeDocument/2006/relationships/image" Target="media/image7.jpe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023B4-82F5-4741-B046-CEBD54790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3277</Words>
  <Characters>20652</Characters>
  <Application>Microsoft Office Word</Application>
  <DocSecurity>0</DocSecurity>
  <Lines>172</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 Janssen - DDI</dc:creator>
  <cp:lastModifiedBy>Malambré, Julia | Wissensfabrik</cp:lastModifiedBy>
  <cp:revision>26</cp:revision>
  <cp:lastPrinted>2017-09-26T12:44:00Z</cp:lastPrinted>
  <dcterms:created xsi:type="dcterms:W3CDTF">2016-08-15T07:16:00Z</dcterms:created>
  <dcterms:modified xsi:type="dcterms:W3CDTF">2022-12-12T08:19:00Z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{6B5B6FC8-33FB-4D59-B017-D08FED2AF97E}</vt:lpwstr>
  </property>
</Properties>
</file>