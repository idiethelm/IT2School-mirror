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30419" w14:textId="2281AFA8" w:rsidR="00CA08BE" w:rsidRPr="001A6F07" w:rsidRDefault="00CF598D">
      <w:pPr>
        <w:pStyle w:val="WF-Arbeitsblatt"/>
        <w:rPr>
          <w:sz w:val="36"/>
          <w:szCs w:val="28"/>
        </w:rPr>
      </w:pPr>
      <w:r w:rsidRPr="001A6F07">
        <w:rPr>
          <w:sz w:val="36"/>
          <w:szCs w:val="28"/>
        </w:rPr>
        <w:t>Turing</w:t>
      </w:r>
      <w:r w:rsidR="00C92B4E">
        <w:rPr>
          <w:sz w:val="36"/>
          <w:szCs w:val="28"/>
        </w:rPr>
        <w:t>-</w:t>
      </w:r>
      <w:r w:rsidRPr="001A6F07">
        <w:rPr>
          <w:sz w:val="36"/>
          <w:szCs w:val="28"/>
        </w:rPr>
        <w:t>Test</w:t>
      </w:r>
      <w:r w:rsidR="001A6F07" w:rsidRPr="001A6F07">
        <w:rPr>
          <w:sz w:val="36"/>
          <w:szCs w:val="28"/>
        </w:rPr>
        <w:t>: Anleitung für die Umsetzung im Unterricht</w:t>
      </w:r>
    </w:p>
    <w:p w14:paraId="61793694" w14:textId="3B4D202D" w:rsidR="00820E38" w:rsidRDefault="00E76177" w:rsidP="003D161F">
      <w:pPr>
        <w:spacing w:line="259" w:lineRule="auto"/>
        <w:jc w:val="both"/>
        <w:pPrChange w:id="0" w:author="I E" w:date="2023-01-19T11:31:00Z">
          <w:pPr>
            <w:spacing w:line="259" w:lineRule="auto"/>
          </w:pPr>
        </w:pPrChange>
      </w:pPr>
      <w:r>
        <w:t xml:space="preserve">Der </w:t>
      </w:r>
      <w:r w:rsidR="00820E38">
        <w:t xml:space="preserve">Turing </w:t>
      </w:r>
      <w:r>
        <w:t xml:space="preserve">Test beschreibt einen Verhaltensintelligenztest, der zur Untersuchung der </w:t>
      </w:r>
      <w:r w:rsidR="00E207A4">
        <w:t xml:space="preserve">operativen </w:t>
      </w:r>
      <w:r>
        <w:t xml:space="preserve">Intelligenz von Maschinen dient (vgl. Modulbeschreibung). Im Folgenden wird </w:t>
      </w:r>
      <w:r w:rsidR="00E207A4">
        <w:t>eine Möglichkeit zur (spielerischen)</w:t>
      </w:r>
      <w:r>
        <w:t xml:space="preserve"> Durchführung </w:t>
      </w:r>
      <w:r w:rsidR="00E207A4">
        <w:t>eines</w:t>
      </w:r>
      <w:r>
        <w:t xml:space="preserve"> Turing Tests im Unterricht dargestellt. Die Überlegungen gehen dabei auf die Darstellungen in </w:t>
      </w:r>
      <w:r w:rsidR="00000000">
        <w:fldChar w:fldCharType="begin"/>
      </w:r>
      <w:r w:rsidR="00000000">
        <w:instrText>HYPERLINK "https://classic.csunplugged.org/the-turing-test/"</w:instrText>
      </w:r>
      <w:r w:rsidR="00000000">
        <w:fldChar w:fldCharType="separate"/>
      </w:r>
      <w:proofErr w:type="spellStart"/>
      <w:r w:rsidR="00751006" w:rsidRPr="00751006">
        <w:rPr>
          <w:rStyle w:val="Hyperlink"/>
        </w:rPr>
        <w:t>CSunplugged</w:t>
      </w:r>
      <w:proofErr w:type="spellEnd"/>
      <w:r w:rsidR="00000000">
        <w:rPr>
          <w:rStyle w:val="Hyperlink"/>
        </w:rPr>
        <w:fldChar w:fldCharType="end"/>
      </w:r>
      <w:r w:rsidR="00751006">
        <w:t xml:space="preserve"> </w:t>
      </w:r>
      <w:r>
        <w:t xml:space="preserve">zurück, nehmen aber Bezug auf den Kontext eines virtuellen Sprachassistenten (bspw. Alexa, Siri oder Google </w:t>
      </w:r>
      <w:proofErr w:type="spellStart"/>
      <w:r>
        <w:t>Assistant</w:t>
      </w:r>
      <w:proofErr w:type="spellEnd"/>
      <w:r>
        <w:t>).</w:t>
      </w:r>
      <w:r w:rsidR="00E207A4">
        <w:t xml:space="preserve"> Eine Durchführung ist entweder mit (</w:t>
      </w:r>
      <w:proofErr w:type="spellStart"/>
      <w:r w:rsidR="00E207A4">
        <w:t>plugged</w:t>
      </w:r>
      <w:proofErr w:type="spellEnd"/>
      <w:r w:rsidR="00E207A4">
        <w:t>) oder ohne Technikeinsatz (unplugged) möglich.</w:t>
      </w:r>
    </w:p>
    <w:p w14:paraId="15F76B0C" w14:textId="1260611F" w:rsidR="001C17FD" w:rsidRDefault="001C17FD" w:rsidP="003D161F">
      <w:pPr>
        <w:spacing w:line="259" w:lineRule="auto"/>
        <w:jc w:val="both"/>
        <w:pPrChange w:id="1" w:author="I E" w:date="2023-01-19T11:31:00Z">
          <w:pPr>
            <w:spacing w:line="259" w:lineRule="auto"/>
          </w:pPr>
        </w:pPrChange>
      </w:pPr>
      <w:r>
        <w:t>Z</w:t>
      </w:r>
      <w:r w:rsidR="00E76177">
        <w:t xml:space="preserve">wei Schüler/innen der Lerngruppe werden ausgewählt; sie nehmen im weiteren Verlauf des Spiels je eine Rolle (Mensch und KI) ein, ohne dass die restliche Lerngruppe weiß, wer welche Rolle zugewiesen bekommen hat. </w:t>
      </w:r>
      <w:r w:rsidR="00827975">
        <w:t xml:space="preserve">Die Klasse wählt aus einer Liste an vorgegebenen Fragen der Reihe nach diejenige aus, mit der sie meint, die KI als solche erkennen zu können. </w:t>
      </w:r>
      <w:r w:rsidR="00670D90">
        <w:t xml:space="preserve">Die Person, die die </w:t>
      </w:r>
      <w:r w:rsidR="00827975">
        <w:t>menschliche Rolle innehat,</w:t>
      </w:r>
      <w:r w:rsidR="001D416B">
        <w:t xml:space="preserve"> denkt sich (persönliche) Antworten auf die Fragen aus, die ihr aus dem Plenum gestellt werden. </w:t>
      </w:r>
      <w:r w:rsidR="00670D90">
        <w:t xml:space="preserve">Die Person in </w:t>
      </w:r>
      <w:r w:rsidR="00827975">
        <w:t xml:space="preserve">der </w:t>
      </w:r>
      <w:r w:rsidR="001D416B">
        <w:t>Rolle</w:t>
      </w:r>
      <w:r w:rsidR="00827975">
        <w:t xml:space="preserve"> der </w:t>
      </w:r>
      <w:r w:rsidR="00EE085B">
        <w:t xml:space="preserve">KI </w:t>
      </w:r>
      <w:r w:rsidR="001D416B">
        <w:t>wählt die Antworten auf die Fragen aus dem Plenum aus einer vorgegebenen Liste aus.</w:t>
      </w:r>
    </w:p>
    <w:p w14:paraId="2E8D56D6" w14:textId="4205B448" w:rsidR="002942BA" w:rsidRDefault="007A43B9" w:rsidP="003D161F">
      <w:pPr>
        <w:spacing w:after="0" w:line="259" w:lineRule="auto"/>
        <w:jc w:val="both"/>
        <w:pPrChange w:id="2" w:author="I E" w:date="2023-01-19T11:31:00Z">
          <w:pPr>
            <w:spacing w:after="0" w:line="259" w:lineRule="auto"/>
          </w:pPr>
        </w:pPrChange>
      </w:pPr>
      <w:r>
        <w:t>Wird nicht kompetitiv gespielt, so sollte die Klasse fortwährend begründen, warum sie die jeweils ausgewählten Fragen für geeignet halten, die KI zu entdecken. Im Fall einer Aufteilung der Klasse in mehrere</w:t>
      </w:r>
      <w:r w:rsidR="00EE085B">
        <w:t>,</w:t>
      </w:r>
      <w:r>
        <w:t xml:space="preserve"> gegeneinander antretende Gruppen findet die Beratung automatisch vor Auswahl der Fragen statt.</w:t>
      </w:r>
    </w:p>
    <w:p w14:paraId="7932A805" w14:textId="6FE1F483" w:rsidR="001C17FD" w:rsidRDefault="00700A53" w:rsidP="003D161F">
      <w:pPr>
        <w:pStyle w:val="berschrift1"/>
        <w:spacing w:before="600"/>
        <w:jc w:val="both"/>
        <w:pPrChange w:id="3" w:author="I E" w:date="2023-01-19T11:31:00Z">
          <w:pPr>
            <w:pStyle w:val="berschrift1"/>
            <w:spacing w:before="600"/>
          </w:pPr>
        </w:pPrChange>
      </w:pPr>
      <w:r>
        <w:rPr>
          <w:noProof/>
        </w:rPr>
        <w:drawing>
          <wp:anchor distT="0" distB="0" distL="114300" distR="114300" simplePos="0" relativeHeight="251660288" behindDoc="1" locked="0" layoutInCell="1" allowOverlap="0" wp14:anchorId="3B626BB4" wp14:editId="373A29E3">
            <wp:simplePos x="0" y="0"/>
            <wp:positionH relativeFrom="column">
              <wp:posOffset>5045075</wp:posOffset>
            </wp:positionH>
            <wp:positionV relativeFrom="paragraph">
              <wp:posOffset>92075</wp:posOffset>
            </wp:positionV>
            <wp:extent cx="1212850" cy="1185545"/>
            <wp:effectExtent l="0" t="0" r="6350" b="0"/>
            <wp:wrapTight wrapText="bothSides">
              <wp:wrapPolygon edited="0">
                <wp:start x="0" y="0"/>
                <wp:lineTo x="0" y="21288"/>
                <wp:lineTo x="21487" y="21288"/>
                <wp:lineTo x="21487"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rotWithShape="1">
                    <a:blip r:embed="rId8">
                      <a:extLst>
                        <a:ext uri="{28A0092B-C50C-407E-A947-70E740481C1C}">
                          <a14:useLocalDpi xmlns:a14="http://schemas.microsoft.com/office/drawing/2010/main" val="0"/>
                        </a:ext>
                      </a:extLst>
                    </a:blip>
                    <a:srcRect l="8218" t="9588" r="8248" b="8666"/>
                    <a:stretch/>
                  </pic:blipFill>
                  <pic:spPr bwMode="auto">
                    <a:xfrm>
                      <a:off x="0" y="0"/>
                      <a:ext cx="1212850" cy="1185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26A8">
        <w:t xml:space="preserve">A: </w:t>
      </w:r>
      <w:r w:rsidR="001C17FD">
        <w:t>Durchführung mit Technik (</w:t>
      </w:r>
      <w:proofErr w:type="spellStart"/>
      <w:r w:rsidR="001C17FD">
        <w:t>plugged</w:t>
      </w:r>
      <w:proofErr w:type="spellEnd"/>
      <w:r w:rsidR="001C17FD">
        <w:t>)</w:t>
      </w:r>
    </w:p>
    <w:p w14:paraId="2764C553" w14:textId="0F62016C" w:rsidR="001C17FD" w:rsidRDefault="007A43B9" w:rsidP="003D161F">
      <w:pPr>
        <w:jc w:val="both"/>
        <w:pPrChange w:id="4" w:author="I E" w:date="2023-01-19T11:31:00Z">
          <w:pPr/>
        </w:pPrChange>
      </w:pPr>
      <w:r>
        <w:rPr>
          <w:noProof/>
        </w:rPr>
        <w:drawing>
          <wp:anchor distT="0" distB="0" distL="114300" distR="114300" simplePos="0" relativeHeight="251658240" behindDoc="0" locked="0" layoutInCell="1" allowOverlap="1" wp14:anchorId="09BDE356" wp14:editId="10E48447">
            <wp:simplePos x="0" y="0"/>
            <wp:positionH relativeFrom="margin">
              <wp:posOffset>-136525</wp:posOffset>
            </wp:positionH>
            <wp:positionV relativeFrom="margin">
              <wp:posOffset>6136005</wp:posOffset>
            </wp:positionV>
            <wp:extent cx="3602355" cy="2922905"/>
            <wp:effectExtent l="12700" t="12700" r="17145" b="1079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2355" cy="292290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1D416B">
        <w:t xml:space="preserve">Die erste der beiden Möglichkeiten, einen Turing Test in der Klasse durchzuführen, benötigt den </w:t>
      </w:r>
      <w:r w:rsidR="001D416B" w:rsidRPr="00C24681">
        <w:rPr>
          <w:b/>
          <w:bCs w:val="0"/>
        </w:rPr>
        <w:t>Einsatz von Technik</w:t>
      </w:r>
      <w:r w:rsidR="001D416B">
        <w:t>:</w:t>
      </w:r>
      <w:r w:rsidR="002942BA">
        <w:t xml:space="preserve"> Beide Rollen (Mensch und KI, siehe Abbildung) rufen auf separaten Endgeräten (</w:t>
      </w:r>
      <w:r w:rsidR="002942BA" w:rsidRPr="00C24681">
        <w:rPr>
          <w:b/>
          <w:bCs w:val="0"/>
        </w:rPr>
        <w:t>bspw. Laptops, Tablets, Smartphones</w:t>
      </w:r>
      <w:r w:rsidR="002942BA">
        <w:t xml:space="preserve">) die Seite </w:t>
      </w:r>
      <w:r w:rsidR="00000000">
        <w:fldChar w:fldCharType="begin"/>
      </w:r>
      <w:r w:rsidR="00000000">
        <w:instrText>HYPERLINK "https://it2school.informatik.uni-oldenburg.de/turing-test/"</w:instrText>
      </w:r>
      <w:r w:rsidR="00000000">
        <w:fldChar w:fldCharType="separate"/>
      </w:r>
      <w:r w:rsidR="00EF7270" w:rsidRPr="00D27B92">
        <w:rPr>
          <w:rStyle w:val="Hyperlink"/>
        </w:rPr>
        <w:t>https://it2school.informatik.uni-oldenburg.de/turing-test/</w:t>
      </w:r>
      <w:r w:rsidR="00000000">
        <w:rPr>
          <w:rStyle w:val="Hyperlink"/>
        </w:rPr>
        <w:fldChar w:fldCharType="end"/>
      </w:r>
      <w:r w:rsidR="00EF7270">
        <w:t xml:space="preserve"> </w:t>
      </w:r>
      <w:r w:rsidR="002942BA">
        <w:t>auf.</w:t>
      </w:r>
      <w:r w:rsidR="000D1B9F">
        <w:t xml:space="preserve"> Beim Aufrufen der Seite wählen die beiden ausgewählten Schüler/innen ihre jeweilige Rolle aus. Die menschliche Rolle gelangt dann zu einer Eingabemaske, in die ihre persönlichen Antworten auf die gestellten Fragen einzutippen </w:t>
      </w:r>
      <w:r w:rsidR="0011490F">
        <w:t xml:space="preserve">und dann auditiv auszugeben </w:t>
      </w:r>
      <w:r w:rsidR="000D1B9F">
        <w:t>sind; die KI-Rolle kann in ihrer Ansicht aus einem Dropdown-Menü die gestellte Frage auswählen und die vorgegebene Antwort per Klick auf das Play-Symbol a</w:t>
      </w:r>
      <w:r w:rsidR="006D51F2">
        <w:t>uditiv a</w:t>
      </w:r>
      <w:r w:rsidR="000D1B9F">
        <w:t>usgeben lassen.</w:t>
      </w:r>
      <w:r w:rsidR="00463869">
        <w:t xml:space="preserve"> </w:t>
      </w:r>
      <w:r w:rsidR="002942BA">
        <w:t>Bestenfalls werden</w:t>
      </w:r>
      <w:r w:rsidR="00463869">
        <w:t xml:space="preserve"> dabei</w:t>
      </w:r>
      <w:r w:rsidR="002942BA">
        <w:t xml:space="preserve"> </w:t>
      </w:r>
      <w:r w:rsidR="00463869">
        <w:t xml:space="preserve">jeweils </w:t>
      </w:r>
      <w:r w:rsidR="002942BA">
        <w:t>externe Lautsprecher an die Endgeräte angeschlossen, um die Audioausgaben verständlicher werden zu lassen.</w:t>
      </w:r>
    </w:p>
    <w:p w14:paraId="6DCF678F" w14:textId="77777777" w:rsidR="003D161F" w:rsidRDefault="003D161F" w:rsidP="003D161F">
      <w:pPr>
        <w:jc w:val="both"/>
        <w:rPr>
          <w:ins w:id="5" w:author="I E" w:date="2023-01-19T11:32:00Z"/>
          <w:b/>
          <w:bCs w:val="0"/>
        </w:rPr>
      </w:pPr>
    </w:p>
    <w:p w14:paraId="57856D8F" w14:textId="347E56A9" w:rsidR="00E7608C" w:rsidRDefault="000C24DF" w:rsidP="003D161F">
      <w:pPr>
        <w:jc w:val="both"/>
        <w:rPr>
          <w:rFonts w:ascii="Helvetica 65" w:hAnsi="Helvetica 65"/>
          <w:bCs w:val="0"/>
          <w:color w:val="000000" w:themeColor="text1"/>
          <w:sz w:val="28"/>
          <w:szCs w:val="36"/>
        </w:rPr>
        <w:pPrChange w:id="6" w:author="I E" w:date="2023-01-19T11:31:00Z">
          <w:pPr/>
        </w:pPrChange>
      </w:pPr>
      <w:r w:rsidRPr="000D1B9F">
        <w:rPr>
          <w:b/>
          <w:bCs w:val="0"/>
        </w:rPr>
        <w:t>Tipp:</w:t>
      </w:r>
      <w:r>
        <w:t xml:space="preserve"> Da die menschliche Rolle ihre Antworten erst in eine Maske eintippen muss, empfiehlt es sich, die KI-Rolle anzuweisen, in einem separaten Fenster (bspw. in einen Texteditor wie </w:t>
      </w:r>
      <w:proofErr w:type="spellStart"/>
      <w:r>
        <w:t>Wordpad</w:t>
      </w:r>
      <w:proofErr w:type="spellEnd"/>
      <w:r>
        <w:t xml:space="preserve"> o. ä.) einen </w:t>
      </w:r>
      <w:r w:rsidR="00BD6C73">
        <w:t>Blind</w:t>
      </w:r>
      <w:r>
        <w:t xml:space="preserve">text einzutippen, um der Gruppe durch </w:t>
      </w:r>
      <w:r w:rsidR="000D1B9F">
        <w:t xml:space="preserve">ansonsten einseitige </w:t>
      </w:r>
      <w:r>
        <w:t>verräterische Tastenanschlagsgeräusche keine Hinweise auf die Rollenzuweisung zu geben.</w:t>
      </w:r>
      <w:r w:rsidR="00E7608C">
        <w:br w:type="page"/>
      </w:r>
    </w:p>
    <w:p w14:paraId="537ED592" w14:textId="67A22109" w:rsidR="001C17FD" w:rsidRDefault="006526A8" w:rsidP="001C17FD">
      <w:pPr>
        <w:pStyle w:val="berschrift1"/>
      </w:pPr>
      <w:r>
        <w:lastRenderedPageBreak/>
        <w:t xml:space="preserve">B: </w:t>
      </w:r>
      <w:r w:rsidR="001C17FD">
        <w:t>Durchführung ohne Technik (unplugged)</w:t>
      </w:r>
    </w:p>
    <w:p w14:paraId="75F74F87" w14:textId="7D99A71C" w:rsidR="00C24681" w:rsidRDefault="006526A8" w:rsidP="003D161F">
      <w:pPr>
        <w:jc w:val="both"/>
        <w:pPrChange w:id="7" w:author="I E" w:date="2023-01-19T11:32:00Z">
          <w:pPr/>
        </w:pPrChange>
      </w:pPr>
      <w:r>
        <w:rPr>
          <w:noProof/>
        </w:rPr>
        <w:drawing>
          <wp:anchor distT="0" distB="0" distL="114300" distR="114300" simplePos="0" relativeHeight="251659264" behindDoc="0" locked="0" layoutInCell="1" allowOverlap="1" wp14:anchorId="5722AB7F" wp14:editId="1B268830">
            <wp:simplePos x="0" y="0"/>
            <wp:positionH relativeFrom="margin">
              <wp:posOffset>2102485</wp:posOffset>
            </wp:positionH>
            <wp:positionV relativeFrom="margin">
              <wp:posOffset>940435</wp:posOffset>
            </wp:positionV>
            <wp:extent cx="3861435" cy="3133090"/>
            <wp:effectExtent l="12700" t="12700" r="12065" b="1651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61435" cy="3133090"/>
                    </a:xfrm>
                    <a:prstGeom prst="rect">
                      <a:avLst/>
                    </a:prstGeom>
                    <a:ln>
                      <a:solidFill>
                        <a:schemeClr val="bg1">
                          <a:lumMod val="85000"/>
                        </a:schemeClr>
                      </a:solidFill>
                    </a:ln>
                  </pic:spPr>
                </pic:pic>
              </a:graphicData>
            </a:graphic>
          </wp:anchor>
        </w:drawing>
      </w:r>
      <w:r w:rsidR="00D22925">
        <w:t xml:space="preserve">Eine Durchführung des Turing Tests ist auch </w:t>
      </w:r>
      <w:r w:rsidR="00D22925" w:rsidRPr="00C24681">
        <w:rPr>
          <w:b/>
          <w:bCs w:val="0"/>
        </w:rPr>
        <w:t>ohne den Einsatz von Technik</w:t>
      </w:r>
      <w:r w:rsidR="00D22925">
        <w:t xml:space="preserve"> möglich. Auch in diesem Verlauf kann die Klasse in mehrere Gruppen aufgeteilt werden, um einen kompetitiven Charakter und damit ein spielerisches Element mit in den Unterricht zu bringen (s. o.).</w:t>
      </w:r>
    </w:p>
    <w:p w14:paraId="360BF3D6" w14:textId="17FBF04B" w:rsidR="00C24681" w:rsidRDefault="00C24681" w:rsidP="003D161F">
      <w:pPr>
        <w:jc w:val="both"/>
        <w:pPrChange w:id="8" w:author="I E" w:date="2023-01-19T11:32:00Z">
          <w:pPr/>
        </w:pPrChange>
      </w:pPr>
      <w:r>
        <w:t xml:space="preserve">In dieser Variante </w:t>
      </w:r>
      <w:r w:rsidR="006526A8">
        <w:t xml:space="preserve">schreiben die beiden Rollen (Mensch und KI) ihre Antworten auf (bestenfalls auf </w:t>
      </w:r>
      <w:r w:rsidR="006526A8" w:rsidRPr="006526A8">
        <w:rPr>
          <w:b/>
          <w:bCs w:val="0"/>
        </w:rPr>
        <w:t>Moderationskarten</w:t>
      </w:r>
      <w:r w:rsidR="006526A8">
        <w:t xml:space="preserve">). </w:t>
      </w:r>
    </w:p>
    <w:p w14:paraId="707B590A" w14:textId="0EBDDD13" w:rsidR="006526A8" w:rsidRDefault="00C24681" w:rsidP="003D161F">
      <w:pPr>
        <w:jc w:val="both"/>
        <w:pPrChange w:id="9" w:author="I E" w:date="2023-01-19T11:32:00Z">
          <w:pPr/>
        </w:pPrChange>
      </w:pPr>
      <w:r>
        <w:t xml:space="preserve">In diesem Fall ist </w:t>
      </w:r>
      <w:r w:rsidR="00670D90">
        <w:t>der Person</w:t>
      </w:r>
      <w:r w:rsidR="006A5E4D">
        <w:t xml:space="preserve">, </w:t>
      </w:r>
      <w:r>
        <w:t>die die KI spielt, die Liste mit den vorgegebenen Antworten auszuhändigen (</w:t>
      </w:r>
      <w:r w:rsidR="007C2B2C" w:rsidRPr="007C2B2C">
        <w:rPr>
          <w:color w:val="000000" w:themeColor="text1"/>
        </w:rPr>
        <w:t>KI</w:t>
      </w:r>
      <w:r w:rsidR="000374CE">
        <w:rPr>
          <w:color w:val="000000" w:themeColor="text1"/>
        </w:rPr>
        <w:t>-B</w:t>
      </w:r>
      <w:r w:rsidR="007C2B2C" w:rsidRPr="007C2B2C">
        <w:rPr>
          <w:color w:val="000000" w:themeColor="text1"/>
        </w:rPr>
        <w:t>2.2.2</w:t>
      </w:r>
      <w:r>
        <w:t xml:space="preserve">). </w:t>
      </w:r>
    </w:p>
    <w:p w14:paraId="4DDCB1A8" w14:textId="23B6D546" w:rsidR="001C17FD" w:rsidRDefault="00ED275C" w:rsidP="003D161F">
      <w:pPr>
        <w:jc w:val="both"/>
        <w:pPrChange w:id="10" w:author="I E" w:date="2023-01-19T11:32:00Z">
          <w:pPr/>
        </w:pPrChange>
      </w:pPr>
      <w:r>
        <w:t xml:space="preserve">Ergänzend zu den beiden Rollen, die aus der Klasse heraus besetzt werden (Mensch und KI), agiert die Lehrkraft in dieser Variante als </w:t>
      </w:r>
      <w:r w:rsidRPr="00C24681">
        <w:rPr>
          <w:b/>
          <w:bCs w:val="0"/>
        </w:rPr>
        <w:t>Moderator/in</w:t>
      </w:r>
      <w:r w:rsidR="0064474A">
        <w:t xml:space="preserve"> und liest die </w:t>
      </w:r>
      <w:proofErr w:type="gramStart"/>
      <w:r w:rsidR="0064474A">
        <w:t>von den Schüler</w:t>
      </w:r>
      <w:proofErr w:type="gramEnd"/>
      <w:r w:rsidR="0064474A">
        <w:t>/innen aufgeschrieben</w:t>
      </w:r>
      <w:r w:rsidR="007A43B9">
        <w:t>en</w:t>
      </w:r>
      <w:r w:rsidR="0064474A">
        <w:t xml:space="preserve"> Antworten vor.</w:t>
      </w:r>
    </w:p>
    <w:p w14:paraId="6FF7ECC4" w14:textId="0693CC8F" w:rsidR="00E7608C" w:rsidRDefault="007A43B9" w:rsidP="006526A8">
      <w:pPr>
        <w:pStyle w:val="berschrift1"/>
      </w:pPr>
      <w:r>
        <w:t>Ende</w:t>
      </w:r>
    </w:p>
    <w:p w14:paraId="65B8A7AC" w14:textId="4F86E522" w:rsidR="006526A8" w:rsidRDefault="007A43B9" w:rsidP="003D161F">
      <w:pPr>
        <w:jc w:val="both"/>
        <w:pPrChange w:id="11" w:author="I E" w:date="2023-01-19T11:32:00Z">
          <w:pPr/>
        </w:pPrChange>
      </w:pPr>
      <w:r>
        <w:t>Wenn die Klasse bzw. eine Gruppe auflösen möchte, weil sie sich sicher zu sein scheint, die KI unter den beiden Rollen erkannt zu haben, endet das Spiel nach der Auflösung. Im Anschluss wird retrospektiv festgehalten, welche Fragen sich als geeignet herausgestellt haben und anhand welcher Merkmale in den Antworten die KI als solche zu erkennen gewesen ist.</w:t>
      </w:r>
    </w:p>
    <w:p w14:paraId="051118DB" w14:textId="719D6F9A" w:rsidR="007A43B9" w:rsidRDefault="007A43B9" w:rsidP="003D161F">
      <w:pPr>
        <w:jc w:val="both"/>
        <w:pPrChange w:id="12" w:author="I E" w:date="2023-01-19T11:32:00Z">
          <w:pPr/>
        </w:pPrChange>
      </w:pPr>
      <w:r>
        <w:t xml:space="preserve">Im Anschluss werden diese Erkenntnisse </w:t>
      </w:r>
      <w:proofErr w:type="gramStart"/>
      <w:r>
        <w:t>von den Schüler</w:t>
      </w:r>
      <w:proofErr w:type="gramEnd"/>
      <w:r>
        <w:t>/innen in Kleingruppen zu Strategien verallgemeinert, die dann auf online aufrufbare Chatbots angewendet werden können (optional).</w:t>
      </w:r>
    </w:p>
    <w:p w14:paraId="3FCF5CCF" w14:textId="11284067" w:rsidR="005D30A6" w:rsidRDefault="005D30A6" w:rsidP="003D161F">
      <w:pPr>
        <w:jc w:val="both"/>
        <w:pPrChange w:id="13" w:author="I E" w:date="2023-01-19T11:32:00Z">
          <w:pPr/>
        </w:pPrChange>
      </w:pPr>
    </w:p>
    <w:p w14:paraId="503B62AB" w14:textId="703F09A9" w:rsidR="005D30A6" w:rsidRPr="006526A8" w:rsidRDefault="005D30A6" w:rsidP="003D161F">
      <w:pPr>
        <w:jc w:val="both"/>
        <w:pPrChange w:id="14" w:author="I E" w:date="2023-01-19T11:32:00Z">
          <w:pPr/>
        </w:pPrChange>
      </w:pPr>
      <w:r w:rsidRPr="005D30A6">
        <w:rPr>
          <w:b/>
          <w:bCs w:val="0"/>
        </w:rPr>
        <w:t>Tipp:</w:t>
      </w:r>
      <w:r>
        <w:t xml:space="preserve"> Zur Erhöhung des Schwierigkeitsgrades können weitere Schüler/innen in die menschliche Rolle schlüpfen.</w:t>
      </w:r>
    </w:p>
    <w:sectPr w:rsidR="005D30A6" w:rsidRPr="006526A8">
      <w:headerReference w:type="even" r:id="rId11"/>
      <w:headerReference w:type="default" r:id="rId12"/>
      <w:footerReference w:type="even" r:id="rId13"/>
      <w:footerReference w:type="default" r:id="rId14"/>
      <w:headerReference w:type="first" r:id="rId15"/>
      <w:footerReference w:type="first" r:id="rId16"/>
      <w:pgSz w:w="11906" w:h="16838"/>
      <w:pgMar w:top="1134" w:right="1531" w:bottom="1276" w:left="1531" w:header="425"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1D2A8" w14:textId="77777777" w:rsidR="00F746CE" w:rsidRDefault="00F746CE">
      <w:r>
        <w:separator/>
      </w:r>
    </w:p>
  </w:endnote>
  <w:endnote w:type="continuationSeparator" w:id="0">
    <w:p w14:paraId="306FD243" w14:textId="77777777" w:rsidR="00F746CE" w:rsidRDefault="00F74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3E095" w14:textId="77777777" w:rsidR="002A6087" w:rsidRDefault="002A608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B071A" w14:textId="76C47FB1" w:rsidR="00CA08BE" w:rsidRDefault="00CF598D">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7456" behindDoc="0" locked="0" layoutInCell="1" allowOverlap="1" wp14:anchorId="3B18313D" wp14:editId="2A25CB27">
              <wp:simplePos x="0" y="0"/>
              <wp:positionH relativeFrom="column">
                <wp:posOffset>6023610</wp:posOffset>
              </wp:positionH>
              <wp:positionV relativeFrom="paragraph">
                <wp:posOffset>-4469130</wp:posOffset>
              </wp:positionV>
              <wp:extent cx="328930" cy="4096385"/>
              <wp:effectExtent l="0" t="0" r="0" b="0"/>
              <wp:wrapNone/>
              <wp:docPr id="3" name="Gruppieren 21"/>
              <wp:cNvGraphicFramePr/>
              <a:graphic xmlns:a="http://schemas.openxmlformats.org/drawingml/2006/main">
                <a:graphicData uri="http://schemas.microsoft.com/office/word/2010/wordprocessingGroup">
                  <wpg:wgp>
                    <wpg:cNvGrpSpPr/>
                    <wpg:grpSpPr bwMode="auto">
                      <a:xfrm>
                        <a:off x="0" y="0"/>
                        <a:ext cx="328930" cy="4096385"/>
                        <a:chOff x="0" y="0"/>
                        <a:chExt cx="328930" cy="4096068"/>
                      </a:xfrm>
                    </wpg:grpSpPr>
                    <wps:wsp>
                      <wps:cNvPr id="4" name="Rechteck 4"/>
                      <wps:cNvSpPr/>
                      <wps:spPr bwMode="auto">
                        <a:xfrm rot="16199998">
                          <a:off x="-1579880" y="1579880"/>
                          <a:ext cx="3488690" cy="328930"/>
                        </a:xfrm>
                        <a:prstGeom prst="rect">
                          <a:avLst/>
                        </a:prstGeom>
                        <a:solidFill>
                          <a:srgbClr val="FFFFFF"/>
                        </a:solidFill>
                        <a:ln w="9525">
                          <a:noFill/>
                          <a:miter lim="800000"/>
                          <a:headEnd/>
                          <a:tailEnd/>
                        </a:ln>
                      </wps:spPr>
                      <wps:txbx>
                        <w:txbxContent>
                          <w:p w14:paraId="65C86B24" w14:textId="21399900" w:rsidR="00D11FFB" w:rsidRDefault="00D11FFB" w:rsidP="00D11FFB">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49673F7E" w14:textId="54C32F4D" w:rsidR="00CA08BE" w:rsidRDefault="00CF598D">
                            <w:pPr>
                              <w:spacing w:line="160" w:lineRule="exact"/>
                              <w:rPr>
                                <w:rFonts w:ascii="Helvetica 55" w:hAnsi="Helvetica 55"/>
                                <w:color w:val="A6A6A6"/>
                                <w:sz w:val="14"/>
                                <w:szCs w:val="14"/>
                              </w:rPr>
                            </w:pPr>
                            <w:proofErr w:type="spellStart"/>
                            <w:r>
                              <w:rPr>
                                <w:rFonts w:ascii="Helvetica 55" w:hAnsi="Helvetica 55"/>
                                <w:color w:val="A6A6A6" w:themeColor="background1" w:themeShade="A6"/>
                                <w:sz w:val="14"/>
                                <w:szCs w:val="14"/>
                              </w:rPr>
                              <w:t>utschland</w:t>
                            </w:r>
                            <w:proofErr w:type="spellEnd"/>
                            <w:r>
                              <w:rPr>
                                <w:rFonts w:ascii="Helvetica 55" w:hAnsi="Helvetica 55"/>
                                <w:color w:val="A6A6A6" w:themeColor="background1" w:themeShade="A6"/>
                                <w:sz w:val="14"/>
                                <w:szCs w:val="14"/>
                              </w:rPr>
                              <w:t xml:space="preserve"> e.V.</w:t>
                            </w:r>
                          </w:p>
                        </w:txbxContent>
                      </wps:txbx>
                      <wps:bodyPr rot="0" vert="horz" wrap="square" lIns="91440" tIns="45720" rIns="91440" bIns="45720" anchor="t" anchorCtr="0">
                        <a:noAutofit/>
                      </wps:bodyPr>
                    </wps:wsp>
                    <pic:pic xmlns:pic="http://schemas.openxmlformats.org/drawingml/2006/picture">
                      <pic:nvPicPr>
                        <pic:cNvPr id="28" name="Grafik 5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3B18313D" id="Gruppieren 21" o:spid="_x0000_s1028" style="position:absolute;margin-left:474.3pt;margin-top:-351.9pt;width:25.9pt;height:322.5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w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8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8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">
              <v:rect id="Rechteck 4" o:spid="_x0000_s1029" style="position:absolute;left:-15798;top:1579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" stroked="f">
                <v:textbox>
                  <w:txbxContent>
                    <w:p w14:paraId="65C86B24" w14:textId="21399900" w:rsidR="00D11FFB" w:rsidRDefault="00D11FFB" w:rsidP="00D11FFB">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49673F7E" w14:textId="54C32F4D" w:rsidR="00CA08BE" w:rsidRDefault="00CF598D">
                      <w:pPr>
                        <w:spacing w:line="160" w:lineRule="exact"/>
                        <w:rPr>
                          <w:rFonts w:ascii="Helvetica 55" w:hAnsi="Helvetica 55"/>
                          <w:color w:val="A6A6A6"/>
                          <w:sz w:val="14"/>
                          <w:szCs w:val="14"/>
                        </w:rPr>
                      </w:pPr>
                      <w:proofErr w:type="spellStart"/>
                      <w:r>
                        <w:rPr>
                          <w:rFonts w:ascii="Helvetica 55" w:hAnsi="Helvetica 55"/>
                          <w:color w:val="A6A6A6" w:themeColor="background1" w:themeShade="A6"/>
                          <w:sz w:val="14"/>
                          <w:szCs w:val="14"/>
                        </w:rPr>
                        <w:t>utschland</w:t>
                      </w:r>
                      <w:proofErr w:type="spellEnd"/>
                      <w:r>
                        <w:rPr>
                          <w:rFonts w:ascii="Helvetica 55" w:hAnsi="Helvetica 55"/>
                          <w:color w:val="A6A6A6" w:themeColor="background1" w:themeShade="A6"/>
                          <w:sz w:val="14"/>
                          <w:szCs w:val="14"/>
                        </w:rPr>
                        <w:t xml:space="preserve">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30"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">
                <v:imagedata r:id="rId2" o:title="" chromakey="#fefefe" recolortarget="#494949 [1446]"/>
              </v:shape>
            </v:group>
          </w:pict>
        </mc:Fallback>
      </mc:AlternateContent>
    </w:r>
    <w:r>
      <w:rPr>
        <w:noProof/>
        <w:sz w:val="8"/>
      </w:rPr>
      <mc:AlternateContent>
        <mc:Choice Requires="wps">
          <w:drawing>
            <wp:anchor distT="0" distB="0" distL="114300" distR="114300" simplePos="0" relativeHeight="251660288" behindDoc="0" locked="0" layoutInCell="1" allowOverlap="1" wp14:anchorId="06EF506B" wp14:editId="5D20E9B9">
              <wp:simplePos x="0" y="0"/>
              <wp:positionH relativeFrom="column">
                <wp:posOffset>6985</wp:posOffset>
              </wp:positionH>
              <wp:positionV relativeFrom="paragraph">
                <wp:posOffset>-114244</wp:posOffset>
              </wp:positionV>
              <wp:extent cx="5604176" cy="0"/>
              <wp:effectExtent l="0" t="12700" r="34925" b="25400"/>
              <wp:wrapNone/>
              <wp:docPr id="29" name="Gerade Verbindung 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rgbClr val="54823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1804919" id="Gerade Verbindung 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" strokecolor="#548235" strokeweight="3pt">
              <v:stroke joinstyle="miter"/>
            </v:line>
          </w:pict>
        </mc:Fallback>
      </mc:AlternateContent>
    </w:r>
    <w:r>
      <w:rPr>
        <w:sz w:val="6"/>
      </w:rPr>
      <w:t xml:space="preserve"> </w:t>
    </w:r>
    <w:r>
      <w:rPr>
        <w:sz w:val="18"/>
      </w:rPr>
      <w:t xml:space="preserve">Modul </w:t>
    </w:r>
    <w:r w:rsidR="006A34D9">
      <w:rPr>
        <w:sz w:val="18"/>
      </w:rPr>
      <w:t>KI</w:t>
    </w:r>
    <w:r w:rsidR="000374CE">
      <w:rPr>
        <w:sz w:val="18"/>
      </w:rPr>
      <w:t>-B</w:t>
    </w:r>
    <w:r w:rsidR="006A34D9">
      <w:rPr>
        <w:sz w:val="18"/>
      </w:rPr>
      <w:t>2</w:t>
    </w:r>
    <w:r>
      <w:rPr>
        <w:sz w:val="18"/>
      </w:rPr>
      <w:t xml:space="preserve"> –</w:t>
    </w:r>
    <w:r w:rsidR="000374CE">
      <w:rPr>
        <w:sz w:val="18"/>
      </w:rPr>
      <w:t xml:space="preserve"> Im Dialog mit KI</w:t>
    </w:r>
    <w:r>
      <w:rPr>
        <w:i/>
        <w:sz w:val="18"/>
      </w:rPr>
      <w:tab/>
    </w:r>
    <w:r>
      <w:rPr>
        <w:iCs/>
        <w:sz w:val="18"/>
      </w:rPr>
      <w:t>zuletzt aktualisiert am</w:t>
    </w:r>
    <w:r w:rsidR="002A6087">
      <w:rPr>
        <w:iCs/>
        <w:sz w:val="18"/>
      </w:rPr>
      <w:t xml:space="preserve"> 11.11.21</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3</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13</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37E4A" w14:textId="77777777" w:rsidR="002A6087" w:rsidRDefault="002A608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27BC3" w14:textId="77777777" w:rsidR="00F746CE" w:rsidRDefault="00F746CE">
      <w:r>
        <w:separator/>
      </w:r>
    </w:p>
  </w:footnote>
  <w:footnote w:type="continuationSeparator" w:id="0">
    <w:p w14:paraId="3CD62A2D" w14:textId="77777777" w:rsidR="00F746CE" w:rsidRDefault="00F746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4812E" w14:textId="77777777" w:rsidR="002A6087" w:rsidRDefault="002A608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1EA30" w14:textId="77777777" w:rsidR="00CA08BE" w:rsidRDefault="00CF598D">
    <w:pPr>
      <w:pStyle w:val="Kopfzeile"/>
      <w:tabs>
        <w:tab w:val="clear" w:pos="4536"/>
        <w:tab w:val="clear" w:pos="9072"/>
      </w:tabs>
      <w:ind w:right="-87"/>
      <w:rPr>
        <w:color w:val="AEAAAA"/>
        <w:sz w:val="22"/>
      </w:rPr>
    </w:pPr>
    <w:r>
      <w:rPr>
        <w:noProof/>
        <w:color w:val="E7E6E6" w:themeColor="background2"/>
        <w:sz w:val="32"/>
      </w:rPr>
      <mc:AlternateContent>
        <mc:Choice Requires="wps">
          <w:drawing>
            <wp:anchor distT="0" distB="0" distL="114300" distR="114300" simplePos="0" relativeHeight="251662336" behindDoc="1" locked="0" layoutInCell="1" allowOverlap="1" wp14:anchorId="21283AE9" wp14:editId="650EA8C9">
              <wp:simplePos x="0" y="0"/>
              <wp:positionH relativeFrom="column">
                <wp:posOffset>2548890</wp:posOffset>
              </wp:positionH>
              <wp:positionV relativeFrom="paragraph">
                <wp:posOffset>6350</wp:posOffset>
              </wp:positionV>
              <wp:extent cx="3060000" cy="340242"/>
              <wp:effectExtent l="0" t="0" r="1270" b="3175"/>
              <wp:wrapNone/>
              <wp:docPr id="1" name="Rechteck 225"/>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rgbClr val="54823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C1DCDD" w14:textId="0B4E3FDF" w:rsidR="00CA08BE" w:rsidRDefault="001A6F07">
                          <w:pPr>
                            <w:jc w:val="center"/>
                          </w:pPr>
                          <w:r>
                            <w:rPr>
                              <w:b/>
                              <w:color w:val="FFFFFF" w:themeColor="background1"/>
                              <w:sz w:val="32"/>
                            </w:rPr>
                            <w:t>Lehrkräfte</w:t>
                          </w:r>
                          <w:r w:rsidR="00E77D08">
                            <w:rPr>
                              <w:b/>
                              <w:color w:val="FFFFFF" w:themeColor="background1"/>
                              <w:sz w:val="32"/>
                            </w:rPr>
                            <w:t>m</w:t>
                          </w:r>
                          <w:r>
                            <w:rPr>
                              <w:b/>
                              <w:color w:val="FFFFFF" w:themeColor="background1"/>
                              <w:sz w:val="32"/>
                            </w:rPr>
                            <w:t>aterial</w:t>
                          </w:r>
                          <w:r w:rsidR="00CF598D">
                            <w:rPr>
                              <w:b/>
                              <w:color w:val="FFFFFF" w:themeColor="background1"/>
                              <w:sz w:val="32"/>
                            </w:rPr>
                            <w:t xml:space="preserve"> </w:t>
                          </w:r>
                          <w:r w:rsidR="00A61308">
                            <w:rPr>
                              <w:b/>
                              <w:color w:val="FFFFFF" w:themeColor="background1"/>
                              <w:sz w:val="32"/>
                            </w:rPr>
                            <w:t>KI-B</w:t>
                          </w:r>
                          <w:r w:rsidR="00CF598D">
                            <w:rPr>
                              <w:b/>
                              <w:color w:val="FFFFFF" w:themeColor="background1"/>
                              <w:sz w:val="32"/>
                            </w:rPr>
                            <w:t>2.</w:t>
                          </w:r>
                          <w:r w:rsidR="00783863">
                            <w:rPr>
                              <w:b/>
                              <w:color w:val="FFFFFF" w:themeColor="background1"/>
                              <w:sz w:val="32"/>
                            </w:rPr>
                            <w:t>2.</w:t>
                          </w:r>
                          <w:r w:rsidR="00E77D08">
                            <w:rPr>
                              <w:b/>
                              <w:color w:val="FFFFFF" w:themeColor="background1"/>
                              <w:sz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83AE9" id="Rechteck 225" o:spid="_x0000_s1026" style="position:absolute;margin-left:200.7pt;margin-top:.5pt;width:240.9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" fillcolor="#548235" stroked="f" strokeweight="1pt">
              <v:textbox>
                <w:txbxContent>
                  <w:p w14:paraId="33C1DCDD" w14:textId="0B4E3FDF" w:rsidR="00CA08BE" w:rsidRDefault="001A6F07">
                    <w:pPr>
                      <w:jc w:val="center"/>
                    </w:pPr>
                    <w:r>
                      <w:rPr>
                        <w:b/>
                        <w:color w:val="FFFFFF" w:themeColor="background1"/>
                        <w:sz w:val="32"/>
                      </w:rPr>
                      <w:t>Lehrkräfte</w:t>
                    </w:r>
                    <w:r w:rsidR="00E77D08">
                      <w:rPr>
                        <w:b/>
                        <w:color w:val="FFFFFF" w:themeColor="background1"/>
                        <w:sz w:val="32"/>
                      </w:rPr>
                      <w:t>m</w:t>
                    </w:r>
                    <w:r>
                      <w:rPr>
                        <w:b/>
                        <w:color w:val="FFFFFF" w:themeColor="background1"/>
                        <w:sz w:val="32"/>
                      </w:rPr>
                      <w:t>aterial</w:t>
                    </w:r>
                    <w:r w:rsidR="00CF598D">
                      <w:rPr>
                        <w:b/>
                        <w:color w:val="FFFFFF" w:themeColor="background1"/>
                        <w:sz w:val="32"/>
                      </w:rPr>
                      <w:t xml:space="preserve"> </w:t>
                    </w:r>
                    <w:r w:rsidR="00A61308">
                      <w:rPr>
                        <w:b/>
                        <w:color w:val="FFFFFF" w:themeColor="background1"/>
                        <w:sz w:val="32"/>
                      </w:rPr>
                      <w:t>KI-B</w:t>
                    </w:r>
                    <w:r w:rsidR="00CF598D">
                      <w:rPr>
                        <w:b/>
                        <w:color w:val="FFFFFF" w:themeColor="background1"/>
                        <w:sz w:val="32"/>
                      </w:rPr>
                      <w:t>2.</w:t>
                    </w:r>
                    <w:r w:rsidR="00783863">
                      <w:rPr>
                        <w:b/>
                        <w:color w:val="FFFFFF" w:themeColor="background1"/>
                        <w:sz w:val="32"/>
                      </w:rPr>
                      <w:t>2.</w:t>
                    </w:r>
                    <w:r w:rsidR="00E77D08">
                      <w:rPr>
                        <w:b/>
                        <w:color w:val="FFFFFF" w:themeColor="background1"/>
                        <w:sz w:val="32"/>
                      </w:rPr>
                      <w:t>1</w:t>
                    </w:r>
                  </w:p>
                </w:txbxContent>
              </v:textbox>
            </v:rect>
          </w:pict>
        </mc:Fallback>
      </mc:AlternateContent>
    </w:r>
    <w:r>
      <w:rPr>
        <w:noProof/>
        <w:color w:val="AEAAAA" w:themeColor="background2" w:themeShade="BF"/>
        <w:sz w:val="32"/>
      </w:rPr>
      <mc:AlternateContent>
        <mc:Choice Requires="wps">
          <w:drawing>
            <wp:anchor distT="0" distB="0" distL="114300" distR="114300" simplePos="0" relativeHeight="251663360" behindDoc="0" locked="0" layoutInCell="1" allowOverlap="1" wp14:anchorId="119AA002" wp14:editId="73F9394D">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 xmlns:a="http://schemas.openxmlformats.org/drawingml/2006/main">
                <a:graphicData uri="http://schemas.microsoft.com/office/word/2010/wordprocessingShape">
                  <wps:wsp>
                    <wps:cNvSpPr/>
                    <wps:spPr bwMode="auto">
                      <a:xfrm rot="16199998">
                        <a:off x="0" y="0"/>
                        <a:ext cx="3190875" cy="247650"/>
                      </a:xfrm>
                      <a:prstGeom prst="rect">
                        <a:avLst/>
                      </a:prstGeom>
                      <a:solidFill>
                        <a:srgbClr val="FFFFFF"/>
                      </a:solidFill>
                      <a:ln w="9525">
                        <a:noFill/>
                        <a:miter lim="800000"/>
                        <a:headEnd/>
                        <a:tailEnd/>
                      </a:ln>
                    </wps:spPr>
                    <wps:txbx>
                      <w:txbxContent>
                        <w:p w14:paraId="085D3D3B" w14:textId="77777777" w:rsidR="00CA08BE" w:rsidRDefault="00CF598D">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119AA002" id="Textfeld 2" o:spid="_x0000_s1027" style="position:absolute;margin-left:-150.6pt;margin-top:-174.8pt;width:251.25pt;height:19.5pt;rotation:-589824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" stroked="f">
              <v:textbox>
                <w:txbxContent>
                  <w:p w14:paraId="085D3D3B" w14:textId="77777777" w:rsidR="00CA08BE" w:rsidRDefault="00CF598D">
                    <w:pPr>
                      <w:rPr>
                        <w:sz w:val="15"/>
                        <w:szCs w:val="15"/>
                      </w:rPr>
                    </w:pPr>
                    <w:r>
                      <w:rPr>
                        <w:sz w:val="15"/>
                        <w:szCs w:val="15"/>
                      </w:rPr>
                      <w:t>Eine Zusammenarbeit von Wissensfabrik Deutschland und OFFIS</w:t>
                    </w:r>
                  </w:p>
                </w:txbxContent>
              </v:textbox>
            </v:rect>
          </w:pict>
        </mc:Fallback>
      </mc:AlternateContent>
    </w:r>
    <w:r>
      <w:rPr>
        <w:color w:val="AEAAAA" w:themeColor="background2" w:themeShade="BF"/>
        <w:sz w:val="32"/>
      </w:rPr>
      <w:t xml:space="preserve">    </w:t>
    </w:r>
  </w:p>
  <w:p w14:paraId="7C02C7B0" w14:textId="77777777" w:rsidR="00CA08BE" w:rsidRDefault="00CA08B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3A3C1" w14:textId="77777777" w:rsidR="002A6087" w:rsidRDefault="002A608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55CEE"/>
    <w:multiLevelType w:val="hybridMultilevel"/>
    <w:tmpl w:val="AC3629BC"/>
    <w:lvl w:ilvl="0" w:tplc="5DECBCA0">
      <w:start w:val="1"/>
      <w:numFmt w:val="decimal"/>
      <w:lvlText w:val="%1."/>
      <w:lvlJc w:val="left"/>
      <w:pPr>
        <w:ind w:left="360" w:hanging="360"/>
      </w:pPr>
    </w:lvl>
    <w:lvl w:ilvl="1" w:tplc="D57A5672">
      <w:start w:val="1"/>
      <w:numFmt w:val="lowerLetter"/>
      <w:lvlText w:val="%2."/>
      <w:lvlJc w:val="left"/>
      <w:pPr>
        <w:ind w:left="1080" w:hanging="360"/>
      </w:pPr>
    </w:lvl>
    <w:lvl w:ilvl="2" w:tplc="BC849AC0">
      <w:start w:val="1"/>
      <w:numFmt w:val="lowerRoman"/>
      <w:lvlText w:val="%3."/>
      <w:lvlJc w:val="right"/>
      <w:pPr>
        <w:ind w:left="1800" w:hanging="180"/>
      </w:pPr>
    </w:lvl>
    <w:lvl w:ilvl="3" w:tplc="2766C7E4">
      <w:start w:val="1"/>
      <w:numFmt w:val="decimal"/>
      <w:lvlText w:val="%4."/>
      <w:lvlJc w:val="left"/>
      <w:pPr>
        <w:ind w:left="2520" w:hanging="360"/>
      </w:pPr>
    </w:lvl>
    <w:lvl w:ilvl="4" w:tplc="0CC684B0">
      <w:start w:val="1"/>
      <w:numFmt w:val="lowerLetter"/>
      <w:lvlText w:val="%5."/>
      <w:lvlJc w:val="left"/>
      <w:pPr>
        <w:ind w:left="3240" w:hanging="360"/>
      </w:pPr>
    </w:lvl>
    <w:lvl w:ilvl="5" w:tplc="F07A371C">
      <w:start w:val="1"/>
      <w:numFmt w:val="lowerRoman"/>
      <w:lvlText w:val="%6."/>
      <w:lvlJc w:val="right"/>
      <w:pPr>
        <w:ind w:left="3960" w:hanging="180"/>
      </w:pPr>
    </w:lvl>
    <w:lvl w:ilvl="6" w:tplc="9FAC285A">
      <w:start w:val="1"/>
      <w:numFmt w:val="decimal"/>
      <w:lvlText w:val="%7."/>
      <w:lvlJc w:val="left"/>
      <w:pPr>
        <w:ind w:left="4680" w:hanging="360"/>
      </w:pPr>
    </w:lvl>
    <w:lvl w:ilvl="7" w:tplc="67C67D46">
      <w:start w:val="1"/>
      <w:numFmt w:val="lowerLetter"/>
      <w:lvlText w:val="%8."/>
      <w:lvlJc w:val="left"/>
      <w:pPr>
        <w:ind w:left="5400" w:hanging="360"/>
      </w:pPr>
    </w:lvl>
    <w:lvl w:ilvl="8" w:tplc="53F671B0">
      <w:start w:val="1"/>
      <w:numFmt w:val="lowerRoman"/>
      <w:lvlText w:val="%9."/>
      <w:lvlJc w:val="right"/>
      <w:pPr>
        <w:ind w:left="6120" w:hanging="180"/>
      </w:pPr>
    </w:lvl>
  </w:abstractNum>
  <w:abstractNum w:abstractNumId="1" w15:restartNumberingAfterBreak="0">
    <w:nsid w:val="0F7B1F8D"/>
    <w:multiLevelType w:val="hybridMultilevel"/>
    <w:tmpl w:val="5AB2F42A"/>
    <w:lvl w:ilvl="0" w:tplc="96AA88C6">
      <w:start w:val="1"/>
      <w:numFmt w:val="lowerLetter"/>
      <w:lvlText w:val="%1)"/>
      <w:lvlJc w:val="left"/>
      <w:pPr>
        <w:ind w:left="709" w:hanging="360"/>
      </w:pPr>
    </w:lvl>
    <w:lvl w:ilvl="1" w:tplc="B0424F8E">
      <w:start w:val="1"/>
      <w:numFmt w:val="lowerLetter"/>
      <w:lvlText w:val="%2."/>
      <w:lvlJc w:val="left"/>
      <w:pPr>
        <w:ind w:left="1429" w:hanging="360"/>
      </w:pPr>
    </w:lvl>
    <w:lvl w:ilvl="2" w:tplc="7F6853D0">
      <w:start w:val="1"/>
      <w:numFmt w:val="lowerRoman"/>
      <w:lvlText w:val="%3."/>
      <w:lvlJc w:val="right"/>
      <w:pPr>
        <w:ind w:left="2149" w:hanging="180"/>
      </w:pPr>
    </w:lvl>
    <w:lvl w:ilvl="3" w:tplc="B5D06C98">
      <w:start w:val="1"/>
      <w:numFmt w:val="decimal"/>
      <w:lvlText w:val="%4."/>
      <w:lvlJc w:val="left"/>
      <w:pPr>
        <w:ind w:left="2869" w:hanging="360"/>
      </w:pPr>
    </w:lvl>
    <w:lvl w:ilvl="4" w:tplc="63589C44">
      <w:start w:val="1"/>
      <w:numFmt w:val="lowerLetter"/>
      <w:lvlText w:val="%5."/>
      <w:lvlJc w:val="left"/>
      <w:pPr>
        <w:ind w:left="3589" w:hanging="360"/>
      </w:pPr>
    </w:lvl>
    <w:lvl w:ilvl="5" w:tplc="5AB89B16">
      <w:start w:val="1"/>
      <w:numFmt w:val="lowerRoman"/>
      <w:lvlText w:val="%6."/>
      <w:lvlJc w:val="right"/>
      <w:pPr>
        <w:ind w:left="4309" w:hanging="180"/>
      </w:pPr>
    </w:lvl>
    <w:lvl w:ilvl="6" w:tplc="08F0310C">
      <w:start w:val="1"/>
      <w:numFmt w:val="decimal"/>
      <w:lvlText w:val="%7."/>
      <w:lvlJc w:val="left"/>
      <w:pPr>
        <w:ind w:left="5029" w:hanging="360"/>
      </w:pPr>
    </w:lvl>
    <w:lvl w:ilvl="7" w:tplc="1840D324">
      <w:start w:val="1"/>
      <w:numFmt w:val="lowerLetter"/>
      <w:lvlText w:val="%8."/>
      <w:lvlJc w:val="left"/>
      <w:pPr>
        <w:ind w:left="5749" w:hanging="360"/>
      </w:pPr>
    </w:lvl>
    <w:lvl w:ilvl="8" w:tplc="866C40C6">
      <w:start w:val="1"/>
      <w:numFmt w:val="lowerRoman"/>
      <w:lvlText w:val="%9."/>
      <w:lvlJc w:val="right"/>
      <w:pPr>
        <w:ind w:left="6469" w:hanging="180"/>
      </w:pPr>
    </w:lvl>
  </w:abstractNum>
  <w:abstractNum w:abstractNumId="2" w15:restartNumberingAfterBreak="0">
    <w:nsid w:val="0FDC2EE1"/>
    <w:multiLevelType w:val="hybridMultilevel"/>
    <w:tmpl w:val="4B32154E"/>
    <w:lvl w:ilvl="0" w:tplc="D4A8C446">
      <w:start w:val="1"/>
      <w:numFmt w:val="decimal"/>
      <w:lvlText w:val="%1."/>
      <w:lvlJc w:val="left"/>
      <w:pPr>
        <w:ind w:left="720" w:hanging="360"/>
      </w:pPr>
    </w:lvl>
    <w:lvl w:ilvl="1" w:tplc="2CF2C196">
      <w:start w:val="1"/>
      <w:numFmt w:val="lowerLetter"/>
      <w:lvlText w:val="%2."/>
      <w:lvlJc w:val="left"/>
      <w:pPr>
        <w:ind w:left="1440" w:hanging="360"/>
      </w:pPr>
    </w:lvl>
    <w:lvl w:ilvl="2" w:tplc="32D0C7BE">
      <w:start w:val="1"/>
      <w:numFmt w:val="lowerRoman"/>
      <w:lvlText w:val="%3."/>
      <w:lvlJc w:val="right"/>
      <w:pPr>
        <w:ind w:left="2160" w:hanging="180"/>
      </w:pPr>
    </w:lvl>
    <w:lvl w:ilvl="3" w:tplc="3E7A4B18">
      <w:start w:val="1"/>
      <w:numFmt w:val="decimal"/>
      <w:lvlText w:val="%4."/>
      <w:lvlJc w:val="left"/>
      <w:pPr>
        <w:ind w:left="2880" w:hanging="360"/>
      </w:pPr>
    </w:lvl>
    <w:lvl w:ilvl="4" w:tplc="40D6B6C2">
      <w:start w:val="1"/>
      <w:numFmt w:val="lowerLetter"/>
      <w:lvlText w:val="%5."/>
      <w:lvlJc w:val="left"/>
      <w:pPr>
        <w:ind w:left="3600" w:hanging="360"/>
      </w:pPr>
    </w:lvl>
    <w:lvl w:ilvl="5" w:tplc="AE269C8E">
      <w:start w:val="1"/>
      <w:numFmt w:val="lowerRoman"/>
      <w:lvlText w:val="%6."/>
      <w:lvlJc w:val="right"/>
      <w:pPr>
        <w:ind w:left="4320" w:hanging="180"/>
      </w:pPr>
    </w:lvl>
    <w:lvl w:ilvl="6" w:tplc="66BA7A54">
      <w:start w:val="1"/>
      <w:numFmt w:val="decimal"/>
      <w:lvlText w:val="%7."/>
      <w:lvlJc w:val="left"/>
      <w:pPr>
        <w:ind w:left="5040" w:hanging="360"/>
      </w:pPr>
    </w:lvl>
    <w:lvl w:ilvl="7" w:tplc="72022620">
      <w:start w:val="1"/>
      <w:numFmt w:val="lowerLetter"/>
      <w:lvlText w:val="%8."/>
      <w:lvlJc w:val="left"/>
      <w:pPr>
        <w:ind w:left="5760" w:hanging="360"/>
      </w:pPr>
    </w:lvl>
    <w:lvl w:ilvl="8" w:tplc="F050F73A">
      <w:start w:val="1"/>
      <w:numFmt w:val="lowerRoman"/>
      <w:lvlText w:val="%9."/>
      <w:lvlJc w:val="right"/>
      <w:pPr>
        <w:ind w:left="6480" w:hanging="180"/>
      </w:pPr>
    </w:lvl>
  </w:abstractNum>
  <w:abstractNum w:abstractNumId="3" w15:restartNumberingAfterBreak="0">
    <w:nsid w:val="134F6A98"/>
    <w:multiLevelType w:val="hybridMultilevel"/>
    <w:tmpl w:val="2A5C9346"/>
    <w:lvl w:ilvl="0" w:tplc="77768FC4">
      <w:start w:val="1"/>
      <w:numFmt w:val="bullet"/>
      <w:lvlText w:val=""/>
      <w:lvlJc w:val="left"/>
      <w:pPr>
        <w:ind w:left="720" w:hanging="360"/>
      </w:pPr>
      <w:rPr>
        <w:rFonts w:ascii="Symbol" w:hAnsi="Symbol" w:hint="default"/>
      </w:rPr>
    </w:lvl>
    <w:lvl w:ilvl="1" w:tplc="C2801CCC">
      <w:start w:val="1"/>
      <w:numFmt w:val="bullet"/>
      <w:lvlText w:val="o"/>
      <w:lvlJc w:val="left"/>
      <w:pPr>
        <w:ind w:left="1440" w:hanging="360"/>
      </w:pPr>
      <w:rPr>
        <w:rFonts w:ascii="Courier New" w:hAnsi="Courier New" w:cs="Courier New" w:hint="default"/>
      </w:rPr>
    </w:lvl>
    <w:lvl w:ilvl="2" w:tplc="12DE2CFC">
      <w:start w:val="1"/>
      <w:numFmt w:val="bullet"/>
      <w:lvlText w:val=""/>
      <w:lvlJc w:val="left"/>
      <w:pPr>
        <w:ind w:left="2160" w:hanging="360"/>
      </w:pPr>
      <w:rPr>
        <w:rFonts w:ascii="Wingdings" w:hAnsi="Wingdings" w:hint="default"/>
      </w:rPr>
    </w:lvl>
    <w:lvl w:ilvl="3" w:tplc="3144522C">
      <w:start w:val="1"/>
      <w:numFmt w:val="bullet"/>
      <w:lvlText w:val=""/>
      <w:lvlJc w:val="left"/>
      <w:pPr>
        <w:ind w:left="2880" w:hanging="360"/>
      </w:pPr>
      <w:rPr>
        <w:rFonts w:ascii="Symbol" w:hAnsi="Symbol" w:hint="default"/>
      </w:rPr>
    </w:lvl>
    <w:lvl w:ilvl="4" w:tplc="BD3EA312">
      <w:start w:val="1"/>
      <w:numFmt w:val="bullet"/>
      <w:lvlText w:val="o"/>
      <w:lvlJc w:val="left"/>
      <w:pPr>
        <w:ind w:left="3600" w:hanging="360"/>
      </w:pPr>
      <w:rPr>
        <w:rFonts w:ascii="Courier New" w:hAnsi="Courier New" w:cs="Courier New" w:hint="default"/>
      </w:rPr>
    </w:lvl>
    <w:lvl w:ilvl="5" w:tplc="8CBC8FD4">
      <w:start w:val="1"/>
      <w:numFmt w:val="bullet"/>
      <w:lvlText w:val=""/>
      <w:lvlJc w:val="left"/>
      <w:pPr>
        <w:ind w:left="4320" w:hanging="360"/>
      </w:pPr>
      <w:rPr>
        <w:rFonts w:ascii="Wingdings" w:hAnsi="Wingdings" w:hint="default"/>
      </w:rPr>
    </w:lvl>
    <w:lvl w:ilvl="6" w:tplc="431284E0">
      <w:start w:val="1"/>
      <w:numFmt w:val="bullet"/>
      <w:lvlText w:val=""/>
      <w:lvlJc w:val="left"/>
      <w:pPr>
        <w:ind w:left="5040" w:hanging="360"/>
      </w:pPr>
      <w:rPr>
        <w:rFonts w:ascii="Symbol" w:hAnsi="Symbol" w:hint="default"/>
      </w:rPr>
    </w:lvl>
    <w:lvl w:ilvl="7" w:tplc="2B466BA6">
      <w:start w:val="1"/>
      <w:numFmt w:val="bullet"/>
      <w:lvlText w:val="o"/>
      <w:lvlJc w:val="left"/>
      <w:pPr>
        <w:ind w:left="5760" w:hanging="360"/>
      </w:pPr>
      <w:rPr>
        <w:rFonts w:ascii="Courier New" w:hAnsi="Courier New" w:cs="Courier New" w:hint="default"/>
      </w:rPr>
    </w:lvl>
    <w:lvl w:ilvl="8" w:tplc="298EB834">
      <w:start w:val="1"/>
      <w:numFmt w:val="bullet"/>
      <w:lvlText w:val=""/>
      <w:lvlJc w:val="left"/>
      <w:pPr>
        <w:ind w:left="6480" w:hanging="360"/>
      </w:pPr>
      <w:rPr>
        <w:rFonts w:ascii="Wingdings" w:hAnsi="Wingdings" w:hint="default"/>
      </w:rPr>
    </w:lvl>
  </w:abstractNum>
  <w:abstractNum w:abstractNumId="4" w15:restartNumberingAfterBreak="0">
    <w:nsid w:val="14983BE7"/>
    <w:multiLevelType w:val="hybridMultilevel"/>
    <w:tmpl w:val="BD12D284"/>
    <w:lvl w:ilvl="0" w:tplc="C2C803D0">
      <w:start w:val="1"/>
      <w:numFmt w:val="lowerLetter"/>
      <w:lvlText w:val="%1)"/>
      <w:lvlJc w:val="left"/>
      <w:pPr>
        <w:ind w:left="1429" w:hanging="360"/>
      </w:pPr>
    </w:lvl>
    <w:lvl w:ilvl="1" w:tplc="A140951A">
      <w:start w:val="1"/>
      <w:numFmt w:val="lowerLetter"/>
      <w:lvlText w:val="%2."/>
      <w:lvlJc w:val="left"/>
      <w:pPr>
        <w:ind w:left="2149" w:hanging="360"/>
      </w:pPr>
    </w:lvl>
    <w:lvl w:ilvl="2" w:tplc="76E6B724">
      <w:start w:val="1"/>
      <w:numFmt w:val="lowerRoman"/>
      <w:lvlText w:val="%3."/>
      <w:lvlJc w:val="right"/>
      <w:pPr>
        <w:ind w:left="2869" w:hanging="180"/>
      </w:pPr>
    </w:lvl>
    <w:lvl w:ilvl="3" w:tplc="5D3056F0">
      <w:start w:val="1"/>
      <w:numFmt w:val="decimal"/>
      <w:lvlText w:val="%4."/>
      <w:lvlJc w:val="left"/>
      <w:pPr>
        <w:ind w:left="3589" w:hanging="360"/>
      </w:pPr>
    </w:lvl>
    <w:lvl w:ilvl="4" w:tplc="9F448DA8">
      <w:start w:val="1"/>
      <w:numFmt w:val="lowerLetter"/>
      <w:lvlText w:val="%5."/>
      <w:lvlJc w:val="left"/>
      <w:pPr>
        <w:ind w:left="4309" w:hanging="360"/>
      </w:pPr>
    </w:lvl>
    <w:lvl w:ilvl="5" w:tplc="C7D60A68">
      <w:start w:val="1"/>
      <w:numFmt w:val="lowerRoman"/>
      <w:lvlText w:val="%6."/>
      <w:lvlJc w:val="right"/>
      <w:pPr>
        <w:ind w:left="5029" w:hanging="180"/>
      </w:pPr>
    </w:lvl>
    <w:lvl w:ilvl="6" w:tplc="A3FEE7DE">
      <w:start w:val="1"/>
      <w:numFmt w:val="decimal"/>
      <w:lvlText w:val="%7."/>
      <w:lvlJc w:val="left"/>
      <w:pPr>
        <w:ind w:left="5749" w:hanging="360"/>
      </w:pPr>
    </w:lvl>
    <w:lvl w:ilvl="7" w:tplc="E9FA9C6C">
      <w:start w:val="1"/>
      <w:numFmt w:val="lowerLetter"/>
      <w:lvlText w:val="%8."/>
      <w:lvlJc w:val="left"/>
      <w:pPr>
        <w:ind w:left="6469" w:hanging="360"/>
      </w:pPr>
    </w:lvl>
    <w:lvl w:ilvl="8" w:tplc="5B7ACEEE">
      <w:start w:val="1"/>
      <w:numFmt w:val="lowerRoman"/>
      <w:lvlText w:val="%9."/>
      <w:lvlJc w:val="right"/>
      <w:pPr>
        <w:ind w:left="7189" w:hanging="180"/>
      </w:pPr>
    </w:lvl>
  </w:abstractNum>
  <w:abstractNum w:abstractNumId="5" w15:restartNumberingAfterBreak="0">
    <w:nsid w:val="21113EAE"/>
    <w:multiLevelType w:val="hybridMultilevel"/>
    <w:tmpl w:val="94BC80C4"/>
    <w:lvl w:ilvl="0" w:tplc="527CB3BC">
      <w:start w:val="1"/>
      <w:numFmt w:val="decimal"/>
      <w:lvlText w:val="%1."/>
      <w:lvlJc w:val="left"/>
      <w:pPr>
        <w:ind w:left="360" w:hanging="360"/>
      </w:pPr>
      <w:rPr>
        <w:rFonts w:hint="default"/>
      </w:rPr>
    </w:lvl>
    <w:lvl w:ilvl="1" w:tplc="B872750E">
      <w:start w:val="1"/>
      <w:numFmt w:val="lowerLetter"/>
      <w:lvlText w:val="%2."/>
      <w:lvlJc w:val="left"/>
      <w:pPr>
        <w:ind w:left="1080" w:hanging="360"/>
      </w:pPr>
    </w:lvl>
    <w:lvl w:ilvl="2" w:tplc="329CE230">
      <w:start w:val="1"/>
      <w:numFmt w:val="lowerRoman"/>
      <w:lvlText w:val="%3."/>
      <w:lvlJc w:val="right"/>
      <w:pPr>
        <w:ind w:left="1800" w:hanging="180"/>
      </w:pPr>
    </w:lvl>
    <w:lvl w:ilvl="3" w:tplc="FFE48576">
      <w:start w:val="1"/>
      <w:numFmt w:val="decimal"/>
      <w:lvlText w:val="%4."/>
      <w:lvlJc w:val="left"/>
      <w:pPr>
        <w:ind w:left="2520" w:hanging="360"/>
      </w:pPr>
    </w:lvl>
    <w:lvl w:ilvl="4" w:tplc="7384FCC2">
      <w:start w:val="1"/>
      <w:numFmt w:val="lowerLetter"/>
      <w:lvlText w:val="%5."/>
      <w:lvlJc w:val="left"/>
      <w:pPr>
        <w:ind w:left="3240" w:hanging="360"/>
      </w:pPr>
    </w:lvl>
    <w:lvl w:ilvl="5" w:tplc="6B9A4EEE">
      <w:start w:val="1"/>
      <w:numFmt w:val="lowerRoman"/>
      <w:lvlText w:val="%6."/>
      <w:lvlJc w:val="right"/>
      <w:pPr>
        <w:ind w:left="3960" w:hanging="180"/>
      </w:pPr>
    </w:lvl>
    <w:lvl w:ilvl="6" w:tplc="99F0242E">
      <w:start w:val="1"/>
      <w:numFmt w:val="decimal"/>
      <w:lvlText w:val="%7."/>
      <w:lvlJc w:val="left"/>
      <w:pPr>
        <w:ind w:left="4680" w:hanging="360"/>
      </w:pPr>
    </w:lvl>
    <w:lvl w:ilvl="7" w:tplc="5EC89314">
      <w:start w:val="1"/>
      <w:numFmt w:val="lowerLetter"/>
      <w:lvlText w:val="%8."/>
      <w:lvlJc w:val="left"/>
      <w:pPr>
        <w:ind w:left="5400" w:hanging="360"/>
      </w:pPr>
    </w:lvl>
    <w:lvl w:ilvl="8" w:tplc="FA5050B6">
      <w:start w:val="1"/>
      <w:numFmt w:val="lowerRoman"/>
      <w:lvlText w:val="%9."/>
      <w:lvlJc w:val="right"/>
      <w:pPr>
        <w:ind w:left="6120" w:hanging="180"/>
      </w:pPr>
    </w:lvl>
  </w:abstractNum>
  <w:abstractNum w:abstractNumId="6" w15:restartNumberingAfterBreak="0">
    <w:nsid w:val="23C212DE"/>
    <w:multiLevelType w:val="multilevel"/>
    <w:tmpl w:val="F282FF7A"/>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29277AA2"/>
    <w:multiLevelType w:val="hybridMultilevel"/>
    <w:tmpl w:val="F8D0DFD8"/>
    <w:lvl w:ilvl="0" w:tplc="1D1C2FE6">
      <w:start w:val="1"/>
      <w:numFmt w:val="decimal"/>
      <w:lvlText w:val="%1."/>
      <w:lvlJc w:val="left"/>
      <w:pPr>
        <w:ind w:left="360" w:hanging="360"/>
      </w:pPr>
    </w:lvl>
    <w:lvl w:ilvl="1" w:tplc="FB72D77A">
      <w:start w:val="1"/>
      <w:numFmt w:val="lowerLetter"/>
      <w:lvlText w:val="%2."/>
      <w:lvlJc w:val="left"/>
      <w:pPr>
        <w:ind w:left="1080" w:hanging="360"/>
      </w:pPr>
    </w:lvl>
    <w:lvl w:ilvl="2" w:tplc="0EF0716A">
      <w:start w:val="1"/>
      <w:numFmt w:val="lowerRoman"/>
      <w:lvlText w:val="%3."/>
      <w:lvlJc w:val="right"/>
      <w:pPr>
        <w:ind w:left="1800" w:hanging="180"/>
      </w:pPr>
    </w:lvl>
    <w:lvl w:ilvl="3" w:tplc="6AF4977E">
      <w:start w:val="1"/>
      <w:numFmt w:val="decimal"/>
      <w:lvlText w:val="%4."/>
      <w:lvlJc w:val="left"/>
      <w:pPr>
        <w:ind w:left="2520" w:hanging="360"/>
      </w:pPr>
    </w:lvl>
    <w:lvl w:ilvl="4" w:tplc="2EDCF5B6">
      <w:start w:val="1"/>
      <w:numFmt w:val="lowerLetter"/>
      <w:lvlText w:val="%5."/>
      <w:lvlJc w:val="left"/>
      <w:pPr>
        <w:ind w:left="3240" w:hanging="360"/>
      </w:pPr>
    </w:lvl>
    <w:lvl w:ilvl="5" w:tplc="FBA0EE5C">
      <w:start w:val="1"/>
      <w:numFmt w:val="lowerRoman"/>
      <w:lvlText w:val="%6."/>
      <w:lvlJc w:val="right"/>
      <w:pPr>
        <w:ind w:left="3960" w:hanging="180"/>
      </w:pPr>
    </w:lvl>
    <w:lvl w:ilvl="6" w:tplc="CECCF604">
      <w:start w:val="1"/>
      <w:numFmt w:val="decimal"/>
      <w:lvlText w:val="%7."/>
      <w:lvlJc w:val="left"/>
      <w:pPr>
        <w:ind w:left="4680" w:hanging="360"/>
      </w:pPr>
    </w:lvl>
    <w:lvl w:ilvl="7" w:tplc="AF280018">
      <w:start w:val="1"/>
      <w:numFmt w:val="lowerLetter"/>
      <w:lvlText w:val="%8."/>
      <w:lvlJc w:val="left"/>
      <w:pPr>
        <w:ind w:left="5400" w:hanging="360"/>
      </w:pPr>
    </w:lvl>
    <w:lvl w:ilvl="8" w:tplc="16529002">
      <w:start w:val="1"/>
      <w:numFmt w:val="lowerRoman"/>
      <w:lvlText w:val="%9."/>
      <w:lvlJc w:val="right"/>
      <w:pPr>
        <w:ind w:left="6120" w:hanging="180"/>
      </w:pPr>
    </w:lvl>
  </w:abstractNum>
  <w:abstractNum w:abstractNumId="8" w15:restartNumberingAfterBreak="0">
    <w:nsid w:val="2B7550E0"/>
    <w:multiLevelType w:val="hybridMultilevel"/>
    <w:tmpl w:val="D9005410"/>
    <w:lvl w:ilvl="0" w:tplc="5B264094">
      <w:start w:val="1"/>
      <w:numFmt w:val="bullet"/>
      <w:lvlText w:val="·"/>
      <w:lvlJc w:val="left"/>
      <w:pPr>
        <w:ind w:left="720" w:hanging="360"/>
      </w:pPr>
      <w:rPr>
        <w:rFonts w:ascii="Symbol" w:eastAsia="Symbol" w:hAnsi="Symbol" w:cs="Symbol"/>
      </w:rPr>
    </w:lvl>
    <w:lvl w:ilvl="1" w:tplc="DA42A2A4">
      <w:start w:val="1"/>
      <w:numFmt w:val="bullet"/>
      <w:lvlText w:val="o"/>
      <w:lvlJc w:val="left"/>
      <w:pPr>
        <w:ind w:left="1440" w:hanging="360"/>
      </w:pPr>
      <w:rPr>
        <w:rFonts w:ascii="Courier New" w:eastAsia="Courier New" w:hAnsi="Courier New" w:cs="Courier New"/>
      </w:rPr>
    </w:lvl>
    <w:lvl w:ilvl="2" w:tplc="0658E012">
      <w:start w:val="1"/>
      <w:numFmt w:val="bullet"/>
      <w:lvlText w:val="§"/>
      <w:lvlJc w:val="left"/>
      <w:pPr>
        <w:ind w:left="2160" w:hanging="360"/>
      </w:pPr>
      <w:rPr>
        <w:rFonts w:ascii="Wingdings" w:eastAsia="Wingdings" w:hAnsi="Wingdings" w:cs="Wingdings"/>
      </w:rPr>
    </w:lvl>
    <w:lvl w:ilvl="3" w:tplc="D35CFD94">
      <w:start w:val="1"/>
      <w:numFmt w:val="bullet"/>
      <w:lvlText w:val="·"/>
      <w:lvlJc w:val="left"/>
      <w:pPr>
        <w:ind w:left="2880" w:hanging="360"/>
      </w:pPr>
      <w:rPr>
        <w:rFonts w:ascii="Symbol" w:eastAsia="Symbol" w:hAnsi="Symbol" w:cs="Symbol"/>
      </w:rPr>
    </w:lvl>
    <w:lvl w:ilvl="4" w:tplc="AA923832">
      <w:start w:val="1"/>
      <w:numFmt w:val="bullet"/>
      <w:lvlText w:val="o"/>
      <w:lvlJc w:val="left"/>
      <w:pPr>
        <w:ind w:left="3600" w:hanging="360"/>
      </w:pPr>
      <w:rPr>
        <w:rFonts w:ascii="Courier New" w:eastAsia="Courier New" w:hAnsi="Courier New" w:cs="Courier New"/>
      </w:rPr>
    </w:lvl>
    <w:lvl w:ilvl="5" w:tplc="59EC1D12">
      <w:start w:val="1"/>
      <w:numFmt w:val="bullet"/>
      <w:lvlText w:val="§"/>
      <w:lvlJc w:val="left"/>
      <w:pPr>
        <w:ind w:left="4320" w:hanging="360"/>
      </w:pPr>
      <w:rPr>
        <w:rFonts w:ascii="Wingdings" w:eastAsia="Wingdings" w:hAnsi="Wingdings" w:cs="Wingdings"/>
      </w:rPr>
    </w:lvl>
    <w:lvl w:ilvl="6" w:tplc="A4FCE9F0">
      <w:start w:val="1"/>
      <w:numFmt w:val="bullet"/>
      <w:lvlText w:val="·"/>
      <w:lvlJc w:val="left"/>
      <w:pPr>
        <w:ind w:left="5040" w:hanging="360"/>
      </w:pPr>
      <w:rPr>
        <w:rFonts w:ascii="Symbol" w:eastAsia="Symbol" w:hAnsi="Symbol" w:cs="Symbol"/>
      </w:rPr>
    </w:lvl>
    <w:lvl w:ilvl="7" w:tplc="52701924">
      <w:start w:val="1"/>
      <w:numFmt w:val="bullet"/>
      <w:lvlText w:val="o"/>
      <w:lvlJc w:val="left"/>
      <w:pPr>
        <w:ind w:left="5760" w:hanging="360"/>
      </w:pPr>
      <w:rPr>
        <w:rFonts w:ascii="Courier New" w:eastAsia="Courier New" w:hAnsi="Courier New" w:cs="Courier New"/>
      </w:rPr>
    </w:lvl>
    <w:lvl w:ilvl="8" w:tplc="D124D59E">
      <w:start w:val="1"/>
      <w:numFmt w:val="bullet"/>
      <w:lvlText w:val="§"/>
      <w:lvlJc w:val="left"/>
      <w:pPr>
        <w:ind w:left="6480" w:hanging="360"/>
      </w:pPr>
      <w:rPr>
        <w:rFonts w:ascii="Wingdings" w:eastAsia="Wingdings" w:hAnsi="Wingdings" w:cs="Wingdings"/>
      </w:rPr>
    </w:lvl>
  </w:abstractNum>
  <w:abstractNum w:abstractNumId="9" w15:restartNumberingAfterBreak="0">
    <w:nsid w:val="2E5479C6"/>
    <w:multiLevelType w:val="hybridMultilevel"/>
    <w:tmpl w:val="D02005FA"/>
    <w:lvl w:ilvl="0" w:tplc="A5788F14">
      <w:start w:val="1"/>
      <w:numFmt w:val="bullet"/>
      <w:lvlText w:val=""/>
      <w:lvlJc w:val="left"/>
      <w:pPr>
        <w:ind w:left="720" w:hanging="360"/>
      </w:pPr>
      <w:rPr>
        <w:rFonts w:ascii="Symbol" w:hAnsi="Symbol" w:hint="default"/>
      </w:rPr>
    </w:lvl>
    <w:lvl w:ilvl="1" w:tplc="8CF88594">
      <w:start w:val="1"/>
      <w:numFmt w:val="bullet"/>
      <w:lvlText w:val="o"/>
      <w:lvlJc w:val="left"/>
      <w:pPr>
        <w:ind w:left="1440" w:hanging="360"/>
      </w:pPr>
      <w:rPr>
        <w:rFonts w:ascii="Courier New" w:hAnsi="Courier New" w:cs="Courier New" w:hint="default"/>
      </w:rPr>
    </w:lvl>
    <w:lvl w:ilvl="2" w:tplc="F3CC5F9E">
      <w:start w:val="1"/>
      <w:numFmt w:val="bullet"/>
      <w:lvlText w:val=""/>
      <w:lvlJc w:val="left"/>
      <w:pPr>
        <w:ind w:left="2160" w:hanging="360"/>
      </w:pPr>
      <w:rPr>
        <w:rFonts w:ascii="Wingdings" w:hAnsi="Wingdings" w:hint="default"/>
      </w:rPr>
    </w:lvl>
    <w:lvl w:ilvl="3" w:tplc="BF9EBC94">
      <w:start w:val="1"/>
      <w:numFmt w:val="bullet"/>
      <w:lvlText w:val=""/>
      <w:lvlJc w:val="left"/>
      <w:pPr>
        <w:ind w:left="2880" w:hanging="360"/>
      </w:pPr>
      <w:rPr>
        <w:rFonts w:ascii="Symbol" w:hAnsi="Symbol" w:hint="default"/>
      </w:rPr>
    </w:lvl>
    <w:lvl w:ilvl="4" w:tplc="251638BA">
      <w:start w:val="1"/>
      <w:numFmt w:val="bullet"/>
      <w:lvlText w:val="o"/>
      <w:lvlJc w:val="left"/>
      <w:pPr>
        <w:ind w:left="3600" w:hanging="360"/>
      </w:pPr>
      <w:rPr>
        <w:rFonts w:ascii="Courier New" w:hAnsi="Courier New" w:cs="Courier New" w:hint="default"/>
      </w:rPr>
    </w:lvl>
    <w:lvl w:ilvl="5" w:tplc="B784EE74">
      <w:start w:val="1"/>
      <w:numFmt w:val="bullet"/>
      <w:lvlText w:val=""/>
      <w:lvlJc w:val="left"/>
      <w:pPr>
        <w:ind w:left="4320" w:hanging="360"/>
      </w:pPr>
      <w:rPr>
        <w:rFonts w:ascii="Wingdings" w:hAnsi="Wingdings" w:hint="default"/>
      </w:rPr>
    </w:lvl>
    <w:lvl w:ilvl="6" w:tplc="76E4804C">
      <w:start w:val="1"/>
      <w:numFmt w:val="bullet"/>
      <w:lvlText w:val=""/>
      <w:lvlJc w:val="left"/>
      <w:pPr>
        <w:ind w:left="5040" w:hanging="360"/>
      </w:pPr>
      <w:rPr>
        <w:rFonts w:ascii="Symbol" w:hAnsi="Symbol" w:hint="default"/>
      </w:rPr>
    </w:lvl>
    <w:lvl w:ilvl="7" w:tplc="4E4ADE9A">
      <w:start w:val="1"/>
      <w:numFmt w:val="bullet"/>
      <w:lvlText w:val="o"/>
      <w:lvlJc w:val="left"/>
      <w:pPr>
        <w:ind w:left="5760" w:hanging="360"/>
      </w:pPr>
      <w:rPr>
        <w:rFonts w:ascii="Courier New" w:hAnsi="Courier New" w:cs="Courier New" w:hint="default"/>
      </w:rPr>
    </w:lvl>
    <w:lvl w:ilvl="8" w:tplc="72523F32">
      <w:start w:val="1"/>
      <w:numFmt w:val="bullet"/>
      <w:lvlText w:val=""/>
      <w:lvlJc w:val="left"/>
      <w:pPr>
        <w:ind w:left="6480" w:hanging="360"/>
      </w:pPr>
      <w:rPr>
        <w:rFonts w:ascii="Wingdings" w:hAnsi="Wingdings" w:hint="default"/>
      </w:rPr>
    </w:lvl>
  </w:abstractNum>
  <w:abstractNum w:abstractNumId="10" w15:restartNumberingAfterBreak="0">
    <w:nsid w:val="30183863"/>
    <w:multiLevelType w:val="hybridMultilevel"/>
    <w:tmpl w:val="D91E0D36"/>
    <w:lvl w:ilvl="0" w:tplc="4FF61CB6">
      <w:start w:val="1"/>
      <w:numFmt w:val="decimal"/>
      <w:lvlText w:val="%1."/>
      <w:lvlJc w:val="left"/>
      <w:pPr>
        <w:ind w:left="720" w:hanging="360"/>
      </w:pPr>
    </w:lvl>
    <w:lvl w:ilvl="1" w:tplc="B8D6878A">
      <w:start w:val="1"/>
      <w:numFmt w:val="lowerLetter"/>
      <w:lvlText w:val="%2."/>
      <w:lvlJc w:val="left"/>
      <w:pPr>
        <w:ind w:left="1440" w:hanging="360"/>
      </w:pPr>
    </w:lvl>
    <w:lvl w:ilvl="2" w:tplc="1C5A0BD6">
      <w:start w:val="1"/>
      <w:numFmt w:val="lowerRoman"/>
      <w:lvlText w:val="%3."/>
      <w:lvlJc w:val="right"/>
      <w:pPr>
        <w:ind w:left="2160" w:hanging="180"/>
      </w:pPr>
    </w:lvl>
    <w:lvl w:ilvl="3" w:tplc="583C642C">
      <w:start w:val="1"/>
      <w:numFmt w:val="decimal"/>
      <w:lvlText w:val="%4."/>
      <w:lvlJc w:val="left"/>
      <w:pPr>
        <w:ind w:left="2880" w:hanging="360"/>
      </w:pPr>
    </w:lvl>
    <w:lvl w:ilvl="4" w:tplc="84620E0C">
      <w:start w:val="1"/>
      <w:numFmt w:val="lowerLetter"/>
      <w:lvlText w:val="%5."/>
      <w:lvlJc w:val="left"/>
      <w:pPr>
        <w:ind w:left="3600" w:hanging="360"/>
      </w:pPr>
    </w:lvl>
    <w:lvl w:ilvl="5" w:tplc="4F1AFBCE">
      <w:start w:val="1"/>
      <w:numFmt w:val="lowerRoman"/>
      <w:lvlText w:val="%6."/>
      <w:lvlJc w:val="right"/>
      <w:pPr>
        <w:ind w:left="4320" w:hanging="180"/>
      </w:pPr>
    </w:lvl>
    <w:lvl w:ilvl="6" w:tplc="B5BC9578">
      <w:start w:val="1"/>
      <w:numFmt w:val="decimal"/>
      <w:lvlText w:val="%7."/>
      <w:lvlJc w:val="left"/>
      <w:pPr>
        <w:ind w:left="5040" w:hanging="360"/>
      </w:pPr>
    </w:lvl>
    <w:lvl w:ilvl="7" w:tplc="C1DE12D4">
      <w:start w:val="1"/>
      <w:numFmt w:val="lowerLetter"/>
      <w:lvlText w:val="%8."/>
      <w:lvlJc w:val="left"/>
      <w:pPr>
        <w:ind w:left="5760" w:hanging="360"/>
      </w:pPr>
    </w:lvl>
    <w:lvl w:ilvl="8" w:tplc="9C92236A">
      <w:start w:val="1"/>
      <w:numFmt w:val="lowerRoman"/>
      <w:lvlText w:val="%9."/>
      <w:lvlJc w:val="right"/>
      <w:pPr>
        <w:ind w:left="6480" w:hanging="180"/>
      </w:pPr>
    </w:lvl>
  </w:abstractNum>
  <w:abstractNum w:abstractNumId="11" w15:restartNumberingAfterBreak="0">
    <w:nsid w:val="336851CA"/>
    <w:multiLevelType w:val="hybridMultilevel"/>
    <w:tmpl w:val="06D211BE"/>
    <w:lvl w:ilvl="0" w:tplc="27A4221A">
      <w:start w:val="1"/>
      <w:numFmt w:val="lowerLetter"/>
      <w:lvlText w:val="%1)"/>
      <w:lvlJc w:val="left"/>
      <w:pPr>
        <w:ind w:left="709" w:hanging="360"/>
      </w:pPr>
    </w:lvl>
    <w:lvl w:ilvl="1" w:tplc="885CDACE">
      <w:start w:val="1"/>
      <w:numFmt w:val="lowerLetter"/>
      <w:lvlText w:val="%2."/>
      <w:lvlJc w:val="left"/>
      <w:pPr>
        <w:ind w:left="1429" w:hanging="360"/>
      </w:pPr>
    </w:lvl>
    <w:lvl w:ilvl="2" w:tplc="C92E648E">
      <w:start w:val="1"/>
      <w:numFmt w:val="lowerRoman"/>
      <w:lvlText w:val="%3."/>
      <w:lvlJc w:val="right"/>
      <w:pPr>
        <w:ind w:left="2149" w:hanging="180"/>
      </w:pPr>
    </w:lvl>
    <w:lvl w:ilvl="3" w:tplc="0190745C">
      <w:start w:val="1"/>
      <w:numFmt w:val="decimal"/>
      <w:lvlText w:val="%4."/>
      <w:lvlJc w:val="left"/>
      <w:pPr>
        <w:ind w:left="2869" w:hanging="360"/>
      </w:pPr>
    </w:lvl>
    <w:lvl w:ilvl="4" w:tplc="787EDFB4">
      <w:start w:val="1"/>
      <w:numFmt w:val="lowerLetter"/>
      <w:lvlText w:val="%5."/>
      <w:lvlJc w:val="left"/>
      <w:pPr>
        <w:ind w:left="3589" w:hanging="360"/>
      </w:pPr>
    </w:lvl>
    <w:lvl w:ilvl="5" w:tplc="A7FC087E">
      <w:start w:val="1"/>
      <w:numFmt w:val="lowerRoman"/>
      <w:lvlText w:val="%6."/>
      <w:lvlJc w:val="right"/>
      <w:pPr>
        <w:ind w:left="4309" w:hanging="180"/>
      </w:pPr>
    </w:lvl>
    <w:lvl w:ilvl="6" w:tplc="095A2BEC">
      <w:start w:val="1"/>
      <w:numFmt w:val="decimal"/>
      <w:lvlText w:val="%7."/>
      <w:lvlJc w:val="left"/>
      <w:pPr>
        <w:ind w:left="5029" w:hanging="360"/>
      </w:pPr>
    </w:lvl>
    <w:lvl w:ilvl="7" w:tplc="7A663D7E">
      <w:start w:val="1"/>
      <w:numFmt w:val="lowerLetter"/>
      <w:lvlText w:val="%8."/>
      <w:lvlJc w:val="left"/>
      <w:pPr>
        <w:ind w:left="5749" w:hanging="360"/>
      </w:pPr>
    </w:lvl>
    <w:lvl w:ilvl="8" w:tplc="8880FC82">
      <w:start w:val="1"/>
      <w:numFmt w:val="lowerRoman"/>
      <w:lvlText w:val="%9."/>
      <w:lvlJc w:val="right"/>
      <w:pPr>
        <w:ind w:left="6469" w:hanging="180"/>
      </w:pPr>
    </w:lvl>
  </w:abstractNum>
  <w:abstractNum w:abstractNumId="12" w15:restartNumberingAfterBreak="0">
    <w:nsid w:val="4D741E7B"/>
    <w:multiLevelType w:val="hybridMultilevel"/>
    <w:tmpl w:val="1ACA12E6"/>
    <w:lvl w:ilvl="0" w:tplc="60FC1474">
      <w:start w:val="1"/>
      <w:numFmt w:val="bullet"/>
      <w:lvlText w:val="–"/>
      <w:lvlJc w:val="left"/>
      <w:pPr>
        <w:ind w:left="709" w:hanging="360"/>
      </w:pPr>
      <w:rPr>
        <w:rFonts w:ascii="Arial" w:eastAsia="Arial" w:hAnsi="Arial" w:cs="Arial"/>
      </w:rPr>
    </w:lvl>
    <w:lvl w:ilvl="1" w:tplc="17AEBDEE">
      <w:start w:val="1"/>
      <w:numFmt w:val="bullet"/>
      <w:lvlText w:val="o"/>
      <w:lvlJc w:val="left"/>
      <w:pPr>
        <w:ind w:left="1429" w:hanging="360"/>
      </w:pPr>
      <w:rPr>
        <w:rFonts w:ascii="Courier New" w:eastAsia="Courier New" w:hAnsi="Courier New" w:cs="Courier New"/>
      </w:rPr>
    </w:lvl>
    <w:lvl w:ilvl="2" w:tplc="F60CADD8">
      <w:start w:val="1"/>
      <w:numFmt w:val="bullet"/>
      <w:lvlText w:val="§"/>
      <w:lvlJc w:val="left"/>
      <w:pPr>
        <w:ind w:left="2149" w:hanging="360"/>
      </w:pPr>
      <w:rPr>
        <w:rFonts w:ascii="Wingdings" w:eastAsia="Wingdings" w:hAnsi="Wingdings" w:cs="Wingdings"/>
      </w:rPr>
    </w:lvl>
    <w:lvl w:ilvl="3" w:tplc="C9B4B58A">
      <w:start w:val="1"/>
      <w:numFmt w:val="bullet"/>
      <w:lvlText w:val="·"/>
      <w:lvlJc w:val="left"/>
      <w:pPr>
        <w:ind w:left="2869" w:hanging="360"/>
      </w:pPr>
      <w:rPr>
        <w:rFonts w:ascii="Symbol" w:eastAsia="Symbol" w:hAnsi="Symbol" w:cs="Symbol"/>
      </w:rPr>
    </w:lvl>
    <w:lvl w:ilvl="4" w:tplc="F58EED2C">
      <w:start w:val="1"/>
      <w:numFmt w:val="bullet"/>
      <w:lvlText w:val="o"/>
      <w:lvlJc w:val="left"/>
      <w:pPr>
        <w:ind w:left="3589" w:hanging="360"/>
      </w:pPr>
      <w:rPr>
        <w:rFonts w:ascii="Courier New" w:eastAsia="Courier New" w:hAnsi="Courier New" w:cs="Courier New"/>
      </w:rPr>
    </w:lvl>
    <w:lvl w:ilvl="5" w:tplc="7A58E9E2">
      <w:start w:val="1"/>
      <w:numFmt w:val="bullet"/>
      <w:lvlText w:val="§"/>
      <w:lvlJc w:val="left"/>
      <w:pPr>
        <w:ind w:left="4309" w:hanging="360"/>
      </w:pPr>
      <w:rPr>
        <w:rFonts w:ascii="Wingdings" w:eastAsia="Wingdings" w:hAnsi="Wingdings" w:cs="Wingdings"/>
      </w:rPr>
    </w:lvl>
    <w:lvl w:ilvl="6" w:tplc="3C249E80">
      <w:start w:val="1"/>
      <w:numFmt w:val="bullet"/>
      <w:lvlText w:val="·"/>
      <w:lvlJc w:val="left"/>
      <w:pPr>
        <w:ind w:left="5029" w:hanging="360"/>
      </w:pPr>
      <w:rPr>
        <w:rFonts w:ascii="Symbol" w:eastAsia="Symbol" w:hAnsi="Symbol" w:cs="Symbol"/>
      </w:rPr>
    </w:lvl>
    <w:lvl w:ilvl="7" w:tplc="2F4865BC">
      <w:start w:val="1"/>
      <w:numFmt w:val="bullet"/>
      <w:lvlText w:val="o"/>
      <w:lvlJc w:val="left"/>
      <w:pPr>
        <w:ind w:left="5749" w:hanging="360"/>
      </w:pPr>
      <w:rPr>
        <w:rFonts w:ascii="Courier New" w:eastAsia="Courier New" w:hAnsi="Courier New" w:cs="Courier New"/>
      </w:rPr>
    </w:lvl>
    <w:lvl w:ilvl="8" w:tplc="5EA42FF0">
      <w:start w:val="1"/>
      <w:numFmt w:val="bullet"/>
      <w:lvlText w:val="§"/>
      <w:lvlJc w:val="left"/>
      <w:pPr>
        <w:ind w:left="6469" w:hanging="360"/>
      </w:pPr>
      <w:rPr>
        <w:rFonts w:ascii="Wingdings" w:eastAsia="Wingdings" w:hAnsi="Wingdings" w:cs="Wingdings"/>
      </w:rPr>
    </w:lvl>
  </w:abstractNum>
  <w:abstractNum w:abstractNumId="13" w15:restartNumberingAfterBreak="0">
    <w:nsid w:val="4E09011B"/>
    <w:multiLevelType w:val="hybridMultilevel"/>
    <w:tmpl w:val="24B46060"/>
    <w:lvl w:ilvl="0" w:tplc="AA7E166A">
      <w:start w:val="1"/>
      <w:numFmt w:val="lowerLetter"/>
      <w:lvlText w:val="%1)"/>
      <w:lvlJc w:val="left"/>
      <w:pPr>
        <w:ind w:left="709" w:hanging="360"/>
      </w:pPr>
    </w:lvl>
    <w:lvl w:ilvl="1" w:tplc="6978A912">
      <w:start w:val="1"/>
      <w:numFmt w:val="lowerLetter"/>
      <w:lvlText w:val="%2."/>
      <w:lvlJc w:val="left"/>
      <w:pPr>
        <w:ind w:left="1429" w:hanging="360"/>
      </w:pPr>
    </w:lvl>
    <w:lvl w:ilvl="2" w:tplc="8584BF26">
      <w:start w:val="1"/>
      <w:numFmt w:val="lowerRoman"/>
      <w:lvlText w:val="%3."/>
      <w:lvlJc w:val="right"/>
      <w:pPr>
        <w:ind w:left="2149" w:hanging="180"/>
      </w:pPr>
    </w:lvl>
    <w:lvl w:ilvl="3" w:tplc="B62088D4">
      <w:start w:val="1"/>
      <w:numFmt w:val="decimal"/>
      <w:lvlText w:val="%4."/>
      <w:lvlJc w:val="left"/>
      <w:pPr>
        <w:ind w:left="2869" w:hanging="360"/>
      </w:pPr>
    </w:lvl>
    <w:lvl w:ilvl="4" w:tplc="B4B89D1C">
      <w:start w:val="1"/>
      <w:numFmt w:val="lowerLetter"/>
      <w:lvlText w:val="%5."/>
      <w:lvlJc w:val="left"/>
      <w:pPr>
        <w:ind w:left="3589" w:hanging="360"/>
      </w:pPr>
    </w:lvl>
    <w:lvl w:ilvl="5" w:tplc="CCD498A6">
      <w:start w:val="1"/>
      <w:numFmt w:val="lowerRoman"/>
      <w:lvlText w:val="%6."/>
      <w:lvlJc w:val="right"/>
      <w:pPr>
        <w:ind w:left="4309" w:hanging="180"/>
      </w:pPr>
    </w:lvl>
    <w:lvl w:ilvl="6" w:tplc="7F1CB2C4">
      <w:start w:val="1"/>
      <w:numFmt w:val="decimal"/>
      <w:lvlText w:val="%7."/>
      <w:lvlJc w:val="left"/>
      <w:pPr>
        <w:ind w:left="5029" w:hanging="360"/>
      </w:pPr>
    </w:lvl>
    <w:lvl w:ilvl="7" w:tplc="B1F6A3C4">
      <w:start w:val="1"/>
      <w:numFmt w:val="lowerLetter"/>
      <w:lvlText w:val="%8."/>
      <w:lvlJc w:val="left"/>
      <w:pPr>
        <w:ind w:left="5749" w:hanging="360"/>
      </w:pPr>
    </w:lvl>
    <w:lvl w:ilvl="8" w:tplc="072091CA">
      <w:start w:val="1"/>
      <w:numFmt w:val="lowerRoman"/>
      <w:lvlText w:val="%9."/>
      <w:lvlJc w:val="right"/>
      <w:pPr>
        <w:ind w:left="6469" w:hanging="180"/>
      </w:pPr>
    </w:lvl>
  </w:abstractNum>
  <w:abstractNum w:abstractNumId="14" w15:restartNumberingAfterBreak="0">
    <w:nsid w:val="4E902FA8"/>
    <w:multiLevelType w:val="hybridMultilevel"/>
    <w:tmpl w:val="948A18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0384201"/>
    <w:multiLevelType w:val="hybridMultilevel"/>
    <w:tmpl w:val="C700F914"/>
    <w:lvl w:ilvl="0" w:tplc="00AC014A">
      <w:start w:val="3"/>
      <w:numFmt w:val="bullet"/>
      <w:lvlText w:val="-"/>
      <w:lvlJc w:val="left"/>
      <w:pPr>
        <w:ind w:left="720" w:hanging="360"/>
      </w:pPr>
      <w:rPr>
        <w:rFonts w:ascii="Helvetica 45" w:eastAsia="Arial" w:hAnsi="Helvetica 45" w:cs="Arial" w:hint="default"/>
      </w:rPr>
    </w:lvl>
    <w:lvl w:ilvl="1" w:tplc="D51E903A">
      <w:start w:val="1"/>
      <w:numFmt w:val="bullet"/>
      <w:lvlText w:val="o"/>
      <w:lvlJc w:val="left"/>
      <w:pPr>
        <w:ind w:left="1440" w:hanging="360"/>
      </w:pPr>
      <w:rPr>
        <w:rFonts w:ascii="Courier New" w:hAnsi="Courier New" w:cs="Courier New" w:hint="default"/>
      </w:rPr>
    </w:lvl>
    <w:lvl w:ilvl="2" w:tplc="9CC25EF6">
      <w:start w:val="1"/>
      <w:numFmt w:val="bullet"/>
      <w:lvlText w:val=""/>
      <w:lvlJc w:val="left"/>
      <w:pPr>
        <w:ind w:left="2160" w:hanging="360"/>
      </w:pPr>
      <w:rPr>
        <w:rFonts w:ascii="Wingdings" w:hAnsi="Wingdings" w:hint="default"/>
      </w:rPr>
    </w:lvl>
    <w:lvl w:ilvl="3" w:tplc="5E1CADC0">
      <w:start w:val="1"/>
      <w:numFmt w:val="bullet"/>
      <w:lvlText w:val=""/>
      <w:lvlJc w:val="left"/>
      <w:pPr>
        <w:ind w:left="2880" w:hanging="360"/>
      </w:pPr>
      <w:rPr>
        <w:rFonts w:ascii="Symbol" w:hAnsi="Symbol" w:hint="default"/>
      </w:rPr>
    </w:lvl>
    <w:lvl w:ilvl="4" w:tplc="2A22D634">
      <w:start w:val="1"/>
      <w:numFmt w:val="bullet"/>
      <w:lvlText w:val="o"/>
      <w:lvlJc w:val="left"/>
      <w:pPr>
        <w:ind w:left="3600" w:hanging="360"/>
      </w:pPr>
      <w:rPr>
        <w:rFonts w:ascii="Courier New" w:hAnsi="Courier New" w:cs="Courier New" w:hint="default"/>
      </w:rPr>
    </w:lvl>
    <w:lvl w:ilvl="5" w:tplc="082CCB98">
      <w:start w:val="1"/>
      <w:numFmt w:val="bullet"/>
      <w:lvlText w:val=""/>
      <w:lvlJc w:val="left"/>
      <w:pPr>
        <w:ind w:left="4320" w:hanging="360"/>
      </w:pPr>
      <w:rPr>
        <w:rFonts w:ascii="Wingdings" w:hAnsi="Wingdings" w:hint="default"/>
      </w:rPr>
    </w:lvl>
    <w:lvl w:ilvl="6" w:tplc="246001E6">
      <w:start w:val="1"/>
      <w:numFmt w:val="bullet"/>
      <w:lvlText w:val=""/>
      <w:lvlJc w:val="left"/>
      <w:pPr>
        <w:ind w:left="5040" w:hanging="360"/>
      </w:pPr>
      <w:rPr>
        <w:rFonts w:ascii="Symbol" w:hAnsi="Symbol" w:hint="default"/>
      </w:rPr>
    </w:lvl>
    <w:lvl w:ilvl="7" w:tplc="215AEBE0">
      <w:start w:val="1"/>
      <w:numFmt w:val="bullet"/>
      <w:lvlText w:val="o"/>
      <w:lvlJc w:val="left"/>
      <w:pPr>
        <w:ind w:left="5760" w:hanging="360"/>
      </w:pPr>
      <w:rPr>
        <w:rFonts w:ascii="Courier New" w:hAnsi="Courier New" w:cs="Courier New" w:hint="default"/>
      </w:rPr>
    </w:lvl>
    <w:lvl w:ilvl="8" w:tplc="7C647D6A">
      <w:start w:val="1"/>
      <w:numFmt w:val="bullet"/>
      <w:lvlText w:val=""/>
      <w:lvlJc w:val="left"/>
      <w:pPr>
        <w:ind w:left="6480" w:hanging="360"/>
      </w:pPr>
      <w:rPr>
        <w:rFonts w:ascii="Wingdings" w:hAnsi="Wingdings" w:hint="default"/>
      </w:rPr>
    </w:lvl>
  </w:abstractNum>
  <w:abstractNum w:abstractNumId="16" w15:restartNumberingAfterBreak="0">
    <w:nsid w:val="50C845F7"/>
    <w:multiLevelType w:val="hybridMultilevel"/>
    <w:tmpl w:val="CB4A8F34"/>
    <w:lvl w:ilvl="0" w:tplc="438268BC">
      <w:start w:val="1"/>
      <w:numFmt w:val="decimal"/>
      <w:lvlText w:val="%1."/>
      <w:lvlJc w:val="left"/>
      <w:pPr>
        <w:ind w:left="720" w:hanging="360"/>
      </w:pPr>
      <w:rPr>
        <w:rFonts w:hint="default"/>
      </w:rPr>
    </w:lvl>
    <w:lvl w:ilvl="1" w:tplc="81C267F8">
      <w:start w:val="1"/>
      <w:numFmt w:val="lowerLetter"/>
      <w:lvlText w:val="%2."/>
      <w:lvlJc w:val="left"/>
      <w:pPr>
        <w:ind w:left="1440" w:hanging="360"/>
      </w:pPr>
    </w:lvl>
    <w:lvl w:ilvl="2" w:tplc="FE2EE3D0">
      <w:start w:val="1"/>
      <w:numFmt w:val="lowerRoman"/>
      <w:lvlText w:val="%3."/>
      <w:lvlJc w:val="right"/>
      <w:pPr>
        <w:ind w:left="2160" w:hanging="180"/>
      </w:pPr>
    </w:lvl>
    <w:lvl w:ilvl="3" w:tplc="3460A7FA">
      <w:start w:val="1"/>
      <w:numFmt w:val="decimal"/>
      <w:lvlText w:val="%4."/>
      <w:lvlJc w:val="left"/>
      <w:pPr>
        <w:ind w:left="2880" w:hanging="360"/>
      </w:pPr>
    </w:lvl>
    <w:lvl w:ilvl="4" w:tplc="B2F61880">
      <w:start w:val="1"/>
      <w:numFmt w:val="lowerLetter"/>
      <w:lvlText w:val="%5."/>
      <w:lvlJc w:val="left"/>
      <w:pPr>
        <w:ind w:left="3600" w:hanging="360"/>
      </w:pPr>
    </w:lvl>
    <w:lvl w:ilvl="5" w:tplc="4FBE81F4">
      <w:start w:val="1"/>
      <w:numFmt w:val="lowerRoman"/>
      <w:lvlText w:val="%6."/>
      <w:lvlJc w:val="right"/>
      <w:pPr>
        <w:ind w:left="4320" w:hanging="180"/>
      </w:pPr>
    </w:lvl>
    <w:lvl w:ilvl="6" w:tplc="0FA4618E">
      <w:start w:val="1"/>
      <w:numFmt w:val="decimal"/>
      <w:lvlText w:val="%7."/>
      <w:lvlJc w:val="left"/>
      <w:pPr>
        <w:ind w:left="5040" w:hanging="360"/>
      </w:pPr>
    </w:lvl>
    <w:lvl w:ilvl="7" w:tplc="EF622A34">
      <w:start w:val="1"/>
      <w:numFmt w:val="lowerLetter"/>
      <w:lvlText w:val="%8."/>
      <w:lvlJc w:val="left"/>
      <w:pPr>
        <w:ind w:left="5760" w:hanging="360"/>
      </w:pPr>
    </w:lvl>
    <w:lvl w:ilvl="8" w:tplc="70BA04EA">
      <w:start w:val="1"/>
      <w:numFmt w:val="lowerRoman"/>
      <w:lvlText w:val="%9."/>
      <w:lvlJc w:val="right"/>
      <w:pPr>
        <w:ind w:left="6480" w:hanging="180"/>
      </w:pPr>
    </w:lvl>
  </w:abstractNum>
  <w:abstractNum w:abstractNumId="17" w15:restartNumberingAfterBreak="0">
    <w:nsid w:val="55114660"/>
    <w:multiLevelType w:val="hybridMultilevel"/>
    <w:tmpl w:val="4E5A5E12"/>
    <w:lvl w:ilvl="0" w:tplc="68980690">
      <w:start w:val="1"/>
      <w:numFmt w:val="lowerLetter"/>
      <w:lvlText w:val="%1)"/>
      <w:lvlJc w:val="left"/>
      <w:pPr>
        <w:ind w:left="720" w:hanging="360"/>
      </w:pPr>
    </w:lvl>
    <w:lvl w:ilvl="1" w:tplc="04B2941C">
      <w:start w:val="1"/>
      <w:numFmt w:val="lowerLetter"/>
      <w:lvlText w:val="%2."/>
      <w:lvlJc w:val="left"/>
      <w:pPr>
        <w:ind w:left="1440" w:hanging="360"/>
      </w:pPr>
    </w:lvl>
    <w:lvl w:ilvl="2" w:tplc="6CF687A4">
      <w:start w:val="1"/>
      <w:numFmt w:val="lowerRoman"/>
      <w:lvlText w:val="%3."/>
      <w:lvlJc w:val="right"/>
      <w:pPr>
        <w:ind w:left="2160" w:hanging="180"/>
      </w:pPr>
    </w:lvl>
    <w:lvl w:ilvl="3" w:tplc="2F121284">
      <w:start w:val="1"/>
      <w:numFmt w:val="decimal"/>
      <w:lvlText w:val="%4."/>
      <w:lvlJc w:val="left"/>
      <w:pPr>
        <w:ind w:left="2880" w:hanging="360"/>
      </w:pPr>
    </w:lvl>
    <w:lvl w:ilvl="4" w:tplc="8E6085C4">
      <w:start w:val="1"/>
      <w:numFmt w:val="lowerLetter"/>
      <w:lvlText w:val="%5."/>
      <w:lvlJc w:val="left"/>
      <w:pPr>
        <w:ind w:left="3600" w:hanging="360"/>
      </w:pPr>
    </w:lvl>
    <w:lvl w:ilvl="5" w:tplc="26001536">
      <w:start w:val="1"/>
      <w:numFmt w:val="lowerRoman"/>
      <w:lvlText w:val="%6."/>
      <w:lvlJc w:val="right"/>
      <w:pPr>
        <w:ind w:left="4320" w:hanging="180"/>
      </w:pPr>
    </w:lvl>
    <w:lvl w:ilvl="6" w:tplc="1054DA24">
      <w:start w:val="1"/>
      <w:numFmt w:val="decimal"/>
      <w:lvlText w:val="%7."/>
      <w:lvlJc w:val="left"/>
      <w:pPr>
        <w:ind w:left="5040" w:hanging="360"/>
      </w:pPr>
    </w:lvl>
    <w:lvl w:ilvl="7" w:tplc="19AADC30">
      <w:start w:val="1"/>
      <w:numFmt w:val="lowerLetter"/>
      <w:lvlText w:val="%8."/>
      <w:lvlJc w:val="left"/>
      <w:pPr>
        <w:ind w:left="5760" w:hanging="360"/>
      </w:pPr>
    </w:lvl>
    <w:lvl w:ilvl="8" w:tplc="BAA62C74">
      <w:start w:val="1"/>
      <w:numFmt w:val="lowerRoman"/>
      <w:lvlText w:val="%9."/>
      <w:lvlJc w:val="right"/>
      <w:pPr>
        <w:ind w:left="6480" w:hanging="180"/>
      </w:pPr>
    </w:lvl>
  </w:abstractNum>
  <w:abstractNum w:abstractNumId="18" w15:restartNumberingAfterBreak="0">
    <w:nsid w:val="5C9C27D7"/>
    <w:multiLevelType w:val="hybridMultilevel"/>
    <w:tmpl w:val="348E7D58"/>
    <w:lvl w:ilvl="0" w:tplc="02E201E6">
      <w:start w:val="1"/>
      <w:numFmt w:val="bullet"/>
      <w:lvlText w:val="–"/>
      <w:lvlJc w:val="left"/>
      <w:pPr>
        <w:ind w:left="709" w:hanging="360"/>
      </w:pPr>
      <w:rPr>
        <w:rFonts w:ascii="Arial" w:eastAsia="Arial" w:hAnsi="Arial" w:cs="Arial"/>
      </w:rPr>
    </w:lvl>
    <w:lvl w:ilvl="1" w:tplc="32DA487C">
      <w:start w:val="1"/>
      <w:numFmt w:val="bullet"/>
      <w:lvlText w:val="o"/>
      <w:lvlJc w:val="left"/>
      <w:pPr>
        <w:ind w:left="1429" w:hanging="360"/>
      </w:pPr>
      <w:rPr>
        <w:rFonts w:ascii="Courier New" w:eastAsia="Courier New" w:hAnsi="Courier New" w:cs="Courier New"/>
      </w:rPr>
    </w:lvl>
    <w:lvl w:ilvl="2" w:tplc="25D0F536">
      <w:start w:val="1"/>
      <w:numFmt w:val="bullet"/>
      <w:lvlText w:val="§"/>
      <w:lvlJc w:val="left"/>
      <w:pPr>
        <w:ind w:left="2149" w:hanging="360"/>
      </w:pPr>
      <w:rPr>
        <w:rFonts w:ascii="Wingdings" w:eastAsia="Wingdings" w:hAnsi="Wingdings" w:cs="Wingdings"/>
      </w:rPr>
    </w:lvl>
    <w:lvl w:ilvl="3" w:tplc="C70A8666">
      <w:start w:val="1"/>
      <w:numFmt w:val="bullet"/>
      <w:lvlText w:val="·"/>
      <w:lvlJc w:val="left"/>
      <w:pPr>
        <w:ind w:left="2869" w:hanging="360"/>
      </w:pPr>
      <w:rPr>
        <w:rFonts w:ascii="Symbol" w:eastAsia="Symbol" w:hAnsi="Symbol" w:cs="Symbol"/>
      </w:rPr>
    </w:lvl>
    <w:lvl w:ilvl="4" w:tplc="5C56E50C">
      <w:start w:val="1"/>
      <w:numFmt w:val="bullet"/>
      <w:lvlText w:val="o"/>
      <w:lvlJc w:val="left"/>
      <w:pPr>
        <w:ind w:left="3589" w:hanging="360"/>
      </w:pPr>
      <w:rPr>
        <w:rFonts w:ascii="Courier New" w:eastAsia="Courier New" w:hAnsi="Courier New" w:cs="Courier New"/>
      </w:rPr>
    </w:lvl>
    <w:lvl w:ilvl="5" w:tplc="AA4EF4E6">
      <w:start w:val="1"/>
      <w:numFmt w:val="bullet"/>
      <w:lvlText w:val="§"/>
      <w:lvlJc w:val="left"/>
      <w:pPr>
        <w:ind w:left="4309" w:hanging="360"/>
      </w:pPr>
      <w:rPr>
        <w:rFonts w:ascii="Wingdings" w:eastAsia="Wingdings" w:hAnsi="Wingdings" w:cs="Wingdings"/>
      </w:rPr>
    </w:lvl>
    <w:lvl w:ilvl="6" w:tplc="ABFEC660">
      <w:start w:val="1"/>
      <w:numFmt w:val="bullet"/>
      <w:lvlText w:val="·"/>
      <w:lvlJc w:val="left"/>
      <w:pPr>
        <w:ind w:left="5029" w:hanging="360"/>
      </w:pPr>
      <w:rPr>
        <w:rFonts w:ascii="Symbol" w:eastAsia="Symbol" w:hAnsi="Symbol" w:cs="Symbol"/>
      </w:rPr>
    </w:lvl>
    <w:lvl w:ilvl="7" w:tplc="F042D322">
      <w:start w:val="1"/>
      <w:numFmt w:val="bullet"/>
      <w:lvlText w:val="o"/>
      <w:lvlJc w:val="left"/>
      <w:pPr>
        <w:ind w:left="5749" w:hanging="360"/>
      </w:pPr>
      <w:rPr>
        <w:rFonts w:ascii="Courier New" w:eastAsia="Courier New" w:hAnsi="Courier New" w:cs="Courier New"/>
      </w:rPr>
    </w:lvl>
    <w:lvl w:ilvl="8" w:tplc="4D0C3584">
      <w:start w:val="1"/>
      <w:numFmt w:val="bullet"/>
      <w:lvlText w:val="§"/>
      <w:lvlJc w:val="left"/>
      <w:pPr>
        <w:ind w:left="6469" w:hanging="360"/>
      </w:pPr>
      <w:rPr>
        <w:rFonts w:ascii="Wingdings" w:eastAsia="Wingdings" w:hAnsi="Wingdings" w:cs="Wingdings"/>
      </w:rPr>
    </w:lvl>
  </w:abstractNum>
  <w:abstractNum w:abstractNumId="19" w15:restartNumberingAfterBreak="0">
    <w:nsid w:val="65BF0F63"/>
    <w:multiLevelType w:val="hybridMultilevel"/>
    <w:tmpl w:val="E19813E8"/>
    <w:lvl w:ilvl="0" w:tplc="F5C64FAA">
      <w:start w:val="1"/>
      <w:numFmt w:val="bullet"/>
      <w:lvlText w:val=""/>
      <w:lvlJc w:val="left"/>
      <w:pPr>
        <w:ind w:left="720" w:hanging="360"/>
      </w:pPr>
      <w:rPr>
        <w:rFonts w:ascii="Symbol" w:hAnsi="Symbol" w:hint="default"/>
      </w:rPr>
    </w:lvl>
    <w:lvl w:ilvl="1" w:tplc="B50AD0D0">
      <w:start w:val="1"/>
      <w:numFmt w:val="bullet"/>
      <w:lvlText w:val="o"/>
      <w:lvlJc w:val="left"/>
      <w:pPr>
        <w:ind w:left="1440" w:hanging="360"/>
      </w:pPr>
      <w:rPr>
        <w:rFonts w:ascii="Courier New" w:hAnsi="Courier New" w:cs="Courier New" w:hint="default"/>
      </w:rPr>
    </w:lvl>
    <w:lvl w:ilvl="2" w:tplc="58982ABE">
      <w:start w:val="1"/>
      <w:numFmt w:val="bullet"/>
      <w:lvlText w:val=""/>
      <w:lvlJc w:val="left"/>
      <w:pPr>
        <w:ind w:left="2160" w:hanging="360"/>
      </w:pPr>
      <w:rPr>
        <w:rFonts w:ascii="Wingdings" w:hAnsi="Wingdings" w:hint="default"/>
      </w:rPr>
    </w:lvl>
    <w:lvl w:ilvl="3" w:tplc="24BCC0E0">
      <w:start w:val="1"/>
      <w:numFmt w:val="bullet"/>
      <w:lvlText w:val=""/>
      <w:lvlJc w:val="left"/>
      <w:pPr>
        <w:ind w:left="2880" w:hanging="360"/>
      </w:pPr>
      <w:rPr>
        <w:rFonts w:ascii="Symbol" w:hAnsi="Symbol" w:hint="default"/>
      </w:rPr>
    </w:lvl>
    <w:lvl w:ilvl="4" w:tplc="D522287A">
      <w:start w:val="1"/>
      <w:numFmt w:val="bullet"/>
      <w:lvlText w:val="o"/>
      <w:lvlJc w:val="left"/>
      <w:pPr>
        <w:ind w:left="3600" w:hanging="360"/>
      </w:pPr>
      <w:rPr>
        <w:rFonts w:ascii="Courier New" w:hAnsi="Courier New" w:cs="Courier New" w:hint="default"/>
      </w:rPr>
    </w:lvl>
    <w:lvl w:ilvl="5" w:tplc="195E6E26">
      <w:start w:val="1"/>
      <w:numFmt w:val="bullet"/>
      <w:lvlText w:val=""/>
      <w:lvlJc w:val="left"/>
      <w:pPr>
        <w:ind w:left="4320" w:hanging="360"/>
      </w:pPr>
      <w:rPr>
        <w:rFonts w:ascii="Wingdings" w:hAnsi="Wingdings" w:hint="default"/>
      </w:rPr>
    </w:lvl>
    <w:lvl w:ilvl="6" w:tplc="40685136">
      <w:start w:val="1"/>
      <w:numFmt w:val="bullet"/>
      <w:lvlText w:val=""/>
      <w:lvlJc w:val="left"/>
      <w:pPr>
        <w:ind w:left="5040" w:hanging="360"/>
      </w:pPr>
      <w:rPr>
        <w:rFonts w:ascii="Symbol" w:hAnsi="Symbol" w:hint="default"/>
      </w:rPr>
    </w:lvl>
    <w:lvl w:ilvl="7" w:tplc="03EE1310">
      <w:start w:val="1"/>
      <w:numFmt w:val="bullet"/>
      <w:lvlText w:val="o"/>
      <w:lvlJc w:val="left"/>
      <w:pPr>
        <w:ind w:left="5760" w:hanging="360"/>
      </w:pPr>
      <w:rPr>
        <w:rFonts w:ascii="Courier New" w:hAnsi="Courier New" w:cs="Courier New" w:hint="default"/>
      </w:rPr>
    </w:lvl>
    <w:lvl w:ilvl="8" w:tplc="B8008440">
      <w:start w:val="1"/>
      <w:numFmt w:val="bullet"/>
      <w:lvlText w:val=""/>
      <w:lvlJc w:val="left"/>
      <w:pPr>
        <w:ind w:left="6480" w:hanging="360"/>
      </w:pPr>
      <w:rPr>
        <w:rFonts w:ascii="Wingdings" w:hAnsi="Wingdings" w:hint="default"/>
      </w:rPr>
    </w:lvl>
  </w:abstractNum>
  <w:abstractNum w:abstractNumId="20" w15:restartNumberingAfterBreak="0">
    <w:nsid w:val="6A0052F8"/>
    <w:multiLevelType w:val="hybridMultilevel"/>
    <w:tmpl w:val="68421E56"/>
    <w:lvl w:ilvl="0" w:tplc="450C5BCC">
      <w:start w:val="1"/>
      <w:numFmt w:val="decimal"/>
      <w:lvlText w:val="%1."/>
      <w:lvlJc w:val="left"/>
      <w:pPr>
        <w:ind w:left="720" w:hanging="360"/>
      </w:pPr>
    </w:lvl>
    <w:lvl w:ilvl="1" w:tplc="131444AE">
      <w:start w:val="1"/>
      <w:numFmt w:val="lowerLetter"/>
      <w:lvlText w:val="%2."/>
      <w:lvlJc w:val="left"/>
      <w:pPr>
        <w:ind w:left="1440" w:hanging="360"/>
      </w:pPr>
    </w:lvl>
    <w:lvl w:ilvl="2" w:tplc="12B405E2">
      <w:start w:val="1"/>
      <w:numFmt w:val="lowerRoman"/>
      <w:lvlText w:val="%3."/>
      <w:lvlJc w:val="right"/>
      <w:pPr>
        <w:ind w:left="2160" w:hanging="180"/>
      </w:pPr>
    </w:lvl>
    <w:lvl w:ilvl="3" w:tplc="1E4C9670">
      <w:start w:val="1"/>
      <w:numFmt w:val="decimal"/>
      <w:lvlText w:val="%4."/>
      <w:lvlJc w:val="left"/>
      <w:pPr>
        <w:ind w:left="2880" w:hanging="360"/>
      </w:pPr>
    </w:lvl>
    <w:lvl w:ilvl="4" w:tplc="C20AB406">
      <w:start w:val="1"/>
      <w:numFmt w:val="lowerLetter"/>
      <w:lvlText w:val="%5."/>
      <w:lvlJc w:val="left"/>
      <w:pPr>
        <w:ind w:left="3600" w:hanging="360"/>
      </w:pPr>
    </w:lvl>
    <w:lvl w:ilvl="5" w:tplc="D99AA172">
      <w:start w:val="1"/>
      <w:numFmt w:val="lowerRoman"/>
      <w:lvlText w:val="%6."/>
      <w:lvlJc w:val="right"/>
      <w:pPr>
        <w:ind w:left="4320" w:hanging="180"/>
      </w:pPr>
    </w:lvl>
    <w:lvl w:ilvl="6" w:tplc="0BA4F9D0">
      <w:start w:val="1"/>
      <w:numFmt w:val="decimal"/>
      <w:lvlText w:val="%7."/>
      <w:lvlJc w:val="left"/>
      <w:pPr>
        <w:ind w:left="5040" w:hanging="360"/>
      </w:pPr>
    </w:lvl>
    <w:lvl w:ilvl="7" w:tplc="5D5CE8FC">
      <w:start w:val="1"/>
      <w:numFmt w:val="lowerLetter"/>
      <w:lvlText w:val="%8."/>
      <w:lvlJc w:val="left"/>
      <w:pPr>
        <w:ind w:left="5760" w:hanging="360"/>
      </w:pPr>
    </w:lvl>
    <w:lvl w:ilvl="8" w:tplc="C7B62DBE">
      <w:start w:val="1"/>
      <w:numFmt w:val="lowerRoman"/>
      <w:lvlText w:val="%9."/>
      <w:lvlJc w:val="right"/>
      <w:pPr>
        <w:ind w:left="6480" w:hanging="180"/>
      </w:pPr>
    </w:lvl>
  </w:abstractNum>
  <w:abstractNum w:abstractNumId="21" w15:restartNumberingAfterBreak="0">
    <w:nsid w:val="6C2462C4"/>
    <w:multiLevelType w:val="hybridMultilevel"/>
    <w:tmpl w:val="B0043240"/>
    <w:lvl w:ilvl="0" w:tplc="3BEE7E32">
      <w:start w:val="1"/>
      <w:numFmt w:val="lowerLetter"/>
      <w:lvlText w:val="%1)"/>
      <w:lvlJc w:val="left"/>
      <w:pPr>
        <w:ind w:left="709" w:hanging="360"/>
      </w:pPr>
    </w:lvl>
    <w:lvl w:ilvl="1" w:tplc="B5DC5CD0">
      <w:start w:val="1"/>
      <w:numFmt w:val="lowerLetter"/>
      <w:lvlText w:val="%2."/>
      <w:lvlJc w:val="left"/>
      <w:pPr>
        <w:ind w:left="1429" w:hanging="360"/>
      </w:pPr>
    </w:lvl>
    <w:lvl w:ilvl="2" w:tplc="1A70B1E2">
      <w:start w:val="1"/>
      <w:numFmt w:val="lowerRoman"/>
      <w:lvlText w:val="%3."/>
      <w:lvlJc w:val="right"/>
      <w:pPr>
        <w:ind w:left="2149" w:hanging="180"/>
      </w:pPr>
    </w:lvl>
    <w:lvl w:ilvl="3" w:tplc="C45A5AFA">
      <w:start w:val="1"/>
      <w:numFmt w:val="decimal"/>
      <w:lvlText w:val="%4."/>
      <w:lvlJc w:val="left"/>
      <w:pPr>
        <w:ind w:left="2869" w:hanging="360"/>
      </w:pPr>
    </w:lvl>
    <w:lvl w:ilvl="4" w:tplc="903A8BBC">
      <w:start w:val="1"/>
      <w:numFmt w:val="lowerLetter"/>
      <w:lvlText w:val="%5."/>
      <w:lvlJc w:val="left"/>
      <w:pPr>
        <w:ind w:left="3589" w:hanging="360"/>
      </w:pPr>
    </w:lvl>
    <w:lvl w:ilvl="5" w:tplc="2A985F62">
      <w:start w:val="1"/>
      <w:numFmt w:val="lowerRoman"/>
      <w:lvlText w:val="%6."/>
      <w:lvlJc w:val="right"/>
      <w:pPr>
        <w:ind w:left="4309" w:hanging="180"/>
      </w:pPr>
    </w:lvl>
    <w:lvl w:ilvl="6" w:tplc="A56A60DC">
      <w:start w:val="1"/>
      <w:numFmt w:val="decimal"/>
      <w:lvlText w:val="%7."/>
      <w:lvlJc w:val="left"/>
      <w:pPr>
        <w:ind w:left="5029" w:hanging="360"/>
      </w:pPr>
    </w:lvl>
    <w:lvl w:ilvl="7" w:tplc="2FD0C622">
      <w:start w:val="1"/>
      <w:numFmt w:val="lowerLetter"/>
      <w:lvlText w:val="%8."/>
      <w:lvlJc w:val="left"/>
      <w:pPr>
        <w:ind w:left="5749" w:hanging="360"/>
      </w:pPr>
    </w:lvl>
    <w:lvl w:ilvl="8" w:tplc="90DE108A">
      <w:start w:val="1"/>
      <w:numFmt w:val="lowerRoman"/>
      <w:lvlText w:val="%9."/>
      <w:lvlJc w:val="right"/>
      <w:pPr>
        <w:ind w:left="6469" w:hanging="180"/>
      </w:pPr>
    </w:lvl>
  </w:abstractNum>
  <w:abstractNum w:abstractNumId="22" w15:restartNumberingAfterBreak="0">
    <w:nsid w:val="73903A84"/>
    <w:multiLevelType w:val="hybridMultilevel"/>
    <w:tmpl w:val="433CB458"/>
    <w:lvl w:ilvl="0" w:tplc="43E4E55C">
      <w:start w:val="1"/>
      <w:numFmt w:val="lowerLetter"/>
      <w:lvlText w:val="%1)"/>
      <w:lvlJc w:val="left"/>
      <w:pPr>
        <w:ind w:left="709" w:hanging="360"/>
      </w:pPr>
    </w:lvl>
    <w:lvl w:ilvl="1" w:tplc="9B9A05B2">
      <w:start w:val="1"/>
      <w:numFmt w:val="lowerLetter"/>
      <w:lvlText w:val="%2."/>
      <w:lvlJc w:val="left"/>
      <w:pPr>
        <w:ind w:left="1440" w:hanging="360"/>
      </w:pPr>
    </w:lvl>
    <w:lvl w:ilvl="2" w:tplc="E7B6DC64">
      <w:start w:val="1"/>
      <w:numFmt w:val="lowerRoman"/>
      <w:lvlText w:val="%3."/>
      <w:lvlJc w:val="right"/>
      <w:pPr>
        <w:ind w:left="2160" w:hanging="180"/>
      </w:pPr>
    </w:lvl>
    <w:lvl w:ilvl="3" w:tplc="680289B6">
      <w:start w:val="1"/>
      <w:numFmt w:val="decimal"/>
      <w:lvlText w:val="%4."/>
      <w:lvlJc w:val="left"/>
      <w:pPr>
        <w:ind w:left="2880" w:hanging="360"/>
      </w:pPr>
    </w:lvl>
    <w:lvl w:ilvl="4" w:tplc="A300B05E">
      <w:start w:val="1"/>
      <w:numFmt w:val="lowerLetter"/>
      <w:lvlText w:val="%5."/>
      <w:lvlJc w:val="left"/>
      <w:pPr>
        <w:ind w:left="3600" w:hanging="360"/>
      </w:pPr>
    </w:lvl>
    <w:lvl w:ilvl="5" w:tplc="95CA11C6">
      <w:start w:val="1"/>
      <w:numFmt w:val="lowerRoman"/>
      <w:lvlText w:val="%6."/>
      <w:lvlJc w:val="right"/>
      <w:pPr>
        <w:ind w:left="4320" w:hanging="180"/>
      </w:pPr>
    </w:lvl>
    <w:lvl w:ilvl="6" w:tplc="460A4AAE">
      <w:start w:val="1"/>
      <w:numFmt w:val="decimal"/>
      <w:lvlText w:val="%7."/>
      <w:lvlJc w:val="left"/>
      <w:pPr>
        <w:ind w:left="5040" w:hanging="360"/>
      </w:pPr>
    </w:lvl>
    <w:lvl w:ilvl="7" w:tplc="81E6CA34">
      <w:start w:val="1"/>
      <w:numFmt w:val="lowerLetter"/>
      <w:lvlText w:val="%8."/>
      <w:lvlJc w:val="left"/>
      <w:pPr>
        <w:ind w:left="5760" w:hanging="360"/>
      </w:pPr>
    </w:lvl>
    <w:lvl w:ilvl="8" w:tplc="A45E2502">
      <w:start w:val="1"/>
      <w:numFmt w:val="lowerRoman"/>
      <w:lvlText w:val="%9."/>
      <w:lvlJc w:val="right"/>
      <w:pPr>
        <w:ind w:left="6480" w:hanging="180"/>
      </w:pPr>
    </w:lvl>
  </w:abstractNum>
  <w:abstractNum w:abstractNumId="23" w15:restartNumberingAfterBreak="0">
    <w:nsid w:val="73D9229C"/>
    <w:multiLevelType w:val="hybridMultilevel"/>
    <w:tmpl w:val="F4F27D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3EE4CD5"/>
    <w:multiLevelType w:val="hybridMultilevel"/>
    <w:tmpl w:val="81C4A296"/>
    <w:lvl w:ilvl="0" w:tplc="E42274BA">
      <w:start w:val="1"/>
      <w:numFmt w:val="bullet"/>
      <w:pStyle w:val="WF-Listenabsatz-1-facherZeilenabstand"/>
      <w:lvlText w:val=""/>
      <w:lvlJc w:val="left"/>
      <w:pPr>
        <w:ind w:left="720" w:hanging="360"/>
      </w:pPr>
      <w:rPr>
        <w:rFonts w:ascii="Symbol" w:hAnsi="Symbol" w:hint="default"/>
      </w:rPr>
    </w:lvl>
    <w:lvl w:ilvl="1" w:tplc="A38466EE">
      <w:start w:val="1"/>
      <w:numFmt w:val="bullet"/>
      <w:lvlText w:val="o"/>
      <w:lvlJc w:val="left"/>
      <w:pPr>
        <w:ind w:left="1440" w:hanging="360"/>
      </w:pPr>
      <w:rPr>
        <w:rFonts w:ascii="Courier New" w:hAnsi="Courier New" w:cs="Courier New" w:hint="default"/>
      </w:rPr>
    </w:lvl>
    <w:lvl w:ilvl="2" w:tplc="24C0242A">
      <w:start w:val="1"/>
      <w:numFmt w:val="bullet"/>
      <w:lvlText w:val=""/>
      <w:lvlJc w:val="left"/>
      <w:pPr>
        <w:ind w:left="2160" w:hanging="360"/>
      </w:pPr>
      <w:rPr>
        <w:rFonts w:ascii="Wingdings" w:hAnsi="Wingdings" w:hint="default"/>
      </w:rPr>
    </w:lvl>
    <w:lvl w:ilvl="3" w:tplc="B43A814C">
      <w:start w:val="1"/>
      <w:numFmt w:val="bullet"/>
      <w:lvlText w:val=""/>
      <w:lvlJc w:val="left"/>
      <w:pPr>
        <w:ind w:left="2880" w:hanging="360"/>
      </w:pPr>
      <w:rPr>
        <w:rFonts w:ascii="Symbol" w:hAnsi="Symbol" w:hint="default"/>
      </w:rPr>
    </w:lvl>
    <w:lvl w:ilvl="4" w:tplc="E8D600FE">
      <w:start w:val="1"/>
      <w:numFmt w:val="bullet"/>
      <w:lvlText w:val="o"/>
      <w:lvlJc w:val="left"/>
      <w:pPr>
        <w:ind w:left="3600" w:hanging="360"/>
      </w:pPr>
      <w:rPr>
        <w:rFonts w:ascii="Courier New" w:hAnsi="Courier New" w:cs="Courier New" w:hint="default"/>
      </w:rPr>
    </w:lvl>
    <w:lvl w:ilvl="5" w:tplc="91643C44">
      <w:start w:val="1"/>
      <w:numFmt w:val="bullet"/>
      <w:lvlText w:val=""/>
      <w:lvlJc w:val="left"/>
      <w:pPr>
        <w:ind w:left="4320" w:hanging="360"/>
      </w:pPr>
      <w:rPr>
        <w:rFonts w:ascii="Wingdings" w:hAnsi="Wingdings" w:hint="default"/>
      </w:rPr>
    </w:lvl>
    <w:lvl w:ilvl="6" w:tplc="5A803450">
      <w:start w:val="1"/>
      <w:numFmt w:val="bullet"/>
      <w:lvlText w:val=""/>
      <w:lvlJc w:val="left"/>
      <w:pPr>
        <w:ind w:left="5040" w:hanging="360"/>
      </w:pPr>
      <w:rPr>
        <w:rFonts w:ascii="Symbol" w:hAnsi="Symbol" w:hint="default"/>
      </w:rPr>
    </w:lvl>
    <w:lvl w:ilvl="7" w:tplc="538EF4C8">
      <w:start w:val="1"/>
      <w:numFmt w:val="bullet"/>
      <w:lvlText w:val="o"/>
      <w:lvlJc w:val="left"/>
      <w:pPr>
        <w:ind w:left="5760" w:hanging="360"/>
      </w:pPr>
      <w:rPr>
        <w:rFonts w:ascii="Courier New" w:hAnsi="Courier New" w:cs="Courier New" w:hint="default"/>
      </w:rPr>
    </w:lvl>
    <w:lvl w:ilvl="8" w:tplc="320ECAE4">
      <w:start w:val="1"/>
      <w:numFmt w:val="bullet"/>
      <w:lvlText w:val=""/>
      <w:lvlJc w:val="left"/>
      <w:pPr>
        <w:ind w:left="6480" w:hanging="360"/>
      </w:pPr>
      <w:rPr>
        <w:rFonts w:ascii="Wingdings" w:hAnsi="Wingdings" w:hint="default"/>
      </w:rPr>
    </w:lvl>
  </w:abstractNum>
  <w:abstractNum w:abstractNumId="25" w15:restartNumberingAfterBreak="0">
    <w:nsid w:val="751622F9"/>
    <w:multiLevelType w:val="hybridMultilevel"/>
    <w:tmpl w:val="E0908FEE"/>
    <w:lvl w:ilvl="0" w:tplc="2E1EC0C6">
      <w:start w:val="1"/>
      <w:numFmt w:val="decimal"/>
      <w:lvlText w:val="%1."/>
      <w:lvlJc w:val="left"/>
      <w:pPr>
        <w:ind w:left="360" w:hanging="360"/>
      </w:pPr>
    </w:lvl>
    <w:lvl w:ilvl="1" w:tplc="2244F2B4">
      <w:start w:val="1"/>
      <w:numFmt w:val="lowerLetter"/>
      <w:lvlText w:val="%2."/>
      <w:lvlJc w:val="left"/>
      <w:pPr>
        <w:ind w:left="1080" w:hanging="360"/>
      </w:pPr>
    </w:lvl>
    <w:lvl w:ilvl="2" w:tplc="9FFC0BB0">
      <w:start w:val="1"/>
      <w:numFmt w:val="lowerRoman"/>
      <w:lvlText w:val="%3."/>
      <w:lvlJc w:val="right"/>
      <w:pPr>
        <w:ind w:left="1800" w:hanging="180"/>
      </w:pPr>
    </w:lvl>
    <w:lvl w:ilvl="3" w:tplc="AE06AAF8">
      <w:start w:val="1"/>
      <w:numFmt w:val="decimal"/>
      <w:lvlText w:val="%4."/>
      <w:lvlJc w:val="left"/>
      <w:pPr>
        <w:ind w:left="2520" w:hanging="360"/>
      </w:pPr>
    </w:lvl>
    <w:lvl w:ilvl="4" w:tplc="96026164">
      <w:start w:val="1"/>
      <w:numFmt w:val="lowerLetter"/>
      <w:lvlText w:val="%5."/>
      <w:lvlJc w:val="left"/>
      <w:pPr>
        <w:ind w:left="3240" w:hanging="360"/>
      </w:pPr>
    </w:lvl>
    <w:lvl w:ilvl="5" w:tplc="A224A892">
      <w:start w:val="1"/>
      <w:numFmt w:val="lowerRoman"/>
      <w:lvlText w:val="%6."/>
      <w:lvlJc w:val="right"/>
      <w:pPr>
        <w:ind w:left="3960" w:hanging="180"/>
      </w:pPr>
    </w:lvl>
    <w:lvl w:ilvl="6" w:tplc="771039B4">
      <w:start w:val="1"/>
      <w:numFmt w:val="decimal"/>
      <w:lvlText w:val="%7."/>
      <w:lvlJc w:val="left"/>
      <w:pPr>
        <w:ind w:left="4680" w:hanging="360"/>
      </w:pPr>
    </w:lvl>
    <w:lvl w:ilvl="7" w:tplc="2AA0B176">
      <w:start w:val="1"/>
      <w:numFmt w:val="lowerLetter"/>
      <w:lvlText w:val="%8."/>
      <w:lvlJc w:val="left"/>
      <w:pPr>
        <w:ind w:left="5400" w:hanging="360"/>
      </w:pPr>
    </w:lvl>
    <w:lvl w:ilvl="8" w:tplc="A948D63C">
      <w:start w:val="1"/>
      <w:numFmt w:val="lowerRoman"/>
      <w:lvlText w:val="%9."/>
      <w:lvlJc w:val="right"/>
      <w:pPr>
        <w:ind w:left="6120" w:hanging="180"/>
      </w:pPr>
    </w:lvl>
  </w:abstractNum>
  <w:abstractNum w:abstractNumId="26" w15:restartNumberingAfterBreak="0">
    <w:nsid w:val="75564402"/>
    <w:multiLevelType w:val="hybridMultilevel"/>
    <w:tmpl w:val="8D7E7CAE"/>
    <w:lvl w:ilvl="0" w:tplc="896463A4">
      <w:start w:val="1"/>
      <w:numFmt w:val="decimal"/>
      <w:lvlText w:val="%1."/>
      <w:lvlJc w:val="left"/>
      <w:pPr>
        <w:ind w:left="720" w:hanging="360"/>
      </w:pPr>
    </w:lvl>
    <w:lvl w:ilvl="1" w:tplc="E2B85306">
      <w:start w:val="1"/>
      <w:numFmt w:val="lowerLetter"/>
      <w:lvlText w:val="%2."/>
      <w:lvlJc w:val="left"/>
      <w:pPr>
        <w:ind w:left="1440" w:hanging="360"/>
      </w:pPr>
    </w:lvl>
    <w:lvl w:ilvl="2" w:tplc="6444FD5A">
      <w:start w:val="1"/>
      <w:numFmt w:val="lowerRoman"/>
      <w:lvlText w:val="%3."/>
      <w:lvlJc w:val="right"/>
      <w:pPr>
        <w:ind w:left="2160" w:hanging="180"/>
      </w:pPr>
    </w:lvl>
    <w:lvl w:ilvl="3" w:tplc="326E1B0E">
      <w:start w:val="1"/>
      <w:numFmt w:val="decimal"/>
      <w:lvlText w:val="%4."/>
      <w:lvlJc w:val="left"/>
      <w:pPr>
        <w:ind w:left="2880" w:hanging="360"/>
      </w:pPr>
    </w:lvl>
    <w:lvl w:ilvl="4" w:tplc="6D3AEA62">
      <w:start w:val="1"/>
      <w:numFmt w:val="lowerLetter"/>
      <w:lvlText w:val="%5."/>
      <w:lvlJc w:val="left"/>
      <w:pPr>
        <w:ind w:left="3600" w:hanging="360"/>
      </w:pPr>
    </w:lvl>
    <w:lvl w:ilvl="5" w:tplc="44108026">
      <w:start w:val="1"/>
      <w:numFmt w:val="lowerRoman"/>
      <w:lvlText w:val="%6."/>
      <w:lvlJc w:val="right"/>
      <w:pPr>
        <w:ind w:left="4320" w:hanging="180"/>
      </w:pPr>
    </w:lvl>
    <w:lvl w:ilvl="6" w:tplc="D61ED9AC">
      <w:start w:val="1"/>
      <w:numFmt w:val="decimal"/>
      <w:lvlText w:val="%7."/>
      <w:lvlJc w:val="left"/>
      <w:pPr>
        <w:ind w:left="5040" w:hanging="360"/>
      </w:pPr>
    </w:lvl>
    <w:lvl w:ilvl="7" w:tplc="5C9C38E0">
      <w:start w:val="1"/>
      <w:numFmt w:val="lowerLetter"/>
      <w:lvlText w:val="%8."/>
      <w:lvlJc w:val="left"/>
      <w:pPr>
        <w:ind w:left="5760" w:hanging="360"/>
      </w:pPr>
    </w:lvl>
    <w:lvl w:ilvl="8" w:tplc="70C0D382">
      <w:start w:val="1"/>
      <w:numFmt w:val="lowerRoman"/>
      <w:lvlText w:val="%9."/>
      <w:lvlJc w:val="right"/>
      <w:pPr>
        <w:ind w:left="6480" w:hanging="180"/>
      </w:pPr>
    </w:lvl>
  </w:abstractNum>
  <w:abstractNum w:abstractNumId="27" w15:restartNumberingAfterBreak="0">
    <w:nsid w:val="799C1ABA"/>
    <w:multiLevelType w:val="hybridMultilevel"/>
    <w:tmpl w:val="1C30A5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9DC5096"/>
    <w:multiLevelType w:val="hybridMultilevel"/>
    <w:tmpl w:val="963263DE"/>
    <w:lvl w:ilvl="0" w:tplc="9A424442">
      <w:start w:val="1"/>
      <w:numFmt w:val="bullet"/>
      <w:lvlText w:val=""/>
      <w:lvlJc w:val="left"/>
      <w:pPr>
        <w:ind w:left="720" w:hanging="360"/>
      </w:pPr>
      <w:rPr>
        <w:rFonts w:ascii="Symbol" w:hAnsi="Symbol" w:hint="default"/>
      </w:rPr>
    </w:lvl>
    <w:lvl w:ilvl="1" w:tplc="F94A18F0">
      <w:start w:val="1"/>
      <w:numFmt w:val="bullet"/>
      <w:lvlText w:val="o"/>
      <w:lvlJc w:val="left"/>
      <w:pPr>
        <w:ind w:left="1440" w:hanging="360"/>
      </w:pPr>
      <w:rPr>
        <w:rFonts w:ascii="Courier New" w:hAnsi="Courier New" w:cs="Courier New" w:hint="default"/>
      </w:rPr>
    </w:lvl>
    <w:lvl w:ilvl="2" w:tplc="06066AC6">
      <w:start w:val="1"/>
      <w:numFmt w:val="bullet"/>
      <w:lvlText w:val=""/>
      <w:lvlJc w:val="left"/>
      <w:pPr>
        <w:ind w:left="2160" w:hanging="360"/>
      </w:pPr>
      <w:rPr>
        <w:rFonts w:ascii="Wingdings" w:hAnsi="Wingdings" w:hint="default"/>
      </w:rPr>
    </w:lvl>
    <w:lvl w:ilvl="3" w:tplc="ADCAADC8">
      <w:start w:val="1"/>
      <w:numFmt w:val="bullet"/>
      <w:lvlText w:val=""/>
      <w:lvlJc w:val="left"/>
      <w:pPr>
        <w:ind w:left="2880" w:hanging="360"/>
      </w:pPr>
      <w:rPr>
        <w:rFonts w:ascii="Symbol" w:hAnsi="Symbol" w:hint="default"/>
      </w:rPr>
    </w:lvl>
    <w:lvl w:ilvl="4" w:tplc="6D2E103E">
      <w:start w:val="1"/>
      <w:numFmt w:val="bullet"/>
      <w:lvlText w:val="o"/>
      <w:lvlJc w:val="left"/>
      <w:pPr>
        <w:ind w:left="3600" w:hanging="360"/>
      </w:pPr>
      <w:rPr>
        <w:rFonts w:ascii="Courier New" w:hAnsi="Courier New" w:cs="Courier New" w:hint="default"/>
      </w:rPr>
    </w:lvl>
    <w:lvl w:ilvl="5" w:tplc="66AC39DC">
      <w:start w:val="1"/>
      <w:numFmt w:val="bullet"/>
      <w:lvlText w:val=""/>
      <w:lvlJc w:val="left"/>
      <w:pPr>
        <w:ind w:left="4320" w:hanging="360"/>
      </w:pPr>
      <w:rPr>
        <w:rFonts w:ascii="Wingdings" w:hAnsi="Wingdings" w:hint="default"/>
      </w:rPr>
    </w:lvl>
    <w:lvl w:ilvl="6" w:tplc="3C701F76">
      <w:start w:val="1"/>
      <w:numFmt w:val="bullet"/>
      <w:lvlText w:val=""/>
      <w:lvlJc w:val="left"/>
      <w:pPr>
        <w:ind w:left="5040" w:hanging="360"/>
      </w:pPr>
      <w:rPr>
        <w:rFonts w:ascii="Symbol" w:hAnsi="Symbol" w:hint="default"/>
      </w:rPr>
    </w:lvl>
    <w:lvl w:ilvl="7" w:tplc="669E4722">
      <w:start w:val="1"/>
      <w:numFmt w:val="bullet"/>
      <w:lvlText w:val="o"/>
      <w:lvlJc w:val="left"/>
      <w:pPr>
        <w:ind w:left="5760" w:hanging="360"/>
      </w:pPr>
      <w:rPr>
        <w:rFonts w:ascii="Courier New" w:hAnsi="Courier New" w:cs="Courier New" w:hint="default"/>
      </w:rPr>
    </w:lvl>
    <w:lvl w:ilvl="8" w:tplc="573615E6">
      <w:start w:val="1"/>
      <w:numFmt w:val="bullet"/>
      <w:lvlText w:val=""/>
      <w:lvlJc w:val="left"/>
      <w:pPr>
        <w:ind w:left="6480" w:hanging="360"/>
      </w:pPr>
      <w:rPr>
        <w:rFonts w:ascii="Wingdings" w:hAnsi="Wingdings" w:hint="default"/>
      </w:rPr>
    </w:lvl>
  </w:abstractNum>
  <w:abstractNum w:abstractNumId="29" w15:restartNumberingAfterBreak="0">
    <w:nsid w:val="7F791EDE"/>
    <w:multiLevelType w:val="hybridMultilevel"/>
    <w:tmpl w:val="C02E5450"/>
    <w:lvl w:ilvl="0" w:tplc="081ED594">
      <w:start w:val="1"/>
      <w:numFmt w:val="decimal"/>
      <w:lvlText w:val="%1."/>
      <w:lvlJc w:val="left"/>
      <w:pPr>
        <w:ind w:left="720" w:hanging="360"/>
      </w:pPr>
    </w:lvl>
    <w:lvl w:ilvl="1" w:tplc="2AA20EC6">
      <w:start w:val="1"/>
      <w:numFmt w:val="lowerLetter"/>
      <w:lvlText w:val="%2."/>
      <w:lvlJc w:val="left"/>
      <w:pPr>
        <w:ind w:left="1440" w:hanging="360"/>
      </w:pPr>
    </w:lvl>
    <w:lvl w:ilvl="2" w:tplc="1E96A9E0">
      <w:start w:val="1"/>
      <w:numFmt w:val="lowerRoman"/>
      <w:lvlText w:val="%3."/>
      <w:lvlJc w:val="right"/>
      <w:pPr>
        <w:ind w:left="2160" w:hanging="180"/>
      </w:pPr>
    </w:lvl>
    <w:lvl w:ilvl="3" w:tplc="7A82449E">
      <w:start w:val="1"/>
      <w:numFmt w:val="decimal"/>
      <w:lvlText w:val="%4."/>
      <w:lvlJc w:val="left"/>
      <w:pPr>
        <w:ind w:left="2880" w:hanging="360"/>
      </w:pPr>
    </w:lvl>
    <w:lvl w:ilvl="4" w:tplc="ACD05002">
      <w:start w:val="1"/>
      <w:numFmt w:val="lowerLetter"/>
      <w:lvlText w:val="%5."/>
      <w:lvlJc w:val="left"/>
      <w:pPr>
        <w:ind w:left="3600" w:hanging="360"/>
      </w:pPr>
    </w:lvl>
    <w:lvl w:ilvl="5" w:tplc="C4B84F44">
      <w:start w:val="1"/>
      <w:numFmt w:val="lowerRoman"/>
      <w:lvlText w:val="%6."/>
      <w:lvlJc w:val="right"/>
      <w:pPr>
        <w:ind w:left="4320" w:hanging="180"/>
      </w:pPr>
    </w:lvl>
    <w:lvl w:ilvl="6" w:tplc="3AC891F2">
      <w:start w:val="1"/>
      <w:numFmt w:val="decimal"/>
      <w:lvlText w:val="%7."/>
      <w:lvlJc w:val="left"/>
      <w:pPr>
        <w:ind w:left="5040" w:hanging="360"/>
      </w:pPr>
    </w:lvl>
    <w:lvl w:ilvl="7" w:tplc="7298BD30">
      <w:start w:val="1"/>
      <w:numFmt w:val="lowerLetter"/>
      <w:lvlText w:val="%8."/>
      <w:lvlJc w:val="left"/>
      <w:pPr>
        <w:ind w:left="5760" w:hanging="360"/>
      </w:pPr>
    </w:lvl>
    <w:lvl w:ilvl="8" w:tplc="4C301EE4">
      <w:start w:val="1"/>
      <w:numFmt w:val="lowerRoman"/>
      <w:lvlText w:val="%9."/>
      <w:lvlJc w:val="right"/>
      <w:pPr>
        <w:ind w:left="6480" w:hanging="180"/>
      </w:pPr>
    </w:lvl>
  </w:abstractNum>
  <w:num w:numId="1" w16cid:durableId="1935894826">
    <w:abstractNumId w:val="29"/>
  </w:num>
  <w:num w:numId="2" w16cid:durableId="243687541">
    <w:abstractNumId w:val="6"/>
  </w:num>
  <w:num w:numId="3" w16cid:durableId="1914469320">
    <w:abstractNumId w:val="6"/>
  </w:num>
  <w:num w:numId="4" w16cid:durableId="1345126905">
    <w:abstractNumId w:val="6"/>
  </w:num>
  <w:num w:numId="5" w16cid:durableId="1987197614">
    <w:abstractNumId w:val="6"/>
  </w:num>
  <w:num w:numId="6" w16cid:durableId="89860780">
    <w:abstractNumId w:val="6"/>
  </w:num>
  <w:num w:numId="7" w16cid:durableId="325086967">
    <w:abstractNumId w:val="6"/>
  </w:num>
  <w:num w:numId="8" w16cid:durableId="1509637889">
    <w:abstractNumId w:val="6"/>
  </w:num>
  <w:num w:numId="9" w16cid:durableId="1102412438">
    <w:abstractNumId w:val="6"/>
  </w:num>
  <w:num w:numId="10" w16cid:durableId="720640392">
    <w:abstractNumId w:val="6"/>
  </w:num>
  <w:num w:numId="11" w16cid:durableId="1461681085">
    <w:abstractNumId w:val="6"/>
  </w:num>
  <w:num w:numId="12" w16cid:durableId="1739091384">
    <w:abstractNumId w:val="3"/>
  </w:num>
  <w:num w:numId="13" w16cid:durableId="870414618">
    <w:abstractNumId w:val="9"/>
  </w:num>
  <w:num w:numId="14" w16cid:durableId="374424522">
    <w:abstractNumId w:val="19"/>
  </w:num>
  <w:num w:numId="15" w16cid:durableId="793253721">
    <w:abstractNumId w:val="10"/>
  </w:num>
  <w:num w:numId="16" w16cid:durableId="1506433639">
    <w:abstractNumId w:val="0"/>
  </w:num>
  <w:num w:numId="17" w16cid:durableId="1775125474">
    <w:abstractNumId w:val="2"/>
  </w:num>
  <w:num w:numId="18" w16cid:durableId="1809323055">
    <w:abstractNumId w:val="20"/>
  </w:num>
  <w:num w:numId="19" w16cid:durableId="1087340450">
    <w:abstractNumId w:val="26"/>
  </w:num>
  <w:num w:numId="20" w16cid:durableId="2062556122">
    <w:abstractNumId w:val="5"/>
  </w:num>
  <w:num w:numId="21" w16cid:durableId="1614942094">
    <w:abstractNumId w:val="16"/>
  </w:num>
  <w:num w:numId="22" w16cid:durableId="1661035321">
    <w:abstractNumId w:val="7"/>
  </w:num>
  <w:num w:numId="23" w16cid:durableId="2141412217">
    <w:abstractNumId w:val="25"/>
  </w:num>
  <w:num w:numId="24" w16cid:durableId="616376447">
    <w:abstractNumId w:val="6"/>
  </w:num>
  <w:num w:numId="25" w16cid:durableId="135803993">
    <w:abstractNumId w:val="6"/>
  </w:num>
  <w:num w:numId="26" w16cid:durableId="1426069106">
    <w:abstractNumId w:val="24"/>
  </w:num>
  <w:num w:numId="27" w16cid:durableId="864248407">
    <w:abstractNumId w:val="15"/>
  </w:num>
  <w:num w:numId="28" w16cid:durableId="498540104">
    <w:abstractNumId w:val="28"/>
  </w:num>
  <w:num w:numId="29" w16cid:durableId="1830706826">
    <w:abstractNumId w:val="17"/>
  </w:num>
  <w:num w:numId="30" w16cid:durableId="578179255">
    <w:abstractNumId w:val="4"/>
  </w:num>
  <w:num w:numId="31" w16cid:durableId="169563985">
    <w:abstractNumId w:val="21"/>
  </w:num>
  <w:num w:numId="32" w16cid:durableId="1698660248">
    <w:abstractNumId w:val="22"/>
  </w:num>
  <w:num w:numId="33" w16cid:durableId="1401366872">
    <w:abstractNumId w:val="1"/>
  </w:num>
  <w:num w:numId="34" w16cid:durableId="513107590">
    <w:abstractNumId w:val="11"/>
  </w:num>
  <w:num w:numId="35" w16cid:durableId="691344457">
    <w:abstractNumId w:val="13"/>
  </w:num>
  <w:num w:numId="36" w16cid:durableId="2034913612">
    <w:abstractNumId w:val="8"/>
  </w:num>
  <w:num w:numId="37" w16cid:durableId="407654441">
    <w:abstractNumId w:val="18"/>
  </w:num>
  <w:num w:numId="38" w16cid:durableId="255869412">
    <w:abstractNumId w:val="12"/>
  </w:num>
  <w:num w:numId="39" w16cid:durableId="1862546297">
    <w:abstractNumId w:val="23"/>
  </w:num>
  <w:num w:numId="40" w16cid:durableId="2111193793">
    <w:abstractNumId w:val="27"/>
  </w:num>
  <w:num w:numId="41" w16cid:durableId="1728912079">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 E">
    <w15:presenceInfo w15:providerId="Windows Live" w15:userId="737e4c38f599e6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08BE"/>
    <w:rsid w:val="000374CE"/>
    <w:rsid w:val="000C24DF"/>
    <w:rsid w:val="000D1B9F"/>
    <w:rsid w:val="00107C05"/>
    <w:rsid w:val="0011490F"/>
    <w:rsid w:val="001A6F07"/>
    <w:rsid w:val="001B5290"/>
    <w:rsid w:val="001C17FD"/>
    <w:rsid w:val="001D416B"/>
    <w:rsid w:val="002171C2"/>
    <w:rsid w:val="002942BA"/>
    <w:rsid w:val="002A6087"/>
    <w:rsid w:val="002F478F"/>
    <w:rsid w:val="00314B1A"/>
    <w:rsid w:val="003344C6"/>
    <w:rsid w:val="00395DD6"/>
    <w:rsid w:val="003D161F"/>
    <w:rsid w:val="00463869"/>
    <w:rsid w:val="00466C35"/>
    <w:rsid w:val="00591004"/>
    <w:rsid w:val="005B0D5E"/>
    <w:rsid w:val="005D30A6"/>
    <w:rsid w:val="005E6830"/>
    <w:rsid w:val="005F3AB9"/>
    <w:rsid w:val="0064474A"/>
    <w:rsid w:val="006526A8"/>
    <w:rsid w:val="00670D90"/>
    <w:rsid w:val="006821E2"/>
    <w:rsid w:val="006A34D9"/>
    <w:rsid w:val="006A5E4D"/>
    <w:rsid w:val="006C1721"/>
    <w:rsid w:val="006D51F2"/>
    <w:rsid w:val="00700A53"/>
    <w:rsid w:val="00751006"/>
    <w:rsid w:val="00783863"/>
    <w:rsid w:val="007A43B9"/>
    <w:rsid w:val="007A4650"/>
    <w:rsid w:val="007B7D0B"/>
    <w:rsid w:val="007C2B2C"/>
    <w:rsid w:val="007F1078"/>
    <w:rsid w:val="00820E38"/>
    <w:rsid w:val="00827975"/>
    <w:rsid w:val="009010A9"/>
    <w:rsid w:val="00904063"/>
    <w:rsid w:val="009131B2"/>
    <w:rsid w:val="009A49A2"/>
    <w:rsid w:val="009E3D0E"/>
    <w:rsid w:val="009F1A98"/>
    <w:rsid w:val="00A61308"/>
    <w:rsid w:val="00AE22FD"/>
    <w:rsid w:val="00B714C6"/>
    <w:rsid w:val="00BD6C73"/>
    <w:rsid w:val="00C24681"/>
    <w:rsid w:val="00C435B6"/>
    <w:rsid w:val="00C74512"/>
    <w:rsid w:val="00C92B4E"/>
    <w:rsid w:val="00CA08BE"/>
    <w:rsid w:val="00CF598D"/>
    <w:rsid w:val="00D11FFB"/>
    <w:rsid w:val="00D22925"/>
    <w:rsid w:val="00E207A4"/>
    <w:rsid w:val="00E7608C"/>
    <w:rsid w:val="00E76177"/>
    <w:rsid w:val="00E77D08"/>
    <w:rsid w:val="00ED275C"/>
    <w:rsid w:val="00EE085B"/>
    <w:rsid w:val="00EF7270"/>
    <w:rsid w:val="00F746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EBC66"/>
  <w15:docId w15:val="{26FDE626-6DE4-0342-82EC-132A5AEE6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basedOn w:val="Standard"/>
    <w:next w:val="Standard"/>
    <w:link w:val="berschrift1Zchn"/>
    <w:uiPriority w:val="9"/>
    <w:qFormat/>
    <w:pPr>
      <w:keepNext/>
      <w:keepLines/>
      <w:spacing w:before="760" w:line="240" w:lineRule="auto"/>
      <w:ind w:left="357" w:hanging="357"/>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25"/>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25"/>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25"/>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5"/>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5"/>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5"/>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5"/>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5"/>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fill="DEEBF6" w:themeFill="accent1" w:themeFillTint="32"/>
      </w:tcPr>
    </w:tblStylePr>
    <w:tblStylePr w:type="band1Horz">
      <w:rPr>
        <w:rFonts w:ascii="Arial" w:hAnsi="Arial"/>
        <w:color w:val="404040"/>
        <w:sz w:val="22"/>
      </w:rPr>
      <w:tblPr/>
      <w:tcPr>
        <w:shd w:val="clear" w:color="DEEBF6" w:fill="DEEBF6" w:themeFill="accent1" w:themeFillTint="32"/>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hemeFill="accent1" w:themeFillTint="34"/>
    </w:tblPr>
    <w:tblStylePr w:type="firstRow">
      <w:rPr>
        <w:rFonts w:ascii="Arial" w:hAnsi="Arial"/>
        <w:b/>
        <w:color w:val="FFFFFF"/>
        <w:sz w:val="22"/>
      </w:rPr>
      <w:tblPr/>
      <w:tcPr>
        <w:shd w:val="clear" w:color="5B9BD5" w:fill="5B9BD5" w:themeFill="accent1"/>
      </w:tcPr>
    </w:tblStylePr>
    <w:tblStylePr w:type="lastRow">
      <w:rPr>
        <w:rFonts w:ascii="Arial" w:hAnsi="Arial"/>
        <w:b/>
        <w:color w:val="FFFFFF"/>
        <w:sz w:val="22"/>
      </w:rPr>
      <w:tblPr/>
      <w:tcPr>
        <w:tcBorders>
          <w:top w:val="single" w:sz="4" w:space="0" w:color="FFFFFF" w:themeColor="light1"/>
        </w:tcBorders>
        <w:shd w:val="clear" w:color="5B9BD5" w:fill="5B9BD5" w:themeFill="accent1"/>
      </w:tcPr>
    </w:tblStylePr>
    <w:tblStylePr w:type="firstCol">
      <w:rPr>
        <w:rFonts w:ascii="Arial" w:hAnsi="Arial"/>
        <w:b/>
        <w:color w:val="FFFFFF"/>
        <w:sz w:val="22"/>
      </w:rPr>
      <w:tblPr/>
      <w:tcPr>
        <w:shd w:val="clear" w:color="5B9BD5" w:fill="5B9BD5" w:themeFill="accent1"/>
      </w:tcPr>
    </w:tblStylePr>
    <w:tblStylePr w:type="lastCol">
      <w:rPr>
        <w:rFonts w:ascii="Arial" w:hAnsi="Arial"/>
        <w:b/>
        <w:color w:val="FFFFFF"/>
        <w:sz w:val="22"/>
      </w:rPr>
      <w:tblPr/>
      <w:tcPr>
        <w:shd w:val="clear" w:color="5B9BD5" w:fill="5B9BD5" w:themeFill="accent1"/>
      </w:tcPr>
    </w:tblStylePr>
    <w:tblStylePr w:type="band1Vert">
      <w:tblPr/>
      <w:tcPr>
        <w:shd w:val="clear" w:color="B3D0EB" w:fill="B3D0EB" w:themeFill="accent1" w:themeFillTint="75"/>
      </w:tcPr>
    </w:tblStylePr>
    <w:tblStylePr w:type="band1Horz">
      <w:tblPr/>
      <w:tcPr>
        <w:shd w:val="clear" w:color="B3D0EB" w:fill="B3D0EB" w:themeFill="accent1" w:themeFillTint="75"/>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hemeFill="accent2" w:themeFillTint="32"/>
    </w:tblPr>
    <w:tblStylePr w:type="firstRow">
      <w:rPr>
        <w:rFonts w:ascii="Arial" w:hAnsi="Arial"/>
        <w:b/>
        <w:color w:val="FFFFFF"/>
        <w:sz w:val="22"/>
      </w:rPr>
      <w:tblPr/>
      <w:tcPr>
        <w:shd w:val="clear" w:color="ED7D31" w:fill="ED7D31" w:themeFill="accent2"/>
      </w:tcPr>
    </w:tblStylePr>
    <w:tblStylePr w:type="lastRow">
      <w:rPr>
        <w:rFonts w:ascii="Arial" w:hAnsi="Arial"/>
        <w:b/>
        <w:color w:val="FFFFFF"/>
        <w:sz w:val="22"/>
      </w:rPr>
      <w:tblPr/>
      <w:tcPr>
        <w:tcBorders>
          <w:top w:val="single" w:sz="4" w:space="0" w:color="FFFFFF" w:themeColor="light1"/>
        </w:tcBorders>
        <w:shd w:val="clear" w:color="ED7D31" w:fill="ED7D31" w:themeFill="accent2"/>
      </w:tcPr>
    </w:tblStylePr>
    <w:tblStylePr w:type="firstCol">
      <w:rPr>
        <w:rFonts w:ascii="Arial" w:hAnsi="Arial"/>
        <w:b/>
        <w:color w:val="FFFFFF"/>
        <w:sz w:val="22"/>
      </w:rPr>
      <w:tblPr/>
      <w:tcPr>
        <w:shd w:val="clear" w:color="ED7D31" w:fill="ED7D31" w:themeFill="accent2"/>
      </w:tcPr>
    </w:tblStylePr>
    <w:tblStylePr w:type="lastCol">
      <w:rPr>
        <w:rFonts w:ascii="Arial" w:hAnsi="Arial"/>
        <w:b/>
        <w:color w:val="FFFFFF"/>
        <w:sz w:val="22"/>
      </w:rPr>
      <w:tblPr/>
      <w:tcPr>
        <w:shd w:val="clear" w:color="ED7D31" w:fill="ED7D31" w:themeFill="accent2"/>
      </w:tcPr>
    </w:tblStylePr>
    <w:tblStylePr w:type="band1Vert">
      <w:tblPr/>
      <w:tcPr>
        <w:shd w:val="clear" w:color="F6C3A0" w:fill="F6C3A0" w:themeFill="accent2" w:themeFillTint="75"/>
      </w:tcPr>
    </w:tblStylePr>
    <w:tblStylePr w:type="band1Horz">
      <w:tblPr/>
      <w:tcPr>
        <w:shd w:val="clear" w:color="F6C3A0" w:fill="F6C3A0" w:themeFill="accent2" w:themeFillTint="75"/>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hemeFill="accent3" w:themeFillTint="34"/>
    </w:tblPr>
    <w:tblStylePr w:type="firstRow">
      <w:rPr>
        <w:rFonts w:ascii="Arial" w:hAnsi="Arial"/>
        <w:b/>
        <w:color w:val="FFFFFF"/>
        <w:sz w:val="22"/>
      </w:rPr>
      <w:tblPr/>
      <w:tcPr>
        <w:shd w:val="clear" w:color="A5A5A5" w:fill="A5A5A5" w:themeFill="accent3"/>
      </w:tcPr>
    </w:tblStylePr>
    <w:tblStylePr w:type="lastRow">
      <w:rPr>
        <w:rFonts w:ascii="Arial" w:hAnsi="Arial"/>
        <w:b/>
        <w:color w:val="FFFFFF"/>
        <w:sz w:val="22"/>
      </w:rPr>
      <w:tblPr/>
      <w:tcPr>
        <w:tcBorders>
          <w:top w:val="single" w:sz="4" w:space="0" w:color="FFFFFF" w:themeColor="light1"/>
        </w:tcBorders>
        <w:shd w:val="clear" w:color="A5A5A5" w:fill="A5A5A5" w:themeFill="accent3"/>
      </w:tcPr>
    </w:tblStylePr>
    <w:tblStylePr w:type="firstCol">
      <w:rPr>
        <w:rFonts w:ascii="Arial" w:hAnsi="Arial"/>
        <w:b/>
        <w:color w:val="FFFFFF"/>
        <w:sz w:val="22"/>
      </w:rPr>
      <w:tblPr/>
      <w:tcPr>
        <w:shd w:val="clear" w:color="A5A5A5" w:fill="A5A5A5" w:themeFill="accent3"/>
      </w:tcPr>
    </w:tblStylePr>
    <w:tblStylePr w:type="lastCol">
      <w:rPr>
        <w:rFonts w:ascii="Arial" w:hAnsi="Arial"/>
        <w:b/>
        <w:color w:val="FFFFFF"/>
        <w:sz w:val="22"/>
      </w:rPr>
      <w:tblPr/>
      <w:tcPr>
        <w:shd w:val="clear" w:color="A5A5A5" w:fill="A5A5A5" w:themeFill="accent3"/>
      </w:tcPr>
    </w:tblStylePr>
    <w:tblStylePr w:type="band1Vert">
      <w:tblPr/>
      <w:tcPr>
        <w:shd w:val="clear" w:color="D5D5D5" w:fill="D5D5D5" w:themeFill="accent3" w:themeFillTint="75"/>
      </w:tcPr>
    </w:tblStylePr>
    <w:tblStylePr w:type="band1Horz">
      <w:tblPr/>
      <w:tcPr>
        <w:shd w:val="clear" w:color="D5D5D5" w:fill="D5D5D5" w:themeFill="accent3" w:themeFillTint="7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fill="FFF2CB" w:themeFill="accent4" w:themeFillTint="34"/>
    </w:tblPr>
    <w:tblStylePr w:type="firstRow">
      <w:rPr>
        <w:rFonts w:ascii="Arial" w:hAnsi="Arial"/>
        <w:b/>
        <w:color w:val="FFFFFF"/>
        <w:sz w:val="22"/>
      </w:rPr>
      <w:tblPr/>
      <w:tcPr>
        <w:shd w:val="clear" w:color="FFC000" w:fill="FFC000" w:themeFill="accent4"/>
      </w:tcPr>
    </w:tblStylePr>
    <w:tblStylePr w:type="lastRow">
      <w:rPr>
        <w:rFonts w:ascii="Arial" w:hAnsi="Arial"/>
        <w:b/>
        <w:color w:val="FFFFFF"/>
        <w:sz w:val="22"/>
      </w:rPr>
      <w:tblPr/>
      <w:tcPr>
        <w:tcBorders>
          <w:top w:val="single" w:sz="4" w:space="0" w:color="FFFFFF" w:themeColor="light1"/>
        </w:tcBorders>
        <w:shd w:val="clear" w:color="FFC000" w:fill="FFC000" w:themeFill="accent4"/>
      </w:tcPr>
    </w:tblStylePr>
    <w:tblStylePr w:type="firstCol">
      <w:rPr>
        <w:rFonts w:ascii="Arial" w:hAnsi="Arial"/>
        <w:b/>
        <w:color w:val="FFFFFF"/>
        <w:sz w:val="22"/>
      </w:rPr>
      <w:tblPr/>
      <w:tcPr>
        <w:shd w:val="clear" w:color="FFC000" w:fill="FFC000" w:themeFill="accent4"/>
      </w:tcPr>
    </w:tblStylePr>
    <w:tblStylePr w:type="lastCol">
      <w:rPr>
        <w:rFonts w:ascii="Arial" w:hAnsi="Arial"/>
        <w:b/>
        <w:color w:val="FFFFFF"/>
        <w:sz w:val="22"/>
      </w:rPr>
      <w:tblPr/>
      <w:tcPr>
        <w:shd w:val="clear" w:color="FFC000" w:fill="FFC000" w:themeFill="accent4"/>
      </w:tcPr>
    </w:tblStylePr>
    <w:tblStylePr w:type="band1Vert">
      <w:tblPr/>
      <w:tcPr>
        <w:shd w:val="clear" w:color="FFE28A" w:fill="FFE28A" w:themeFill="accent4" w:themeFillTint="75"/>
      </w:tcPr>
    </w:tblStylePr>
    <w:tblStylePr w:type="band1Horz">
      <w:tblPr/>
      <w:tcPr>
        <w:shd w:val="clear" w:color="FFE28A" w:fill="FFE28A" w:themeFill="accent4" w:themeFillTint="75"/>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fill="D8E2F3" w:themeFill="accent5" w:themeFillTint="34"/>
    </w:tblPr>
    <w:tblStylePr w:type="firstRow">
      <w:rPr>
        <w:rFonts w:ascii="Arial" w:hAnsi="Arial"/>
        <w:b/>
        <w:color w:val="FFFFFF"/>
        <w:sz w:val="22"/>
      </w:rPr>
      <w:tblPr/>
      <w:tcPr>
        <w:shd w:val="clear" w:color="4472C4" w:fill="4472C4" w:themeFill="accent5"/>
      </w:tcPr>
    </w:tblStylePr>
    <w:tblStylePr w:type="lastRow">
      <w:rPr>
        <w:rFonts w:ascii="Arial" w:hAnsi="Arial"/>
        <w:b/>
        <w:color w:val="FFFFFF"/>
        <w:sz w:val="22"/>
      </w:rPr>
      <w:tblPr/>
      <w:tcPr>
        <w:tcBorders>
          <w:top w:val="single" w:sz="4" w:space="0" w:color="FFFFFF" w:themeColor="light1"/>
        </w:tcBorders>
        <w:shd w:val="clear" w:color="4472C4" w:fill="4472C4" w:themeFill="accent5"/>
      </w:tcPr>
    </w:tblStylePr>
    <w:tblStylePr w:type="firstCol">
      <w:rPr>
        <w:rFonts w:ascii="Arial" w:hAnsi="Arial"/>
        <w:b/>
        <w:color w:val="FFFFFF"/>
        <w:sz w:val="22"/>
      </w:rPr>
      <w:tblPr/>
      <w:tcPr>
        <w:shd w:val="clear" w:color="4472C4" w:fill="4472C4" w:themeFill="accent5"/>
      </w:tcPr>
    </w:tblStylePr>
    <w:tblStylePr w:type="lastCol">
      <w:rPr>
        <w:rFonts w:ascii="Arial" w:hAnsi="Arial"/>
        <w:b/>
        <w:color w:val="FFFFFF"/>
        <w:sz w:val="22"/>
      </w:rPr>
      <w:tblPr/>
      <w:tcPr>
        <w:shd w:val="clear" w:color="4472C4" w:fill="4472C4" w:themeFill="accent5"/>
      </w:tcPr>
    </w:tblStylePr>
    <w:tblStylePr w:type="band1Vert">
      <w:tblPr/>
      <w:tcPr>
        <w:shd w:val="clear" w:color="A9BEE4" w:fill="A9BEE4" w:themeFill="accent5" w:themeFillTint="75"/>
      </w:tcPr>
    </w:tblStylePr>
    <w:tblStylePr w:type="band1Horz">
      <w:tblPr/>
      <w:tcPr>
        <w:shd w:val="clear" w:color="A9BEE4" w:fill="A9BEE4" w:themeFill="accent5" w:themeFillTint="75"/>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hemeFill="accent6" w:themeFillTint="34"/>
    </w:tblPr>
    <w:tblStylePr w:type="firstRow">
      <w:rPr>
        <w:rFonts w:ascii="Arial" w:hAnsi="Arial"/>
        <w:b/>
        <w:color w:val="FFFFFF"/>
        <w:sz w:val="22"/>
      </w:rPr>
      <w:tblPr/>
      <w:tcPr>
        <w:shd w:val="clear" w:color="70AD47" w:fill="70AD47" w:themeFill="accent6"/>
      </w:tcPr>
    </w:tblStylePr>
    <w:tblStylePr w:type="lastRow">
      <w:rPr>
        <w:rFonts w:ascii="Arial" w:hAnsi="Arial"/>
        <w:b/>
        <w:color w:val="FFFFFF"/>
        <w:sz w:val="22"/>
      </w:rPr>
      <w:tblPr/>
      <w:tcPr>
        <w:tcBorders>
          <w:top w:val="single" w:sz="4" w:space="0" w:color="FFFFFF" w:themeColor="light1"/>
        </w:tcBorders>
        <w:shd w:val="clear" w:color="70AD47" w:fill="70AD47" w:themeFill="accent6"/>
      </w:tcPr>
    </w:tblStylePr>
    <w:tblStylePr w:type="firstCol">
      <w:rPr>
        <w:rFonts w:ascii="Arial" w:hAnsi="Arial"/>
        <w:b/>
        <w:color w:val="FFFFFF"/>
        <w:sz w:val="22"/>
      </w:rPr>
      <w:tblPr/>
      <w:tcPr>
        <w:shd w:val="clear" w:color="70AD47" w:fill="70AD47" w:themeFill="accent6"/>
      </w:tcPr>
    </w:tblStylePr>
    <w:tblStylePr w:type="lastCol">
      <w:rPr>
        <w:rFonts w:ascii="Arial" w:hAnsi="Arial"/>
        <w:b/>
        <w:color w:val="FFFFFF"/>
        <w:sz w:val="22"/>
      </w:rPr>
      <w:tblPr/>
      <w:tcPr>
        <w:shd w:val="clear" w:color="70AD47" w:fill="70AD47" w:themeFill="accent6"/>
      </w:tcPr>
    </w:tblStylePr>
    <w:tblStylePr w:type="band1Vert">
      <w:tblPr/>
      <w:tcPr>
        <w:shd w:val="clear" w:color="BCDBA8" w:fill="BCDBA8" w:themeFill="accent6" w:themeFillTint="75"/>
      </w:tcPr>
    </w:tblStylePr>
    <w:tblStylePr w:type="band1Horz">
      <w:tblPr/>
      <w:tcPr>
        <w:shd w:val="clear" w:color="BCDBA8" w:fill="BCDBA8" w:themeFill="accent6" w:themeFillTint="75"/>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fill="E1EFD8" w:themeFill="accent6" w:themeFillTint="34"/>
      </w:tcPr>
    </w:tblStylePr>
    <w:tblStylePr w:type="band1Horz">
      <w:rPr>
        <w:rFonts w:ascii="Arial" w:hAnsi="Arial"/>
        <w:color w:val="254175" w:themeColor="accent5" w:themeShade="95"/>
        <w:sz w:val="22"/>
      </w:rPr>
      <w:tblPr/>
      <w:tcPr>
        <w:shd w:val="clear" w:color="E1EFD8" w:fill="E1EFD8" w:themeFill="accent6" w:themeFillTint="34"/>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FFFFFF"/>
      </w:tc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FFFFFF"/>
      </w:tc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FFFFFF"/>
      </w:tc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FFFFFF"/>
      </w:tcPr>
    </w:tblStylePr>
    <w:tblStylePr w:type="band1Vert">
      <w:tblPr/>
      <w:tcPr>
        <w:shd w:val="clear" w:color="E1EFD8" w:fill="E1EFD8" w:themeFill="accent6" w:themeFillTint="34"/>
      </w:tcPr>
    </w:tblStylePr>
    <w:tblStylePr w:type="band1Horz">
      <w:rPr>
        <w:rFonts w:ascii="Arial" w:hAnsi="Arial"/>
        <w:color w:val="416429" w:themeColor="accent6" w:themeShade="95"/>
        <w:sz w:val="22"/>
      </w:rPr>
      <w:tblPr/>
      <w:tcPr>
        <w:shd w:val="clear" w:color="E1EFD8" w:fill="E1EFD8" w:themeFill="accent6" w:themeFillTint="34"/>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hemeFill="accent1" w:themeFillTint="40"/>
      </w:tcPr>
    </w:tblStylePr>
    <w:tblStylePr w:type="band1Horz">
      <w:tblPr/>
      <w:tcPr>
        <w:shd w:val="clear" w:color="D5E5F4" w:fill="D5E5F4" w:themeFill="accent1" w:themeFillTint="40"/>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hemeFill="accent2" w:themeFillTint="40"/>
      </w:tcPr>
    </w:tblStylePr>
    <w:tblStylePr w:type="band1Horz">
      <w:tblPr/>
      <w:tcPr>
        <w:shd w:val="clear" w:color="FADECB" w:fill="FADECB" w:themeFill="accent2" w:themeFillTint="40"/>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hemeFill="accent3" w:themeFillTint="40"/>
      </w:tcPr>
    </w:tblStylePr>
    <w:tblStylePr w:type="band1Horz">
      <w:tblPr/>
      <w:tcPr>
        <w:shd w:val="clear" w:color="E8E8E8" w:fill="E8E8E8" w:themeFill="accent3" w:themeFillTint="40"/>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hemeFill="accent4" w:themeFillTint="40"/>
      </w:tcPr>
    </w:tblStylePr>
    <w:tblStylePr w:type="band1Horz">
      <w:tblPr/>
      <w:tcPr>
        <w:shd w:val="clear" w:color="FFEFBF" w:fill="FFEFBF" w:themeFill="accent4" w:themeFillTint="40"/>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hemeFill="accent5" w:themeFillTint="40"/>
      </w:tcPr>
    </w:tblStylePr>
    <w:tblStylePr w:type="band1Horz">
      <w:tblPr/>
      <w:tcPr>
        <w:shd w:val="clear" w:color="CFDBF0" w:fill="CFDBF0" w:themeFill="accent5" w:themeFillTint="40"/>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hemeFill="accent6" w:themeFillTint="40"/>
      </w:tcPr>
    </w:tblStylePr>
    <w:tblStylePr w:type="band1Horz">
      <w:tblPr/>
      <w:tcPr>
        <w:shd w:val="clear" w:color="DAEBCF" w:fill="DAEBCF" w:themeFill="accent6" w:themeFillTint="40"/>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fill="5B9BD5" w:themeFill="accent1"/>
      </w:tcPr>
    </w:tblStylePr>
    <w:tblStylePr w:type="band2Horz">
      <w:tblPr/>
      <w:tcPr>
        <w:tcBorders>
          <w:top w:val="single" w:sz="4" w:space="0" w:color="FFFFFF" w:themeColor="light1"/>
          <w:bottom w:val="single" w:sz="4" w:space="0" w:color="FFFFFF" w:themeColor="light1"/>
        </w:tcBorders>
        <w:shd w:val="clear" w:color="5B9BD5" w:fill="5B9BD5" w:themeFill="accent1"/>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fill="F4B184" w:themeFill="accent2" w:themeFillTint="97"/>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fill="C9C9C9" w:themeFill="accent3" w:themeFillTint="98"/>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fill="FFD865" w:themeFill="accent4" w:themeFillTint="9A"/>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fill="8DA9DB" w:themeFill="accent5" w:themeFillTint="9A"/>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fill="A9D08E" w:themeFill="accent6" w:themeFillTint="98"/>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FFFFFF"/>
      </w:tc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FFFFFF"/>
      </w:tc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FFFFFF"/>
      </w:tc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FFFFFF"/>
      </w:tc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Abbildungsverzeichnis">
    <w:name w:val="table of figures"/>
    <w:basedOn w:val="Standard"/>
    <w:next w:val="Standard"/>
    <w:uiPriority w:val="99"/>
    <w:unhideWhenUsed/>
    <w:pPr>
      <w:spacing w:after="0"/>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rFonts w:ascii="Arial" w:hAnsi="Arial"/>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bCs/>
      <w:smallCaps/>
    </w:rPr>
  </w:style>
  <w:style w:type="character" w:customStyle="1" w:styleId="berschrift2Zchn">
    <w:name w:val="Überschrift 2 Zchn"/>
    <w:basedOn w:val="Absatz-Standardschriftart"/>
    <w:link w:val="berschrift2"/>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3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hemeFill="accent4" w:themeFillTint="66"/>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hemeFill="accent4" w:themeFillTint="66"/>
      </w:tcPr>
    </w:tblStylePr>
    <w:tblStylePr w:type="firstCol">
      <w:rPr>
        <w:b/>
      </w:rPr>
    </w:tblStylePr>
    <w:tblStylePr w:type="band1Horz">
      <w:tblPr/>
      <w:tcPr>
        <w:shd w:val="clear" w:color="FFF2CC"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shd w:val="clear" w:color="FFC000" w:fill="FFC000"/>
    </w:rPr>
  </w:style>
  <w:style w:type="paragraph" w:customStyle="1" w:styleId="bersicht-Aufgabe">
    <w:name w:val="Übersicht - Aufgabe"/>
    <w:basedOn w:val="berschrift1"/>
    <w:link w:val="bersicht-AufgabeZchn"/>
    <w:qFormat/>
    <w:pPr>
      <w:pBdr>
        <w:top w:val="single" w:sz="18" w:space="1" w:color="FFC000"/>
        <w:right w:val="single" w:sz="18" w:space="4" w:color="FFC000"/>
      </w:pBdr>
    </w:pPr>
  </w:style>
  <w:style w:type="character" w:customStyle="1" w:styleId="bersicht-AufgabeZchn">
    <w:name w:val="Übersicht - Aufgabe Zchn"/>
    <w:basedOn w:val="berschrift1Zchn"/>
    <w:link w:val="bersicht-Aufgabe"/>
    <w:rPr>
      <w:rFonts w:ascii="Arial" w:eastAsia="Arial" w:hAnsi="Arial" w:cs="Arial"/>
      <w:b w:val="0"/>
      <w:bCs w:val="0"/>
      <w:smallCaps w:val="0"/>
      <w:color w:val="000000" w:themeColor="text1"/>
      <w:sz w:val="32"/>
      <w:szCs w:val="36"/>
      <w:lang w:eastAsia="de-DE"/>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6"/>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customStyle="1" w:styleId="WF-Arbeitsblatt">
    <w:name w:val="WF-Arbeitsblatt"/>
    <w:basedOn w:val="Standard"/>
    <w:qFormat/>
    <w:rPr>
      <w:rFonts w:ascii="Helvetica 65" w:hAnsi="Helvetica 65"/>
      <w:sz w:val="44"/>
      <w:szCs w:val="44"/>
    </w:rPr>
  </w:style>
  <w:style w:type="paragraph" w:customStyle="1" w:styleId="WF-Beschriftung">
    <w:name w:val="WF-Beschriftung"/>
    <w:basedOn w:val="Beschriftung"/>
    <w:qFormat/>
    <w:rPr>
      <w:rFonts w:ascii="Helvetica 55" w:hAnsi="Helvetica 55"/>
      <w:lang w:val="en-US"/>
    </w:rPr>
  </w:style>
  <w:style w:type="character" w:styleId="Kommentarzeichen">
    <w:name w:val="annotation reference"/>
    <w:basedOn w:val="Absatz-Standardschriftart"/>
    <w:uiPriority w:val="99"/>
    <w:semiHidden/>
    <w:unhideWhenUsed/>
    <w:rPr>
      <w:sz w:val="18"/>
      <w:szCs w:val="18"/>
    </w:rPr>
  </w:style>
  <w:style w:type="paragraph" w:styleId="Kommentartext">
    <w:name w:val="annotation text"/>
    <w:basedOn w:val="Standard"/>
    <w:link w:val="KommentartextZchn"/>
    <w:uiPriority w:val="99"/>
    <w:semiHidden/>
    <w:unhideWhenUsed/>
    <w:pPr>
      <w:spacing w:line="240" w:lineRule="auto"/>
    </w:pPr>
    <w:rPr>
      <w:sz w:val="24"/>
      <w:szCs w:val="24"/>
    </w:rPr>
  </w:style>
  <w:style w:type="character" w:customStyle="1" w:styleId="KommentartextZchn">
    <w:name w:val="Kommentartext Zchn"/>
    <w:basedOn w:val="Absatz-Standardschriftart"/>
    <w:link w:val="Kommentartext"/>
    <w:uiPriority w:val="99"/>
    <w:semiHidden/>
    <w:rPr>
      <w:rFonts w:ascii="Helvetica 45" w:hAnsi="Helvetica 45"/>
      <w:bCs/>
      <w:sz w:val="24"/>
      <w:szCs w:val="24"/>
      <w:lang w:eastAsia="de-DE"/>
    </w:rPr>
  </w:style>
  <w:style w:type="paragraph" w:styleId="Kommentarthema">
    <w:name w:val="annotation subject"/>
    <w:basedOn w:val="Kommentartext"/>
    <w:next w:val="Kommentartext"/>
    <w:link w:val="KommentarthemaZchn"/>
    <w:uiPriority w:val="99"/>
    <w:semiHidden/>
    <w:unhideWhenUsed/>
    <w:rPr>
      <w:b/>
      <w:sz w:val="20"/>
      <w:szCs w:val="20"/>
    </w:rPr>
  </w:style>
  <w:style w:type="character" w:customStyle="1" w:styleId="KommentarthemaZchn">
    <w:name w:val="Kommentarthema Zchn"/>
    <w:basedOn w:val="KommentartextZchn"/>
    <w:link w:val="Kommentarthema"/>
    <w:uiPriority w:val="99"/>
    <w:semiHidden/>
    <w:rPr>
      <w:rFonts w:ascii="Helvetica 45" w:hAnsi="Helvetica 45"/>
      <w:b/>
      <w:bCs/>
      <w:sz w:val="20"/>
      <w:szCs w:val="20"/>
      <w:lang w:eastAsia="de-DE"/>
    </w:rPr>
  </w:style>
  <w:style w:type="character" w:styleId="NichtaufgelsteErwhnung">
    <w:name w:val="Unresolved Mention"/>
    <w:basedOn w:val="Absatz-Standardschriftart"/>
    <w:uiPriority w:val="99"/>
    <w:semiHidden/>
    <w:unhideWhenUsed/>
    <w:rsid w:val="009131B2"/>
    <w:rPr>
      <w:color w:val="605E5C"/>
      <w:shd w:val="clear" w:color="auto" w:fill="E1DFDD"/>
    </w:rPr>
  </w:style>
  <w:style w:type="character" w:styleId="BesuchterLink">
    <w:name w:val="FollowedHyperlink"/>
    <w:basedOn w:val="Absatz-Standardschriftart"/>
    <w:uiPriority w:val="99"/>
    <w:semiHidden/>
    <w:unhideWhenUsed/>
    <w:rsid w:val="00E76177"/>
    <w:rPr>
      <w:color w:val="954F72" w:themeColor="followedHyperlink"/>
      <w:u w:val="single"/>
    </w:rPr>
  </w:style>
  <w:style w:type="paragraph" w:styleId="berarbeitung">
    <w:name w:val="Revision"/>
    <w:hidden/>
    <w:uiPriority w:val="99"/>
    <w:semiHidden/>
    <w:rsid w:val="00A61308"/>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614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s>
</file>

<file path=word/_rels/footer2.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596</Words>
  <Characters>3758</Characters>
  <Application>Microsoft Office Word</Application>
  <DocSecurity>0</DocSecurity>
  <Lines>31</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 E</cp:lastModifiedBy>
  <cp:revision>9</cp:revision>
  <cp:lastPrinted>2021-11-11T18:03:00Z</cp:lastPrinted>
  <dcterms:created xsi:type="dcterms:W3CDTF">2021-10-01T11:50:00Z</dcterms:created>
  <dcterms:modified xsi:type="dcterms:W3CDTF">2023-01-19T10:32:00Z</dcterms:modified>
</cp:coreProperties>
</file>