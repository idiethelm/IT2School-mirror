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26024" w14:textId="25A13B6A" w:rsidR="003E3379" w:rsidRPr="00916400" w:rsidRDefault="003E3379" w:rsidP="00916400">
      <w:pPr>
        <w:pStyle w:val="WF-Arbeitsblatt"/>
      </w:pPr>
      <w:r w:rsidRPr="00916400">
        <w:t xml:space="preserve">Von den Anfängen der </w:t>
      </w:r>
      <w:r w:rsidR="00CE64B7">
        <w:t>Fernk</w:t>
      </w:r>
      <w:r w:rsidRPr="00916400">
        <w:t>ommunikation</w:t>
      </w:r>
    </w:p>
    <w:p w14:paraId="6D9F5277" w14:textId="09A3C6DD" w:rsidR="003E3379" w:rsidRPr="003E3379" w:rsidRDefault="003E3379">
      <w:pPr>
        <w:jc w:val="both"/>
        <w:pPrChange w:id="0" w:author="Schmidberger, Alessa | Wissensfabrik" w:date="2022-10-11T12:06:00Z">
          <w:pPr/>
        </w:pPrChange>
      </w:pPr>
      <w:r w:rsidRPr="003E3379">
        <w:t>Eine der wichtigsten Voraussetzungen für die Entwicklung der Menschheit und ihrer kulturellen und technischen Errungenschaften ist die Fähigkeit der Menschen, untereinander zu kommunizieren und Informationen aus</w:t>
      </w:r>
      <w:r w:rsidR="002D2896">
        <w:t>zu</w:t>
      </w:r>
      <w:r w:rsidRPr="003E3379">
        <w:t xml:space="preserve">tauschen. Eine wichtige Rolle spielen dabei unsere Sinnesorgane: Sie gestatten es uns, unsere Umwelt wahrzunehmen und Signale an die Umgebung zu senden. Für den Informationsaustausch bedienen wir uns meist der </w:t>
      </w:r>
      <w:r w:rsidRPr="003E3379">
        <w:rPr>
          <w:b/>
        </w:rPr>
        <w:t>akustischen Kommunikation</w:t>
      </w:r>
      <w:r w:rsidRPr="003E3379">
        <w:t>.</w:t>
      </w:r>
    </w:p>
    <w:p w14:paraId="142B9625" w14:textId="6B10D377" w:rsidR="003E3379" w:rsidRPr="003E3379" w:rsidRDefault="003E3379">
      <w:pPr>
        <w:jc w:val="both"/>
        <w:pPrChange w:id="1" w:author="Schmidberger, Alessa | Wissensfabrik" w:date="2022-10-11T12:06:00Z">
          <w:pPr/>
        </w:pPrChange>
      </w:pPr>
      <w:r w:rsidRPr="003E3379">
        <w:t xml:space="preserve">Im Kindesalter haben wir von den Erwachsenen das Sprechen gelernt – die Sprache ist das Werkzeug für die Informationsweitergabe. Wir können die Sprache mit Hilfe unserer Stimmbänder benutzen, in dem wir die dazu passenden Laute formen. </w:t>
      </w:r>
      <w:r w:rsidR="002D2896">
        <w:t>Zugleich können wir</w:t>
      </w:r>
      <w:r w:rsidRPr="003E3379">
        <w:t xml:space="preserve"> mithilfe der gelernten Sprache und den dazu erlernten Schriftzeichen Informationen austauschen.</w:t>
      </w:r>
    </w:p>
    <w:p w14:paraId="672BC71B" w14:textId="2188F118" w:rsidR="003E3379" w:rsidRPr="003E3379" w:rsidRDefault="003E3379">
      <w:pPr>
        <w:jc w:val="both"/>
        <w:pPrChange w:id="2" w:author="Schmidberger, Alessa | Wissensfabrik" w:date="2022-10-11T12:06:00Z">
          <w:pPr/>
        </w:pPrChange>
      </w:pPr>
      <w:r w:rsidRPr="003E3379">
        <w:t xml:space="preserve">Kommunikation findet aber auch ohne </w:t>
      </w:r>
      <w:r w:rsidR="002D2896">
        <w:t xml:space="preserve">die </w:t>
      </w:r>
      <w:r w:rsidRPr="003E3379">
        <w:t xml:space="preserve">Benutzung </w:t>
      </w:r>
      <w:r w:rsidR="002D2896">
        <w:t>von</w:t>
      </w:r>
      <w:r w:rsidR="002D2896" w:rsidRPr="003E3379">
        <w:t xml:space="preserve"> </w:t>
      </w:r>
      <w:r w:rsidRPr="003E3379">
        <w:t xml:space="preserve">Sprache </w:t>
      </w:r>
      <w:r w:rsidR="002D2896">
        <w:t xml:space="preserve">– also </w:t>
      </w:r>
      <w:r w:rsidRPr="003E3379">
        <w:t>nonverbal</w:t>
      </w:r>
      <w:r w:rsidR="002D2896">
        <w:t xml:space="preserve"> – </w:t>
      </w:r>
      <w:r w:rsidRPr="003E3379">
        <w:t xml:space="preserve">statt: Unsere Gestik und Mimik können von unseren Mitmenschen interpretiert </w:t>
      </w:r>
      <w:r w:rsidR="002D2896">
        <w:t xml:space="preserve">werden </w:t>
      </w:r>
      <w:r w:rsidRPr="003E3379">
        <w:t xml:space="preserve">und damit auch als Informationsquelle dienen. </w:t>
      </w:r>
      <w:r w:rsidR="00DC60C2">
        <w:t>Gehörlose</w:t>
      </w:r>
      <w:r w:rsidR="00DC60C2" w:rsidRPr="003E3379">
        <w:t xml:space="preserve"> </w:t>
      </w:r>
      <w:r w:rsidRPr="003E3379">
        <w:t xml:space="preserve">Menschen benutzen die Gebärdensprache für die Kommunikation. In diesen Fällen spricht man von </w:t>
      </w:r>
      <w:r w:rsidRPr="003E3379">
        <w:rPr>
          <w:b/>
        </w:rPr>
        <w:t>optischer Kommunikation</w:t>
      </w:r>
      <w:r w:rsidRPr="003E3379">
        <w:t>.</w:t>
      </w:r>
    </w:p>
    <w:p w14:paraId="15824375" w14:textId="2E2CD6D7" w:rsidR="003E3379" w:rsidRPr="003E3379" w:rsidRDefault="003E3379">
      <w:pPr>
        <w:jc w:val="both"/>
        <w:pPrChange w:id="3" w:author="Schmidberger, Alessa | Wissensfabrik" w:date="2022-10-11T12:06:00Z">
          <w:pPr/>
        </w:pPrChange>
      </w:pPr>
      <w:r w:rsidRPr="003E3379">
        <w:t xml:space="preserve">Für die Kommunikation über größere Entfernungen sind wir jedoch auf </w:t>
      </w:r>
      <w:r w:rsidRPr="003E3379">
        <w:rPr>
          <w:b/>
        </w:rPr>
        <w:t>Kommunikationsträger</w:t>
      </w:r>
      <w:r w:rsidRPr="003E3379">
        <w:t xml:space="preserve"> angewiesen: Dies waren in früheren Zeiten menschliche Boten, die eine Information wie eine Ware</w:t>
      </w:r>
      <w:r w:rsidR="002D2896">
        <w:t xml:space="preserve"> </w:t>
      </w:r>
      <w:r w:rsidRPr="003E3379">
        <w:t xml:space="preserve">transportierten – davon übrig geblieben ist die Briefpost, die es trotz der heute </w:t>
      </w:r>
      <w:r w:rsidR="007B3CA3">
        <w:t>weit</w:t>
      </w:r>
      <w:r w:rsidRPr="003E3379">
        <w:t xml:space="preserve"> verbreiteten elektronischen Kommunikation immer noch gibt.</w:t>
      </w:r>
    </w:p>
    <w:p w14:paraId="4162A184" w14:textId="2E94B6AC" w:rsidR="003E3379" w:rsidRPr="003E3379" w:rsidRDefault="00482322">
      <w:pPr>
        <w:jc w:val="both"/>
        <w:pPrChange w:id="4" w:author="Schmidberger, Alessa | Wissensfabrik" w:date="2022-10-11T12:06:00Z">
          <w:pPr/>
        </w:pPrChange>
      </w:pPr>
      <w:r w:rsidRPr="003E3379">
        <w:rPr>
          <w:noProof/>
        </w:rPr>
        <w:drawing>
          <wp:anchor distT="0" distB="0" distL="114300" distR="114300" simplePos="0" relativeHeight="251657216" behindDoc="1" locked="0" layoutInCell="1" allowOverlap="1" wp14:anchorId="3B639373" wp14:editId="7917028B">
            <wp:simplePos x="0" y="0"/>
            <wp:positionH relativeFrom="margin">
              <wp:posOffset>3816985</wp:posOffset>
            </wp:positionH>
            <wp:positionV relativeFrom="paragraph">
              <wp:posOffset>40005</wp:posOffset>
            </wp:positionV>
            <wp:extent cx="1960245" cy="1960880"/>
            <wp:effectExtent l="0" t="0" r="1905" b="1270"/>
            <wp:wrapTight wrapText="bothSides">
              <wp:wrapPolygon edited="0">
                <wp:start x="0" y="0"/>
                <wp:lineTo x="0" y="21404"/>
                <wp:lineTo x="21411" y="21404"/>
                <wp:lineTo x="21411"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ederic_Remington_smoke_signal2.jpg"/>
                    <pic:cNvPicPr/>
                  </pic:nvPicPr>
                  <pic:blipFill rotWithShape="1">
                    <a:blip r:embed="rId8" cstate="print">
                      <a:extLst>
                        <a:ext uri="{28A0092B-C50C-407E-A947-70E740481C1C}">
                          <a14:useLocalDpi xmlns:a14="http://schemas.microsoft.com/office/drawing/2010/main" val="0"/>
                        </a:ext>
                      </a:extLst>
                    </a:blip>
                    <a:srcRect l="20004" t="23049" r="43324" b="18189"/>
                    <a:stretch/>
                  </pic:blipFill>
                  <pic:spPr bwMode="auto">
                    <a:xfrm>
                      <a:off x="0" y="0"/>
                      <a:ext cx="1960245" cy="196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3379" w:rsidRPr="003E3379">
        <w:rPr>
          <w:noProof/>
        </w:rPr>
        <mc:AlternateContent>
          <mc:Choice Requires="wps">
            <w:drawing>
              <wp:anchor distT="0" distB="0" distL="114300" distR="114300" simplePos="0" relativeHeight="251658240" behindDoc="1" locked="0" layoutInCell="1" allowOverlap="1" wp14:anchorId="36ED791E" wp14:editId="0D06FC23">
                <wp:simplePos x="0" y="0"/>
                <wp:positionH relativeFrom="margin">
                  <wp:posOffset>3825240</wp:posOffset>
                </wp:positionH>
                <wp:positionV relativeFrom="paragraph">
                  <wp:posOffset>2097405</wp:posOffset>
                </wp:positionV>
                <wp:extent cx="1914525" cy="247650"/>
                <wp:effectExtent l="0" t="0" r="9525" b="0"/>
                <wp:wrapTight wrapText="bothSides">
                  <wp:wrapPolygon edited="0">
                    <wp:start x="0" y="0"/>
                    <wp:lineTo x="0" y="19938"/>
                    <wp:lineTo x="21493" y="19938"/>
                    <wp:lineTo x="21493"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1914525" cy="247650"/>
                        </a:xfrm>
                        <a:prstGeom prst="rect">
                          <a:avLst/>
                        </a:prstGeom>
                        <a:solidFill>
                          <a:prstClr val="white"/>
                        </a:solidFill>
                        <a:ln>
                          <a:noFill/>
                        </a:ln>
                        <a:effectLst/>
                      </wps:spPr>
                      <wps:txbx>
                        <w:txbxContent>
                          <w:p w14:paraId="439110A7" w14:textId="77777777" w:rsidR="002D2896" w:rsidRDefault="002D2896" w:rsidP="00916400">
                            <w:pPr>
                              <w:pStyle w:val="WF-Beschriftung"/>
                            </w:pPr>
                            <w:r w:rsidRPr="00B35B2D">
                              <w:t>F</w:t>
                            </w:r>
                            <w:r>
                              <w:t xml:space="preserve">. </w:t>
                            </w:r>
                            <w:r w:rsidRPr="004A631D">
                              <w:t>Remington</w:t>
                            </w:r>
                            <w:r>
                              <w:t xml:space="preserve"> - The Smoke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D791E" id="_x0000_t202" coordsize="21600,21600" o:spt="202" path="m,l,21600r21600,l21600,xe">
                <v:stroke joinstyle="miter"/>
                <v:path gradientshapeok="t" o:connecttype="rect"/>
              </v:shapetype>
              <v:shape id="Textfeld 1" o:spid="_x0000_s1026" type="#_x0000_t202" style="position:absolute;left:0;text-align:left;margin-left:301.2pt;margin-top:165.15pt;width:150.75pt;height:1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" stroked="f">
                <v:textbox inset="0,0,0,0">
                  <w:txbxContent>
                    <w:p w14:paraId="439110A7" w14:textId="77777777" w:rsidR="002D2896" w:rsidRDefault="002D2896" w:rsidP="00916400">
                      <w:pPr>
                        <w:pStyle w:val="WF-Beschriftung"/>
                      </w:pPr>
                      <w:r w:rsidRPr="00B35B2D">
                        <w:t>F</w:t>
                      </w:r>
                      <w:r>
                        <w:t xml:space="preserve">. </w:t>
                      </w:r>
                      <w:r w:rsidRPr="004A631D">
                        <w:t>Remington</w:t>
                      </w:r>
                      <w:r>
                        <w:t xml:space="preserve"> - The Smoke Signal</w:t>
                      </w:r>
                    </w:p>
                  </w:txbxContent>
                </v:textbox>
                <w10:wrap type="tight" anchorx="margin"/>
              </v:shape>
            </w:pict>
          </mc:Fallback>
        </mc:AlternateContent>
      </w:r>
      <w:r w:rsidR="003E3379" w:rsidRPr="003E3379">
        <w:t xml:space="preserve">Leider benötigt diese Kommunikationsform immer viel Zeit; deshalb versuchten die Menschen schon in sehr frühen Jahren andere Wege zu gehen. Von den amerikanischen Ureinwohnern wissen wir, dass sie sich über Rauchzeichen verständigten, die Chinesen haben Drachen mit unterschiedlichen Farben und Fähnchen </w:t>
      </w:r>
      <w:r w:rsidR="002D2896">
        <w:t>zum Himmel steigen lassen</w:t>
      </w:r>
      <w:r w:rsidR="003E3379" w:rsidRPr="003E3379">
        <w:t xml:space="preserve">, in einigen Regionen </w:t>
      </w:r>
      <w:r w:rsidR="007B3CA3">
        <w:t>Afrikas gab es die Buschtrommel und</w:t>
      </w:r>
      <w:r w:rsidR="003E3379" w:rsidRPr="003E3379">
        <w:t xml:space="preserve"> die Ägypter hatten eine Fackelsprache, aus denen die Seefahrer später die Flaggensignale ableiteten. In Europa war die Kommunikation mittels Brieftauben verbreitet; aber auch optische Signale mit Laternen und Zeigermasten, die noch bis</w:t>
      </w:r>
      <w:r w:rsidR="00A42DAB">
        <w:t xml:space="preserve"> </w:t>
      </w:r>
      <w:r w:rsidR="003E3379" w:rsidRPr="003E3379">
        <w:t>in die Mitte des vergangenen Jahrhunderts in der Seefahrt eingesetzt wurden. Allen Übertragungen war aber gemeinsam: Es durften keine größeren Hindernisse im Kommunikationsweg sein.</w:t>
      </w:r>
    </w:p>
    <w:p w14:paraId="7FDB1FC3" w14:textId="105F330F" w:rsidR="003E3379" w:rsidRPr="00916400" w:rsidRDefault="003E3379">
      <w:pPr>
        <w:pStyle w:val="berschrift1"/>
        <w:jc w:val="both"/>
        <w:pPrChange w:id="5" w:author="Schmidberger, Alessa | Wissensfabrik" w:date="2022-10-11T12:06:00Z">
          <w:pPr>
            <w:pStyle w:val="berschrift1"/>
          </w:pPr>
        </w:pPrChange>
      </w:pPr>
      <w:r w:rsidRPr="00916400">
        <w:t>Aufgabe</w:t>
      </w:r>
      <w:r w:rsidR="00A831C7">
        <w:t>n</w:t>
      </w:r>
    </w:p>
    <w:p w14:paraId="145E81BD" w14:textId="77777777" w:rsidR="003E3379" w:rsidRPr="003E3379" w:rsidRDefault="003E3379">
      <w:pPr>
        <w:pStyle w:val="Listenabsatz"/>
        <w:numPr>
          <w:ilvl w:val="0"/>
          <w:numId w:val="18"/>
        </w:numPr>
        <w:jc w:val="both"/>
        <w:pPrChange w:id="6" w:author="Schmidberger, Alessa | Wissensfabrik" w:date="2022-10-11T12:06:00Z">
          <w:pPr>
            <w:pStyle w:val="Listenabsatz"/>
            <w:numPr>
              <w:numId w:val="18"/>
            </w:numPr>
            <w:ind w:left="360" w:hanging="360"/>
          </w:pPr>
        </w:pPrChange>
      </w:pPr>
      <w:r w:rsidRPr="003E3379">
        <w:t>Welche Übertragungsmöglichkeiten fallen dir noch ein?</w:t>
      </w:r>
    </w:p>
    <w:p w14:paraId="3A568615" w14:textId="77777777" w:rsidR="005D2514" w:rsidRDefault="003E3379" w:rsidP="005D2514">
      <w:pPr>
        <w:pStyle w:val="Listenabsatz"/>
        <w:numPr>
          <w:ilvl w:val="0"/>
          <w:numId w:val="18"/>
        </w:numPr>
        <w:jc w:val="both"/>
        <w:rPr>
          <w:ins w:id="7" w:author="Schmidberger, Alessa | Wissensfabrik" w:date="2022-10-11T12:07:00Z"/>
        </w:rPr>
      </w:pPr>
      <w:r w:rsidRPr="003E3379">
        <w:t xml:space="preserve">Erstelle eine Zeitleiste, in </w:t>
      </w:r>
      <w:r w:rsidR="00324878">
        <w:t>der</w:t>
      </w:r>
      <w:r w:rsidR="00324878" w:rsidRPr="003E3379">
        <w:t xml:space="preserve"> </w:t>
      </w:r>
      <w:r w:rsidRPr="003E3379">
        <w:t xml:space="preserve">die verschiedenen Kommunikationsarten angeordnet sind. </w:t>
      </w:r>
      <w:r w:rsidR="000074E3">
        <w:t>Nutze das Internet für deine Recherchen.</w:t>
      </w:r>
    </w:p>
    <w:p w14:paraId="08A3F9EB" w14:textId="3A391139" w:rsidR="00274A89" w:rsidRDefault="00407484">
      <w:pPr>
        <w:pStyle w:val="Listenabsatz"/>
        <w:ind w:left="360"/>
        <w:jc w:val="both"/>
        <w:pPrChange w:id="8" w:author="Schmidberger, Alessa | Wissensfabrik" w:date="2022-10-11T12:07:00Z">
          <w:pPr>
            <w:pStyle w:val="Listenabsatz"/>
            <w:numPr>
              <w:numId w:val="18"/>
            </w:numPr>
            <w:ind w:left="360" w:hanging="360"/>
          </w:pPr>
        </w:pPrChange>
      </w:pPr>
      <w:del w:id="9" w:author="Schmidberger, Alessa | Wissensfabrik" w:date="2022-10-11T12:07:00Z">
        <w:r w:rsidDel="005D2514">
          <w:br/>
        </w:r>
      </w:del>
    </w:p>
    <w:p w14:paraId="58D5CFAA" w14:textId="77777777" w:rsidR="00A831C7" w:rsidRDefault="00A831C7" w:rsidP="00CD7E9F">
      <w:pPr>
        <w:pStyle w:val="Beschriftung"/>
      </w:pPr>
    </w:p>
    <w:p w14:paraId="15B76013" w14:textId="4612C329" w:rsidR="00407484" w:rsidRPr="00CD7E9F" w:rsidRDefault="00407484" w:rsidP="00CD7E9F">
      <w:pPr>
        <w:pStyle w:val="Beschriftung"/>
      </w:pPr>
      <w:proofErr w:type="spellStart"/>
      <w:r w:rsidRPr="00CD7E9F">
        <w:t>Abbildung</w:t>
      </w:r>
      <w:proofErr w:type="spellEnd"/>
      <w:r w:rsidRPr="00CD7E9F">
        <w:t xml:space="preserve">: F. Remington – The Smoke Signal. Quelle: (Public </w:t>
      </w:r>
      <w:proofErr w:type="gramStart"/>
      <w:r w:rsidRPr="00CD7E9F">
        <w:t>Domain)  https://commons.wikimedia.org/wiki/File:Frederic_Remington_smoke_signal.jpg</w:t>
      </w:r>
      <w:proofErr w:type="gramEnd"/>
      <w:r w:rsidRPr="00CD7E9F">
        <w:t xml:space="preserve"> [17.11.2015]</w:t>
      </w:r>
    </w:p>
    <w:sectPr w:rsidR="00407484" w:rsidRPr="00CD7E9F" w:rsidSect="00407484">
      <w:headerReference w:type="default" r:id="rId9"/>
      <w:footerReference w:type="default" r:id="rId10"/>
      <w:pgSz w:w="11906" w:h="16838"/>
      <w:pgMar w:top="1134" w:right="1531" w:bottom="993"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C6434" w14:textId="77777777" w:rsidR="00640FFD" w:rsidRDefault="00640FFD" w:rsidP="00DD6851">
      <w:r>
        <w:separator/>
      </w:r>
    </w:p>
  </w:endnote>
  <w:endnote w:type="continuationSeparator" w:id="0">
    <w:p w14:paraId="57D93A44" w14:textId="77777777" w:rsidR="00640FFD" w:rsidRDefault="00640FFD"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0D39D" w14:textId="5E1F25A8" w:rsidR="002D2896" w:rsidRPr="00407484" w:rsidRDefault="00C07F17" w:rsidP="00EA16FD">
    <w:pPr>
      <w:pStyle w:val="Kopfzeile"/>
      <w:tabs>
        <w:tab w:val="clear" w:pos="4536"/>
        <w:tab w:val="clear" w:pos="9072"/>
        <w:tab w:val="right" w:pos="5812"/>
      </w:tabs>
      <w:ind w:right="-2637"/>
      <w:rPr>
        <w:i/>
        <w:sz w:val="18"/>
      </w:rPr>
      <w:pPrChange w:id="10" w:author="Schmidberger, Alessa | Wissensfabrik" w:date="2022-10-11T12:11:00Z">
        <w:pPr>
          <w:pStyle w:val="Kopfzeile"/>
          <w:tabs>
            <w:tab w:val="clear" w:pos="4536"/>
            <w:tab w:val="clear" w:pos="9072"/>
            <w:tab w:val="right" w:pos="8789"/>
          </w:tabs>
          <w:ind w:right="-2637"/>
        </w:pPr>
      </w:pPrChange>
    </w:pPr>
    <w:r>
      <w:rPr>
        <w:noProof/>
        <w:sz w:val="8"/>
      </w:rPr>
      <mc:AlternateContent>
        <mc:Choice Requires="wpg">
          <w:drawing>
            <wp:anchor distT="0" distB="0" distL="114300" distR="114300" simplePos="0" relativeHeight="251679744" behindDoc="0" locked="0" layoutInCell="1" allowOverlap="1" wp14:anchorId="2314F7E1" wp14:editId="412E962D">
              <wp:simplePos x="0" y="0"/>
              <wp:positionH relativeFrom="column">
                <wp:posOffset>6010275</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2123615" w14:textId="77777777" w:rsidR="00C07F17" w:rsidRPr="00195786" w:rsidRDefault="00C07F17" w:rsidP="00C07F1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2314F7E1" id="Gruppieren 27" o:spid="_x0000_s1029" style="position:absolute;margin-left:473.25pt;margin-top:-352.35pt;width:25.9pt;height:322.5pt;z-index:25167974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hT6pN4wAAAAwBAAAPAAAAZHJzL2Rvd25yZXYu&#10;eG1sTI/BToNAEIbvJr7DZky8tQu2lIIsTdOop8bE1sR4m8IUSNlZwm6Bvr3rSY8z8+Wf7882k27F&#10;QL1tDCsI5wEI4sKUDVcKPo+vszUI65BLbA2TghtZ2OT3dxmmpRn5g4aDq4QPYZuigtq5LpXSFjVp&#10;tHPTEfvb2fQanR/7SpY9jj5ct/IpCFZSY8P+Q40d7WoqLoerVvA24rhdhC/D/nLe3b6P0fvXPiSl&#10;Hh+m7TMIR5P7g+FX36tD7p1O5sqlFa2CZLmKPKpgFgfLGIRHkmS9AHHyqyiJQeaZ/F8i/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oU+qTe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2123615" w14:textId="77777777" w:rsidR="00C07F17" w:rsidRPr="00195786" w:rsidRDefault="00C07F17" w:rsidP="00C07F1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2D2896" w:rsidRPr="00C140D3">
      <w:rPr>
        <w:noProof/>
        <w:sz w:val="8"/>
      </w:rPr>
      <mc:AlternateContent>
        <mc:Choice Requires="wps">
          <w:drawing>
            <wp:anchor distT="0" distB="0" distL="114300" distR="114300" simplePos="0" relativeHeight="251657216" behindDoc="0" locked="0" layoutInCell="1" allowOverlap="1" wp14:anchorId="33FADE28" wp14:editId="69524378">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244B1C1" id="Gerade Verbindung 26"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2D2896" w:rsidRPr="00C140D3">
      <w:rPr>
        <w:sz w:val="6"/>
      </w:rPr>
      <w:t xml:space="preserve"> </w:t>
    </w:r>
    <w:r w:rsidR="002D2896" w:rsidRPr="00C140D3">
      <w:rPr>
        <w:sz w:val="18"/>
      </w:rPr>
      <w:t>Modul B</w:t>
    </w:r>
    <w:r w:rsidR="002D2896">
      <w:rPr>
        <w:sz w:val="18"/>
      </w:rPr>
      <w:t xml:space="preserve">1 </w:t>
    </w:r>
    <w:r w:rsidR="002D2896" w:rsidRPr="00C140D3">
      <w:rPr>
        <w:sz w:val="18"/>
      </w:rPr>
      <w:t xml:space="preserve">– </w:t>
    </w:r>
    <w:r w:rsidR="002D2896">
      <w:rPr>
        <w:sz w:val="18"/>
      </w:rPr>
      <w:t>Blinzeln</w:t>
    </w:r>
    <w:r w:rsidR="000074E3">
      <w:rPr>
        <w:sz w:val="18"/>
      </w:rPr>
      <w:t xml:space="preserve">                      </w:t>
    </w:r>
    <w:ins w:id="11" w:author="Schmidberger, Alessa | Wissensfabrik" w:date="2022-10-11T12:11:00Z">
      <w:r w:rsidR="00EA16FD">
        <w:rPr>
          <w:sz w:val="18"/>
        </w:rPr>
        <w:tab/>
      </w:r>
    </w:ins>
    <w:r w:rsidR="000074E3">
      <w:rPr>
        <w:sz w:val="18"/>
      </w:rPr>
      <w:t>aktualisiert am 1</w:t>
    </w:r>
    <w:ins w:id="12" w:author="Schmidberger, Alessa | Wissensfabrik" w:date="2022-10-11T12:11:00Z">
      <w:r w:rsidR="00EA16FD">
        <w:rPr>
          <w:sz w:val="18"/>
        </w:rPr>
        <w:t>1.10.2022</w:t>
      </w:r>
    </w:ins>
    <w:del w:id="13" w:author="Schmidberger, Alessa | Wissensfabrik" w:date="2022-10-11T12:11:00Z">
      <w:r w:rsidR="000074E3" w:rsidDel="00EA16FD">
        <w:rPr>
          <w:sz w:val="18"/>
        </w:rPr>
        <w:delText>0.06.2019</w:delText>
      </w:r>
    </w:del>
    <w:r w:rsidR="002D2896" w:rsidRPr="00C140D3">
      <w:rPr>
        <w:i/>
        <w:sz w:val="18"/>
      </w:rPr>
      <w:tab/>
    </w:r>
    <w:ins w:id="14" w:author="Schmidberger, Alessa | Wissensfabrik" w:date="2022-10-11T12:11:00Z">
      <w:r w:rsidR="00EA16FD">
        <w:rPr>
          <w:i/>
          <w:sz w:val="18"/>
        </w:rPr>
        <w:tab/>
      </w:r>
      <w:r w:rsidR="00EA16FD">
        <w:rPr>
          <w:i/>
          <w:sz w:val="18"/>
        </w:rPr>
        <w:tab/>
      </w:r>
    </w:ins>
    <w:r w:rsidR="002D2896" w:rsidRPr="00C140D3">
      <w:rPr>
        <w:sz w:val="18"/>
      </w:rPr>
      <w:t xml:space="preserve">Seite </w:t>
    </w:r>
    <w:r w:rsidR="002D2896" w:rsidRPr="00C140D3">
      <w:rPr>
        <w:bCs w:val="0"/>
        <w:sz w:val="18"/>
      </w:rPr>
      <w:fldChar w:fldCharType="begin"/>
    </w:r>
    <w:r w:rsidR="002D2896" w:rsidRPr="00C140D3">
      <w:rPr>
        <w:sz w:val="18"/>
      </w:rPr>
      <w:instrText>PAGE  \* Arabic  \* MERGEFORMAT</w:instrText>
    </w:r>
    <w:r w:rsidR="002D2896" w:rsidRPr="00C140D3">
      <w:rPr>
        <w:bCs w:val="0"/>
        <w:sz w:val="18"/>
      </w:rPr>
      <w:fldChar w:fldCharType="separate"/>
    </w:r>
    <w:r w:rsidR="002B3F72">
      <w:rPr>
        <w:sz w:val="18"/>
      </w:rPr>
      <w:t>1</w:t>
    </w:r>
    <w:r w:rsidR="002D2896" w:rsidRPr="00C140D3">
      <w:rPr>
        <w:bCs w:val="0"/>
        <w:sz w:val="18"/>
      </w:rPr>
      <w:fldChar w:fldCharType="end"/>
    </w:r>
    <w:r w:rsidR="002D2896" w:rsidRPr="00C140D3">
      <w:rPr>
        <w:sz w:val="18"/>
      </w:rPr>
      <w:t xml:space="preserve"> von </w:t>
    </w:r>
    <w:r w:rsidR="002D2896" w:rsidRPr="00C140D3">
      <w:rPr>
        <w:sz w:val="18"/>
      </w:rPr>
      <w:fldChar w:fldCharType="begin"/>
    </w:r>
    <w:r w:rsidR="002D2896" w:rsidRPr="00C140D3">
      <w:rPr>
        <w:sz w:val="18"/>
      </w:rPr>
      <w:instrText>NUMPAGES  \* Arabic  \* MERGEFORMAT</w:instrText>
    </w:r>
    <w:r w:rsidR="002D2896" w:rsidRPr="00C140D3">
      <w:rPr>
        <w:sz w:val="18"/>
      </w:rPr>
      <w:fldChar w:fldCharType="separate"/>
    </w:r>
    <w:r w:rsidR="002B3F72">
      <w:rPr>
        <w:sz w:val="18"/>
      </w:rPr>
      <w:t>1</w:t>
    </w:r>
    <w:r w:rsidR="002D2896"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A5152" w14:textId="77777777" w:rsidR="00640FFD" w:rsidRDefault="00640FFD" w:rsidP="00DD6851">
      <w:r>
        <w:separator/>
      </w:r>
    </w:p>
  </w:footnote>
  <w:footnote w:type="continuationSeparator" w:id="0">
    <w:p w14:paraId="234F0A80" w14:textId="77777777" w:rsidR="00640FFD" w:rsidRDefault="00640FFD"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FD88" w14:textId="492BD115" w:rsidR="00B86656" w:rsidRPr="00F37B06" w:rsidRDefault="00B86656" w:rsidP="00B86656">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4144" behindDoc="1" locked="0" layoutInCell="1" allowOverlap="1" wp14:anchorId="23A0C332" wp14:editId="0E7926DE">
              <wp:simplePos x="0" y="0"/>
              <wp:positionH relativeFrom="column">
                <wp:posOffset>2553335</wp:posOffset>
              </wp:positionH>
              <wp:positionV relativeFrom="paragraph">
                <wp:posOffset>10160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B88760" w14:textId="6A895649" w:rsidR="00B86656" w:rsidRDefault="00460DB3" w:rsidP="00B86656">
                          <w:pPr>
                            <w:jc w:val="center"/>
                          </w:pPr>
                          <w:r>
                            <w:rPr>
                              <w:b/>
                              <w:color w:val="FFFFFF" w:themeColor="background1"/>
                              <w:sz w:val="32"/>
                            </w:rPr>
                            <w:t xml:space="preserve">Arbeitsmaterial </w:t>
                          </w:r>
                          <w:r w:rsidR="00B86656" w:rsidRPr="001D2B9B">
                            <w:rPr>
                              <w:b/>
                              <w:color w:val="FFFFFF" w:themeColor="background1"/>
                              <w:sz w:val="32"/>
                            </w:rPr>
                            <w:t>B1.</w:t>
                          </w:r>
                          <w:r w:rsidR="00B86656">
                            <w:rPr>
                              <w:b/>
                              <w:color w:val="FFFFFF" w:themeColor="background1"/>
                              <w:sz w:val="32"/>
                            </w:rPr>
                            <w:t>2</w:t>
                          </w:r>
                          <w:r w:rsidR="00B86656" w:rsidRPr="001D2B9B">
                            <w:rPr>
                              <w:b/>
                              <w:color w:val="FFFFFF" w:themeColor="background1"/>
                              <w:sz w:val="32"/>
                            </w:rPr>
                            <w:t xml:space="preserve"> </w:t>
                          </w:r>
                          <w:r>
                            <w:rPr>
                              <w:b/>
                              <w:color w:val="FFFFFF" w:themeColor="background1"/>
                              <w:sz w:val="32"/>
                            </w:rPr>
                            <w:t>Sek.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0C332" id="Rechteck 22" o:spid="_x0000_s1027" style="position:absolute;margin-left:201.05pt;margin-top:.8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" fillcolor="#ffc000 [3207]" stroked="f" strokeweight="1pt">
              <v:textbox>
                <w:txbxContent>
                  <w:p w14:paraId="55B88760" w14:textId="6A895649" w:rsidR="00B86656" w:rsidRDefault="00460DB3" w:rsidP="00B86656">
                    <w:pPr>
                      <w:jc w:val="center"/>
                    </w:pPr>
                    <w:r>
                      <w:rPr>
                        <w:b/>
                        <w:color w:val="FFFFFF" w:themeColor="background1"/>
                        <w:sz w:val="32"/>
                      </w:rPr>
                      <w:t xml:space="preserve">Arbeitsmaterial </w:t>
                    </w:r>
                    <w:r w:rsidR="00B86656" w:rsidRPr="001D2B9B">
                      <w:rPr>
                        <w:b/>
                        <w:color w:val="FFFFFF" w:themeColor="background1"/>
                        <w:sz w:val="32"/>
                      </w:rPr>
                      <w:t>B1.</w:t>
                    </w:r>
                    <w:r w:rsidR="00B86656">
                      <w:rPr>
                        <w:b/>
                        <w:color w:val="FFFFFF" w:themeColor="background1"/>
                        <w:sz w:val="32"/>
                      </w:rPr>
                      <w:t>2</w:t>
                    </w:r>
                    <w:r w:rsidR="00B86656" w:rsidRPr="001D2B9B">
                      <w:rPr>
                        <w:b/>
                        <w:color w:val="FFFFFF" w:themeColor="background1"/>
                        <w:sz w:val="32"/>
                      </w:rPr>
                      <w:t xml:space="preserve"> </w:t>
                    </w:r>
                    <w:r>
                      <w:rPr>
                        <w:b/>
                        <w:color w:val="FFFFFF" w:themeColor="background1"/>
                        <w:sz w:val="32"/>
                      </w:rPr>
                      <w:t>Sek. I</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8240" behindDoc="0" locked="0" layoutInCell="1" allowOverlap="1" wp14:anchorId="1A7504C6" wp14:editId="1644E16B">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232E4B2A" w14:textId="77777777" w:rsidR="00B86656" w:rsidRPr="008D5655" w:rsidRDefault="00B86656" w:rsidP="00B86656">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7504C6" id="_x0000_t202" coordsize="21600,21600" o:spt="202" path="m,l,21600r21600,l21600,xe">
              <v:stroke joinstyle="miter"/>
              <v:path gradientshapeok="t" o:connecttype="rect"/>
            </v:shapetype>
            <v:shape id="Textfeld 2" o:spid="_x0000_s1028" type="#_x0000_t202" style="position:absolute;margin-left:-150.6pt;margin-top:-174.8pt;width:251.25pt;height:19.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232E4B2A" w14:textId="77777777" w:rsidR="00B86656" w:rsidRPr="008D5655" w:rsidRDefault="00B86656" w:rsidP="00B86656">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394E6DD9" w14:textId="458398D1" w:rsidR="002D2896" w:rsidRPr="00B86656" w:rsidRDefault="002D2896" w:rsidP="00B866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1075D3D"/>
    <w:multiLevelType w:val="hybridMultilevel"/>
    <w:tmpl w:val="62B2E2F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E2C326A"/>
    <w:multiLevelType w:val="hybridMultilevel"/>
    <w:tmpl w:val="70386EC0"/>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156915155">
    <w:abstractNumId w:val="9"/>
  </w:num>
  <w:num w:numId="2" w16cid:durableId="2005892846">
    <w:abstractNumId w:val="2"/>
  </w:num>
  <w:num w:numId="3" w16cid:durableId="1443528517">
    <w:abstractNumId w:val="2"/>
  </w:num>
  <w:num w:numId="4" w16cid:durableId="1160846496">
    <w:abstractNumId w:val="2"/>
  </w:num>
  <w:num w:numId="5" w16cid:durableId="430013710">
    <w:abstractNumId w:val="2"/>
  </w:num>
  <w:num w:numId="6" w16cid:durableId="190728903">
    <w:abstractNumId w:val="2"/>
  </w:num>
  <w:num w:numId="7" w16cid:durableId="1176730316">
    <w:abstractNumId w:val="2"/>
  </w:num>
  <w:num w:numId="8" w16cid:durableId="858390790">
    <w:abstractNumId w:val="2"/>
  </w:num>
  <w:num w:numId="9" w16cid:durableId="1726829308">
    <w:abstractNumId w:val="2"/>
  </w:num>
  <w:num w:numId="10" w16cid:durableId="377628755">
    <w:abstractNumId w:val="2"/>
  </w:num>
  <w:num w:numId="11" w16cid:durableId="1304849091">
    <w:abstractNumId w:val="2"/>
  </w:num>
  <w:num w:numId="12" w16cid:durableId="333538800">
    <w:abstractNumId w:val="3"/>
  </w:num>
  <w:num w:numId="13" w16cid:durableId="1305697101">
    <w:abstractNumId w:val="0"/>
  </w:num>
  <w:num w:numId="14" w16cid:durableId="1828128247">
    <w:abstractNumId w:val="7"/>
  </w:num>
  <w:num w:numId="15" w16cid:durableId="1782333290">
    <w:abstractNumId w:val="8"/>
  </w:num>
  <w:num w:numId="16" w16cid:durableId="906038846">
    <w:abstractNumId w:val="5"/>
  </w:num>
  <w:num w:numId="17" w16cid:durableId="1071268408">
    <w:abstractNumId w:val="4"/>
  </w:num>
  <w:num w:numId="18" w16cid:durableId="458646263">
    <w:abstractNumId w:val="10"/>
  </w:num>
  <w:num w:numId="19" w16cid:durableId="1743602491">
    <w:abstractNumId w:val="2"/>
  </w:num>
  <w:num w:numId="20" w16cid:durableId="151533744">
    <w:abstractNumId w:val="2"/>
  </w:num>
  <w:num w:numId="21" w16cid:durableId="7112507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74E3"/>
    <w:rsid w:val="00012484"/>
    <w:rsid w:val="00043DA4"/>
    <w:rsid w:val="00047122"/>
    <w:rsid w:val="00052991"/>
    <w:rsid w:val="000644BD"/>
    <w:rsid w:val="00085522"/>
    <w:rsid w:val="000B6808"/>
    <w:rsid w:val="000B6F96"/>
    <w:rsid w:val="000C02EB"/>
    <w:rsid w:val="000C295A"/>
    <w:rsid w:val="00152FC3"/>
    <w:rsid w:val="001668C9"/>
    <w:rsid w:val="00180E78"/>
    <w:rsid w:val="001B586C"/>
    <w:rsid w:val="00250BD4"/>
    <w:rsid w:val="00274A89"/>
    <w:rsid w:val="00283070"/>
    <w:rsid w:val="002B3F72"/>
    <w:rsid w:val="002D2896"/>
    <w:rsid w:val="00311F98"/>
    <w:rsid w:val="00324878"/>
    <w:rsid w:val="00342B12"/>
    <w:rsid w:val="00382740"/>
    <w:rsid w:val="003B2477"/>
    <w:rsid w:val="003E3379"/>
    <w:rsid w:val="003F2734"/>
    <w:rsid w:val="00407484"/>
    <w:rsid w:val="00454810"/>
    <w:rsid w:val="00460DB3"/>
    <w:rsid w:val="004670A5"/>
    <w:rsid w:val="00482322"/>
    <w:rsid w:val="004979B0"/>
    <w:rsid w:val="004A631D"/>
    <w:rsid w:val="004F0644"/>
    <w:rsid w:val="0051659F"/>
    <w:rsid w:val="00576421"/>
    <w:rsid w:val="005C0A9C"/>
    <w:rsid w:val="005D2514"/>
    <w:rsid w:val="00611CF4"/>
    <w:rsid w:val="00640FFD"/>
    <w:rsid w:val="0064168E"/>
    <w:rsid w:val="00642031"/>
    <w:rsid w:val="00690F15"/>
    <w:rsid w:val="006B1729"/>
    <w:rsid w:val="006F7DF9"/>
    <w:rsid w:val="007342D2"/>
    <w:rsid w:val="0077316D"/>
    <w:rsid w:val="007B3CA3"/>
    <w:rsid w:val="007C0631"/>
    <w:rsid w:val="007E2160"/>
    <w:rsid w:val="008306C3"/>
    <w:rsid w:val="008646E7"/>
    <w:rsid w:val="008717D7"/>
    <w:rsid w:val="008D4E72"/>
    <w:rsid w:val="00902B67"/>
    <w:rsid w:val="00911F79"/>
    <w:rsid w:val="00916400"/>
    <w:rsid w:val="00953807"/>
    <w:rsid w:val="009929BE"/>
    <w:rsid w:val="009A0C4B"/>
    <w:rsid w:val="009B3BAC"/>
    <w:rsid w:val="009E6885"/>
    <w:rsid w:val="00A24E85"/>
    <w:rsid w:val="00A42DAB"/>
    <w:rsid w:val="00A55669"/>
    <w:rsid w:val="00A562B0"/>
    <w:rsid w:val="00A831C7"/>
    <w:rsid w:val="00AA0DD0"/>
    <w:rsid w:val="00AA2DA3"/>
    <w:rsid w:val="00AE02EE"/>
    <w:rsid w:val="00AF1502"/>
    <w:rsid w:val="00AF6BE6"/>
    <w:rsid w:val="00B16FE0"/>
    <w:rsid w:val="00B32281"/>
    <w:rsid w:val="00B86656"/>
    <w:rsid w:val="00B9342B"/>
    <w:rsid w:val="00B94FC6"/>
    <w:rsid w:val="00BB53E3"/>
    <w:rsid w:val="00BF00E1"/>
    <w:rsid w:val="00C07F17"/>
    <w:rsid w:val="00C108ED"/>
    <w:rsid w:val="00C164C9"/>
    <w:rsid w:val="00CA0A3A"/>
    <w:rsid w:val="00CA60E2"/>
    <w:rsid w:val="00CA642F"/>
    <w:rsid w:val="00CD7E9F"/>
    <w:rsid w:val="00CE64B7"/>
    <w:rsid w:val="00D650AC"/>
    <w:rsid w:val="00D65B4E"/>
    <w:rsid w:val="00D77F5B"/>
    <w:rsid w:val="00D802F7"/>
    <w:rsid w:val="00D817A3"/>
    <w:rsid w:val="00D83F88"/>
    <w:rsid w:val="00DC60C2"/>
    <w:rsid w:val="00DD6851"/>
    <w:rsid w:val="00E24D25"/>
    <w:rsid w:val="00E33141"/>
    <w:rsid w:val="00E46849"/>
    <w:rsid w:val="00E722EA"/>
    <w:rsid w:val="00EA16FD"/>
    <w:rsid w:val="00EC2D49"/>
    <w:rsid w:val="00F24DEC"/>
    <w:rsid w:val="00F71812"/>
    <w:rsid w:val="00F762B7"/>
    <w:rsid w:val="00F90343"/>
    <w:rsid w:val="00FC23BD"/>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7D42B682"/>
  <w15:docId w15:val="{2BEDBF86-FEC8-4DAD-942D-9BCFA14EB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916400"/>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642031"/>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642031"/>
    <w:pPr>
      <w:keepNext/>
      <w:keepLines/>
      <w:numPr>
        <w:ilvl w:val="1"/>
        <w:numId w:val="20"/>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642031"/>
    <w:pPr>
      <w:keepNext/>
      <w:keepLines/>
      <w:numPr>
        <w:ilvl w:val="2"/>
        <w:numId w:val="20"/>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0"/>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642031"/>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642031"/>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642031"/>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642031"/>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CD7E9F"/>
    <w:pPr>
      <w:spacing w:after="200" w:line="240" w:lineRule="auto"/>
    </w:pPr>
    <w:rPr>
      <w:rFonts w:ascii="Helvetica 55" w:hAnsi="Helvetica 55"/>
      <w:i/>
      <w:iCs/>
      <w:color w:val="44546A" w:themeColor="text2"/>
      <w:sz w:val="18"/>
      <w:szCs w:val="18"/>
      <w:lang w:val="en-US"/>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642031"/>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642031"/>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642031"/>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642031"/>
    <w:pPr>
      <w:numPr>
        <w:numId w:val="21"/>
      </w:numPr>
      <w:spacing w:line="276" w:lineRule="auto"/>
    </w:pPr>
  </w:style>
  <w:style w:type="character" w:customStyle="1" w:styleId="WF-Listenabsatz-1-facherZeilenabstandZchn">
    <w:name w:val="WF-Listenabsatz - 1-facher Zeilenabstand Zchn"/>
    <w:basedOn w:val="ListenabsatzZchn"/>
    <w:link w:val="WF-Listenabsatz-1-facherZeilenabstand"/>
    <w:rsid w:val="00642031"/>
    <w:rPr>
      <w:rFonts w:ascii="Helvetica 45" w:eastAsiaTheme="minorHAnsi" w:hAnsi="Helvetica 45"/>
      <w:bCs/>
      <w:noProof/>
      <w:sz w:val="21"/>
      <w:lang w:eastAsia="de-DE"/>
    </w:rPr>
  </w:style>
  <w:style w:type="paragraph" w:customStyle="1" w:styleId="WF-Arbeitsblatt">
    <w:name w:val="WF-Arbeitsblatt"/>
    <w:basedOn w:val="Standard"/>
    <w:qFormat/>
    <w:rsid w:val="00916400"/>
    <w:pPr>
      <w:spacing w:line="264" w:lineRule="auto"/>
    </w:pPr>
    <w:rPr>
      <w:rFonts w:ascii="Helvetica 65" w:hAnsi="Helvetica 65"/>
      <w:sz w:val="44"/>
      <w:szCs w:val="44"/>
    </w:rPr>
  </w:style>
  <w:style w:type="paragraph" w:customStyle="1" w:styleId="WF-Beschriftung">
    <w:name w:val="WF-Beschriftung"/>
    <w:basedOn w:val="Beschriftung"/>
    <w:qFormat/>
    <w:rsid w:val="00916400"/>
  </w:style>
  <w:style w:type="character" w:styleId="Kommentarzeichen">
    <w:name w:val="annotation reference"/>
    <w:basedOn w:val="Absatz-Standardschriftart"/>
    <w:uiPriority w:val="99"/>
    <w:semiHidden/>
    <w:unhideWhenUsed/>
    <w:rsid w:val="002D2896"/>
    <w:rPr>
      <w:sz w:val="18"/>
      <w:szCs w:val="18"/>
    </w:rPr>
  </w:style>
  <w:style w:type="paragraph" w:styleId="Kommentartext">
    <w:name w:val="annotation text"/>
    <w:basedOn w:val="Standard"/>
    <w:link w:val="KommentartextZchn"/>
    <w:uiPriority w:val="99"/>
    <w:semiHidden/>
    <w:unhideWhenUsed/>
    <w:rsid w:val="002D2896"/>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2D2896"/>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2D2896"/>
    <w:rPr>
      <w:b/>
      <w:sz w:val="20"/>
      <w:szCs w:val="20"/>
    </w:rPr>
  </w:style>
  <w:style w:type="character" w:customStyle="1" w:styleId="KommentarthemaZchn">
    <w:name w:val="Kommentarthema Zchn"/>
    <w:basedOn w:val="KommentartextZchn"/>
    <w:link w:val="Kommentarthema"/>
    <w:uiPriority w:val="99"/>
    <w:semiHidden/>
    <w:rsid w:val="002D2896"/>
    <w:rPr>
      <w:rFonts w:ascii="Helvetica 45" w:hAnsi="Helvetica 45"/>
      <w:b/>
      <w:bCs/>
      <w:noProof/>
      <w:sz w:val="20"/>
      <w:szCs w:val="20"/>
      <w:lang w:eastAsia="de-DE"/>
    </w:rPr>
  </w:style>
  <w:style w:type="paragraph" w:styleId="berarbeitung">
    <w:name w:val="Revision"/>
    <w:hidden/>
    <w:uiPriority w:val="99"/>
    <w:semiHidden/>
    <w:rsid w:val="005D2514"/>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A8583-086E-42FD-8D64-2CE361662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365</Words>
  <Characters>2306</Characters>
  <Application>Microsoft Office Word</Application>
  <DocSecurity>0</DocSecurity>
  <Lines>19</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4</cp:revision>
  <cp:lastPrinted>2016-11-24T10:24:00Z</cp:lastPrinted>
  <dcterms:created xsi:type="dcterms:W3CDTF">2019-06-18T12:50:00Z</dcterms:created>
  <dcterms:modified xsi:type="dcterms:W3CDTF">2022-10-11T10:11:00Z</dcterms:modified>
</cp:coreProperties>
</file>