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C3D4F1" w14:textId="77777777" w:rsidR="00F67E4D" w:rsidRPr="00F67E4D" w:rsidRDefault="00F67E4D" w:rsidP="009A16A3">
      <w:pPr>
        <w:pStyle w:val="WF-Arbeitsblatt"/>
      </w:pPr>
      <w:r w:rsidRPr="00F67E4D">
        <w:t>Dosentelefon</w:t>
      </w:r>
    </w:p>
    <w:p w14:paraId="45CD26FF" w14:textId="02528577" w:rsidR="00F67E4D" w:rsidRPr="00F67E4D" w:rsidRDefault="00F67E4D" w:rsidP="00F67E4D">
      <w:pPr>
        <w:rPr>
          <w:sz w:val="28"/>
        </w:rPr>
      </w:pPr>
      <w:r w:rsidRPr="00F67E4D">
        <w:rPr>
          <w:sz w:val="28"/>
        </w:rPr>
        <w:drawing>
          <wp:anchor distT="0" distB="0" distL="114300" distR="114300" simplePos="0" relativeHeight="251659264" behindDoc="1" locked="0" layoutInCell="1" allowOverlap="1" wp14:anchorId="7ADE8C9A" wp14:editId="46C4D865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2487295" cy="1864360"/>
            <wp:effectExtent l="0" t="0" r="8255" b="2540"/>
            <wp:wrapTight wrapText="bothSides">
              <wp:wrapPolygon edited="0">
                <wp:start x="0" y="0"/>
                <wp:lineTo x="0" y="21409"/>
                <wp:lineTo x="21506" y="21409"/>
                <wp:lineTo x="21506" y="0"/>
                <wp:lineTo x="0" y="0"/>
              </wp:wrapPolygon>
            </wp:wrapTight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465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295" cy="1864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67E4D">
        <w:rPr>
          <w:sz w:val="28"/>
        </w:rPr>
        <w:t>Aus ganz einfachen Materialien kann man sich ein eigenes Telefon bauen. Man braucht dazu:</w:t>
      </w:r>
    </w:p>
    <w:p w14:paraId="6A5DF1CE" w14:textId="32D6DE81" w:rsidR="00F67E4D" w:rsidRPr="00F67E4D" w:rsidRDefault="00F67E4D" w:rsidP="00B955F4">
      <w:pPr>
        <w:pStyle w:val="Listenabsatz"/>
        <w:numPr>
          <w:ilvl w:val="0"/>
          <w:numId w:val="19"/>
        </w:numPr>
        <w:spacing w:line="276" w:lineRule="auto"/>
        <w:jc w:val="both"/>
        <w:rPr>
          <w:sz w:val="28"/>
        </w:rPr>
        <w:pPrChange w:id="0" w:author="Schmidberger, Alessa | Wissensfabrik" w:date="2022-10-11T11:49:00Z">
          <w:pPr>
            <w:pStyle w:val="Listenabsatz"/>
            <w:numPr>
              <w:numId w:val="19"/>
            </w:numPr>
            <w:spacing w:line="276" w:lineRule="auto"/>
            <w:ind w:hanging="360"/>
          </w:pPr>
        </w:pPrChange>
      </w:pPr>
      <w:r w:rsidRPr="00F67E4D">
        <w:rPr>
          <w:sz w:val="28"/>
        </w:rPr>
        <w:t>2 leere und saubere Konservendosen ohne scharfe Kanten oder Plastiktrinkbecher</w:t>
      </w:r>
    </w:p>
    <w:p w14:paraId="31125EA1" w14:textId="77777777" w:rsidR="00F67E4D" w:rsidRPr="00F67E4D" w:rsidRDefault="00F67E4D" w:rsidP="00B955F4">
      <w:pPr>
        <w:pStyle w:val="Listenabsatz"/>
        <w:numPr>
          <w:ilvl w:val="0"/>
          <w:numId w:val="19"/>
        </w:numPr>
        <w:spacing w:line="276" w:lineRule="auto"/>
        <w:jc w:val="both"/>
        <w:rPr>
          <w:sz w:val="28"/>
        </w:rPr>
        <w:pPrChange w:id="1" w:author="Schmidberger, Alessa | Wissensfabrik" w:date="2022-10-11T11:49:00Z">
          <w:pPr>
            <w:pStyle w:val="Listenabsatz"/>
            <w:numPr>
              <w:numId w:val="19"/>
            </w:numPr>
            <w:spacing w:line="276" w:lineRule="auto"/>
            <w:ind w:hanging="360"/>
          </w:pPr>
        </w:pPrChange>
      </w:pPr>
      <w:r w:rsidRPr="00F67E4D">
        <w:rPr>
          <w:sz w:val="28"/>
        </w:rPr>
        <w:t>1 Nagel</w:t>
      </w:r>
    </w:p>
    <w:p w14:paraId="28C50475" w14:textId="77777777" w:rsidR="00F67E4D" w:rsidRPr="00F67E4D" w:rsidRDefault="00F67E4D" w:rsidP="00B955F4">
      <w:pPr>
        <w:pStyle w:val="Listenabsatz"/>
        <w:numPr>
          <w:ilvl w:val="0"/>
          <w:numId w:val="19"/>
        </w:numPr>
        <w:spacing w:line="276" w:lineRule="auto"/>
        <w:jc w:val="both"/>
        <w:rPr>
          <w:sz w:val="28"/>
        </w:rPr>
        <w:pPrChange w:id="2" w:author="Schmidberger, Alessa | Wissensfabrik" w:date="2022-10-11T11:49:00Z">
          <w:pPr>
            <w:pStyle w:val="Listenabsatz"/>
            <w:numPr>
              <w:numId w:val="19"/>
            </w:numPr>
            <w:spacing w:line="276" w:lineRule="auto"/>
            <w:ind w:hanging="360"/>
          </w:pPr>
        </w:pPrChange>
      </w:pPr>
      <w:r w:rsidRPr="00F67E4D">
        <w:rPr>
          <w:sz w:val="28"/>
        </w:rPr>
        <w:t>1 Hammer</w:t>
      </w:r>
    </w:p>
    <w:p w14:paraId="2948B84C" w14:textId="77777777" w:rsidR="00F67E4D" w:rsidRPr="00F67E4D" w:rsidRDefault="00F67E4D" w:rsidP="00B955F4">
      <w:pPr>
        <w:pStyle w:val="Listenabsatz"/>
        <w:numPr>
          <w:ilvl w:val="0"/>
          <w:numId w:val="19"/>
        </w:numPr>
        <w:spacing w:line="276" w:lineRule="auto"/>
        <w:jc w:val="both"/>
        <w:rPr>
          <w:sz w:val="28"/>
        </w:rPr>
        <w:pPrChange w:id="3" w:author="Schmidberger, Alessa | Wissensfabrik" w:date="2022-10-11T11:49:00Z">
          <w:pPr>
            <w:pStyle w:val="Listenabsatz"/>
            <w:numPr>
              <w:numId w:val="19"/>
            </w:numPr>
            <w:spacing w:line="276" w:lineRule="auto"/>
            <w:ind w:hanging="360"/>
          </w:pPr>
        </w:pPrChange>
      </w:pPr>
      <w:r w:rsidRPr="00F67E4D">
        <w:rPr>
          <w:sz w:val="28"/>
        </w:rPr>
        <w:t>Ca. 20 m Schnur</w:t>
      </w:r>
    </w:p>
    <w:p w14:paraId="65D31380" w14:textId="77777777" w:rsidR="00F67E4D" w:rsidRPr="00F67E4D" w:rsidRDefault="00F67E4D" w:rsidP="00F67E4D">
      <w:pPr>
        <w:rPr>
          <w:sz w:val="28"/>
        </w:rPr>
      </w:pPr>
    </w:p>
    <w:p w14:paraId="6D9FF1CF" w14:textId="59F523D2" w:rsidR="00F67E4D" w:rsidRPr="00F67E4D" w:rsidRDefault="00F67E4D" w:rsidP="00B955F4">
      <w:pPr>
        <w:jc w:val="both"/>
        <w:rPr>
          <w:sz w:val="28"/>
        </w:rPr>
        <w:pPrChange w:id="4" w:author="Schmidberger, Alessa | Wissensfabrik" w:date="2022-10-11T11:49:00Z">
          <w:pPr/>
        </w:pPrChange>
      </w:pPr>
      <w:r w:rsidRPr="00F67E4D">
        <w:rPr>
          <w:sz w:val="28"/>
        </w:rPr>
        <w:t>Die Konservendosen werden sauber gemacht und abgetrocknet. Nun muss man an der Stelle</w:t>
      </w:r>
      <w:del w:id="5" w:author="Schmidberger, Alessa | Wissensfabrik" w:date="2022-10-11T11:51:00Z">
        <w:r w:rsidRPr="00F67E4D" w:rsidDel="00B955F4">
          <w:rPr>
            <w:sz w:val="28"/>
          </w:rPr>
          <w:delText>, wo</w:delText>
        </w:r>
      </w:del>
      <w:ins w:id="6" w:author="Schmidberger, Alessa | Wissensfabrik" w:date="2022-10-11T11:51:00Z">
        <w:r w:rsidR="00B955F4">
          <w:rPr>
            <w:sz w:val="28"/>
          </w:rPr>
          <w:t xml:space="preserve"> an der</w:t>
        </w:r>
      </w:ins>
      <w:r w:rsidRPr="00F67E4D">
        <w:rPr>
          <w:sz w:val="28"/>
        </w:rPr>
        <w:t xml:space="preserve"> früher der Deckel war, den inneren Rand mit dem Hammer plattklopfen. Sonst könnte man sich beim </w:t>
      </w:r>
      <w:r w:rsidR="00544DDE">
        <w:rPr>
          <w:sz w:val="28"/>
        </w:rPr>
        <w:t>Hinein</w:t>
      </w:r>
      <w:r w:rsidRPr="00F67E4D">
        <w:rPr>
          <w:sz w:val="28"/>
        </w:rPr>
        <w:t xml:space="preserve">fassen in die offene Dose verletzen. </w:t>
      </w:r>
    </w:p>
    <w:p w14:paraId="2C0C8A03" w14:textId="77777777" w:rsidR="00F67E4D" w:rsidRPr="00F67E4D" w:rsidRDefault="00F67E4D" w:rsidP="00F67E4D">
      <w:pPr>
        <w:rPr>
          <w:sz w:val="28"/>
        </w:rPr>
      </w:pPr>
      <w:r w:rsidRPr="00F67E4D">
        <w:rPr>
          <w:sz w:val="28"/>
        </w:rPr>
        <w:drawing>
          <wp:anchor distT="0" distB="0" distL="114300" distR="114300" simplePos="0" relativeHeight="251660288" behindDoc="1" locked="0" layoutInCell="1" allowOverlap="1" wp14:anchorId="08AE7CA0" wp14:editId="28EFC91D">
            <wp:simplePos x="0" y="0"/>
            <wp:positionH relativeFrom="margin">
              <wp:align>left</wp:align>
            </wp:positionH>
            <wp:positionV relativeFrom="paragraph">
              <wp:posOffset>104775</wp:posOffset>
            </wp:positionV>
            <wp:extent cx="1390650" cy="1854200"/>
            <wp:effectExtent l="0" t="0" r="0" b="0"/>
            <wp:wrapTight wrapText="bothSides">
              <wp:wrapPolygon edited="0">
                <wp:start x="0" y="0"/>
                <wp:lineTo x="0" y="21304"/>
                <wp:lineTo x="21304" y="21304"/>
                <wp:lineTo x="21304" y="0"/>
                <wp:lineTo x="0" y="0"/>
              </wp:wrapPolygon>
            </wp:wrapTight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468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3211" cy="1857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1759A5" w14:textId="5BFFB679" w:rsidR="009A16A3" w:rsidRDefault="00F67E4D" w:rsidP="00B955F4">
      <w:pPr>
        <w:jc w:val="both"/>
        <w:rPr>
          <w:sz w:val="28"/>
        </w:rPr>
        <w:pPrChange w:id="7" w:author="Schmidberger, Alessa | Wissensfabrik" w:date="2022-10-11T11:49:00Z">
          <w:pPr/>
        </w:pPrChange>
      </w:pPr>
      <w:r w:rsidRPr="00F67E4D">
        <w:rPr>
          <w:sz w:val="28"/>
        </w:rPr>
        <w:t xml:space="preserve">Danach schlägt man mit Hammer und Nagel je ein Loch in die Mitte der Unterseite beider Dosen. Wenn </w:t>
      </w:r>
      <w:ins w:id="8" w:author="Schmidberger, Alessa | Wissensfabrik" w:date="2022-10-11T11:51:00Z">
        <w:r w:rsidR="00B955F4">
          <w:rPr>
            <w:sz w:val="28"/>
          </w:rPr>
          <w:t>i</w:t>
        </w:r>
      </w:ins>
      <w:del w:id="9" w:author="Schmidberger, Alessa | Wissensfabrik" w:date="2022-10-11T11:51:00Z">
        <w:r w:rsidRPr="00F67E4D" w:rsidDel="00B955F4">
          <w:rPr>
            <w:sz w:val="28"/>
          </w:rPr>
          <w:delText>I</w:delText>
        </w:r>
      </w:del>
      <w:r w:rsidRPr="00F67E4D">
        <w:rPr>
          <w:sz w:val="28"/>
        </w:rPr>
        <w:t xml:space="preserve">hr Plastiktrinkbecher benutzt, solltet </w:t>
      </w:r>
      <w:ins w:id="10" w:author="Schmidberger, Alessa | Wissensfabrik" w:date="2022-10-11T11:51:00Z">
        <w:r w:rsidR="00B955F4">
          <w:rPr>
            <w:sz w:val="28"/>
          </w:rPr>
          <w:t>i</w:t>
        </w:r>
      </w:ins>
      <w:del w:id="11" w:author="Schmidberger, Alessa | Wissensfabrik" w:date="2022-10-11T11:51:00Z">
        <w:r w:rsidRPr="00F67E4D" w:rsidDel="00B955F4">
          <w:rPr>
            <w:sz w:val="28"/>
          </w:rPr>
          <w:delText>I</w:delText>
        </w:r>
      </w:del>
      <w:r w:rsidRPr="00F67E4D">
        <w:rPr>
          <w:sz w:val="28"/>
        </w:rPr>
        <w:t>hr einen Nagel über einer Flamme erhitzen und damit Löcher in die Becher brennen.</w:t>
      </w:r>
    </w:p>
    <w:p w14:paraId="32D716DD" w14:textId="77777777" w:rsidR="009A16A3" w:rsidRPr="00F67E4D" w:rsidRDefault="009A16A3" w:rsidP="00F67E4D">
      <w:pPr>
        <w:rPr>
          <w:sz w:val="28"/>
        </w:rPr>
      </w:pPr>
    </w:p>
    <w:p w14:paraId="0094E2F2" w14:textId="77777777" w:rsidR="00F67E4D" w:rsidRPr="00F67E4D" w:rsidRDefault="009A16A3" w:rsidP="00F67E4D">
      <w:pPr>
        <w:rPr>
          <w:sz w:val="28"/>
        </w:rPr>
      </w:pPr>
      <w:r w:rsidRPr="00F67E4D">
        <w:rPr>
          <w:sz w:val="28"/>
        </w:rPr>
        <w:drawing>
          <wp:anchor distT="0" distB="0" distL="114300" distR="114300" simplePos="0" relativeHeight="251661312" behindDoc="1" locked="0" layoutInCell="1" allowOverlap="1" wp14:anchorId="12031FDA" wp14:editId="1CE99828">
            <wp:simplePos x="0" y="0"/>
            <wp:positionH relativeFrom="margin">
              <wp:posOffset>4209415</wp:posOffset>
            </wp:positionH>
            <wp:positionV relativeFrom="paragraph">
              <wp:posOffset>146685</wp:posOffset>
            </wp:positionV>
            <wp:extent cx="1406525" cy="1876425"/>
            <wp:effectExtent l="0" t="0" r="3175" b="9525"/>
            <wp:wrapTight wrapText="bothSides">
              <wp:wrapPolygon edited="0">
                <wp:start x="21600" y="21600"/>
                <wp:lineTo x="21600" y="110"/>
                <wp:lineTo x="244" y="110"/>
                <wp:lineTo x="244" y="21600"/>
                <wp:lineTo x="21600" y="21600"/>
              </wp:wrapPolygon>
            </wp:wrapTight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473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 flipV="1">
                      <a:off x="0" y="0"/>
                      <a:ext cx="1406525" cy="187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D31C67" w14:textId="1F4DCC89" w:rsidR="009A16A3" w:rsidRDefault="00F67E4D" w:rsidP="00B955F4">
      <w:pPr>
        <w:jc w:val="both"/>
        <w:rPr>
          <w:sz w:val="28"/>
        </w:rPr>
        <w:pPrChange w:id="12" w:author="Schmidberger, Alessa | Wissensfabrik" w:date="2022-10-11T11:50:00Z">
          <w:pPr/>
        </w:pPrChange>
      </w:pPr>
      <w:r w:rsidRPr="00F67E4D">
        <w:rPr>
          <w:sz w:val="28"/>
        </w:rPr>
        <w:t xml:space="preserve">Durch jedes Loch wird ein Schnurende gesteckt. Dieses wird von innen mit einem Knoten versehen, der so groß </w:t>
      </w:r>
      <w:del w:id="13" w:author="Schmidberger, Alessa | Wissensfabrik" w:date="2022-10-11T11:52:00Z">
        <w:r w:rsidRPr="00F67E4D" w:rsidDel="00B955F4">
          <w:rPr>
            <w:sz w:val="28"/>
          </w:rPr>
          <w:delText xml:space="preserve">auftragen </w:delText>
        </w:r>
      </w:del>
      <w:ins w:id="14" w:author="Schmidberger, Alessa | Wissensfabrik" w:date="2022-10-11T11:52:00Z">
        <w:r w:rsidR="00B955F4">
          <w:rPr>
            <w:sz w:val="28"/>
          </w:rPr>
          <w:t>sein</w:t>
        </w:r>
        <w:r w:rsidR="00B955F4" w:rsidRPr="00F67E4D">
          <w:rPr>
            <w:sz w:val="28"/>
          </w:rPr>
          <w:t xml:space="preserve"> </w:t>
        </w:r>
      </w:ins>
      <w:r w:rsidRPr="00F67E4D">
        <w:rPr>
          <w:sz w:val="28"/>
        </w:rPr>
        <w:t>muss, dass die Schnur nicht mehr aus dem Loch herausrutschen kann.</w:t>
      </w:r>
    </w:p>
    <w:p w14:paraId="3FF587FE" w14:textId="479D8610" w:rsidR="009A16A3" w:rsidRDefault="009A16A3">
      <w:pPr>
        <w:spacing w:line="259" w:lineRule="auto"/>
        <w:rPr>
          <w:sz w:val="28"/>
        </w:rPr>
      </w:pPr>
      <w:r>
        <w:rPr>
          <w:sz w:val="28"/>
        </w:rPr>
        <w:br w:type="page"/>
      </w:r>
    </w:p>
    <w:p w14:paraId="142285A3" w14:textId="5AC4D4F5" w:rsidR="00F67E4D" w:rsidRDefault="00FE569A" w:rsidP="00B955F4">
      <w:pPr>
        <w:jc w:val="both"/>
        <w:rPr>
          <w:sz w:val="28"/>
        </w:rPr>
        <w:pPrChange w:id="15" w:author="Schmidberger, Alessa | Wissensfabrik" w:date="2022-10-11T11:50:00Z">
          <w:pPr/>
        </w:pPrChange>
      </w:pPr>
      <w:r w:rsidRPr="00F67E4D">
        <w:rPr>
          <w:sz w:val="28"/>
        </w:rPr>
        <w:lastRenderedPageBreak/>
        <w:drawing>
          <wp:anchor distT="0" distB="0" distL="114300" distR="114300" simplePos="0" relativeHeight="251658240" behindDoc="1" locked="0" layoutInCell="1" allowOverlap="1" wp14:anchorId="487F0595" wp14:editId="4D7B6E8A">
            <wp:simplePos x="0" y="0"/>
            <wp:positionH relativeFrom="margin">
              <wp:posOffset>0</wp:posOffset>
            </wp:positionH>
            <wp:positionV relativeFrom="paragraph">
              <wp:posOffset>95250</wp:posOffset>
            </wp:positionV>
            <wp:extent cx="1485900" cy="1981200"/>
            <wp:effectExtent l="0" t="0" r="0" b="0"/>
            <wp:wrapTight wrapText="bothSides">
              <wp:wrapPolygon edited="0">
                <wp:start x="0" y="0"/>
                <wp:lineTo x="0" y="21392"/>
                <wp:lineTo x="21323" y="21392"/>
                <wp:lineTo x="21323" y="0"/>
                <wp:lineTo x="0" y="0"/>
              </wp:wrapPolygon>
            </wp:wrapTight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476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</w:rPr>
        <w:br/>
      </w:r>
      <w:r w:rsidR="00F67E4D" w:rsidRPr="00F67E4D">
        <w:rPr>
          <w:sz w:val="28"/>
        </w:rPr>
        <w:t>Nun befindet sich die Schnur gewissermaßen als Verbindungskabel zwischen den beiden Dosen b</w:t>
      </w:r>
      <w:r w:rsidR="00243419">
        <w:rPr>
          <w:sz w:val="28"/>
        </w:rPr>
        <w:t>eziehungsweise</w:t>
      </w:r>
      <w:r w:rsidR="00F67E4D" w:rsidRPr="00F67E4D">
        <w:rPr>
          <w:sz w:val="28"/>
        </w:rPr>
        <w:t xml:space="preserve"> Bechern. Jetzt nimmt sich </w:t>
      </w:r>
      <w:ins w:id="16" w:author="Schmidberger, Alessa | Wissensfabrik" w:date="2022-10-11T11:53:00Z">
        <w:r w:rsidR="00B955F4">
          <w:rPr>
            <w:sz w:val="28"/>
          </w:rPr>
          <w:t xml:space="preserve">jede und </w:t>
        </w:r>
      </w:ins>
      <w:r w:rsidR="00F67E4D" w:rsidRPr="00F67E4D">
        <w:rPr>
          <w:sz w:val="28"/>
        </w:rPr>
        <w:t xml:space="preserve">jeder eine Dose. Die beiden Telefonpartner entfernen sich so weit voneinander, dass die Schnur leicht gespannt ist. Sie darf nicht durchhängen. Sie darf auch nichts berühren oder berührt werden. </w:t>
      </w:r>
    </w:p>
    <w:p w14:paraId="0B6D7943" w14:textId="77777777" w:rsidR="00F67E4D" w:rsidRDefault="00F67E4D" w:rsidP="00B955F4">
      <w:pPr>
        <w:spacing w:line="259" w:lineRule="auto"/>
        <w:jc w:val="both"/>
        <w:rPr>
          <w:sz w:val="28"/>
        </w:rPr>
        <w:pPrChange w:id="17" w:author="Schmidberger, Alessa | Wissensfabrik" w:date="2022-10-11T11:50:00Z">
          <w:pPr>
            <w:spacing w:line="259" w:lineRule="auto"/>
          </w:pPr>
        </w:pPrChange>
      </w:pPr>
    </w:p>
    <w:p w14:paraId="01D1B7EA" w14:textId="073D7616" w:rsidR="00F67E4D" w:rsidRPr="00F67E4D" w:rsidRDefault="00F67E4D" w:rsidP="00B955F4">
      <w:pPr>
        <w:jc w:val="both"/>
        <w:rPr>
          <w:sz w:val="28"/>
        </w:rPr>
        <w:pPrChange w:id="18" w:author="Schmidberger, Alessa | Wissensfabrik" w:date="2022-10-11T11:50:00Z">
          <w:pPr/>
        </w:pPrChange>
      </w:pPr>
      <w:r w:rsidRPr="00F67E4D">
        <w:rPr>
          <w:sz w:val="28"/>
        </w:rPr>
        <w:t xml:space="preserve">Wenn man nun 20 </w:t>
      </w:r>
      <w:r w:rsidR="00243419">
        <w:rPr>
          <w:sz w:val="28"/>
        </w:rPr>
        <w:t>Meter</w:t>
      </w:r>
      <w:r w:rsidRPr="00F67E4D">
        <w:rPr>
          <w:sz w:val="28"/>
        </w:rPr>
        <w:t xml:space="preserve"> auseinander steht, kann man nicht mehr miteinander sprechen</w:t>
      </w:r>
      <w:ins w:id="19" w:author="Schmidberger, Alessa | Wissensfabrik" w:date="2022-10-11T11:50:00Z">
        <w:r w:rsidR="00B955F4">
          <w:rPr>
            <w:sz w:val="28"/>
          </w:rPr>
          <w:t>,</w:t>
        </w:r>
      </w:ins>
      <w:r w:rsidRPr="00F67E4D">
        <w:rPr>
          <w:sz w:val="28"/>
        </w:rPr>
        <w:t xml:space="preserve"> ohne zu schreien. Jetzt kommt das Dosentelefon ins Spiel: </w:t>
      </w:r>
      <w:r w:rsidR="00243419">
        <w:rPr>
          <w:sz w:val="28"/>
        </w:rPr>
        <w:t>D</w:t>
      </w:r>
      <w:r w:rsidRPr="00F67E4D">
        <w:rPr>
          <w:sz w:val="28"/>
        </w:rPr>
        <w:t>er Sprechende spricht in seine Dose hinein, der Empfangende hält sich seine Dose mit der offenen Seite ans Ohr</w:t>
      </w:r>
      <w:r w:rsidR="000D62F8">
        <w:rPr>
          <w:sz w:val="28"/>
        </w:rPr>
        <w:t>.</w:t>
      </w:r>
      <w:r w:rsidRPr="00F67E4D">
        <w:rPr>
          <w:sz w:val="28"/>
        </w:rPr>
        <w:t xml:space="preserve"> </w:t>
      </w:r>
      <w:r w:rsidR="000D62F8">
        <w:rPr>
          <w:sz w:val="28"/>
        </w:rPr>
        <w:t>M</w:t>
      </w:r>
      <w:r w:rsidRPr="00F67E4D">
        <w:rPr>
          <w:sz w:val="28"/>
        </w:rPr>
        <w:t xml:space="preserve">an hört </w:t>
      </w:r>
      <w:r w:rsidR="000D62F8">
        <w:rPr>
          <w:sz w:val="28"/>
        </w:rPr>
        <w:t xml:space="preserve">nun </w:t>
      </w:r>
      <w:r w:rsidRPr="00F67E4D">
        <w:rPr>
          <w:sz w:val="28"/>
        </w:rPr>
        <w:t>klar und deutlich, wenn auch blechern, sein</w:t>
      </w:r>
      <w:del w:id="20" w:author="Schmidberger, Alessa | Wissensfabrik" w:date="2022-10-11T11:50:00Z">
        <w:r w:rsidR="00443268" w:rsidDel="00B955F4">
          <w:rPr>
            <w:sz w:val="28"/>
          </w:rPr>
          <w:delText>en</w:delText>
        </w:r>
      </w:del>
      <w:r w:rsidRPr="00F67E4D">
        <w:rPr>
          <w:sz w:val="28"/>
        </w:rPr>
        <w:t xml:space="preserve"> Gegenüber sprechen! </w:t>
      </w:r>
    </w:p>
    <w:p w14:paraId="658944CD" w14:textId="77777777" w:rsidR="00F67E4D" w:rsidRPr="00F67E4D" w:rsidRDefault="00F67E4D" w:rsidP="00B955F4">
      <w:pPr>
        <w:pStyle w:val="berschrift1"/>
        <w:jc w:val="both"/>
        <w:rPr>
          <w:sz w:val="40"/>
        </w:rPr>
        <w:pPrChange w:id="21" w:author="Schmidberger, Alessa | Wissensfabrik" w:date="2022-10-11T11:50:00Z">
          <w:pPr>
            <w:pStyle w:val="berschrift1"/>
          </w:pPr>
        </w:pPrChange>
      </w:pPr>
      <w:r w:rsidRPr="00F67E4D">
        <w:rPr>
          <w:sz w:val="40"/>
        </w:rPr>
        <w:t>Fragen</w:t>
      </w:r>
    </w:p>
    <w:p w14:paraId="5E21608A" w14:textId="77777777" w:rsidR="00F67E4D" w:rsidRPr="00F67E4D" w:rsidRDefault="00F67E4D" w:rsidP="00B955F4">
      <w:pPr>
        <w:pStyle w:val="Listenabsatz"/>
        <w:numPr>
          <w:ilvl w:val="0"/>
          <w:numId w:val="20"/>
        </w:numPr>
        <w:jc w:val="both"/>
        <w:rPr>
          <w:sz w:val="28"/>
        </w:rPr>
        <w:pPrChange w:id="22" w:author="Schmidberger, Alessa | Wissensfabrik" w:date="2022-10-11T11:50:00Z">
          <w:pPr>
            <w:pStyle w:val="Listenabsatz"/>
            <w:numPr>
              <w:numId w:val="20"/>
            </w:numPr>
            <w:ind w:left="360" w:hanging="360"/>
          </w:pPr>
        </w:pPrChange>
      </w:pPr>
      <w:r w:rsidRPr="00F67E4D">
        <w:rPr>
          <w:sz w:val="28"/>
        </w:rPr>
        <w:t>Was hast du beobachtet, wenn die Schnur gespannt ist und wenn die Schnur schlaff ist?</w:t>
      </w:r>
    </w:p>
    <w:p w14:paraId="41816679" w14:textId="77777777" w:rsidR="00F67E4D" w:rsidRPr="00F67E4D" w:rsidRDefault="00F67E4D" w:rsidP="00B955F4">
      <w:pPr>
        <w:pStyle w:val="Listenabsatz"/>
        <w:numPr>
          <w:ilvl w:val="0"/>
          <w:numId w:val="20"/>
        </w:numPr>
        <w:jc w:val="both"/>
        <w:rPr>
          <w:sz w:val="28"/>
        </w:rPr>
        <w:pPrChange w:id="23" w:author="Schmidberger, Alessa | Wissensfabrik" w:date="2022-10-11T11:50:00Z">
          <w:pPr>
            <w:pStyle w:val="Listenabsatz"/>
            <w:numPr>
              <w:numId w:val="20"/>
            </w:numPr>
            <w:ind w:left="360" w:hanging="360"/>
          </w:pPr>
        </w:pPrChange>
      </w:pPr>
      <w:r w:rsidRPr="00F67E4D">
        <w:rPr>
          <w:sz w:val="28"/>
        </w:rPr>
        <w:t>Kann man auch um die Ecke telefonieren?</w:t>
      </w:r>
    </w:p>
    <w:p w14:paraId="1C450FB8" w14:textId="77777777" w:rsidR="00F67E4D" w:rsidRPr="00F67E4D" w:rsidRDefault="00F67E4D" w:rsidP="00B955F4">
      <w:pPr>
        <w:pStyle w:val="Listenabsatz"/>
        <w:numPr>
          <w:ilvl w:val="0"/>
          <w:numId w:val="20"/>
        </w:numPr>
        <w:jc w:val="both"/>
        <w:rPr>
          <w:sz w:val="28"/>
        </w:rPr>
        <w:pPrChange w:id="24" w:author="Schmidberger, Alessa | Wissensfabrik" w:date="2022-10-11T11:50:00Z">
          <w:pPr>
            <w:pStyle w:val="Listenabsatz"/>
            <w:numPr>
              <w:numId w:val="20"/>
            </w:numPr>
            <w:ind w:left="360" w:hanging="360"/>
          </w:pPr>
        </w:pPrChange>
      </w:pPr>
      <w:r w:rsidRPr="00F67E4D">
        <w:rPr>
          <w:sz w:val="28"/>
        </w:rPr>
        <w:t xml:space="preserve">Überlegt und versucht herauszufinden, wie das Dosentelefon funktioniert. </w:t>
      </w:r>
    </w:p>
    <w:p w14:paraId="2078BE91" w14:textId="3FD123CE" w:rsidR="00F67E4D" w:rsidRPr="00F67E4D" w:rsidRDefault="00692DC7" w:rsidP="00B955F4">
      <w:pPr>
        <w:pStyle w:val="Listenabsatz"/>
        <w:numPr>
          <w:ilvl w:val="0"/>
          <w:numId w:val="20"/>
        </w:numPr>
        <w:jc w:val="both"/>
        <w:rPr>
          <w:sz w:val="28"/>
        </w:rPr>
        <w:pPrChange w:id="25" w:author="Schmidberger, Alessa | Wissensfabrik" w:date="2022-10-11T11:50:00Z">
          <w:pPr>
            <w:pStyle w:val="Listenabsatz"/>
            <w:numPr>
              <w:numId w:val="20"/>
            </w:numPr>
            <w:ind w:left="360" w:hanging="360"/>
          </w:pPr>
        </w:pPrChange>
      </w:pPr>
      <w:r>
        <w:rPr>
          <w:sz w:val="28"/>
        </w:rPr>
        <w:t>Stimmt es, dass das Dosentelefon nicht funktioniert, wenn beide Personen gleichzeitig reden?</w:t>
      </w:r>
      <w:r w:rsidR="00F67E4D" w:rsidRPr="00F67E4D">
        <w:rPr>
          <w:sz w:val="28"/>
        </w:rPr>
        <w:t xml:space="preserve"> Überlegt euch ein</w:t>
      </w:r>
      <w:r w:rsidR="006E620F">
        <w:rPr>
          <w:sz w:val="28"/>
        </w:rPr>
        <w:t xml:space="preserve"> paar Regeln</w:t>
      </w:r>
      <w:r w:rsidR="00F67E4D" w:rsidRPr="00F67E4D">
        <w:rPr>
          <w:sz w:val="28"/>
        </w:rPr>
        <w:t>. Wer redet zuerst, wie lange darf jeder reden, wann wird gewechselt,</w:t>
      </w:r>
      <w:r w:rsidR="00243419">
        <w:rPr>
          <w:sz w:val="28"/>
        </w:rPr>
        <w:t xml:space="preserve"> </w:t>
      </w:r>
      <w:r w:rsidR="00F67E4D" w:rsidRPr="00F67E4D">
        <w:rPr>
          <w:sz w:val="28"/>
        </w:rPr>
        <w:t>…?</w:t>
      </w:r>
    </w:p>
    <w:p w14:paraId="53338768" w14:textId="77777777" w:rsidR="00611CF4" w:rsidRPr="00F67E4D" w:rsidRDefault="00611CF4" w:rsidP="00F67E4D">
      <w:pPr>
        <w:rPr>
          <w:sz w:val="28"/>
        </w:rPr>
      </w:pPr>
    </w:p>
    <w:sectPr w:rsidR="00611CF4" w:rsidRPr="00F67E4D" w:rsidSect="004A477C">
      <w:headerReference w:type="default" r:id="rId12"/>
      <w:footerReference w:type="default" r:id="rId13"/>
      <w:pgSz w:w="11906" w:h="16838"/>
      <w:pgMar w:top="1134" w:right="1531" w:bottom="1276" w:left="1531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F9C6B8" w14:textId="77777777" w:rsidR="00056B8A" w:rsidRDefault="00056B8A" w:rsidP="00DD6851">
      <w:r>
        <w:separator/>
      </w:r>
    </w:p>
  </w:endnote>
  <w:endnote w:type="continuationSeparator" w:id="0">
    <w:p w14:paraId="1FB6F2FE" w14:textId="77777777" w:rsidR="00056B8A" w:rsidRDefault="00056B8A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Helvetica 4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 6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5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41673C" w14:textId="14AE3DA3" w:rsidR="000C02EB" w:rsidRPr="004C0582" w:rsidRDefault="001A0623" w:rsidP="004C0582">
    <w:pPr>
      <w:pStyle w:val="Kopfzeile"/>
      <w:tabs>
        <w:tab w:val="clear" w:pos="4536"/>
        <w:tab w:val="clear" w:pos="9072"/>
        <w:tab w:val="right" w:pos="8789"/>
      </w:tabs>
      <w:ind w:right="-2637"/>
      <w:rPr>
        <w:i/>
        <w:sz w:val="18"/>
      </w:rPr>
    </w:pPr>
    <w:r>
      <w:rPr>
        <w:sz w:val="8"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312151DF" wp14:editId="20B47FF4">
              <wp:simplePos x="0" y="0"/>
              <wp:positionH relativeFrom="column">
                <wp:posOffset>6000750</wp:posOffset>
              </wp:positionH>
              <wp:positionV relativeFrom="paragraph">
                <wp:posOffset>-4474845</wp:posOffset>
              </wp:positionV>
              <wp:extent cx="328930" cy="4096068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068"/>
                        <a:chOff x="0" y="0"/>
                        <a:chExt cx="328930" cy="4096068"/>
                      </a:xfrm>
                    </wpg:grpSpPr>
                    <wps:wsp>
                      <wps:cNvPr id="29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281D39" w14:textId="77777777" w:rsidR="001A0623" w:rsidRPr="00195786" w:rsidRDefault="001A0623" w:rsidP="001A0623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 w:rsidRPr="00195786"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 w:rsidRPr="00195786"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0" name="Grafik 30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312151DF" id="Gruppieren 27" o:spid="_x0000_s1028" style="position:absolute;margin-left:472.5pt;margin-top:-352.35pt;width:25.9pt;height:322.55pt;z-index:251667456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D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P//////////////////////////////////////AAAA////////////////////////&#10;/////////////wAAAAD/////////////////////////////////////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////////////////////////////////////&#10;//8AAAD/////////////////////////////////////AAAAAAD/////////////////////////&#10;/////////wAAAAAAAP////////////////////////////////8AAAAAAAAA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8A&#10;AAAAAP//////////////////////////////////AAAAAAAA////////////////////////////&#10;/////wAAAAAAAAD///////////////////////////////8AAAAAAAAAAP//////////////////&#10;/////////////wAA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P//////&#10;//////////////////////////////8AAAAA////////////////////////////////////AAAA&#10;AAD//////////////////////////////////wAAAAAAAAD/////////////////////////////&#10;//8AAAAAAAAAAP//////////////////////////////AAAAAAAAAAAA////////////////////&#10;//////////8AAAAAAAAAAAD///////////////////////////////8AAA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L8EElDQ19QUk9GSUxFAAwd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AAAAAAD/////////////&#10;////////////AAAAAAAAAAAAAAAAAP//////////////////////////AAAAAAAAAAAAAAAA////&#10;//////////////////////8AAAAAAAAAAAAAAAAA//////////////////////////8AAAAAAAAA&#10;AAAAAAD//////////////////////////wAAAAAAAAAAAAAAAP//////////////////////////&#10;/wAAAAAAAAAAAAD/////////////////////////////AA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AAAA////////////////&#10;//////////8AAAAAAAAAAAAAAAD//////////////////////////wAAAAAAAAAAAAAAAAD/////&#10;/////////////////////wAAAAAAAAAAAAAAAP//////////////////////////AAAAAAAAAAAA&#10;AAAA////////////////////////////AAAAAAAAAAAAAAD///////////////////////////8A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AAAAAAAAP//////////////////////////AAAAAAAAAAAAAAAA////////&#10;//////////////////8AAAAAAAAAAAAAAAD//////////////////////////wAAAAAAAAAAAAAA&#10;AAD//////////////////////////wAAAAAAAAAAAP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AAA/////////////////////////////wAAAAAAAAAAAAAAAAD/////////&#10;////////////////AAAAAAAAAAAAAAAAAP//////////////////////////AAAAAAAAAAAAAAD/&#10;//////////////////////////8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AAAAAAAAAAAAAA////////////&#10;//////////////8AAAAAAAAAAAAAAAD//////////////////////////wAAAA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P//////////////////////////&#10;////////////AAAAAAAAAAAA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9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" stroked="f">
                <v:textbox>
                  <w:txbxContent>
                    <w:p w14:paraId="6F281D39" w14:textId="77777777" w:rsidR="001A0623" w:rsidRPr="00195786" w:rsidRDefault="001A0623" w:rsidP="001A0623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 w:rsidRPr="00195786"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 w:rsidRPr="00195786"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30" o:spid="_x0000_s1030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">
                <v:imagedata r:id="rId2" o:title="" chromakey="#fefefe" recolortarget="#494949 [1446]"/>
              </v:shape>
            </v:group>
          </w:pict>
        </mc:Fallback>
      </mc:AlternateContent>
    </w:r>
    <w:r w:rsidR="004C0582" w:rsidRPr="00C140D3">
      <w:rPr>
        <w:sz w:val="8"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658738BF" wp14:editId="04085C49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15875" b="19050"/>
              <wp:wrapNone/>
              <wp:docPr id="26" name="Gerade Verbindung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4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2F93659D" id="Gerade Verbindung 26" o:spid="_x0000_s1026" style="position:absolute;z-index:251656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9pt" to="441.8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" strokecolor="#ffc000 [3207]" strokeweight="3pt">
              <v:stroke joinstyle="miter"/>
            </v:line>
          </w:pict>
        </mc:Fallback>
      </mc:AlternateContent>
    </w:r>
    <w:r w:rsidR="004C0582" w:rsidRPr="00C140D3">
      <w:rPr>
        <w:sz w:val="6"/>
      </w:rPr>
      <w:t xml:space="preserve"> </w:t>
    </w:r>
    <w:r w:rsidR="004C0582" w:rsidRPr="00C140D3">
      <w:rPr>
        <w:sz w:val="18"/>
      </w:rPr>
      <w:t>Modul B</w:t>
    </w:r>
    <w:r w:rsidR="004C0582">
      <w:rPr>
        <w:sz w:val="18"/>
      </w:rPr>
      <w:t xml:space="preserve">1 </w:t>
    </w:r>
    <w:r w:rsidR="004C0582" w:rsidRPr="00C140D3">
      <w:rPr>
        <w:sz w:val="18"/>
      </w:rPr>
      <w:t xml:space="preserve">– </w:t>
    </w:r>
    <w:r w:rsidR="004C0582">
      <w:rPr>
        <w:sz w:val="18"/>
      </w:rPr>
      <w:t>Blinzeln</w:t>
    </w:r>
    <w:r w:rsidR="00692DC7">
      <w:rPr>
        <w:sz w:val="18"/>
      </w:rPr>
      <w:t xml:space="preserve">                                       aktualisiert am 1</w:t>
    </w:r>
    <w:ins w:id="26" w:author="Schmidberger, Alessa | Wissensfabrik" w:date="2022-10-11T11:49:00Z">
      <w:r w:rsidR="00B955F4">
        <w:rPr>
          <w:sz w:val="18"/>
        </w:rPr>
        <w:t>1</w:t>
      </w:r>
    </w:ins>
    <w:del w:id="27" w:author="Schmidberger, Alessa | Wissensfabrik" w:date="2022-10-11T11:49:00Z">
      <w:r w:rsidR="00692DC7" w:rsidDel="00B955F4">
        <w:rPr>
          <w:sz w:val="18"/>
        </w:rPr>
        <w:delText>0</w:delText>
      </w:r>
    </w:del>
    <w:r w:rsidR="00692DC7">
      <w:rPr>
        <w:sz w:val="18"/>
      </w:rPr>
      <w:t>.</w:t>
    </w:r>
    <w:ins w:id="28" w:author="Schmidberger, Alessa | Wissensfabrik" w:date="2022-10-11T11:49:00Z">
      <w:r w:rsidR="00B955F4">
        <w:rPr>
          <w:sz w:val="18"/>
        </w:rPr>
        <w:t>10</w:t>
      </w:r>
    </w:ins>
    <w:del w:id="29" w:author="Schmidberger, Alessa | Wissensfabrik" w:date="2022-10-11T11:49:00Z">
      <w:r w:rsidR="00692DC7" w:rsidDel="00B955F4">
        <w:rPr>
          <w:sz w:val="18"/>
        </w:rPr>
        <w:delText>06</w:delText>
      </w:r>
    </w:del>
    <w:r w:rsidR="00692DC7">
      <w:rPr>
        <w:sz w:val="18"/>
      </w:rPr>
      <w:t>.20</w:t>
    </w:r>
    <w:ins w:id="30" w:author="Schmidberger, Alessa | Wissensfabrik" w:date="2022-10-11T11:49:00Z">
      <w:r w:rsidR="00B955F4">
        <w:rPr>
          <w:sz w:val="18"/>
        </w:rPr>
        <w:t>22</w:t>
      </w:r>
    </w:ins>
    <w:del w:id="31" w:author="Schmidberger, Alessa | Wissensfabrik" w:date="2022-10-11T11:49:00Z">
      <w:r w:rsidR="00692DC7" w:rsidDel="00B955F4">
        <w:rPr>
          <w:sz w:val="18"/>
        </w:rPr>
        <w:delText>19</w:delText>
      </w:r>
    </w:del>
    <w:r w:rsidR="004C0582" w:rsidRPr="00C140D3">
      <w:rPr>
        <w:i/>
        <w:sz w:val="18"/>
      </w:rPr>
      <w:tab/>
    </w:r>
    <w:r w:rsidR="004C0582" w:rsidRPr="00C140D3">
      <w:rPr>
        <w:sz w:val="18"/>
      </w:rPr>
      <w:t xml:space="preserve">Seite </w:t>
    </w:r>
    <w:r w:rsidR="004C0582" w:rsidRPr="00C140D3">
      <w:rPr>
        <w:bCs w:val="0"/>
        <w:sz w:val="18"/>
      </w:rPr>
      <w:fldChar w:fldCharType="begin"/>
    </w:r>
    <w:r w:rsidR="004C0582" w:rsidRPr="00C140D3">
      <w:rPr>
        <w:sz w:val="18"/>
      </w:rPr>
      <w:instrText>PAGE  \* Arabic  \* MERGEFORMAT</w:instrText>
    </w:r>
    <w:r w:rsidR="004C0582" w:rsidRPr="00C140D3">
      <w:rPr>
        <w:bCs w:val="0"/>
        <w:sz w:val="18"/>
      </w:rPr>
      <w:fldChar w:fldCharType="separate"/>
    </w:r>
    <w:r w:rsidR="0034481F">
      <w:rPr>
        <w:sz w:val="18"/>
      </w:rPr>
      <w:t>2</w:t>
    </w:r>
    <w:r w:rsidR="004C0582" w:rsidRPr="00C140D3">
      <w:rPr>
        <w:bCs w:val="0"/>
        <w:sz w:val="18"/>
      </w:rPr>
      <w:fldChar w:fldCharType="end"/>
    </w:r>
    <w:r w:rsidR="004C0582" w:rsidRPr="00C140D3">
      <w:rPr>
        <w:sz w:val="18"/>
      </w:rPr>
      <w:t xml:space="preserve"> von </w:t>
    </w:r>
    <w:r w:rsidR="004C0582" w:rsidRPr="00C140D3">
      <w:rPr>
        <w:sz w:val="18"/>
      </w:rPr>
      <w:fldChar w:fldCharType="begin"/>
    </w:r>
    <w:r w:rsidR="004C0582" w:rsidRPr="00C140D3">
      <w:rPr>
        <w:sz w:val="18"/>
      </w:rPr>
      <w:instrText>NUMPAGES  \* Arabic  \* MERGEFORMAT</w:instrText>
    </w:r>
    <w:r w:rsidR="004C0582" w:rsidRPr="00C140D3">
      <w:rPr>
        <w:sz w:val="18"/>
      </w:rPr>
      <w:fldChar w:fldCharType="separate"/>
    </w:r>
    <w:r w:rsidR="0034481F">
      <w:rPr>
        <w:sz w:val="18"/>
      </w:rPr>
      <w:t>2</w:t>
    </w:r>
    <w:r w:rsidR="004C0582" w:rsidRPr="00C140D3">
      <w:rPr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D45445" w14:textId="77777777" w:rsidR="00056B8A" w:rsidRDefault="00056B8A" w:rsidP="00DD6851">
      <w:r>
        <w:separator/>
      </w:r>
    </w:p>
  </w:footnote>
  <w:footnote w:type="continuationSeparator" w:id="0">
    <w:p w14:paraId="6E24CF88" w14:textId="77777777" w:rsidR="00056B8A" w:rsidRDefault="00056B8A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342C1B" w14:textId="16C05FA9" w:rsidR="00611CF4" w:rsidRPr="00935FCE" w:rsidRDefault="00935FCE" w:rsidP="00935FCE">
    <w:pPr>
      <w:pStyle w:val="Kopfzeile"/>
      <w:tabs>
        <w:tab w:val="clear" w:pos="4536"/>
        <w:tab w:val="clear" w:pos="9072"/>
      </w:tabs>
      <w:ind w:right="-87"/>
      <w:rPr>
        <w:color w:val="AEAAAA" w:themeColor="background2" w:themeShade="BF"/>
        <w:sz w:val="22"/>
      </w:rPr>
    </w:pPr>
    <w:r>
      <w:rPr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65408" behindDoc="1" locked="0" layoutInCell="1" allowOverlap="1" wp14:anchorId="3E5FD55E" wp14:editId="58B6C146">
              <wp:simplePos x="0" y="0"/>
              <wp:positionH relativeFrom="column">
                <wp:posOffset>2546985</wp:posOffset>
              </wp:positionH>
              <wp:positionV relativeFrom="paragraph">
                <wp:posOffset>6350</wp:posOffset>
              </wp:positionV>
              <wp:extent cx="3060000" cy="340242"/>
              <wp:effectExtent l="0" t="0" r="7620" b="3175"/>
              <wp:wrapNone/>
              <wp:docPr id="22" name="Rechteck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chemeClr val="accent4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421B92D" w14:textId="5514BF69" w:rsidR="00935FCE" w:rsidRDefault="00FE569A" w:rsidP="00935FCE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>Arbeitsmaterial</w:t>
                          </w:r>
                          <w:r w:rsidR="00935FCE" w:rsidRPr="001D2B9B"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 B1.</w:t>
                          </w:r>
                          <w:r w:rsidR="00935FCE">
                            <w:rPr>
                              <w:b/>
                              <w:color w:val="FFFFFF" w:themeColor="background1"/>
                              <w:sz w:val="32"/>
                            </w:rPr>
                            <w:t>7</w:t>
                          </w:r>
                          <w:r w:rsidR="00935FCE" w:rsidRPr="001D2B9B"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 GS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E5FD55E" id="Rechteck 22" o:spid="_x0000_s1026" style="position:absolute;margin-left:200.55pt;margin-top:.5pt;width:240.95pt;height:26.8pt;z-index:-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" fillcolor="#ffc000 [3207]" stroked="f" strokeweight="1pt">
              <v:textbox>
                <w:txbxContent>
                  <w:p w14:paraId="4421B92D" w14:textId="5514BF69" w:rsidR="00935FCE" w:rsidRDefault="00FE569A" w:rsidP="00935FCE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>Arbeitsmaterial</w:t>
                    </w:r>
                    <w:r w:rsidR="00935FCE" w:rsidRPr="001D2B9B">
                      <w:rPr>
                        <w:b/>
                        <w:color w:val="FFFFFF" w:themeColor="background1"/>
                        <w:sz w:val="32"/>
                      </w:rPr>
                      <w:t xml:space="preserve"> B1.</w:t>
                    </w:r>
                    <w:r w:rsidR="00935FCE">
                      <w:rPr>
                        <w:b/>
                        <w:color w:val="FFFFFF" w:themeColor="background1"/>
                        <w:sz w:val="32"/>
                      </w:rPr>
                      <w:t>7</w:t>
                    </w:r>
                    <w:r w:rsidR="00935FCE" w:rsidRPr="001D2B9B">
                      <w:rPr>
                        <w:b/>
                        <w:color w:val="FFFFFF" w:themeColor="background1"/>
                        <w:sz w:val="32"/>
                      </w:rPr>
                      <w:t xml:space="preserve"> GS</w:t>
                    </w:r>
                  </w:p>
                </w:txbxContent>
              </v:textbox>
            </v:rect>
          </w:pict>
        </mc:Fallback>
      </mc:AlternateContent>
    </w:r>
    <w:r w:rsidRPr="00F37B06">
      <w:rPr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15B30594" wp14:editId="0FE9C893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15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CC9C731" w14:textId="77777777" w:rsidR="00935FCE" w:rsidRPr="008D5655" w:rsidRDefault="00935FCE" w:rsidP="00935FCE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5B30594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27" type="#_x0000_t202" style="position:absolute;margin-left:-150.6pt;margin-top:-174.8pt;width:251.25pt;height:19.5pt;rotation:-9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" stroked="f">
              <v:textbox>
                <w:txbxContent>
                  <w:p w14:paraId="5CC9C731" w14:textId="77777777" w:rsidR="00935FCE" w:rsidRPr="008D5655" w:rsidRDefault="00935FCE" w:rsidP="00935FCE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  <w:r>
      <w:rPr>
        <w:color w:val="AEAAAA" w:themeColor="background2" w:themeShade="BF"/>
        <w:sz w:val="32"/>
      </w:rPr>
      <w:t xml:space="preserve">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2C2579"/>
    <w:multiLevelType w:val="hybridMultilevel"/>
    <w:tmpl w:val="958473D4"/>
    <w:lvl w:ilvl="0" w:tplc="118EB062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82775B"/>
    <w:multiLevelType w:val="multilevel"/>
    <w:tmpl w:val="19448D2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6D0137A"/>
    <w:multiLevelType w:val="hybridMultilevel"/>
    <w:tmpl w:val="DE44552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EB731D4"/>
    <w:multiLevelType w:val="hybridMultilevel"/>
    <w:tmpl w:val="79A4EB3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6AB30D8"/>
    <w:multiLevelType w:val="hybridMultilevel"/>
    <w:tmpl w:val="0B6A3AD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F824076"/>
    <w:multiLevelType w:val="hybridMultilevel"/>
    <w:tmpl w:val="6C6A875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44278139">
    <w:abstractNumId w:val="12"/>
  </w:num>
  <w:num w:numId="2" w16cid:durableId="329721536">
    <w:abstractNumId w:val="2"/>
  </w:num>
  <w:num w:numId="3" w16cid:durableId="1898470071">
    <w:abstractNumId w:val="2"/>
  </w:num>
  <w:num w:numId="4" w16cid:durableId="405884575">
    <w:abstractNumId w:val="2"/>
  </w:num>
  <w:num w:numId="5" w16cid:durableId="2056275577">
    <w:abstractNumId w:val="2"/>
  </w:num>
  <w:num w:numId="6" w16cid:durableId="584924850">
    <w:abstractNumId w:val="2"/>
  </w:num>
  <w:num w:numId="7" w16cid:durableId="942762271">
    <w:abstractNumId w:val="2"/>
  </w:num>
  <w:num w:numId="8" w16cid:durableId="1284921079">
    <w:abstractNumId w:val="2"/>
  </w:num>
  <w:num w:numId="9" w16cid:durableId="1384408683">
    <w:abstractNumId w:val="2"/>
  </w:num>
  <w:num w:numId="10" w16cid:durableId="1194270784">
    <w:abstractNumId w:val="2"/>
  </w:num>
  <w:num w:numId="11" w16cid:durableId="848984095">
    <w:abstractNumId w:val="2"/>
  </w:num>
  <w:num w:numId="12" w16cid:durableId="982581762">
    <w:abstractNumId w:val="3"/>
  </w:num>
  <w:num w:numId="13" w16cid:durableId="537859481">
    <w:abstractNumId w:val="0"/>
  </w:num>
  <w:num w:numId="14" w16cid:durableId="1020811939">
    <w:abstractNumId w:val="8"/>
  </w:num>
  <w:num w:numId="15" w16cid:durableId="1376347413">
    <w:abstractNumId w:val="11"/>
  </w:num>
  <w:num w:numId="16" w16cid:durableId="1552771245">
    <w:abstractNumId w:val="6"/>
  </w:num>
  <w:num w:numId="17" w16cid:durableId="1020356549">
    <w:abstractNumId w:val="9"/>
  </w:num>
  <w:num w:numId="18" w16cid:durableId="485123784">
    <w:abstractNumId w:val="10"/>
  </w:num>
  <w:num w:numId="19" w16cid:durableId="1153180978">
    <w:abstractNumId w:val="4"/>
  </w:num>
  <w:num w:numId="20" w16cid:durableId="1515873500">
    <w:abstractNumId w:val="5"/>
  </w:num>
  <w:num w:numId="21" w16cid:durableId="185947696">
    <w:abstractNumId w:val="2"/>
  </w:num>
  <w:num w:numId="22" w16cid:durableId="838271824">
    <w:abstractNumId w:val="2"/>
  </w:num>
  <w:num w:numId="23" w16cid:durableId="1211960242">
    <w:abstractNumId w:val="7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Schmidberger, Alessa | Wissensfabrik">
    <w15:presenceInfo w15:providerId="AD" w15:userId="S::Alessa.Schmidberger@wissensfabrik.de::c749b6e7-fa44-4d64-be0c-8b1e0f6bd1c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trackRevisions/>
  <w:defaultTabStop w:val="708"/>
  <w:autoHyphenation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531"/>
  <w:drawingGridVerticalOrigin w:val="1134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D6851"/>
    <w:rsid w:val="00012484"/>
    <w:rsid w:val="00043DA4"/>
    <w:rsid w:val="00047122"/>
    <w:rsid w:val="00056B8A"/>
    <w:rsid w:val="000644BD"/>
    <w:rsid w:val="00085522"/>
    <w:rsid w:val="000B6F96"/>
    <w:rsid w:val="000C02EB"/>
    <w:rsid w:val="000C295A"/>
    <w:rsid w:val="000D2F78"/>
    <w:rsid w:val="000D62F8"/>
    <w:rsid w:val="00114D0A"/>
    <w:rsid w:val="00152FC3"/>
    <w:rsid w:val="001A0623"/>
    <w:rsid w:val="00243419"/>
    <w:rsid w:val="00283070"/>
    <w:rsid w:val="002D4FBF"/>
    <w:rsid w:val="00311F98"/>
    <w:rsid w:val="003331E2"/>
    <w:rsid w:val="00342B12"/>
    <w:rsid w:val="0034481F"/>
    <w:rsid w:val="004252FE"/>
    <w:rsid w:val="00432DAC"/>
    <w:rsid w:val="00443268"/>
    <w:rsid w:val="00446640"/>
    <w:rsid w:val="00454810"/>
    <w:rsid w:val="004670A5"/>
    <w:rsid w:val="004A477C"/>
    <w:rsid w:val="004C0582"/>
    <w:rsid w:val="004F0644"/>
    <w:rsid w:val="0051659F"/>
    <w:rsid w:val="00535F38"/>
    <w:rsid w:val="00544DDE"/>
    <w:rsid w:val="005C0A9C"/>
    <w:rsid w:val="005E5E3C"/>
    <w:rsid w:val="00611CF4"/>
    <w:rsid w:val="00622267"/>
    <w:rsid w:val="00692DC7"/>
    <w:rsid w:val="006B1729"/>
    <w:rsid w:val="006E620F"/>
    <w:rsid w:val="007342D2"/>
    <w:rsid w:val="007716F9"/>
    <w:rsid w:val="007C0631"/>
    <w:rsid w:val="008306C3"/>
    <w:rsid w:val="008717D7"/>
    <w:rsid w:val="008D4E72"/>
    <w:rsid w:val="00902B67"/>
    <w:rsid w:val="00935FCE"/>
    <w:rsid w:val="009929BE"/>
    <w:rsid w:val="009A0C4B"/>
    <w:rsid w:val="009A16A3"/>
    <w:rsid w:val="009B3BAC"/>
    <w:rsid w:val="009E6885"/>
    <w:rsid w:val="00A23B88"/>
    <w:rsid w:val="00A24E85"/>
    <w:rsid w:val="00A26BE4"/>
    <w:rsid w:val="00A55669"/>
    <w:rsid w:val="00A562B0"/>
    <w:rsid w:val="00AA2DA3"/>
    <w:rsid w:val="00AF1502"/>
    <w:rsid w:val="00AF6BE6"/>
    <w:rsid w:val="00B16FE0"/>
    <w:rsid w:val="00B32281"/>
    <w:rsid w:val="00B9342B"/>
    <w:rsid w:val="00B955F4"/>
    <w:rsid w:val="00BB53E3"/>
    <w:rsid w:val="00BF00E1"/>
    <w:rsid w:val="00C108ED"/>
    <w:rsid w:val="00C164C9"/>
    <w:rsid w:val="00CA0A3A"/>
    <w:rsid w:val="00CA60E2"/>
    <w:rsid w:val="00CC4416"/>
    <w:rsid w:val="00D4335B"/>
    <w:rsid w:val="00D650AC"/>
    <w:rsid w:val="00D802F7"/>
    <w:rsid w:val="00DD6851"/>
    <w:rsid w:val="00E24D25"/>
    <w:rsid w:val="00E46849"/>
    <w:rsid w:val="00E672F8"/>
    <w:rsid w:val="00E722EA"/>
    <w:rsid w:val="00EC2D49"/>
    <w:rsid w:val="00EE4842"/>
    <w:rsid w:val="00F24DEC"/>
    <w:rsid w:val="00F30A98"/>
    <w:rsid w:val="00F67E4D"/>
    <w:rsid w:val="00F762B7"/>
    <w:rsid w:val="00F90343"/>
    <w:rsid w:val="00FE56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,"/>
  <w:listSeparator w:val=";"/>
  <w14:docId w14:val="13D89E96"/>
  <w15:docId w15:val="{E2F56AD4-CF65-4C2B-ABDA-2B6097362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4A477C"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4A477C"/>
    <w:pPr>
      <w:keepNext/>
      <w:keepLines/>
      <w:spacing w:before="760" w:line="240" w:lineRule="auto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4A477C"/>
    <w:pPr>
      <w:keepNext/>
      <w:keepLines/>
      <w:numPr>
        <w:ilvl w:val="1"/>
        <w:numId w:val="22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4A477C"/>
    <w:pPr>
      <w:keepNext/>
      <w:keepLines/>
      <w:numPr>
        <w:ilvl w:val="2"/>
        <w:numId w:val="22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22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22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22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22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22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22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basedOn w:val="Standard"/>
    <w:next w:val="Standard"/>
    <w:link w:val="TitelZchn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C02EB"/>
    <w:rPr>
      <w:i/>
      <w:spacing w:val="10"/>
      <w:sz w:val="40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4A477C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4A477C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3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4A477C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4A477C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4A477C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Inhaltsverzeichnis">
    <w:name w:val="WF-Inhaltsverzeichnis"/>
    <w:basedOn w:val="Standard"/>
    <w:link w:val="WF-InhaltsverzeichnisZchn"/>
    <w:qFormat/>
    <w:rsid w:val="004A477C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4A477C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4A477C"/>
    <w:pPr>
      <w:numPr>
        <w:numId w:val="23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4A477C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9A16A3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  <w:rsid w:val="009A16A3"/>
    <w:rPr>
      <w:rFonts w:ascii="Helvetica 55" w:hAnsi="Helvetica 55"/>
      <w:lang w:val="en-US"/>
    </w:rPr>
  </w:style>
  <w:style w:type="paragraph" w:styleId="berarbeitung">
    <w:name w:val="Revision"/>
    <w:hidden/>
    <w:uiPriority w:val="99"/>
    <w:semiHidden/>
    <w:rsid w:val="00B955F4"/>
    <w:pPr>
      <w:spacing w:after="0" w:line="240" w:lineRule="auto"/>
    </w:pPr>
    <w:rPr>
      <w:rFonts w:ascii="Helvetica 45" w:hAnsi="Helvetica 45"/>
      <w:bCs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microsoft.com/office/2011/relationships/people" Target="people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6.jpeg"/><Relationship Id="rId1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425D8C-1360-4294-91A2-CF7B2F5A3F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267</Words>
  <Characters>1685</Characters>
  <Application>Microsoft Office Word</Application>
  <DocSecurity>0</DocSecurity>
  <Lines>14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Janssen - DDI</dc:creator>
  <cp:keywords/>
  <dc:description/>
  <cp:lastModifiedBy>Schmidberger, Alessa | Wissensfabrik</cp:lastModifiedBy>
  <cp:revision>62</cp:revision>
  <cp:lastPrinted>2016-11-24T10:29:00Z</cp:lastPrinted>
  <dcterms:created xsi:type="dcterms:W3CDTF">2015-11-17T10:03:00Z</dcterms:created>
  <dcterms:modified xsi:type="dcterms:W3CDTF">2022-10-11T09:55:00Z</dcterms:modified>
</cp:coreProperties>
</file>