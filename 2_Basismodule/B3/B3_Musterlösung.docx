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0B1CB" w14:textId="77777777" w:rsidR="00CA2C98" w:rsidRPr="006A505C" w:rsidRDefault="00CA2C98" w:rsidP="001E4315">
      <w:pPr>
        <w:pStyle w:val="WF-Arbeitsblatt"/>
      </w:pPr>
      <w:r w:rsidRPr="006A505C">
        <w:t>Musterlösungen</w:t>
      </w:r>
    </w:p>
    <w:p w14:paraId="54C1718A" w14:textId="77777777" w:rsidR="00CA2C98" w:rsidRDefault="00F679DB" w:rsidP="001E4315">
      <w:pPr>
        <w:pStyle w:val="berschrift1"/>
      </w:pPr>
      <w:r>
        <w:t>B3</w:t>
      </w:r>
      <w:r w:rsidR="00CA2C98" w:rsidRPr="001E4315">
        <w:t>.1</w:t>
      </w:r>
    </w:p>
    <w:p w14:paraId="1C2DAF33" w14:textId="77777777" w:rsidR="007B4277" w:rsidRPr="001239C5" w:rsidRDefault="007B4277" w:rsidP="007B4277">
      <w:pPr>
        <w:rPr>
          <w:sz w:val="24"/>
          <w:szCs w:val="24"/>
        </w:rPr>
      </w:pPr>
      <w:r w:rsidRPr="001239C5">
        <w:rPr>
          <w:sz w:val="24"/>
          <w:szCs w:val="24"/>
        </w:rPr>
        <w:t>Aufgabe 2</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7908"/>
      </w:tblGrid>
      <w:tr w:rsidR="007B4277" w14:paraId="7704536E" w14:textId="77777777" w:rsidTr="00F7467E">
        <w:tc>
          <w:tcPr>
            <w:tcW w:w="1050" w:type="dxa"/>
            <w:vAlign w:val="center"/>
          </w:tcPr>
          <w:p w14:paraId="1FA6F8DE" w14:textId="77777777" w:rsidR="007B4277" w:rsidRDefault="007B4277" w:rsidP="00F7467E">
            <w:pPr>
              <w:jc w:val="center"/>
            </w:pPr>
            <w:r>
              <w:t>a)</w:t>
            </w:r>
          </w:p>
        </w:tc>
        <w:tc>
          <w:tcPr>
            <w:tcW w:w="7908" w:type="dxa"/>
          </w:tcPr>
          <w:p w14:paraId="63A61F1C" w14:textId="77777777" w:rsidR="007B4277" w:rsidRDefault="007B4277" w:rsidP="00F7467E">
            <w:r>
              <w:drawing>
                <wp:inline distT="0" distB="0" distL="0" distR="0" wp14:anchorId="2299E158" wp14:editId="0466A219">
                  <wp:extent cx="2880000" cy="1205847"/>
                  <wp:effectExtent l="0" t="0" r="0" b="0"/>
                  <wp:docPr id="1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fc4a33-c125-4535-bec4-0630be807d17.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1205847"/>
                          </a:xfrm>
                          <a:prstGeom prst="rect">
                            <a:avLst/>
                          </a:prstGeom>
                        </pic:spPr>
                      </pic:pic>
                    </a:graphicData>
                  </a:graphic>
                </wp:inline>
              </w:drawing>
            </w:r>
          </w:p>
        </w:tc>
      </w:tr>
      <w:tr w:rsidR="007B4277" w14:paraId="0D0F7A92" w14:textId="77777777" w:rsidTr="00F7467E">
        <w:tc>
          <w:tcPr>
            <w:tcW w:w="1050" w:type="dxa"/>
            <w:vAlign w:val="center"/>
          </w:tcPr>
          <w:p w14:paraId="7C019021" w14:textId="77777777" w:rsidR="007B4277" w:rsidRDefault="007B4277" w:rsidP="00F7467E">
            <w:pPr>
              <w:jc w:val="center"/>
            </w:pPr>
            <w:r>
              <w:t>b)</w:t>
            </w:r>
          </w:p>
        </w:tc>
        <w:tc>
          <w:tcPr>
            <w:tcW w:w="7908" w:type="dxa"/>
          </w:tcPr>
          <w:p w14:paraId="630334DA" w14:textId="77777777" w:rsidR="007B4277" w:rsidRDefault="007B4277" w:rsidP="00F7467E">
            <w:r>
              <w:drawing>
                <wp:inline distT="0" distB="0" distL="0" distR="0" wp14:anchorId="7065443D" wp14:editId="77F7C9F9">
                  <wp:extent cx="2880000" cy="1205847"/>
                  <wp:effectExtent l="0" t="0" r="0" b="0"/>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fb09328-7b08-4a40-b9c9-2971793ffe6f.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1205847"/>
                          </a:xfrm>
                          <a:prstGeom prst="rect">
                            <a:avLst/>
                          </a:prstGeom>
                        </pic:spPr>
                      </pic:pic>
                    </a:graphicData>
                  </a:graphic>
                </wp:inline>
              </w:drawing>
            </w:r>
          </w:p>
        </w:tc>
      </w:tr>
    </w:tbl>
    <w:p w14:paraId="4E8D745B" w14:textId="67C767FA" w:rsidR="007B4277" w:rsidRPr="007B4277" w:rsidRDefault="00CA2C98" w:rsidP="001239C5">
      <w:pPr>
        <w:pStyle w:val="berschrift2"/>
        <w:numPr>
          <w:ilvl w:val="0"/>
          <w:numId w:val="0"/>
        </w:numPr>
      </w:pPr>
      <w:r w:rsidRPr="006A505C">
        <w:t xml:space="preserve">Aufgabe </w:t>
      </w:r>
      <w:r w:rsidR="007B4277">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7908"/>
      </w:tblGrid>
      <w:tr w:rsidR="0001095B" w14:paraId="2059F672" w14:textId="77777777" w:rsidTr="0001095B">
        <w:tc>
          <w:tcPr>
            <w:tcW w:w="1050" w:type="dxa"/>
            <w:vAlign w:val="center"/>
          </w:tcPr>
          <w:p w14:paraId="23B5A03A" w14:textId="77777777" w:rsidR="0001095B" w:rsidRDefault="0001095B" w:rsidP="0001095B">
            <w:pPr>
              <w:jc w:val="center"/>
            </w:pPr>
            <w:r>
              <w:t>a)</w:t>
            </w:r>
          </w:p>
        </w:tc>
        <w:tc>
          <w:tcPr>
            <w:tcW w:w="7908" w:type="dxa"/>
          </w:tcPr>
          <w:p w14:paraId="09D08A65" w14:textId="77777777" w:rsidR="0001095B" w:rsidRDefault="0001095B" w:rsidP="0001095B">
            <w:r w:rsidRPr="006A505C">
              <w:drawing>
                <wp:inline distT="0" distB="0" distL="0" distR="0" wp14:anchorId="780C525C" wp14:editId="0BC08BD6">
                  <wp:extent cx="2880000" cy="944106"/>
                  <wp:effectExtent l="0" t="0" r="0" b="8890"/>
                  <wp:docPr id="5" name="Grafik 5" descr="http://www.barcode-generator.de/barcodes/02575c75-011b-407c-99af-9d42ecaee7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arcode-generator.de/barcodes/02575c75-011b-407c-99af-9d42ecaee7ba.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056677C8" w14:textId="77777777" w:rsidTr="0001095B">
        <w:tc>
          <w:tcPr>
            <w:tcW w:w="1050" w:type="dxa"/>
            <w:vAlign w:val="center"/>
          </w:tcPr>
          <w:p w14:paraId="36503E45" w14:textId="77777777" w:rsidR="0001095B" w:rsidRDefault="0001095B" w:rsidP="0001095B">
            <w:pPr>
              <w:jc w:val="center"/>
            </w:pPr>
            <w:r>
              <w:t>b)</w:t>
            </w:r>
          </w:p>
        </w:tc>
        <w:tc>
          <w:tcPr>
            <w:tcW w:w="7908" w:type="dxa"/>
          </w:tcPr>
          <w:p w14:paraId="3F71A227" w14:textId="77777777" w:rsidR="0001095B" w:rsidRDefault="0001095B" w:rsidP="0001095B">
            <w:r w:rsidRPr="006A505C">
              <w:drawing>
                <wp:inline distT="0" distB="0" distL="0" distR="0" wp14:anchorId="74C14052" wp14:editId="34CD70BE">
                  <wp:extent cx="2880000" cy="944106"/>
                  <wp:effectExtent l="0" t="0" r="0" b="8890"/>
                  <wp:docPr id="4" name="Grafik 4" descr="http://www.barcode-generator.de/barcodes/8dcf53b6-7498-4f31-b321-6204db99e8a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arcode-generator.de/barcodes/8dcf53b6-7498-4f31-b321-6204db99e8a9.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11B8F0E5" w14:textId="77777777" w:rsidTr="0001095B">
        <w:tc>
          <w:tcPr>
            <w:tcW w:w="1050" w:type="dxa"/>
            <w:vAlign w:val="center"/>
          </w:tcPr>
          <w:p w14:paraId="470DDD51" w14:textId="77777777" w:rsidR="0001095B" w:rsidRDefault="0001095B" w:rsidP="0001095B">
            <w:pPr>
              <w:jc w:val="center"/>
            </w:pPr>
            <w:r>
              <w:t>c)</w:t>
            </w:r>
          </w:p>
        </w:tc>
        <w:tc>
          <w:tcPr>
            <w:tcW w:w="7908" w:type="dxa"/>
          </w:tcPr>
          <w:p w14:paraId="79F045F6" w14:textId="77777777" w:rsidR="0001095B" w:rsidRDefault="0001095B" w:rsidP="0001095B">
            <w:r w:rsidRPr="006A505C">
              <w:drawing>
                <wp:inline distT="0" distB="0" distL="0" distR="0" wp14:anchorId="486AF2AE" wp14:editId="49ECC5E4">
                  <wp:extent cx="2880000" cy="944106"/>
                  <wp:effectExtent l="0" t="0" r="0" b="8890"/>
                  <wp:docPr id="3" name="Grafik 3" descr="http://www.barcode-generator.de/barcodes/05d686b9-e123-48a6-948d-b3e503098fc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05d686b9-e123-48a6-948d-b3e503098fc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664C7EAB" w14:textId="77777777" w:rsidTr="0001095B">
        <w:tc>
          <w:tcPr>
            <w:tcW w:w="1050" w:type="dxa"/>
            <w:vAlign w:val="center"/>
          </w:tcPr>
          <w:p w14:paraId="7EFE44D9" w14:textId="77777777" w:rsidR="0001095B" w:rsidRDefault="0001095B" w:rsidP="0001095B">
            <w:pPr>
              <w:jc w:val="center"/>
            </w:pPr>
            <w:r>
              <w:t>d)</w:t>
            </w:r>
          </w:p>
        </w:tc>
        <w:tc>
          <w:tcPr>
            <w:tcW w:w="7908" w:type="dxa"/>
          </w:tcPr>
          <w:p w14:paraId="7BA439DB" w14:textId="77777777" w:rsidR="0001095B" w:rsidRDefault="0001095B" w:rsidP="0001095B">
            <w:r w:rsidRPr="006A505C">
              <w:drawing>
                <wp:inline distT="0" distB="0" distL="0" distR="0" wp14:anchorId="1B709D03" wp14:editId="4A44461E">
                  <wp:extent cx="2880000" cy="944106"/>
                  <wp:effectExtent l="0" t="0" r="0" b="8890"/>
                  <wp:docPr id="2" name="Grafik 2" descr="http://www.barcode-generator.de/barcodes/8f3d6f17-82e5-421b-a48f-818333fbc1b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arcode-generator.de/barcodes/8f3d6f17-82e5-421b-a48f-818333fbc1b6.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bl>
    <w:p w14:paraId="1FA4468E" w14:textId="77777777" w:rsidR="00451A0F" w:rsidRDefault="00CA2C98" w:rsidP="001E4315">
      <w:pPr>
        <w:pStyle w:val="berschrift2"/>
        <w:numPr>
          <w:ilvl w:val="0"/>
          <w:numId w:val="0"/>
        </w:numPr>
      </w:pPr>
      <w:r w:rsidRPr="006A505C">
        <w:lastRenderedPageBreak/>
        <w:t xml:space="preserve">Aufgabe </w:t>
      </w:r>
      <w:r w:rsidR="006F56CE">
        <w:t>4</w:t>
      </w:r>
    </w:p>
    <w:p w14:paraId="7C3386A8" w14:textId="77777777" w:rsidR="006F56CE" w:rsidRDefault="006F56CE" w:rsidP="006F56CE">
      <w:pPr>
        <w:pStyle w:val="Listenabsatz"/>
        <w:numPr>
          <w:ilvl w:val="0"/>
          <w:numId w:val="42"/>
        </w:numPr>
      </w:pPr>
    </w:p>
    <w:p w14:paraId="5FC1C966" w14:textId="77777777" w:rsidR="0001095B" w:rsidRDefault="006F56CE" w:rsidP="006F56CE">
      <w:pPr>
        <w:ind w:firstLine="708"/>
      </w:pPr>
      <w:r>
        <w:drawing>
          <wp:inline distT="0" distB="0" distL="0" distR="0" wp14:anchorId="3842D86C" wp14:editId="777573CF">
            <wp:extent cx="2760755" cy="245400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s5 3.pdf"/>
                    <pic:cNvPicPr/>
                  </pic:nvPicPr>
                  <pic:blipFill>
                    <a:blip r:embed="rId14">
                      <a:extLst>
                        <a:ext uri="{28A0092B-C50C-407E-A947-70E740481C1C}">
                          <a14:useLocalDpi xmlns:a14="http://schemas.microsoft.com/office/drawing/2010/main" val="0"/>
                        </a:ext>
                      </a:extLst>
                    </a:blip>
                    <a:stretch>
                      <a:fillRect/>
                    </a:stretch>
                  </pic:blipFill>
                  <pic:spPr>
                    <a:xfrm>
                      <a:off x="0" y="0"/>
                      <a:ext cx="2760755" cy="2454004"/>
                    </a:xfrm>
                    <a:prstGeom prst="rect">
                      <a:avLst/>
                    </a:prstGeom>
                  </pic:spPr>
                </pic:pic>
              </a:graphicData>
            </a:graphic>
          </wp:inline>
        </w:drawing>
      </w:r>
    </w:p>
    <w:p w14:paraId="28583D53" w14:textId="77777777" w:rsidR="006F56CE" w:rsidRDefault="006F56CE" w:rsidP="006F56CE">
      <w:pPr>
        <w:ind w:left="708"/>
      </w:pPr>
      <w:r>
        <w:drawing>
          <wp:inline distT="0" distB="0" distL="0" distR="0" wp14:anchorId="6FE8BE76" wp14:editId="4EDFB538">
            <wp:extent cx="2754000" cy="249171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s5 4.pdf"/>
                    <pic:cNvPicPr/>
                  </pic:nvPicPr>
                  <pic:blipFill>
                    <a:blip r:embed="rId15">
                      <a:extLst>
                        <a:ext uri="{28A0092B-C50C-407E-A947-70E740481C1C}">
                          <a14:useLocalDpi xmlns:a14="http://schemas.microsoft.com/office/drawing/2010/main" val="0"/>
                        </a:ext>
                      </a:extLst>
                    </a:blip>
                    <a:stretch>
                      <a:fillRect/>
                    </a:stretch>
                  </pic:blipFill>
                  <pic:spPr>
                    <a:xfrm>
                      <a:off x="0" y="0"/>
                      <a:ext cx="2754000" cy="2491714"/>
                    </a:xfrm>
                    <a:prstGeom prst="rect">
                      <a:avLst/>
                    </a:prstGeom>
                  </pic:spPr>
                </pic:pic>
              </a:graphicData>
            </a:graphic>
          </wp:inline>
        </w:drawing>
      </w:r>
    </w:p>
    <w:p w14:paraId="5C3568E0" w14:textId="77777777" w:rsidR="006F56CE" w:rsidRDefault="006F56CE" w:rsidP="0032193A">
      <w:pPr>
        <w:pStyle w:val="Listenabsatz"/>
        <w:numPr>
          <w:ilvl w:val="0"/>
          <w:numId w:val="42"/>
        </w:numPr>
        <w:jc w:val="both"/>
        <w:pPrChange w:id="0" w:author="Schmidberger, Alessa | Wissensfabrik" w:date="2022-10-11T17:06:00Z">
          <w:pPr>
            <w:pStyle w:val="Listenabsatz"/>
            <w:numPr>
              <w:numId w:val="42"/>
            </w:numPr>
            <w:ind w:hanging="360"/>
          </w:pPr>
        </w:pPrChange>
      </w:pPr>
      <w:r>
        <w:t>Jede Ziffer wird mit 7 Strichen kodiert. Die Striche können dabei entweder schwarze Balken oder weiße Leerstellen sein.</w:t>
      </w:r>
    </w:p>
    <w:p w14:paraId="08053D68" w14:textId="77777777" w:rsidR="00DA3C5D" w:rsidRDefault="00DA3C5D" w:rsidP="0032193A">
      <w:pPr>
        <w:ind w:left="708"/>
        <w:jc w:val="both"/>
        <w:pPrChange w:id="1" w:author="Schmidberger, Alessa | Wissensfabrik" w:date="2022-10-11T17:06:00Z">
          <w:pPr>
            <w:ind w:left="708"/>
          </w:pPr>
        </w:pPrChange>
      </w:pPr>
      <w:r>
        <w:t xml:space="preserve">Die kleinste Informationseinheit in der Informatik ist ein Bit. Ein Bit kann zwei Zustände darstellen: nämlich 0 </w:t>
      </w:r>
      <w:r w:rsidR="00BA370E">
        <w:t xml:space="preserve">(weiß bzw. Leerstelle im Barcode) </w:t>
      </w:r>
      <w:r>
        <w:t>oder 1</w:t>
      </w:r>
      <w:r w:rsidR="00BA370E">
        <w:t xml:space="preserve"> (schwarzer Balken im Barcode)</w:t>
      </w:r>
      <w:r>
        <w:t xml:space="preserve">. Jede Ziffer </w:t>
      </w:r>
      <w:r w:rsidR="00BA370E">
        <w:t>des</w:t>
      </w:r>
      <w:r>
        <w:t xml:space="preserve"> Barcode</w:t>
      </w:r>
      <w:r w:rsidR="00BA370E">
        <w:t>s</w:t>
      </w:r>
      <w:r>
        <w:t xml:space="preserve"> wird also mit 7 Bit codiert / dargestellt.</w:t>
      </w:r>
    </w:p>
    <w:p w14:paraId="4C118510" w14:textId="77777777" w:rsidR="0007717E" w:rsidRDefault="0007717E" w:rsidP="0032193A">
      <w:pPr>
        <w:ind w:left="708"/>
        <w:jc w:val="both"/>
        <w:pPrChange w:id="2" w:author="Schmidberger, Alessa | Wissensfabrik" w:date="2022-10-11T17:06:00Z">
          <w:pPr>
            <w:ind w:left="708"/>
          </w:pPr>
        </w:pPrChange>
      </w:pPr>
      <w:r>
        <w:t xml:space="preserve">Die </w:t>
      </w:r>
      <w:r w:rsidR="00460880">
        <w:t>Codierungen der linken Ziffern beginnen immer mit (mindestens) einer weißen Leerstelle, während die Ziffern auf der rechten Seite immer mit einer schwarzen Stelle anfangen. Gleichzeitig enden die Ziffern auf der linken Seite immer mit einem schwarzen Balken, die auf der rechten immer mit einer weißen Leerstelle.</w:t>
      </w:r>
    </w:p>
    <w:p w14:paraId="572A9F30" w14:textId="77777777" w:rsidR="006F56CE" w:rsidRDefault="00DA3C5D" w:rsidP="0032193A">
      <w:pPr>
        <w:pStyle w:val="Listenabsatz"/>
        <w:numPr>
          <w:ilvl w:val="0"/>
          <w:numId w:val="42"/>
        </w:numPr>
        <w:jc w:val="both"/>
        <w:pPrChange w:id="3" w:author="Schmidberger, Alessa | Wissensfabrik" w:date="2022-10-11T17:06:00Z">
          <w:pPr>
            <w:pStyle w:val="Listenabsatz"/>
            <w:numPr>
              <w:numId w:val="42"/>
            </w:numPr>
            <w:ind w:hanging="360"/>
          </w:pPr>
        </w:pPrChange>
      </w:pPr>
      <w:r>
        <w:t>Im oberen Beispiel werden die Stellen der „2“, die links weiß codiert werden, rechts schwarz codiert und umgekehrt. Man spricht hierbei von einer bitweisen Invertierung.</w:t>
      </w:r>
    </w:p>
    <w:p w14:paraId="1929CF41" w14:textId="77777777" w:rsidR="00C21CBC" w:rsidRDefault="00BA370E" w:rsidP="0032193A">
      <w:pPr>
        <w:ind w:left="708"/>
        <w:jc w:val="both"/>
        <w:pPrChange w:id="4" w:author="Schmidberger, Alessa | Wissensfabrik" w:date="2022-10-11T17:06:00Z">
          <w:pPr>
            <w:ind w:left="708"/>
          </w:pPr>
        </w:pPrChange>
      </w:pPr>
      <w:r>
        <w:t xml:space="preserve">Im unteren Beispiel hingegen </w:t>
      </w:r>
      <w:r w:rsidR="00664E83">
        <w:t>sind die Balkendarstellungen der Ziffer „8“ auf der linken und rechten Seite des Barcodes „gespiegelt“. Die Spiegelachse ist dabei das mittlere Trennzeichen.</w:t>
      </w:r>
    </w:p>
    <w:p w14:paraId="7400A9C8" w14:textId="77777777" w:rsidR="00394C83" w:rsidRDefault="00394C83" w:rsidP="007B4277">
      <w:pPr>
        <w:spacing w:line="259" w:lineRule="auto"/>
      </w:pPr>
    </w:p>
    <w:p w14:paraId="587E4E33" w14:textId="77777777" w:rsidR="00652FCA" w:rsidRPr="00E84E33" w:rsidRDefault="00652FCA" w:rsidP="00E84E33">
      <w:pPr>
        <w:spacing w:line="259" w:lineRule="auto"/>
        <w:rPr>
          <w:sz w:val="24"/>
          <w:szCs w:val="24"/>
        </w:rPr>
      </w:pPr>
      <w:r w:rsidRPr="00E84E33">
        <w:rPr>
          <w:sz w:val="24"/>
          <w:szCs w:val="24"/>
        </w:rPr>
        <w:lastRenderedPageBreak/>
        <w:t>Aufgabe 5</w:t>
      </w:r>
    </w:p>
    <w:p w14:paraId="008ACDC7" w14:textId="77777777" w:rsidR="00652FCA" w:rsidRDefault="00652FCA" w:rsidP="00C750F0">
      <w:pPr>
        <w:pStyle w:val="berschrift2"/>
        <w:numPr>
          <w:ilvl w:val="0"/>
          <w:numId w:val="0"/>
        </w:numPr>
        <w:ind w:firstLine="708"/>
      </w:pPr>
      <w:r>
        <w:t>Die Aussage ist wahr.</w:t>
      </w:r>
    </w:p>
    <w:p w14:paraId="6804F733" w14:textId="77777777" w:rsidR="00394C83" w:rsidRDefault="00394C83" w:rsidP="00394C83">
      <w:pPr>
        <w:pStyle w:val="berschrift2"/>
        <w:numPr>
          <w:ilvl w:val="0"/>
          <w:numId w:val="0"/>
        </w:numPr>
      </w:pPr>
      <w:r w:rsidRPr="006A505C">
        <w:t xml:space="preserve">Aufgabe </w:t>
      </w:r>
      <w:r w:rsidR="00652FCA">
        <w:t>6</w:t>
      </w:r>
    </w:p>
    <w:p w14:paraId="218C4A4E" w14:textId="77777777" w:rsidR="004F65DD" w:rsidRDefault="004F65DD" w:rsidP="004F65DD">
      <w:pPr>
        <w:pStyle w:val="Listenabsatz"/>
        <w:numPr>
          <w:ilvl w:val="0"/>
          <w:numId w:val="43"/>
        </w:numPr>
      </w:pPr>
    </w:p>
    <w:p w14:paraId="1E0B4B0F" w14:textId="77777777" w:rsidR="004F65DD" w:rsidRDefault="00394C83" w:rsidP="004F65DD">
      <w:pPr>
        <w:ind w:firstLine="708"/>
      </w:pPr>
      <w:r>
        <w:drawing>
          <wp:inline distT="0" distB="0" distL="0" distR="0" wp14:anchorId="77380506" wp14:editId="3B25B5A9">
            <wp:extent cx="4608000" cy="1800000"/>
            <wp:effectExtent l="0" t="0" r="254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fgabe5 2.pdf"/>
                    <pic:cNvPicPr/>
                  </pic:nvPicPr>
                  <pic:blipFill>
                    <a:blip r:embed="rId16">
                      <a:extLst>
                        <a:ext uri="{28A0092B-C50C-407E-A947-70E740481C1C}">
                          <a14:useLocalDpi xmlns:a14="http://schemas.microsoft.com/office/drawing/2010/main" val="0"/>
                        </a:ext>
                      </a:extLst>
                    </a:blip>
                    <a:stretch>
                      <a:fillRect/>
                    </a:stretch>
                  </pic:blipFill>
                  <pic:spPr>
                    <a:xfrm>
                      <a:off x="0" y="0"/>
                      <a:ext cx="4608000" cy="1800000"/>
                    </a:xfrm>
                    <a:prstGeom prst="rect">
                      <a:avLst/>
                    </a:prstGeom>
                  </pic:spPr>
                </pic:pic>
              </a:graphicData>
            </a:graphic>
          </wp:inline>
        </w:drawing>
      </w:r>
    </w:p>
    <w:p w14:paraId="324B452F" w14:textId="77777777" w:rsidR="004F65DD" w:rsidRDefault="004F65DD" w:rsidP="0032193A">
      <w:pPr>
        <w:ind w:firstLine="708"/>
        <w:jc w:val="both"/>
        <w:pPrChange w:id="5" w:author="Schmidberger, Alessa | Wissensfabrik" w:date="2022-10-11T17:06:00Z">
          <w:pPr>
            <w:ind w:firstLine="708"/>
          </w:pPr>
        </w:pPrChange>
      </w:pPr>
      <w:r>
        <w:t xml:space="preserve">Auffällig ist, dass die rechts stehenden Ziffern immer nach Codereihe C codiert werden. </w:t>
      </w:r>
    </w:p>
    <w:p w14:paraId="0CA9E189" w14:textId="77777777" w:rsidR="004F65DD" w:rsidRDefault="004F65DD" w:rsidP="0032193A">
      <w:pPr>
        <w:ind w:firstLine="708"/>
        <w:jc w:val="both"/>
        <w:pPrChange w:id="6" w:author="Schmidberger, Alessa | Wissensfabrik" w:date="2022-10-11T17:06:00Z">
          <w:pPr>
            <w:ind w:firstLine="708"/>
          </w:pPr>
        </w:pPrChange>
      </w:pPr>
      <w:r>
        <w:t>Bei den Ziffern auf der linken Seite ist kein Muster erkennbar.</w:t>
      </w:r>
    </w:p>
    <w:p w14:paraId="6C3E06DB" w14:textId="77777777" w:rsidR="005F0A83" w:rsidRDefault="005F0A83" w:rsidP="0032193A">
      <w:pPr>
        <w:pStyle w:val="Listenabsatz"/>
        <w:numPr>
          <w:ilvl w:val="0"/>
          <w:numId w:val="43"/>
        </w:numPr>
        <w:jc w:val="both"/>
        <w:pPrChange w:id="7" w:author="Schmidberger, Alessa | Wissensfabrik" w:date="2022-10-11T17:06:00Z">
          <w:pPr>
            <w:pStyle w:val="Listenabsatz"/>
            <w:numPr>
              <w:numId w:val="43"/>
            </w:numPr>
            <w:ind w:hanging="360"/>
          </w:pPr>
        </w:pPrChange>
      </w:pPr>
      <w:r>
        <w:t>Durch eine Verwendung unterschiedlicher Codereihen links und rechts des Trennstriches lässt sich gewährleisten, dass der Barcode-Scanner den Code auch „falschherum“ erkennt. Oder achten KassiererInnen beim Scannen darauf, den Artikel immer richtig herum zu halten?</w:t>
      </w:r>
    </w:p>
    <w:sectPr w:rsidR="005F0A83" w:rsidSect="00464BB1">
      <w:headerReference w:type="default" r:id="rId17"/>
      <w:footerReference w:type="default" r:id="rId1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1F3FA" w14:textId="77777777" w:rsidR="007B79CF" w:rsidRDefault="007B79CF" w:rsidP="00DD6851">
      <w:r>
        <w:separator/>
      </w:r>
    </w:p>
  </w:endnote>
  <w:endnote w:type="continuationSeparator" w:id="0">
    <w:p w14:paraId="4156EE5E" w14:textId="77777777" w:rsidR="007B79CF" w:rsidRDefault="007B79CF"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swiss"/>
    <w:pitch w:val="variable"/>
    <w:sig w:usb0="E00002FF" w:usb1="5000785B" w:usb2="00000000" w:usb3="00000000" w:csb0="0000019F" w:csb1="00000000"/>
  </w:font>
  <w:font w:name="Helvetica 65">
    <w:altName w:val="Arial"/>
    <w:charset w:val="00"/>
    <w:family w:val="swiss"/>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01AC2" w14:textId="772CAF62" w:rsidR="000C02EB" w:rsidRPr="001E4315" w:rsidRDefault="003C2199" w:rsidP="00516536">
    <w:pPr>
      <w:pStyle w:val="Kopfzeile"/>
      <w:tabs>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59264" behindDoc="0" locked="0" layoutInCell="1" allowOverlap="1" wp14:anchorId="6E1EFDAE" wp14:editId="35F6FC1D">
              <wp:simplePos x="0" y="0"/>
              <wp:positionH relativeFrom="column">
                <wp:posOffset>6009640</wp:posOffset>
              </wp:positionH>
              <wp:positionV relativeFrom="paragraph">
                <wp:posOffset>-4476115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CEDA48F" w14:textId="77777777" w:rsidR="003C2199" w:rsidRDefault="003C2199" w:rsidP="003C219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E1EFDAE" id="Gruppieren 27" o:spid="_x0000_s1028" style="position:absolute;margin-left:473.2pt;margin-top:-352.45pt;width:25.9pt;height:322.55pt;z-index:25165926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Kn8nQ7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7CEDA48F" w14:textId="77777777" w:rsidR="003C2199" w:rsidRDefault="003C2199" w:rsidP="003C219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E4315" w:rsidRPr="00C140D3">
      <w:rPr>
        <w:sz w:val="8"/>
      </w:rPr>
      <mc:AlternateContent>
        <mc:Choice Requires="wps">
          <w:drawing>
            <wp:anchor distT="0" distB="0" distL="114300" distR="114300" simplePos="0" relativeHeight="251657216" behindDoc="0" locked="0" layoutInCell="1" allowOverlap="1" wp14:anchorId="5F32C0C5" wp14:editId="391A3669">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01FC6F8" id="Gerade Verbindung 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1E4315" w:rsidRPr="00C140D3">
      <w:rPr>
        <w:sz w:val="6"/>
      </w:rPr>
      <w:t xml:space="preserve"> </w:t>
    </w:r>
    <w:r w:rsidR="001E4315" w:rsidRPr="009F7C25">
      <w:rPr>
        <w:sz w:val="18"/>
      </w:rPr>
      <w:t>B3 –</w:t>
    </w:r>
    <w:r w:rsidR="001E4315">
      <w:rPr>
        <w:sz w:val="18"/>
      </w:rPr>
      <w:t xml:space="preserve"> </w:t>
    </w:r>
    <w:del w:id="8" w:author="Schmidberger, Alessa | Wissensfabrik" w:date="2022-10-11T17:06:00Z">
      <w:r w:rsidR="001E4315" w:rsidRPr="009F7C25" w:rsidDel="0032193A">
        <w:rPr>
          <w:sz w:val="18"/>
        </w:rPr>
        <w:delText xml:space="preserve"> </w:delText>
      </w:r>
    </w:del>
    <w:r w:rsidR="001E4315" w:rsidRPr="009F7C25">
      <w:rPr>
        <w:sz w:val="18"/>
      </w:rPr>
      <w:t>Codes</w:t>
    </w:r>
    <w:r w:rsidR="004B3140">
      <w:rPr>
        <w:sz w:val="18"/>
      </w:rPr>
      <w:tab/>
    </w:r>
    <w:r w:rsidR="00E3016C">
      <w:rPr>
        <w:sz w:val="18"/>
      </w:rPr>
      <w:t>zuletzt aktualisiert am</w:t>
    </w:r>
    <w:ins w:id="9" w:author="Schmidberger, Alessa | Wissensfabrik" w:date="2022-10-11T17:06:00Z">
      <w:r w:rsidR="0032193A">
        <w:rPr>
          <w:sz w:val="18"/>
        </w:rPr>
        <w:t xml:space="preserve"> </w:t>
      </w:r>
    </w:ins>
    <w:del w:id="10" w:author="Schmidberger, Alessa | Wissensfabrik" w:date="2022-10-11T17:06:00Z">
      <w:r w:rsidR="00E3016C" w:rsidDel="0032193A">
        <w:rPr>
          <w:sz w:val="18"/>
        </w:rPr>
        <w:delText xml:space="preserve"> </w:delText>
      </w:r>
    </w:del>
    <w:ins w:id="11" w:author="Schmidberger, Alessa | Wissensfabrik" w:date="2022-10-11T17:06:00Z">
      <w:r w:rsidR="0032193A">
        <w:rPr>
          <w:sz w:val="18"/>
        </w:rPr>
        <w:t>11.10.2022</w:t>
      </w:r>
    </w:ins>
    <w:del w:id="12" w:author="Schmidberger, Alessa | Wissensfabrik" w:date="2022-10-11T17:06:00Z">
      <w:r w:rsidR="00516536" w:rsidDel="0032193A">
        <w:rPr>
          <w:sz w:val="18"/>
        </w:rPr>
        <w:fldChar w:fldCharType="begin"/>
      </w:r>
      <w:r w:rsidR="00516536" w:rsidDel="0032193A">
        <w:rPr>
          <w:sz w:val="18"/>
        </w:rPr>
        <w:delInstrText xml:space="preserve"> TIME \@ "dd.MM.yy" </w:delInstrText>
      </w:r>
      <w:r w:rsidR="00516536" w:rsidDel="0032193A">
        <w:rPr>
          <w:sz w:val="18"/>
        </w:rPr>
        <w:fldChar w:fldCharType="separate"/>
      </w:r>
      <w:r w:rsidR="0032193A" w:rsidDel="0032193A">
        <w:rPr>
          <w:noProof/>
          <w:sz w:val="18"/>
        </w:rPr>
        <w:delText>11.10.22</w:delText>
      </w:r>
      <w:r w:rsidR="00516536" w:rsidDel="0032193A">
        <w:rPr>
          <w:sz w:val="18"/>
        </w:rPr>
        <w:fldChar w:fldCharType="end"/>
      </w:r>
    </w:del>
    <w:r w:rsidR="004B3140">
      <w:rPr>
        <w:i/>
        <w:sz w:val="18"/>
      </w:rPr>
      <w:tab/>
    </w:r>
    <w:r w:rsidR="001E4315" w:rsidRPr="00C140D3">
      <w:rPr>
        <w:sz w:val="18"/>
      </w:rPr>
      <w:t xml:space="preserve">Seite </w:t>
    </w:r>
    <w:r w:rsidR="001E4315" w:rsidRPr="00C140D3">
      <w:rPr>
        <w:bCs w:val="0"/>
        <w:sz w:val="18"/>
      </w:rPr>
      <w:fldChar w:fldCharType="begin"/>
    </w:r>
    <w:r w:rsidR="001E4315" w:rsidRPr="00C140D3">
      <w:rPr>
        <w:sz w:val="18"/>
      </w:rPr>
      <w:instrText>PAGE  \* Arabic  \* MERGEFORMAT</w:instrText>
    </w:r>
    <w:r w:rsidR="001E4315" w:rsidRPr="00C140D3">
      <w:rPr>
        <w:bCs w:val="0"/>
        <w:sz w:val="18"/>
      </w:rPr>
      <w:fldChar w:fldCharType="separate"/>
    </w:r>
    <w:r w:rsidR="006C54A5">
      <w:rPr>
        <w:sz w:val="18"/>
      </w:rPr>
      <w:t>1</w:t>
    </w:r>
    <w:r w:rsidR="001E4315" w:rsidRPr="00C140D3">
      <w:rPr>
        <w:bCs w:val="0"/>
        <w:sz w:val="18"/>
      </w:rPr>
      <w:fldChar w:fldCharType="end"/>
    </w:r>
    <w:r w:rsidR="001E4315" w:rsidRPr="00C140D3">
      <w:rPr>
        <w:sz w:val="18"/>
      </w:rPr>
      <w:t xml:space="preserve"> von </w:t>
    </w:r>
    <w:r w:rsidR="001E4315" w:rsidRPr="00C140D3">
      <w:rPr>
        <w:sz w:val="18"/>
      </w:rPr>
      <w:fldChar w:fldCharType="begin"/>
    </w:r>
    <w:r w:rsidR="001E4315" w:rsidRPr="00C140D3">
      <w:rPr>
        <w:sz w:val="18"/>
      </w:rPr>
      <w:instrText>NUMPAGES  \* Arabic  \* MERGEFORMAT</w:instrText>
    </w:r>
    <w:r w:rsidR="001E4315" w:rsidRPr="00C140D3">
      <w:rPr>
        <w:sz w:val="18"/>
      </w:rPr>
      <w:fldChar w:fldCharType="separate"/>
    </w:r>
    <w:r w:rsidR="006C54A5">
      <w:rPr>
        <w:sz w:val="18"/>
      </w:rPr>
      <w:t>3</w:t>
    </w:r>
    <w:r w:rsidR="001E431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E5FBB" w14:textId="77777777" w:rsidR="007B79CF" w:rsidRDefault="007B79CF" w:rsidP="00DD6851">
      <w:r>
        <w:separator/>
      </w:r>
    </w:p>
  </w:footnote>
  <w:footnote w:type="continuationSeparator" w:id="0">
    <w:p w14:paraId="3A548688" w14:textId="77777777" w:rsidR="007B79CF" w:rsidRDefault="007B79CF"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228C7" w14:textId="77777777" w:rsidR="00611CF4" w:rsidRPr="009A3055" w:rsidRDefault="009A3055" w:rsidP="009A3055">
    <w:pPr>
      <w:pStyle w:val="Kopfzeile"/>
      <w:tabs>
        <w:tab w:val="clear" w:pos="4536"/>
        <w:tab w:val="clear" w:pos="9072"/>
      </w:tabs>
      <w:ind w:right="-87"/>
      <w:rPr>
        <w:color w:val="AEAAAA" w:themeColor="background2" w:themeShade="BF"/>
        <w:sz w:val="22"/>
      </w:rPr>
    </w:pPr>
    <w:r w:rsidRPr="001E4315">
      <w:rPr>
        <w:color w:val="E7E6E6" w:themeColor="background2"/>
        <w:sz w:val="32"/>
      </w:rPr>
      <mc:AlternateContent>
        <mc:Choice Requires="wps">
          <w:drawing>
            <wp:anchor distT="0" distB="0" distL="114300" distR="114300" simplePos="0" relativeHeight="251659776" behindDoc="1" locked="0" layoutInCell="1" allowOverlap="1" wp14:anchorId="44F8E670" wp14:editId="1BAD218B">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622C0" w14:textId="77777777" w:rsidR="009A3055" w:rsidRDefault="009A3055" w:rsidP="009A3055">
                          <w:pPr>
                            <w:jc w:val="center"/>
                          </w:pPr>
                          <w:r>
                            <w:rPr>
                              <w:b/>
                              <w:color w:val="FFFFFF" w:themeColor="background1"/>
                              <w:sz w:val="32"/>
                            </w:rPr>
                            <w:t>Musterlösung</w:t>
                          </w:r>
                          <w:r w:rsidR="00BE6637">
                            <w:rPr>
                              <w:b/>
                              <w:color w:val="FFFFFF" w:themeColor="background1"/>
                              <w:sz w:val="32"/>
                            </w:rPr>
                            <w:t xml:space="preserve"> 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E670" id="Rechteck 22" o:spid="_x0000_s1026" style="position:absolute;margin-left:200.7pt;margin-top:.5pt;width:240.95pt;height:26.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3DA622C0" w14:textId="77777777" w:rsidR="009A3055" w:rsidRDefault="009A3055" w:rsidP="009A3055">
                    <w:pPr>
                      <w:jc w:val="center"/>
                    </w:pPr>
                    <w:r>
                      <w:rPr>
                        <w:b/>
                        <w:color w:val="FFFFFF" w:themeColor="background1"/>
                        <w:sz w:val="32"/>
                      </w:rPr>
                      <w:t>Musterlösung</w:t>
                    </w:r>
                    <w:r w:rsidR="00BE6637">
                      <w:rPr>
                        <w:b/>
                        <w:color w:val="FFFFFF" w:themeColor="background1"/>
                        <w:sz w:val="32"/>
                      </w:rPr>
                      <w:t xml:space="preserve"> B3</w:t>
                    </w:r>
                  </w:p>
                </w:txbxContent>
              </v:textbox>
            </v:rect>
          </w:pict>
        </mc:Fallback>
      </mc:AlternateContent>
    </w:r>
    <w:r w:rsidRPr="001E4315">
      <w:rPr>
        <w:color w:val="AEAAAA" w:themeColor="background2" w:themeShade="BF"/>
        <w:sz w:val="32"/>
      </w:rPr>
      <mc:AlternateContent>
        <mc:Choice Requires="wps">
          <w:drawing>
            <wp:anchor distT="0" distB="0" distL="114300" distR="114300" simplePos="0" relativeHeight="251660800" behindDoc="0" locked="0" layoutInCell="1" allowOverlap="1" wp14:anchorId="5BEC9694" wp14:editId="1E5997B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37546E2" w14:textId="77777777" w:rsidR="009A3055" w:rsidRPr="008D5655" w:rsidRDefault="009A3055" w:rsidP="009A305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EC96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37546E2" w14:textId="77777777" w:rsidR="009A3055" w:rsidRPr="008D5655" w:rsidRDefault="009A3055" w:rsidP="009A3055">
                    <w:pPr>
                      <w:rPr>
                        <w:sz w:val="15"/>
                        <w:szCs w:val="15"/>
                      </w:rPr>
                    </w:pPr>
                    <w:r w:rsidRPr="008D5655">
                      <w:rPr>
                        <w:sz w:val="15"/>
                        <w:szCs w:val="15"/>
                      </w:rPr>
                      <w:t>Eine Zusammenarbeit von Wissensfabrik Deutschland und OFFIS</w:t>
                    </w:r>
                  </w:p>
                </w:txbxContent>
              </v:textbox>
            </v:shape>
          </w:pict>
        </mc:Fallback>
      </mc:AlternateContent>
    </w:r>
    <w:r w:rsidRPr="001E4315">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7016799"/>
    <w:multiLevelType w:val="hybridMultilevel"/>
    <w:tmpl w:val="27E4A572"/>
    <w:lvl w:ilvl="0" w:tplc="04070001">
      <w:start w:val="1"/>
      <w:numFmt w:val="bullet"/>
      <w:lvlText w:val=""/>
      <w:lvlJc w:val="left"/>
      <w:pPr>
        <w:ind w:left="720" w:hanging="360"/>
      </w:pPr>
      <w:rPr>
        <w:rFonts w:ascii="Symbol" w:hAnsi="Symbol"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761D2B"/>
    <w:multiLevelType w:val="hybridMultilevel"/>
    <w:tmpl w:val="6FEC3C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C1B2987"/>
    <w:multiLevelType w:val="hybridMultilevel"/>
    <w:tmpl w:val="4E2412C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8C0BDA"/>
    <w:multiLevelType w:val="hybridMultilevel"/>
    <w:tmpl w:val="54F0F566"/>
    <w:lvl w:ilvl="0" w:tplc="AEC6892E">
      <w:start w:val="1"/>
      <w:numFmt w:val="lowerLetter"/>
      <w:lvlText w:val="%1)"/>
      <w:lvlJc w:val="left"/>
      <w:pPr>
        <w:ind w:left="2136" w:hanging="360"/>
      </w:pPr>
      <w:rPr>
        <w:rFonts w:hint="default"/>
      </w:r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4"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1006009"/>
    <w:multiLevelType w:val="hybridMultilevel"/>
    <w:tmpl w:val="5B7AB0B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51D4A2B"/>
    <w:multiLevelType w:val="hybridMultilevel"/>
    <w:tmpl w:val="27B80A9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CC9277A"/>
    <w:multiLevelType w:val="hybridMultilevel"/>
    <w:tmpl w:val="677C696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79144564">
    <w:abstractNumId w:val="31"/>
  </w:num>
  <w:num w:numId="2" w16cid:durableId="234750452">
    <w:abstractNumId w:val="6"/>
  </w:num>
  <w:num w:numId="3" w16cid:durableId="1545093519">
    <w:abstractNumId w:val="6"/>
  </w:num>
  <w:num w:numId="4" w16cid:durableId="606741587">
    <w:abstractNumId w:val="6"/>
  </w:num>
  <w:num w:numId="5" w16cid:durableId="181406459">
    <w:abstractNumId w:val="6"/>
  </w:num>
  <w:num w:numId="6" w16cid:durableId="437795001">
    <w:abstractNumId w:val="6"/>
  </w:num>
  <w:num w:numId="7" w16cid:durableId="1094518534">
    <w:abstractNumId w:val="6"/>
  </w:num>
  <w:num w:numId="8" w16cid:durableId="1334606819">
    <w:abstractNumId w:val="6"/>
  </w:num>
  <w:num w:numId="9" w16cid:durableId="1925525194">
    <w:abstractNumId w:val="6"/>
  </w:num>
  <w:num w:numId="10" w16cid:durableId="1313633699">
    <w:abstractNumId w:val="6"/>
  </w:num>
  <w:num w:numId="11" w16cid:durableId="1193156536">
    <w:abstractNumId w:val="6"/>
  </w:num>
  <w:num w:numId="12" w16cid:durableId="733745159">
    <w:abstractNumId w:val="7"/>
  </w:num>
  <w:num w:numId="13" w16cid:durableId="527648757">
    <w:abstractNumId w:val="5"/>
  </w:num>
  <w:num w:numId="14" w16cid:durableId="327250835">
    <w:abstractNumId w:val="19"/>
  </w:num>
  <w:num w:numId="15" w16cid:durableId="1875340399">
    <w:abstractNumId w:val="24"/>
  </w:num>
  <w:num w:numId="16" w16cid:durableId="887912882">
    <w:abstractNumId w:val="17"/>
  </w:num>
  <w:num w:numId="17" w16cid:durableId="1857882218">
    <w:abstractNumId w:val="28"/>
  </w:num>
  <w:num w:numId="18" w16cid:durableId="383143691">
    <w:abstractNumId w:val="10"/>
  </w:num>
  <w:num w:numId="19" w16cid:durableId="77751791">
    <w:abstractNumId w:val="3"/>
  </w:num>
  <w:num w:numId="20" w16cid:durableId="858735215">
    <w:abstractNumId w:val="14"/>
  </w:num>
  <w:num w:numId="21" w16cid:durableId="183323613">
    <w:abstractNumId w:val="30"/>
  </w:num>
  <w:num w:numId="22" w16cid:durableId="547230104">
    <w:abstractNumId w:val="23"/>
  </w:num>
  <w:num w:numId="23" w16cid:durableId="64685440">
    <w:abstractNumId w:val="21"/>
  </w:num>
  <w:num w:numId="24" w16cid:durableId="1295284197">
    <w:abstractNumId w:val="0"/>
  </w:num>
  <w:num w:numId="25" w16cid:durableId="481627085">
    <w:abstractNumId w:val="26"/>
  </w:num>
  <w:num w:numId="26" w16cid:durableId="1793597806">
    <w:abstractNumId w:val="29"/>
  </w:num>
  <w:num w:numId="27" w16cid:durableId="1620912502">
    <w:abstractNumId w:val="2"/>
  </w:num>
  <w:num w:numId="28" w16cid:durableId="671760161">
    <w:abstractNumId w:val="16"/>
  </w:num>
  <w:num w:numId="29" w16cid:durableId="803499335">
    <w:abstractNumId w:val="9"/>
  </w:num>
  <w:num w:numId="30" w16cid:durableId="1540358269">
    <w:abstractNumId w:val="20"/>
  </w:num>
  <w:num w:numId="31" w16cid:durableId="2097438368">
    <w:abstractNumId w:val="27"/>
  </w:num>
  <w:num w:numId="32" w16cid:durableId="246814108">
    <w:abstractNumId w:val="12"/>
  </w:num>
  <w:num w:numId="33" w16cid:durableId="1702197433">
    <w:abstractNumId w:val="8"/>
  </w:num>
  <w:num w:numId="34" w16cid:durableId="1770613037">
    <w:abstractNumId w:val="25"/>
  </w:num>
  <w:num w:numId="35" w16cid:durableId="1976183363">
    <w:abstractNumId w:val="1"/>
  </w:num>
  <w:num w:numId="36" w16cid:durableId="1348410886">
    <w:abstractNumId w:val="13"/>
  </w:num>
  <w:num w:numId="37" w16cid:durableId="1073164331">
    <w:abstractNumId w:val="15"/>
  </w:num>
  <w:num w:numId="38" w16cid:durableId="744230781">
    <w:abstractNumId w:val="6"/>
  </w:num>
  <w:num w:numId="39" w16cid:durableId="251744596">
    <w:abstractNumId w:val="6"/>
  </w:num>
  <w:num w:numId="40" w16cid:durableId="62606242">
    <w:abstractNumId w:val="18"/>
  </w:num>
  <w:num w:numId="41" w16cid:durableId="1749495508">
    <w:abstractNumId w:val="4"/>
  </w:num>
  <w:num w:numId="42" w16cid:durableId="1382364771">
    <w:abstractNumId w:val="11"/>
  </w:num>
  <w:num w:numId="43" w16cid:durableId="211327946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095B"/>
    <w:rsid w:val="00012484"/>
    <w:rsid w:val="000361F6"/>
    <w:rsid w:val="00043DA4"/>
    <w:rsid w:val="00047122"/>
    <w:rsid w:val="00057E81"/>
    <w:rsid w:val="000644BD"/>
    <w:rsid w:val="0007717E"/>
    <w:rsid w:val="00085522"/>
    <w:rsid w:val="000A3ACF"/>
    <w:rsid w:val="000B6F96"/>
    <w:rsid w:val="000C02EB"/>
    <w:rsid w:val="000C295A"/>
    <w:rsid w:val="000C705A"/>
    <w:rsid w:val="000F0FCD"/>
    <w:rsid w:val="001155C5"/>
    <w:rsid w:val="001239C5"/>
    <w:rsid w:val="00152FC3"/>
    <w:rsid w:val="001E4315"/>
    <w:rsid w:val="002118C9"/>
    <w:rsid w:val="002453CC"/>
    <w:rsid w:val="00257D1E"/>
    <w:rsid w:val="00283070"/>
    <w:rsid w:val="002905AD"/>
    <w:rsid w:val="002B244D"/>
    <w:rsid w:val="00311F98"/>
    <w:rsid w:val="0032193A"/>
    <w:rsid w:val="00342B12"/>
    <w:rsid w:val="00394C83"/>
    <w:rsid w:val="00394DFA"/>
    <w:rsid w:val="003C2199"/>
    <w:rsid w:val="003F6996"/>
    <w:rsid w:val="00451A0F"/>
    <w:rsid w:val="00454810"/>
    <w:rsid w:val="00460880"/>
    <w:rsid w:val="00464BB1"/>
    <w:rsid w:val="004670A5"/>
    <w:rsid w:val="00484BC1"/>
    <w:rsid w:val="004B3140"/>
    <w:rsid w:val="004B3DC6"/>
    <w:rsid w:val="004C33C0"/>
    <w:rsid w:val="004F0644"/>
    <w:rsid w:val="004F65DD"/>
    <w:rsid w:val="00512E9F"/>
    <w:rsid w:val="00516536"/>
    <w:rsid w:val="0051659F"/>
    <w:rsid w:val="005312E7"/>
    <w:rsid w:val="0056721D"/>
    <w:rsid w:val="00583261"/>
    <w:rsid w:val="005C0A9C"/>
    <w:rsid w:val="005F0A83"/>
    <w:rsid w:val="00611CF4"/>
    <w:rsid w:val="00636510"/>
    <w:rsid w:val="00646156"/>
    <w:rsid w:val="00652FCA"/>
    <w:rsid w:val="00664E83"/>
    <w:rsid w:val="0068317B"/>
    <w:rsid w:val="00697B7B"/>
    <w:rsid w:val="006A505C"/>
    <w:rsid w:val="006B1729"/>
    <w:rsid w:val="006B3624"/>
    <w:rsid w:val="006C54A5"/>
    <w:rsid w:val="006F56CE"/>
    <w:rsid w:val="007342D2"/>
    <w:rsid w:val="00785A39"/>
    <w:rsid w:val="007B4277"/>
    <w:rsid w:val="007B79CF"/>
    <w:rsid w:val="007C0631"/>
    <w:rsid w:val="008306C3"/>
    <w:rsid w:val="0083272D"/>
    <w:rsid w:val="00864BD5"/>
    <w:rsid w:val="008717D7"/>
    <w:rsid w:val="008A7777"/>
    <w:rsid w:val="008D4E72"/>
    <w:rsid w:val="00902B67"/>
    <w:rsid w:val="009048E0"/>
    <w:rsid w:val="00977064"/>
    <w:rsid w:val="00985D47"/>
    <w:rsid w:val="009929BE"/>
    <w:rsid w:val="009A0C4B"/>
    <w:rsid w:val="009A3055"/>
    <w:rsid w:val="009B0690"/>
    <w:rsid w:val="009B3BAC"/>
    <w:rsid w:val="009B6D9B"/>
    <w:rsid w:val="009E6885"/>
    <w:rsid w:val="00A04E64"/>
    <w:rsid w:val="00A20504"/>
    <w:rsid w:val="00A24E85"/>
    <w:rsid w:val="00A55669"/>
    <w:rsid w:val="00A562B0"/>
    <w:rsid w:val="00A77E7D"/>
    <w:rsid w:val="00A950FF"/>
    <w:rsid w:val="00AA2DA3"/>
    <w:rsid w:val="00AF1502"/>
    <w:rsid w:val="00AF6BE6"/>
    <w:rsid w:val="00B16FE0"/>
    <w:rsid w:val="00B32281"/>
    <w:rsid w:val="00B9342B"/>
    <w:rsid w:val="00B95BD0"/>
    <w:rsid w:val="00BA1F62"/>
    <w:rsid w:val="00BA370E"/>
    <w:rsid w:val="00BA647E"/>
    <w:rsid w:val="00BB53E3"/>
    <w:rsid w:val="00BC785D"/>
    <w:rsid w:val="00BE6637"/>
    <w:rsid w:val="00BF00E1"/>
    <w:rsid w:val="00BF10B7"/>
    <w:rsid w:val="00C108ED"/>
    <w:rsid w:val="00C126AD"/>
    <w:rsid w:val="00C164C9"/>
    <w:rsid w:val="00C21CBC"/>
    <w:rsid w:val="00C269D1"/>
    <w:rsid w:val="00C750F0"/>
    <w:rsid w:val="00C95FED"/>
    <w:rsid w:val="00CA0A3A"/>
    <w:rsid w:val="00CA2C98"/>
    <w:rsid w:val="00CA60E2"/>
    <w:rsid w:val="00CE4376"/>
    <w:rsid w:val="00CE6B45"/>
    <w:rsid w:val="00D31873"/>
    <w:rsid w:val="00D37666"/>
    <w:rsid w:val="00D41832"/>
    <w:rsid w:val="00D650AC"/>
    <w:rsid w:val="00D802F7"/>
    <w:rsid w:val="00DA3C5D"/>
    <w:rsid w:val="00DD6851"/>
    <w:rsid w:val="00E24D25"/>
    <w:rsid w:val="00E3016C"/>
    <w:rsid w:val="00E46849"/>
    <w:rsid w:val="00E722EA"/>
    <w:rsid w:val="00E84E33"/>
    <w:rsid w:val="00EC2D49"/>
    <w:rsid w:val="00F24DEC"/>
    <w:rsid w:val="00F5039D"/>
    <w:rsid w:val="00F54957"/>
    <w:rsid w:val="00F679DB"/>
    <w:rsid w:val="00F762B7"/>
    <w:rsid w:val="00F90343"/>
    <w:rsid w:val="00FC42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93A08F"/>
  <w15:docId w15:val="{E5A63B1C-A65C-4817-9E96-9BAE93CFA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1E431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E431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E4315"/>
    <w:pPr>
      <w:keepNext/>
      <w:keepLines/>
      <w:numPr>
        <w:ilvl w:val="1"/>
        <w:numId w:val="39"/>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E4315"/>
    <w:pPr>
      <w:keepNext/>
      <w:keepLines/>
      <w:numPr>
        <w:ilvl w:val="2"/>
        <w:numId w:val="39"/>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9"/>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9"/>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9"/>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E431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E431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E431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E431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11">
    <w:name w:val="Gitternetztabelle 4 – Akzent 11"/>
    <w:basedOn w:val="NormaleTabelle"/>
    <w:uiPriority w:val="49"/>
    <w:rsid w:val="002B244D"/>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itternetztabelle5dunkelAkzent11">
    <w:name w:val="Gitternetztabelle 5 dunkel  – Akzent 11"/>
    <w:basedOn w:val="NormaleTabelle"/>
    <w:uiPriority w:val="50"/>
    <w:rsid w:val="002B244D"/>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WF-Arbeitsblatt">
    <w:name w:val="WF-Arbeitsblatt"/>
    <w:basedOn w:val="Standard"/>
    <w:qFormat/>
    <w:rsid w:val="001E4315"/>
    <w:rPr>
      <w:rFonts w:ascii="Helvetica 65" w:hAnsi="Helvetica 65"/>
      <w:sz w:val="44"/>
      <w:szCs w:val="44"/>
    </w:rPr>
  </w:style>
  <w:style w:type="paragraph" w:customStyle="1" w:styleId="WF-Beschriftung">
    <w:name w:val="WF-Beschriftung"/>
    <w:basedOn w:val="Beschriftung"/>
    <w:qFormat/>
    <w:rsid w:val="001E4315"/>
    <w:rPr>
      <w:rFonts w:ascii="Helvetica 55" w:hAnsi="Helvetica 55"/>
      <w:lang w:val="en-US"/>
    </w:rPr>
  </w:style>
  <w:style w:type="character" w:customStyle="1" w:styleId="ListenabsatzZchn">
    <w:name w:val="Listenabsatz Zchn"/>
    <w:aliases w:val="WF-Listenabsatz Zchn"/>
    <w:basedOn w:val="Absatz-Standardschriftart"/>
    <w:link w:val="Listenabsatz"/>
    <w:uiPriority w:val="34"/>
    <w:rsid w:val="001E431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E431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E431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E4315"/>
    <w:pPr>
      <w:numPr>
        <w:numId w:val="40"/>
      </w:numPr>
      <w:spacing w:line="276" w:lineRule="auto"/>
    </w:pPr>
  </w:style>
  <w:style w:type="character" w:customStyle="1" w:styleId="WF-Listenabsatz-1-facherZeilenabstandZchn">
    <w:name w:val="WF-Listenabsatz - 1-facher Zeilenabstand Zchn"/>
    <w:basedOn w:val="ListenabsatzZchn"/>
    <w:link w:val="WF-Listenabsatz-1-facherZeilenabstand"/>
    <w:rsid w:val="001E4315"/>
    <w:rPr>
      <w:rFonts w:ascii="Helvetica 45" w:eastAsiaTheme="minorHAnsi" w:hAnsi="Helvetica 45"/>
      <w:bCs/>
      <w:noProof/>
      <w:sz w:val="21"/>
      <w:lang w:eastAsia="de-DE"/>
    </w:rPr>
  </w:style>
  <w:style w:type="paragraph" w:styleId="berarbeitung">
    <w:name w:val="Revision"/>
    <w:hidden/>
    <w:uiPriority w:val="99"/>
    <w:semiHidden/>
    <w:rsid w:val="0032193A"/>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g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emf"/></Relationships>
</file>

<file path=word/_rels/foot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721D-9309-D243-9C73-AD4582984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219</Words>
  <Characters>1384</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4</cp:revision>
  <cp:lastPrinted>2019-06-06T18:11:00Z</cp:lastPrinted>
  <dcterms:created xsi:type="dcterms:W3CDTF">2019-06-06T18:11:00Z</dcterms:created>
  <dcterms:modified xsi:type="dcterms:W3CDTF">2022-10-11T15:06:00Z</dcterms:modified>
</cp:coreProperties>
</file>