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7FDFC" w14:textId="77777777" w:rsidR="002F1B20" w:rsidRPr="002F1B20" w:rsidRDefault="002F1B20" w:rsidP="00560D6F">
      <w:pPr>
        <w:pStyle w:val="WF-Arbeitsblatt"/>
      </w:pPr>
      <w:r w:rsidRPr="002F1B20">
        <w:t>Materialliste</w:t>
      </w:r>
    </w:p>
    <w:p w14:paraId="4F5760EC" w14:textId="568BCD64" w:rsidR="002F1B20" w:rsidRPr="00413FD0" w:rsidRDefault="002F1B20" w:rsidP="002F1B20">
      <w:pPr>
        <w:rPr>
          <w:color w:val="44546A" w:themeColor="text2"/>
        </w:rPr>
      </w:pPr>
      <w:r w:rsidRPr="002F1B20">
        <w:t xml:space="preserve">Bitte beachten Sie, dass die </w:t>
      </w:r>
      <w:r w:rsidR="0058138F">
        <w:rPr>
          <w:color w:val="FF0000"/>
        </w:rPr>
        <w:t>rot gedruckten</w:t>
      </w:r>
      <w:r w:rsidR="0058138F" w:rsidRPr="00E6410B">
        <w:rPr>
          <w:color w:val="FF0000"/>
        </w:rPr>
        <w:t xml:space="preserve"> </w:t>
      </w:r>
      <w:r w:rsidRPr="00E6410B">
        <w:rPr>
          <w:color w:val="FF0000"/>
        </w:rPr>
        <w:t>Materialien</w:t>
      </w:r>
      <w:r w:rsidRPr="002F1B20">
        <w:t xml:space="preserve"> in der vollständigen Materialsammlung der Wissensfabrik, nicht aber in der Print-Version dieses Unt</w:t>
      </w:r>
      <w:r w:rsidR="0058138F">
        <w:t>errichtsentwurfs enthalten sind</w:t>
      </w:r>
    </w:p>
    <w:p w14:paraId="662E164C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Für das Pappmodell:</w:t>
      </w:r>
    </w:p>
    <w:p w14:paraId="111A5647" w14:textId="3718E7DE" w:rsidR="002F1B20" w:rsidRPr="00413FD0" w:rsidRDefault="002F1B20" w:rsidP="002F1B20">
      <w:pPr>
        <w:pStyle w:val="Listenabsatz"/>
        <w:numPr>
          <w:ilvl w:val="0"/>
          <w:numId w:val="21"/>
        </w:numPr>
      </w:pPr>
      <w:r w:rsidRPr="002F1B20">
        <w:t xml:space="preserve">Figuren: Client, </w:t>
      </w:r>
      <w:r w:rsidR="0058138F">
        <w:t>Heim</w:t>
      </w:r>
      <w:r w:rsidRPr="002F1B20">
        <w:t>-</w:t>
      </w:r>
      <w:r w:rsidR="0058138F">
        <w:t>Internetr</w:t>
      </w:r>
      <w:r w:rsidRPr="002F1B20">
        <w:t xml:space="preserve">outer, Provider, DNS, 2 Webserver, 9 Router, </w:t>
      </w:r>
      <w:r w:rsidRPr="002F1B20">
        <w:rPr>
          <w:color w:val="FF0000"/>
        </w:rPr>
        <w:t>Schnüre als Netzwerkkabel</w:t>
      </w:r>
    </w:p>
    <w:p w14:paraId="3A6C8E27" w14:textId="77777777" w:rsidR="002F1B20" w:rsidRPr="002F1B20" w:rsidRDefault="002F1B20" w:rsidP="002F1B20">
      <w:pPr>
        <w:pStyle w:val="Listenabsatz"/>
        <w:numPr>
          <w:ilvl w:val="0"/>
          <w:numId w:val="21"/>
        </w:numPr>
      </w:pPr>
      <w:r w:rsidRPr="002F1B20">
        <w:t>Kleine Kärtchen: 2</w:t>
      </w:r>
      <w:del w:id="0" w:author="Schmidberger, Alessa | Wissensfabrik" w:date="2022-10-11T16:24:00Z">
        <w:r w:rsidR="0058138F" w:rsidDel="00B44095">
          <w:delText xml:space="preserve"> </w:delText>
        </w:r>
      </w:del>
      <w:r w:rsidRPr="002F1B20">
        <w:t>x Internetseite der Schule und 2</w:t>
      </w:r>
      <w:del w:id="1" w:author="Schmidberger, Alessa | Wissensfabrik" w:date="2022-10-11T16:24:00Z">
        <w:r w:rsidR="0058138F" w:rsidDel="00B44095">
          <w:delText xml:space="preserve"> </w:delText>
        </w:r>
      </w:del>
      <w:r w:rsidRPr="002F1B20">
        <w:t>x häufig genutzte Internetseite</w:t>
      </w:r>
    </w:p>
    <w:p w14:paraId="71963606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Für die Stationen:</w:t>
      </w:r>
    </w:p>
    <w:p w14:paraId="2AA36570" w14:textId="281427E8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 xml:space="preserve">Stationskarten: Client, </w:t>
      </w:r>
      <w:r w:rsidR="00EA742A">
        <w:t xml:space="preserve">Heim-Internetrouter, </w:t>
      </w:r>
      <w:r w:rsidRPr="002F1B20">
        <w:t xml:space="preserve">Provider, DNS, Webserver, 20 Router </w:t>
      </w:r>
    </w:p>
    <w:p w14:paraId="59774AD5" w14:textId="77777777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Protokollheft</w:t>
      </w:r>
      <w:del w:id="2" w:author="Schmidberger, Alessa | Wissensfabrik" w:date="2022-10-11T16:24:00Z">
        <w:r w:rsidRPr="002F1B20" w:rsidDel="00B44095">
          <w:delText xml:space="preserve"> </w:delText>
        </w:r>
      </w:del>
      <w:r w:rsidRPr="002F1B20">
        <w:t xml:space="preserve"> (an der Client-Station hinterlegen)</w:t>
      </w:r>
    </w:p>
    <w:p w14:paraId="507EC2B7" w14:textId="77777777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Internet-Adressliste von DNS (an der DNS-Station hinterlegen)</w:t>
      </w:r>
    </w:p>
    <w:p w14:paraId="2A00D18E" w14:textId="77777777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Gruppenkärtchen (für die Einteilung in Gruppen)</w:t>
      </w:r>
    </w:p>
    <w:p w14:paraId="7C73FDB6" w14:textId="0D01416F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2</w:t>
      </w:r>
      <w:del w:id="3" w:author="Schmidberger, Alessa | Wissensfabrik" w:date="2022-10-11T16:24:00Z">
        <w:r w:rsidR="00EA742A" w:rsidDel="00B44095">
          <w:delText xml:space="preserve"> </w:delText>
        </w:r>
      </w:del>
      <w:r w:rsidRPr="002F1B20">
        <w:t>x Internetseite der Schule – groß (an der Webserver-Station hinterlegen)</w:t>
      </w:r>
    </w:p>
    <w:p w14:paraId="08D93A1D" w14:textId="0437FC9F" w:rsidR="002F1B20" w:rsidRPr="002F1B20" w:rsidRDefault="002F1B20" w:rsidP="002F1B20">
      <w:pPr>
        <w:pStyle w:val="Listenabsatz"/>
        <w:numPr>
          <w:ilvl w:val="0"/>
          <w:numId w:val="20"/>
        </w:numPr>
      </w:pPr>
      <w:r w:rsidRPr="002F1B20">
        <w:t>2</w:t>
      </w:r>
      <w:del w:id="4" w:author="Schmidberger, Alessa | Wissensfabrik" w:date="2022-10-11T16:24:00Z">
        <w:r w:rsidR="00EA742A" w:rsidDel="00B44095">
          <w:delText xml:space="preserve"> </w:delText>
        </w:r>
      </w:del>
      <w:r w:rsidRPr="002F1B20">
        <w:t>x häufig genutzte Internetseite – groß (an der Webserver-Station hinterlegen)</w:t>
      </w:r>
    </w:p>
    <w:p w14:paraId="10971BEB" w14:textId="77777777" w:rsidR="002F1B20" w:rsidRPr="002F1B20" w:rsidRDefault="002F1B20" w:rsidP="002F1B20">
      <w:pPr>
        <w:rPr>
          <w:b/>
        </w:rPr>
      </w:pPr>
      <w:r w:rsidRPr="002F1B20">
        <w:rPr>
          <w:b/>
        </w:rPr>
        <w:t>Arbeitsblätter:</w:t>
      </w:r>
    </w:p>
    <w:p w14:paraId="1016AE63" w14:textId="49EFCDCF" w:rsidR="002F1B20" w:rsidRPr="002F1B20" w:rsidRDefault="002F1B20" w:rsidP="002F1B20">
      <w:pPr>
        <w:pStyle w:val="Listenabsatz"/>
        <w:numPr>
          <w:ilvl w:val="0"/>
          <w:numId w:val="19"/>
        </w:numPr>
      </w:pPr>
      <w:r w:rsidRPr="002F1B20">
        <w:t>Sequenzdiagramm – Aufgabenblatt</w:t>
      </w:r>
    </w:p>
    <w:p w14:paraId="512CBF4A" w14:textId="77777777" w:rsidR="002F1B20" w:rsidRPr="002F1B20" w:rsidRDefault="002F1B20" w:rsidP="002F1B20">
      <w:pPr>
        <w:pStyle w:val="Listenabsatz"/>
        <w:numPr>
          <w:ilvl w:val="0"/>
          <w:numId w:val="19"/>
        </w:numPr>
        <w:rPr>
          <w:color w:val="44546A" w:themeColor="text2"/>
        </w:rPr>
      </w:pPr>
      <w:r w:rsidRPr="002F1B20">
        <w:t>Sequenzdiagramm – Abruf einer Internetseite als Lösungsvorschlag</w:t>
      </w:r>
    </w:p>
    <w:p w14:paraId="3CB363FB" w14:textId="43A04346" w:rsidR="002F1B20" w:rsidRPr="002F1B20" w:rsidRDefault="00EA742A" w:rsidP="002F1B20">
      <w:pPr>
        <w:rPr>
          <w:b/>
        </w:rPr>
      </w:pPr>
      <w:r>
        <w:rPr>
          <w:b/>
        </w:rPr>
        <w:t>Außerdem</w:t>
      </w:r>
      <w:r w:rsidR="002F1B20" w:rsidRPr="002F1B20">
        <w:rPr>
          <w:b/>
        </w:rPr>
        <w:t xml:space="preserve"> </w:t>
      </w:r>
      <w:r>
        <w:rPr>
          <w:b/>
        </w:rPr>
        <w:t>werden</w:t>
      </w:r>
      <w:r w:rsidRPr="002F1B20">
        <w:rPr>
          <w:b/>
        </w:rPr>
        <w:t xml:space="preserve"> </w:t>
      </w:r>
      <w:r w:rsidR="002F1B20" w:rsidRPr="002F1B20">
        <w:rPr>
          <w:b/>
        </w:rPr>
        <w:t>gebraucht:</w:t>
      </w:r>
    </w:p>
    <w:p w14:paraId="490F75D1" w14:textId="77777777" w:rsidR="002F1B20" w:rsidRPr="002F1B20" w:rsidRDefault="002F1B20" w:rsidP="002F1B20">
      <w:pPr>
        <w:pStyle w:val="Listenabsatz"/>
        <w:numPr>
          <w:ilvl w:val="0"/>
          <w:numId w:val="18"/>
        </w:numPr>
        <w:rPr>
          <w:color w:val="FF0000"/>
        </w:rPr>
      </w:pPr>
      <w:r w:rsidRPr="002F1B20">
        <w:rPr>
          <w:color w:val="FF0000"/>
        </w:rPr>
        <w:t>Farbige Tafelkreide (weiß, gelb, orange, blau, grün)</w:t>
      </w:r>
    </w:p>
    <w:p w14:paraId="7127A066" w14:textId="77777777" w:rsidR="002F1B20" w:rsidRPr="002F1B20" w:rsidRDefault="002F1B20" w:rsidP="002F1B20">
      <w:pPr>
        <w:pStyle w:val="Listenabsatz"/>
        <w:numPr>
          <w:ilvl w:val="0"/>
          <w:numId w:val="18"/>
        </w:numPr>
        <w:rPr>
          <w:color w:val="FF0000"/>
        </w:rPr>
      </w:pPr>
      <w:r w:rsidRPr="002F1B20">
        <w:rPr>
          <w:color w:val="FF0000"/>
        </w:rPr>
        <w:t>3 Stifte (Beschriftung des Protokolls)</w:t>
      </w:r>
    </w:p>
    <w:p w14:paraId="18416237" w14:textId="77777777" w:rsidR="004A304B" w:rsidRPr="00611CF4" w:rsidRDefault="002F1B20" w:rsidP="00097351">
      <w:pPr>
        <w:pStyle w:val="Listenabsatz"/>
        <w:numPr>
          <w:ilvl w:val="0"/>
          <w:numId w:val="18"/>
        </w:numPr>
      </w:pPr>
      <w:r w:rsidRPr="002F1B20">
        <w:rPr>
          <w:color w:val="FF0000"/>
        </w:rPr>
        <w:t>Krepp-Klebeband</w:t>
      </w:r>
    </w:p>
    <w:sectPr w:rsidR="004A304B" w:rsidRPr="00611CF4" w:rsidSect="004A7723">
      <w:headerReference w:type="default" r:id="rId8"/>
      <w:footerReference w:type="default" r:id="rId9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47CCA" w14:textId="77777777" w:rsidR="00A01860" w:rsidRDefault="00A01860" w:rsidP="00DD6851">
      <w:r>
        <w:separator/>
      </w:r>
    </w:p>
  </w:endnote>
  <w:endnote w:type="continuationSeparator" w:id="0">
    <w:p w14:paraId="3A007067" w14:textId="77777777" w:rsidR="00A01860" w:rsidRDefault="00A0186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D16" w14:textId="5FF5396D" w:rsidR="000C02EB" w:rsidRPr="00560D6F" w:rsidRDefault="00560D6F" w:rsidP="00B44095">
    <w:pPr>
      <w:pStyle w:val="Kopfzeile"/>
      <w:tabs>
        <w:tab w:val="clear" w:pos="4536"/>
        <w:tab w:val="clear" w:pos="9072"/>
        <w:tab w:val="left" w:pos="6379"/>
      </w:tabs>
      <w:ind w:right="-2637" w:firstLine="993"/>
      <w:rPr>
        <w:i/>
        <w:sz w:val="18"/>
      </w:rPr>
      <w:pPrChange w:id="5" w:author="Schmidberger, Alessa | Wissensfabrik" w:date="2022-10-11T16:25:00Z">
        <w:pPr>
          <w:pStyle w:val="Kopfzeile"/>
          <w:tabs>
            <w:tab w:val="clear" w:pos="4536"/>
            <w:tab w:val="clear" w:pos="9072"/>
            <w:tab w:val="left" w:pos="8215"/>
            <w:tab w:val="right" w:pos="13467"/>
          </w:tabs>
          <w:ind w:right="-2637" w:firstLine="993"/>
        </w:pPr>
      </w:pPrChange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BA64D4" wp14:editId="658B4CA1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A891C3F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ins w:id="6" w:author="Schmidberger, Alessa | Wissensfabrik" w:date="2022-10-11T16:24:00Z">
      <w:r w:rsidR="00B44095">
        <w:rPr>
          <w:sz w:val="18"/>
        </w:rPr>
        <w:tab/>
        <w:t xml:space="preserve">zuletzt aktualisiert </w:t>
      </w:r>
    </w:ins>
    <w:ins w:id="7" w:author="Schmidberger, Alessa | Wissensfabrik" w:date="2022-10-11T16:25:00Z">
      <w:r w:rsidR="00B44095">
        <w:rPr>
          <w:sz w:val="18"/>
        </w:rPr>
        <w:t>am 11.10.2022</w:t>
      </w:r>
    </w:ins>
    <w:r w:rsidRPr="00C140D3">
      <w:rPr>
        <w:i/>
        <w:sz w:val="18"/>
      </w:rPr>
      <w:tab/>
    </w:r>
    <w:r>
      <w:rPr>
        <w:i/>
        <w:sz w:val="18"/>
      </w:rPr>
      <w:tab/>
    </w:r>
    <w:ins w:id="8" w:author="Schmidberger, Alessa | Wissensfabrik" w:date="2022-10-11T16:25:00Z">
      <w:r w:rsidR="00B44095">
        <w:rPr>
          <w:i/>
          <w:sz w:val="18"/>
        </w:rPr>
        <w:tab/>
      </w:r>
      <w:r w:rsidR="00B44095">
        <w:rPr>
          <w:i/>
          <w:sz w:val="18"/>
        </w:rPr>
        <w:tab/>
      </w:r>
      <w:r w:rsidR="00B44095">
        <w:rPr>
          <w:i/>
          <w:sz w:val="18"/>
        </w:rPr>
        <w:tab/>
      </w:r>
      <w:r w:rsidR="00B44095">
        <w:rPr>
          <w:i/>
          <w:sz w:val="18"/>
        </w:rPr>
        <w:tab/>
      </w:r>
      <w:r w:rsidR="00B44095">
        <w:rPr>
          <w:i/>
          <w:sz w:val="18"/>
        </w:rPr>
        <w:tab/>
      </w:r>
    </w:ins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E7407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E7407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D0A290" w14:textId="77777777" w:rsidR="00A01860" w:rsidRDefault="00A01860" w:rsidP="00DD6851">
      <w:r>
        <w:separator/>
      </w:r>
    </w:p>
  </w:footnote>
  <w:footnote w:type="continuationSeparator" w:id="0">
    <w:p w14:paraId="123AA75E" w14:textId="77777777" w:rsidR="00A01860" w:rsidRDefault="00A0186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6EABB" w14:textId="5723C19E" w:rsidR="000A2852" w:rsidRPr="00193820" w:rsidRDefault="000A2852" w:rsidP="000A285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191855" wp14:editId="32D7CB2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21CA94" w14:textId="77777777" w:rsidR="000A2852" w:rsidRPr="008D5655" w:rsidRDefault="000A2852" w:rsidP="000A285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185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121CA94" w14:textId="77777777" w:rsidR="000A2852" w:rsidRPr="008D5655" w:rsidRDefault="000A2852" w:rsidP="000A285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317CD9E" w14:textId="3A4CCF3C" w:rsidR="000A2852" w:rsidRPr="00024FC2" w:rsidRDefault="000A2852" w:rsidP="000A2852">
    <w:pPr>
      <w:pStyle w:val="Kopfzeile"/>
    </w:pPr>
  </w:p>
  <w:p w14:paraId="5337FD64" w14:textId="689B5D7C" w:rsidR="000A2852" w:rsidRPr="000462B1" w:rsidRDefault="004A7723" w:rsidP="000A2852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E42657" wp14:editId="72C228ED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4C0892" w14:textId="26D56CC2" w:rsidR="000A2852" w:rsidRDefault="009538C3" w:rsidP="000A2852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0A28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E42657" id="Rechteck 5" o:spid="_x0000_s1027" style="position:absolute;margin-left:189.75pt;margin-top:11.2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MUXfvI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764C0892" w14:textId="26D56CC2" w:rsidR="000A2852" w:rsidRDefault="009538C3" w:rsidP="000A2852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0A2852">
                      <w:rPr>
                        <w:b/>
                        <w:color w:val="FFFFFF" w:themeColor="background1"/>
                        <w:sz w:val="32"/>
                      </w:rPr>
                      <w:t>B2.2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600BAC0" w14:textId="2C890191" w:rsidR="00611CF4" w:rsidRPr="000A2852" w:rsidRDefault="00230B4B" w:rsidP="000A2852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3DB4534" wp14:editId="04F0FF91">
              <wp:simplePos x="0" y="0"/>
              <wp:positionH relativeFrom="column">
                <wp:posOffset>9412605</wp:posOffset>
              </wp:positionH>
              <wp:positionV relativeFrom="paragraph">
                <wp:posOffset>2082800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D3844" w14:textId="77777777" w:rsidR="00230B4B" w:rsidRDefault="00230B4B" w:rsidP="00230B4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DB4534" id="Gruppieren 27" o:spid="_x0000_s1028" style="position:absolute;margin-left:741.15pt;margin-top:164pt;width:25.9pt;height:322.55pt;z-index:25166950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JtXal7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4A3D3844" w14:textId="77777777" w:rsidR="00230B4B" w:rsidRDefault="00230B4B" w:rsidP="00230B4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1602"/>
    <w:multiLevelType w:val="hybridMultilevel"/>
    <w:tmpl w:val="10C23D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A7D9C"/>
    <w:multiLevelType w:val="hybridMultilevel"/>
    <w:tmpl w:val="3DCAFBC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BDBEBF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1B4165"/>
    <w:multiLevelType w:val="hybridMultilevel"/>
    <w:tmpl w:val="0D8C0D4E"/>
    <w:lvl w:ilvl="0" w:tplc="EC3E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F42FF"/>
    <w:multiLevelType w:val="hybridMultilevel"/>
    <w:tmpl w:val="F66C0D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31E3B"/>
    <w:multiLevelType w:val="hybridMultilevel"/>
    <w:tmpl w:val="1B2EF696"/>
    <w:lvl w:ilvl="0" w:tplc="709CB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147399">
    <w:abstractNumId w:val="13"/>
  </w:num>
  <w:num w:numId="2" w16cid:durableId="1647542238">
    <w:abstractNumId w:val="4"/>
  </w:num>
  <w:num w:numId="3" w16cid:durableId="895703527">
    <w:abstractNumId w:val="4"/>
  </w:num>
  <w:num w:numId="4" w16cid:durableId="1248728794">
    <w:abstractNumId w:val="4"/>
  </w:num>
  <w:num w:numId="5" w16cid:durableId="1499535892">
    <w:abstractNumId w:val="4"/>
  </w:num>
  <w:num w:numId="6" w16cid:durableId="600842084">
    <w:abstractNumId w:val="4"/>
  </w:num>
  <w:num w:numId="7" w16cid:durableId="1548682297">
    <w:abstractNumId w:val="4"/>
  </w:num>
  <w:num w:numId="8" w16cid:durableId="954407854">
    <w:abstractNumId w:val="4"/>
  </w:num>
  <w:num w:numId="9" w16cid:durableId="729840651">
    <w:abstractNumId w:val="4"/>
  </w:num>
  <w:num w:numId="10" w16cid:durableId="1868591710">
    <w:abstractNumId w:val="4"/>
  </w:num>
  <w:num w:numId="11" w16cid:durableId="1050154815">
    <w:abstractNumId w:val="4"/>
  </w:num>
  <w:num w:numId="12" w16cid:durableId="1723215200">
    <w:abstractNumId w:val="7"/>
  </w:num>
  <w:num w:numId="13" w16cid:durableId="1217816935">
    <w:abstractNumId w:val="2"/>
  </w:num>
  <w:num w:numId="14" w16cid:durableId="524097137">
    <w:abstractNumId w:val="11"/>
  </w:num>
  <w:num w:numId="15" w16cid:durableId="479344690">
    <w:abstractNumId w:val="12"/>
  </w:num>
  <w:num w:numId="16" w16cid:durableId="1233388829">
    <w:abstractNumId w:val="9"/>
  </w:num>
  <w:num w:numId="17" w16cid:durableId="1325234411">
    <w:abstractNumId w:val="8"/>
  </w:num>
  <w:num w:numId="18" w16cid:durableId="169413546">
    <w:abstractNumId w:val="5"/>
  </w:num>
  <w:num w:numId="19" w16cid:durableId="962156268">
    <w:abstractNumId w:val="0"/>
  </w:num>
  <w:num w:numId="20" w16cid:durableId="790828500">
    <w:abstractNumId w:val="6"/>
  </w:num>
  <w:num w:numId="21" w16cid:durableId="195967065">
    <w:abstractNumId w:val="1"/>
  </w:num>
  <w:num w:numId="22" w16cid:durableId="627273368">
    <w:abstractNumId w:val="4"/>
  </w:num>
  <w:num w:numId="23" w16cid:durableId="202522137">
    <w:abstractNumId w:val="4"/>
  </w:num>
  <w:num w:numId="24" w16cid:durableId="1460414288">
    <w:abstractNumId w:val="10"/>
  </w:num>
  <w:num w:numId="25" w16cid:durableId="1392540836">
    <w:abstractNumId w:val="3"/>
  </w:num>
  <w:num w:numId="26" w16cid:durableId="1598175134">
    <w:abstractNumId w:val="3"/>
  </w:num>
  <w:num w:numId="27" w16cid:durableId="483083994">
    <w:abstractNumId w:val="3"/>
  </w:num>
  <w:num w:numId="28" w16cid:durableId="973754159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960BD"/>
    <w:rsid w:val="000A2852"/>
    <w:rsid w:val="000B1D1D"/>
    <w:rsid w:val="000B6F96"/>
    <w:rsid w:val="000C02EB"/>
    <w:rsid w:val="000C295A"/>
    <w:rsid w:val="000D77AA"/>
    <w:rsid w:val="00152FC3"/>
    <w:rsid w:val="00157BB4"/>
    <w:rsid w:val="00172206"/>
    <w:rsid w:val="00172766"/>
    <w:rsid w:val="001D3DA2"/>
    <w:rsid w:val="0022767D"/>
    <w:rsid w:val="00230B4B"/>
    <w:rsid w:val="00283070"/>
    <w:rsid w:val="002A76CD"/>
    <w:rsid w:val="002F1B20"/>
    <w:rsid w:val="002F2DCC"/>
    <w:rsid w:val="00311F98"/>
    <w:rsid w:val="00342B12"/>
    <w:rsid w:val="00360120"/>
    <w:rsid w:val="00454810"/>
    <w:rsid w:val="004670A5"/>
    <w:rsid w:val="004945E7"/>
    <w:rsid w:val="004A304B"/>
    <w:rsid w:val="004A7723"/>
    <w:rsid w:val="004B1CF0"/>
    <w:rsid w:val="004F0644"/>
    <w:rsid w:val="0051659F"/>
    <w:rsid w:val="00560D6F"/>
    <w:rsid w:val="00565DD6"/>
    <w:rsid w:val="0058138F"/>
    <w:rsid w:val="005C0A9C"/>
    <w:rsid w:val="005C4DD6"/>
    <w:rsid w:val="005D6F05"/>
    <w:rsid w:val="00611CF4"/>
    <w:rsid w:val="006428FD"/>
    <w:rsid w:val="00697B7B"/>
    <w:rsid w:val="006B1729"/>
    <w:rsid w:val="007342D2"/>
    <w:rsid w:val="007863B0"/>
    <w:rsid w:val="007C0631"/>
    <w:rsid w:val="008306C3"/>
    <w:rsid w:val="00860AC1"/>
    <w:rsid w:val="008717D7"/>
    <w:rsid w:val="00884711"/>
    <w:rsid w:val="008D4E72"/>
    <w:rsid w:val="00902B67"/>
    <w:rsid w:val="00915BE6"/>
    <w:rsid w:val="0093404C"/>
    <w:rsid w:val="009538C3"/>
    <w:rsid w:val="009929BE"/>
    <w:rsid w:val="009A0C4B"/>
    <w:rsid w:val="009B3BAC"/>
    <w:rsid w:val="009E3CD5"/>
    <w:rsid w:val="009E6885"/>
    <w:rsid w:val="00A01860"/>
    <w:rsid w:val="00A24E85"/>
    <w:rsid w:val="00A55669"/>
    <w:rsid w:val="00A562B0"/>
    <w:rsid w:val="00AA2DA3"/>
    <w:rsid w:val="00AC06B6"/>
    <w:rsid w:val="00AF1502"/>
    <w:rsid w:val="00AF6BE6"/>
    <w:rsid w:val="00B16FE0"/>
    <w:rsid w:val="00B32281"/>
    <w:rsid w:val="00B44095"/>
    <w:rsid w:val="00B9342B"/>
    <w:rsid w:val="00BB53E3"/>
    <w:rsid w:val="00BC5452"/>
    <w:rsid w:val="00BF00E1"/>
    <w:rsid w:val="00BF00E5"/>
    <w:rsid w:val="00C108ED"/>
    <w:rsid w:val="00C164C9"/>
    <w:rsid w:val="00CA0A3A"/>
    <w:rsid w:val="00CA60E2"/>
    <w:rsid w:val="00CD4E23"/>
    <w:rsid w:val="00CE6B45"/>
    <w:rsid w:val="00D04767"/>
    <w:rsid w:val="00D20979"/>
    <w:rsid w:val="00D31CD5"/>
    <w:rsid w:val="00D650AC"/>
    <w:rsid w:val="00D775DE"/>
    <w:rsid w:val="00D802F7"/>
    <w:rsid w:val="00DA48E9"/>
    <w:rsid w:val="00DD6851"/>
    <w:rsid w:val="00E24D25"/>
    <w:rsid w:val="00E46849"/>
    <w:rsid w:val="00E722EA"/>
    <w:rsid w:val="00EA742A"/>
    <w:rsid w:val="00EC2D49"/>
    <w:rsid w:val="00EE7407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529542DC"/>
  <w15:docId w15:val="{C6200672-5B4A-4820-BE48-C09D96D47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60D6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60D6F"/>
    <w:pPr>
      <w:keepNext/>
      <w:keepLines/>
      <w:numPr>
        <w:numId w:val="27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60D6F"/>
    <w:pPr>
      <w:keepNext/>
      <w:keepLines/>
      <w:numPr>
        <w:ilvl w:val="1"/>
        <w:numId w:val="27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60D6F"/>
    <w:pPr>
      <w:keepNext/>
      <w:keepLines/>
      <w:numPr>
        <w:ilvl w:val="2"/>
        <w:numId w:val="27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60D6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60D6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60D6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60D6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60D6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60D6F"/>
    <w:pPr>
      <w:numPr>
        <w:numId w:val="28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60D6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60D6F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60D6F"/>
  </w:style>
  <w:style w:type="character" w:styleId="Kommentarzeichen">
    <w:name w:val="annotation reference"/>
    <w:basedOn w:val="Absatz-Standardschriftart"/>
    <w:uiPriority w:val="99"/>
    <w:semiHidden/>
    <w:unhideWhenUsed/>
    <w:rsid w:val="0058138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8138F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8138F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8138F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8138F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B44095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people" Target="people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C3E43-E9C3-4653-B978-16A79351B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146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13</cp:revision>
  <cp:lastPrinted>2016-11-24T10:32:00Z</cp:lastPrinted>
  <dcterms:created xsi:type="dcterms:W3CDTF">2016-01-12T14:15:00Z</dcterms:created>
  <dcterms:modified xsi:type="dcterms:W3CDTF">2022-10-11T14:25:00Z</dcterms:modified>
</cp:coreProperties>
</file>