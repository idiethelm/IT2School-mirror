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AE42A6" w14:textId="77777777" w:rsidR="005602B6" w:rsidRPr="00275276" w:rsidRDefault="005602B6" w:rsidP="00852F45">
      <w:pPr>
        <w:pStyle w:val="WF-Arbeitsblatt"/>
      </w:pPr>
      <w:r w:rsidRPr="00275276">
        <w:t>Schau mir in die Augen!</w:t>
      </w:r>
    </w:p>
    <w:p w14:paraId="7D3F93EC" w14:textId="14291BC0" w:rsidR="005602B6" w:rsidRPr="005602B6" w:rsidRDefault="005602B6">
      <w:pPr>
        <w:jc w:val="both"/>
        <w:pPrChange w:id="0" w:author="Schmidberger, Alessa | Wissensfabrik" w:date="2022-10-11T12:05:00Z">
          <w:pPr/>
        </w:pPrChange>
      </w:pPr>
      <w:r w:rsidRPr="005602B6">
        <w:rPr>
          <w:noProof/>
        </w:rPr>
        <w:drawing>
          <wp:anchor distT="0" distB="0" distL="114300" distR="114300" simplePos="0" relativeHeight="251659264" behindDoc="0" locked="0" layoutInCell="1" allowOverlap="1" wp14:anchorId="62F4D5AD" wp14:editId="65B6420F">
            <wp:simplePos x="0" y="0"/>
            <wp:positionH relativeFrom="margin">
              <wp:posOffset>3395980</wp:posOffset>
            </wp:positionH>
            <wp:positionV relativeFrom="paragraph">
              <wp:posOffset>10160</wp:posOffset>
            </wp:positionV>
            <wp:extent cx="2359660" cy="2179320"/>
            <wp:effectExtent l="0" t="0" r="2540" b="0"/>
            <wp:wrapSquare wrapText="bothSides"/>
            <wp:docPr id="3" name="Grafik 3"/>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359660" cy="2179320"/>
                    </a:xfrm>
                    <a:prstGeom prst="rect">
                      <a:avLst/>
                    </a:prstGeom>
                    <a:noFill/>
                    <a:ln>
                      <a:noFill/>
                    </a:ln>
                  </pic:spPr>
                </pic:pic>
              </a:graphicData>
            </a:graphic>
          </wp:anchor>
        </w:drawing>
      </w:r>
      <w:r w:rsidRPr="005602B6">
        <w:t xml:space="preserve">Der Chefredakteur der Modezeitschrift „Elle“, Jean-Dominique </w:t>
      </w:r>
      <w:proofErr w:type="spellStart"/>
      <w:r w:rsidRPr="005602B6">
        <w:t>Bauby</w:t>
      </w:r>
      <w:proofErr w:type="spellEnd"/>
      <w:r w:rsidRPr="005602B6">
        <w:t xml:space="preserve">, war 43 Jahre alt als ein </w:t>
      </w:r>
      <w:r w:rsidR="00823F7D">
        <w:t>Schlaganfall</w:t>
      </w:r>
      <w:r w:rsidR="00823F7D" w:rsidRPr="005602B6">
        <w:t xml:space="preserve"> </w:t>
      </w:r>
      <w:r w:rsidRPr="005602B6">
        <w:t>sein Leben vollständig änderte. Von da an konnte er weder sprechen noch sich bewegen. Die einzige Möglichkeit zur Kommunikation, die ihm blieb, war mit dem linken Auge zu blinzeln.</w:t>
      </w:r>
    </w:p>
    <w:p w14:paraId="0B1AB8BA" w14:textId="59D60DA5" w:rsidR="005602B6" w:rsidRPr="005602B6" w:rsidRDefault="005602B6">
      <w:pPr>
        <w:jc w:val="both"/>
        <w:pPrChange w:id="1" w:author="Schmidberger, Alessa | Wissensfabrik" w:date="2022-10-11T12:05:00Z">
          <w:pPr/>
        </w:pPrChange>
      </w:pPr>
      <w:r w:rsidRPr="005602B6">
        <w:t>Mit einem einfachen System, das ihm seine Logopädin vorschlug, gelang es ihm sogar</w:t>
      </w:r>
      <w:r w:rsidR="00BF451D">
        <w:t>,</w:t>
      </w:r>
      <w:r w:rsidRPr="005602B6">
        <w:t xml:space="preserve"> ein Buch zu schreiben</w:t>
      </w:r>
      <w:r w:rsidRPr="00823F7D">
        <w:rPr>
          <w:vertAlign w:val="superscript"/>
        </w:rPr>
        <w:footnoteReference w:id="1"/>
      </w:r>
      <w:r w:rsidRPr="005602B6">
        <w:t>. Dabei sagt eine Hilfsperson langsam das Alphabet auf und beim richtigen Buchstaben blinzelt der Patient. Diesen Buchstaben notiert die Person und beginnt wieder im Alphabet von vorn.</w:t>
      </w:r>
    </w:p>
    <w:p w14:paraId="1B2D71F1" w14:textId="77777777" w:rsidR="005602B6" w:rsidRPr="005602B6" w:rsidRDefault="005602B6">
      <w:pPr>
        <w:pStyle w:val="berschrift1"/>
        <w:jc w:val="both"/>
        <w:pPrChange w:id="3" w:author="Schmidberger, Alessa | Wissensfabrik" w:date="2022-10-11T12:05:00Z">
          <w:pPr>
            <w:pStyle w:val="berschrift1"/>
          </w:pPr>
        </w:pPrChange>
      </w:pPr>
      <w:r w:rsidRPr="005602B6">
        <w:t>Aufgaben</w:t>
      </w:r>
    </w:p>
    <w:p w14:paraId="3978F122" w14:textId="77777777" w:rsidR="005602B6" w:rsidRPr="005602B6" w:rsidRDefault="005602B6">
      <w:pPr>
        <w:pStyle w:val="Listenabsatz"/>
        <w:numPr>
          <w:ilvl w:val="0"/>
          <w:numId w:val="18"/>
        </w:numPr>
        <w:jc w:val="both"/>
        <w:pPrChange w:id="4" w:author="Schmidberger, Alessa | Wissensfabrik" w:date="2022-10-11T12:05:00Z">
          <w:pPr>
            <w:pStyle w:val="Listenabsatz"/>
            <w:numPr>
              <w:numId w:val="18"/>
            </w:numPr>
            <w:ind w:left="360" w:hanging="360"/>
          </w:pPr>
        </w:pPrChange>
      </w:pPr>
      <w:r w:rsidRPr="005602B6">
        <w:t>Probiere mit diesem System deinem Nachbarn ein Wort zu diktieren.</w:t>
      </w:r>
    </w:p>
    <w:p w14:paraId="6FC7833C" w14:textId="77777777" w:rsidR="005602B6" w:rsidRPr="005602B6" w:rsidRDefault="005602B6">
      <w:pPr>
        <w:pStyle w:val="Listenabsatz"/>
        <w:numPr>
          <w:ilvl w:val="0"/>
          <w:numId w:val="18"/>
        </w:numPr>
        <w:jc w:val="both"/>
        <w:pPrChange w:id="5" w:author="Schmidberger, Alessa | Wissensfabrik" w:date="2022-10-11T12:05:00Z">
          <w:pPr>
            <w:pStyle w:val="Listenabsatz"/>
            <w:numPr>
              <w:numId w:val="18"/>
            </w:numPr>
            <w:ind w:left="360" w:hanging="360"/>
          </w:pPr>
        </w:pPrChange>
      </w:pPr>
      <w:r w:rsidRPr="005602B6">
        <w:t>Beobachtet und diskutiert die Schwierigkeiten dabei.</w:t>
      </w:r>
    </w:p>
    <w:p w14:paraId="5402857D" w14:textId="528E00D3" w:rsidR="005602B6" w:rsidRPr="005602B6" w:rsidRDefault="005602B6">
      <w:pPr>
        <w:pStyle w:val="Listenabsatz"/>
        <w:numPr>
          <w:ilvl w:val="0"/>
          <w:numId w:val="18"/>
        </w:numPr>
        <w:jc w:val="both"/>
        <w:pPrChange w:id="6" w:author="Schmidberger, Alessa | Wissensfabrik" w:date="2022-10-11T12:05:00Z">
          <w:pPr>
            <w:pStyle w:val="Listenabsatz"/>
            <w:numPr>
              <w:numId w:val="18"/>
            </w:numPr>
            <w:ind w:left="360" w:hanging="360"/>
          </w:pPr>
        </w:pPrChange>
      </w:pPr>
      <w:r w:rsidRPr="005602B6">
        <w:t>Stellt weitere Regeln auf, um das System zu verbessern, z.</w:t>
      </w:r>
      <w:r w:rsidR="00BF451D" w:rsidRPr="00916B6D">
        <w:rPr>
          <w:bCs w:val="0"/>
          <w:spacing w:val="-20"/>
          <w:szCs w:val="21"/>
        </w:rPr>
        <w:t xml:space="preserve"> </w:t>
      </w:r>
      <w:r w:rsidRPr="005602B6">
        <w:t xml:space="preserve">B. </w:t>
      </w:r>
    </w:p>
    <w:p w14:paraId="7FC7ED70" w14:textId="6B10B563" w:rsidR="005602B6" w:rsidRPr="005602B6" w:rsidRDefault="005602B6">
      <w:pPr>
        <w:pStyle w:val="Listenabsatz"/>
        <w:numPr>
          <w:ilvl w:val="1"/>
          <w:numId w:val="18"/>
        </w:numPr>
        <w:jc w:val="both"/>
        <w:pPrChange w:id="7" w:author="Schmidberger, Alessa | Wissensfabrik" w:date="2022-10-11T12:05:00Z">
          <w:pPr>
            <w:pStyle w:val="Listenabsatz"/>
            <w:numPr>
              <w:ilvl w:val="1"/>
              <w:numId w:val="18"/>
            </w:numPr>
            <w:ind w:left="1080" w:hanging="360"/>
          </w:pPr>
        </w:pPrChange>
      </w:pPr>
      <w:r w:rsidRPr="005602B6">
        <w:t xml:space="preserve">wenn man sich </w:t>
      </w:r>
      <w:r w:rsidR="00772ABE">
        <w:t>mit einem Buchstaben vertan hat.</w:t>
      </w:r>
    </w:p>
    <w:p w14:paraId="33ECEA82" w14:textId="013B641B" w:rsidR="005602B6" w:rsidRPr="005602B6" w:rsidRDefault="00772ABE">
      <w:pPr>
        <w:pStyle w:val="Listenabsatz"/>
        <w:numPr>
          <w:ilvl w:val="1"/>
          <w:numId w:val="18"/>
        </w:numPr>
        <w:jc w:val="both"/>
        <w:pPrChange w:id="8" w:author="Schmidberger, Alessa | Wissensfabrik" w:date="2022-10-11T12:05:00Z">
          <w:pPr>
            <w:pStyle w:val="Listenabsatz"/>
            <w:numPr>
              <w:ilvl w:val="1"/>
              <w:numId w:val="18"/>
            </w:numPr>
            <w:ind w:left="1080" w:hanging="360"/>
          </w:pPr>
        </w:pPrChange>
      </w:pPr>
      <w:r>
        <w:t xml:space="preserve">wenn man </w:t>
      </w:r>
      <w:r w:rsidR="005602B6" w:rsidRPr="005602B6">
        <w:t>das System beschleunigen will</w:t>
      </w:r>
      <w:r w:rsidR="00BF451D">
        <w:t>.</w:t>
      </w:r>
    </w:p>
    <w:p w14:paraId="22ED4AC8" w14:textId="77777777" w:rsidR="005602B6" w:rsidRPr="005602B6" w:rsidRDefault="005602B6">
      <w:pPr>
        <w:pStyle w:val="Listenabsatz"/>
        <w:numPr>
          <w:ilvl w:val="0"/>
          <w:numId w:val="18"/>
        </w:numPr>
        <w:jc w:val="both"/>
        <w:pPrChange w:id="9" w:author="Schmidberger, Alessa | Wissensfabrik" w:date="2022-10-11T12:05:00Z">
          <w:pPr>
            <w:pStyle w:val="Listenabsatz"/>
            <w:numPr>
              <w:numId w:val="18"/>
            </w:numPr>
            <w:ind w:left="360" w:hanging="360"/>
          </w:pPr>
        </w:pPrChange>
      </w:pPr>
      <w:r w:rsidRPr="005602B6">
        <w:t>Stellt Vermutungen auf und recherchiert, welche Funktion die Buchstabentafel im Bild hat.</w:t>
      </w:r>
    </w:p>
    <w:p w14:paraId="045A8E10" w14:textId="77777777" w:rsidR="005602B6" w:rsidRPr="005602B6" w:rsidRDefault="005602B6">
      <w:pPr>
        <w:pStyle w:val="berschrift1"/>
        <w:jc w:val="both"/>
        <w:pPrChange w:id="10" w:author="Schmidberger, Alessa | Wissensfabrik" w:date="2022-10-11T12:05:00Z">
          <w:pPr>
            <w:pStyle w:val="berschrift1"/>
          </w:pPr>
        </w:pPrChange>
      </w:pPr>
      <w:r w:rsidRPr="005602B6">
        <w:t>Hintergrund</w:t>
      </w:r>
    </w:p>
    <w:p w14:paraId="2108A028" w14:textId="19EF6614" w:rsidR="00611CF4" w:rsidRPr="005602B6" w:rsidRDefault="005602B6">
      <w:pPr>
        <w:jc w:val="both"/>
        <w:pPrChange w:id="11" w:author="Schmidberger, Alessa | Wissensfabrik" w:date="2022-10-11T12:05:00Z">
          <w:pPr/>
        </w:pPrChange>
      </w:pPr>
      <w:r w:rsidRPr="005602B6">
        <w:t>Die Grundlage einer jeden erfolgreichen Kommunikation sind die Absprachen über die übermittelten Zeichen und ihre Bedeutung. Dazu gehört auch die Reihenfolge, in der sie auftreten. Solche Absprachen (Protokolle) sind nicht nur in der Informatik von großer Bedeutung, sondern wurden schon früh zur Kommunikation entwickelt. Neben den gesprochenen und geschriebenen Sprachen sind auch Gestik und Symbole aller Art Teil dieser Protokolle. Zur Kommunikation über größere Entfernungen wurde z.</w:t>
      </w:r>
      <w:r w:rsidR="00BF451D" w:rsidRPr="00916B6D">
        <w:rPr>
          <w:bCs w:val="0"/>
          <w:spacing w:val="-20"/>
          <w:szCs w:val="21"/>
        </w:rPr>
        <w:t xml:space="preserve"> </w:t>
      </w:r>
      <w:r w:rsidRPr="005602B6">
        <w:t xml:space="preserve">B. der Morse-Code entworfen. Auch Faxgeräte benötigen Protokolle, um die Texte und Bilder zu übertragen und natürlich die Telekommunikation allgemein, ob über das Festnetz oder mit Mobiltelefonen. Die Flexibilität des Internets gewährleistet </w:t>
      </w:r>
      <w:r w:rsidR="00772ABE">
        <w:t>die Protokollfamilie</w:t>
      </w:r>
      <w:r w:rsidRPr="005602B6">
        <w:t xml:space="preserve"> TCP/I</w:t>
      </w:r>
      <w:r w:rsidR="00772ABE">
        <w:t>P</w:t>
      </w:r>
      <w:r w:rsidRPr="005602B6">
        <w:t xml:space="preserve"> und bildet damit die Basis für </w:t>
      </w:r>
      <w:r w:rsidR="00772ABE">
        <w:t xml:space="preserve">viele andere Dienste, wie zum Beispiel E-Mail, </w:t>
      </w:r>
      <w:r w:rsidR="00197DC5">
        <w:t>SSH oder das WWW.</w:t>
      </w:r>
    </w:p>
    <w:sectPr w:rsidR="00611CF4" w:rsidRPr="005602B6" w:rsidSect="002868FB">
      <w:headerReference w:type="default" r:id="rId9"/>
      <w:footerReference w:type="default" r:id="rId10"/>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011CB1" w14:textId="77777777" w:rsidR="006B0313" w:rsidRDefault="006B0313" w:rsidP="00DD6851">
      <w:r>
        <w:separator/>
      </w:r>
    </w:p>
  </w:endnote>
  <w:endnote w:type="continuationSeparator" w:id="0">
    <w:p w14:paraId="7B374045" w14:textId="77777777" w:rsidR="006B0313" w:rsidRDefault="006B0313"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F4253" w14:textId="2A4E4E14" w:rsidR="000C02EB" w:rsidRPr="00AF27BD" w:rsidRDefault="00D76517" w:rsidP="00A51C0D">
    <w:pPr>
      <w:pStyle w:val="Kopfzeile"/>
      <w:tabs>
        <w:tab w:val="clear" w:pos="4536"/>
        <w:tab w:val="clear" w:pos="9072"/>
        <w:tab w:val="right" w:pos="5954"/>
      </w:tabs>
      <w:ind w:right="-2637"/>
      <w:rPr>
        <w:i/>
        <w:sz w:val="18"/>
      </w:rPr>
      <w:pPrChange w:id="12" w:author="Schmidberger, Alessa | Wissensfabrik" w:date="2022-10-11T12:10:00Z">
        <w:pPr>
          <w:pStyle w:val="Kopfzeile"/>
          <w:tabs>
            <w:tab w:val="clear" w:pos="4536"/>
            <w:tab w:val="clear" w:pos="9072"/>
            <w:tab w:val="right" w:pos="8789"/>
          </w:tabs>
          <w:ind w:right="-2637"/>
        </w:pPr>
      </w:pPrChange>
    </w:pPr>
    <w:r>
      <w:rPr>
        <w:noProof/>
        <w:sz w:val="8"/>
      </w:rPr>
      <mc:AlternateContent>
        <mc:Choice Requires="wpg">
          <w:drawing>
            <wp:anchor distT="0" distB="0" distL="114300" distR="114300" simplePos="0" relativeHeight="251664384" behindDoc="0" locked="0" layoutInCell="1" allowOverlap="1" wp14:anchorId="786F0D84" wp14:editId="39DFBC7F">
              <wp:simplePos x="0" y="0"/>
              <wp:positionH relativeFrom="column">
                <wp:posOffset>6010275</wp:posOffset>
              </wp:positionH>
              <wp:positionV relativeFrom="paragraph">
                <wp:posOffset>-4476115</wp:posOffset>
              </wp:positionV>
              <wp:extent cx="328930" cy="4095750"/>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5750"/>
                        <a:chOff x="0" y="0"/>
                        <a:chExt cx="328930" cy="4096068"/>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653EB3F6" w14:textId="77777777" w:rsidR="00D76517" w:rsidRPr="00195786" w:rsidRDefault="00D76517" w:rsidP="00D76517">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786F0D84" id="Gruppieren 27" o:spid="_x0000_s1028" style="position:absolute;margin-left:473.25pt;margin-top:-352.45pt;width:25.9pt;height:322.5pt;z-index:25166438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&#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10;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10;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10;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&#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wrr6yMKWyY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rqkB5Kq6+su17MykzP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A7mA+ZzevrMF+k&#10;F5p36+swj7Qcm1vr6zAnwOOZcOvrL7HRB5c/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efr6yHnVb0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">
              <v:shapetype id="_x0000_t202" coordsize="21600,21600" o:spt="202" path="m,l,21600r21600,l21600,xe">
                <v:stroke joinstyle="miter"/>
                <v:path gradientshapeok="t" o:connecttype="rect"/>
              </v:shapetype>
              <v:shape 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653EB3F6" w14:textId="77777777" w:rsidR="00D76517" w:rsidRPr="00195786" w:rsidRDefault="00D76517" w:rsidP="00D76517">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00AF27BD" w:rsidRPr="00C140D3">
      <w:rPr>
        <w:noProof/>
        <w:sz w:val="8"/>
      </w:rPr>
      <mc:AlternateContent>
        <mc:Choice Requires="wps">
          <w:drawing>
            <wp:anchor distT="0" distB="0" distL="114300" distR="114300" simplePos="0" relativeHeight="251657216" behindDoc="0" locked="0" layoutInCell="1" allowOverlap="1" wp14:anchorId="4B912B01" wp14:editId="27C5F26E">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6C416B0" id="Gerade Verbindung 26"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AF27BD" w:rsidRPr="00C140D3">
      <w:rPr>
        <w:sz w:val="6"/>
      </w:rPr>
      <w:t xml:space="preserve"> </w:t>
    </w:r>
    <w:r w:rsidR="00AF27BD" w:rsidRPr="00C140D3">
      <w:rPr>
        <w:sz w:val="18"/>
      </w:rPr>
      <w:t>Modul B</w:t>
    </w:r>
    <w:r w:rsidR="00AF27BD">
      <w:rPr>
        <w:sz w:val="18"/>
      </w:rPr>
      <w:t xml:space="preserve">1 </w:t>
    </w:r>
    <w:r w:rsidR="00AF27BD" w:rsidRPr="00C140D3">
      <w:rPr>
        <w:sz w:val="18"/>
      </w:rPr>
      <w:t xml:space="preserve">– </w:t>
    </w:r>
    <w:r w:rsidR="00AF27BD">
      <w:rPr>
        <w:sz w:val="18"/>
      </w:rPr>
      <w:t>Blinzeln</w:t>
    </w:r>
    <w:ins w:id="13" w:author="Schmidberger, Alessa | Wissensfabrik" w:date="2022-10-11T12:10:00Z">
      <w:r w:rsidR="00A51C0D">
        <w:rPr>
          <w:sz w:val="18"/>
        </w:rPr>
        <w:t xml:space="preserve"> </w:t>
      </w:r>
      <w:r w:rsidR="00A51C0D">
        <w:rPr>
          <w:sz w:val="18"/>
        </w:rPr>
        <w:tab/>
      </w:r>
      <w:r w:rsidR="00A51C0D">
        <w:rPr>
          <w:sz w:val="18"/>
        </w:rPr>
        <w:t>zuletzt aktualisiert am 11.10.2022</w:t>
      </w:r>
    </w:ins>
    <w:r w:rsidR="00AF27BD" w:rsidRPr="00C140D3">
      <w:rPr>
        <w:i/>
        <w:sz w:val="18"/>
      </w:rPr>
      <w:tab/>
    </w:r>
    <w:ins w:id="14" w:author="Schmidberger, Alessa | Wissensfabrik" w:date="2022-10-11T12:10:00Z">
      <w:r w:rsidR="00A51C0D">
        <w:rPr>
          <w:i/>
          <w:sz w:val="18"/>
        </w:rPr>
        <w:tab/>
      </w:r>
    </w:ins>
    <w:ins w:id="15" w:author="Schmidberger, Alessa | Wissensfabrik" w:date="2022-10-11T12:11:00Z">
      <w:r w:rsidR="00A51C0D">
        <w:rPr>
          <w:i/>
          <w:sz w:val="18"/>
        </w:rPr>
        <w:tab/>
      </w:r>
    </w:ins>
    <w:r w:rsidR="00AF27BD" w:rsidRPr="00C140D3">
      <w:rPr>
        <w:sz w:val="18"/>
      </w:rPr>
      <w:t xml:space="preserve">Seite </w:t>
    </w:r>
    <w:r w:rsidR="00AF27BD" w:rsidRPr="00C140D3">
      <w:rPr>
        <w:bCs w:val="0"/>
        <w:sz w:val="18"/>
      </w:rPr>
      <w:fldChar w:fldCharType="begin"/>
    </w:r>
    <w:r w:rsidR="00AF27BD" w:rsidRPr="00C140D3">
      <w:rPr>
        <w:sz w:val="18"/>
      </w:rPr>
      <w:instrText>PAGE  \* Arabic  \* MERGEFORMAT</w:instrText>
    </w:r>
    <w:r w:rsidR="00AF27BD" w:rsidRPr="00C140D3">
      <w:rPr>
        <w:bCs w:val="0"/>
        <w:sz w:val="18"/>
      </w:rPr>
      <w:fldChar w:fldCharType="separate"/>
    </w:r>
    <w:r w:rsidR="00741BB8">
      <w:rPr>
        <w:sz w:val="18"/>
      </w:rPr>
      <w:t>1</w:t>
    </w:r>
    <w:r w:rsidR="00AF27BD" w:rsidRPr="00C140D3">
      <w:rPr>
        <w:bCs w:val="0"/>
        <w:sz w:val="18"/>
      </w:rPr>
      <w:fldChar w:fldCharType="end"/>
    </w:r>
    <w:r w:rsidR="00AF27BD" w:rsidRPr="00C140D3">
      <w:rPr>
        <w:sz w:val="18"/>
      </w:rPr>
      <w:t xml:space="preserve"> von </w:t>
    </w:r>
    <w:r w:rsidR="00AF27BD" w:rsidRPr="00C140D3">
      <w:rPr>
        <w:sz w:val="18"/>
      </w:rPr>
      <w:fldChar w:fldCharType="begin"/>
    </w:r>
    <w:r w:rsidR="00AF27BD" w:rsidRPr="00C140D3">
      <w:rPr>
        <w:sz w:val="18"/>
      </w:rPr>
      <w:instrText>NUMPAGES  \* Arabic  \* MERGEFORMAT</w:instrText>
    </w:r>
    <w:r w:rsidR="00AF27BD" w:rsidRPr="00C140D3">
      <w:rPr>
        <w:sz w:val="18"/>
      </w:rPr>
      <w:fldChar w:fldCharType="separate"/>
    </w:r>
    <w:r w:rsidR="00741BB8">
      <w:rPr>
        <w:sz w:val="18"/>
      </w:rPr>
      <w:t>1</w:t>
    </w:r>
    <w:r w:rsidR="00AF27BD"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A480C" w14:textId="77777777" w:rsidR="006B0313" w:rsidRDefault="006B0313" w:rsidP="00DD6851">
      <w:r>
        <w:separator/>
      </w:r>
    </w:p>
  </w:footnote>
  <w:footnote w:type="continuationSeparator" w:id="0">
    <w:p w14:paraId="4942C9CC" w14:textId="77777777" w:rsidR="006B0313" w:rsidRDefault="006B0313" w:rsidP="00DD6851">
      <w:r>
        <w:continuationSeparator/>
      </w:r>
    </w:p>
  </w:footnote>
  <w:footnote w:id="1">
    <w:p w14:paraId="13A74938" w14:textId="5C8E191B" w:rsidR="005602B6" w:rsidRPr="00275276" w:rsidRDefault="005602B6">
      <w:pPr>
        <w:pStyle w:val="Funotentext"/>
        <w:jc w:val="both"/>
        <w:pPrChange w:id="2" w:author="Schmidberger, Alessa | Wissensfabrik" w:date="2022-10-11T12:05:00Z">
          <w:pPr>
            <w:pStyle w:val="Funotentext"/>
          </w:pPr>
        </w:pPrChange>
      </w:pPr>
      <w:r w:rsidRPr="00275276">
        <w:rPr>
          <w:rStyle w:val="Funotenzeichen"/>
        </w:rPr>
        <w:footnoteRef/>
      </w:r>
      <w:r w:rsidRPr="00275276">
        <w:t xml:space="preserve"> In „Schmetterling und Taucherglocke“ (Originaltitel: Le </w:t>
      </w:r>
      <w:proofErr w:type="spellStart"/>
      <w:r w:rsidRPr="00275276">
        <w:t>scaphandre</w:t>
      </w:r>
      <w:proofErr w:type="spellEnd"/>
      <w:r w:rsidRPr="00275276">
        <w:t xml:space="preserve"> et le </w:t>
      </w:r>
      <w:proofErr w:type="spellStart"/>
      <w:r w:rsidRPr="00275276">
        <w:t>papillon</w:t>
      </w:r>
      <w:proofErr w:type="spellEnd"/>
      <w:r w:rsidRPr="00275276">
        <w:t>) beschreibt er seine Situation sehr eindrucksvoll und gibt damit bisher einmalig Einblick in die Situation eines Patienten mit „</w:t>
      </w:r>
      <w:proofErr w:type="spellStart"/>
      <w:r w:rsidRPr="00275276">
        <w:t>Locked</w:t>
      </w:r>
      <w:proofErr w:type="spellEnd"/>
      <w:r w:rsidRPr="00275276">
        <w:t xml:space="preserve">-in-Syndrom“. Das Buch wurde in viele Sprachen übersetzt und auch verfilmt. </w:t>
      </w:r>
      <w:r w:rsidR="00823F7D" w:rsidRPr="00275276">
        <w:t xml:space="preserve">Dominique </w:t>
      </w:r>
      <w:proofErr w:type="spellStart"/>
      <w:r w:rsidR="00823F7D" w:rsidRPr="00275276">
        <w:t>Bauby</w:t>
      </w:r>
      <w:proofErr w:type="spellEnd"/>
      <w:r w:rsidR="00823F7D" w:rsidRPr="00275276">
        <w:t xml:space="preserve"> </w:t>
      </w:r>
      <w:r w:rsidRPr="00275276">
        <w:t>starb kurz bevor es veröffentlicht wurde.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D1EA5" w14:textId="4AB7AFBD" w:rsidR="00B95715" w:rsidRPr="00F37B06" w:rsidRDefault="00B95715" w:rsidP="00B95715">
    <w:pPr>
      <w:pStyle w:val="Kopfzeile"/>
      <w:tabs>
        <w:tab w:val="clear" w:pos="4536"/>
        <w:tab w:val="clear" w:pos="9072"/>
      </w:tabs>
      <w:ind w:right="-87"/>
      <w:rPr>
        <w:color w:val="AEAAAA" w:themeColor="background2" w:themeShade="BF"/>
        <w:sz w:val="22"/>
      </w:rPr>
    </w:pPr>
    <w:r>
      <w:rPr>
        <w:noProof/>
        <w:color w:val="E7E6E6" w:themeColor="background2"/>
        <w:sz w:val="32"/>
      </w:rPr>
      <mc:AlternateContent>
        <mc:Choice Requires="wps">
          <w:drawing>
            <wp:anchor distT="0" distB="0" distL="114300" distR="114300" simplePos="0" relativeHeight="251658240" behindDoc="1" locked="0" layoutInCell="1" allowOverlap="1" wp14:anchorId="4F392E03" wp14:editId="6F69C7C1">
              <wp:simplePos x="0" y="0"/>
              <wp:positionH relativeFrom="column">
                <wp:posOffset>2552700</wp:posOffset>
              </wp:positionH>
              <wp:positionV relativeFrom="paragraph">
                <wp:posOffset>10160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2BBB91" w14:textId="0D347224" w:rsidR="00B95715" w:rsidRDefault="00A110FE" w:rsidP="00B95715">
                          <w:pPr>
                            <w:jc w:val="center"/>
                          </w:pPr>
                          <w:r>
                            <w:rPr>
                              <w:b/>
                              <w:color w:val="FFFFFF" w:themeColor="background1"/>
                              <w:sz w:val="32"/>
                            </w:rPr>
                            <w:t xml:space="preserve">Arbeitsmaterial </w:t>
                          </w:r>
                          <w:r w:rsidR="00B95715" w:rsidRPr="001D2B9B">
                            <w:rPr>
                              <w:b/>
                              <w:color w:val="FFFFFF" w:themeColor="background1"/>
                              <w:sz w:val="32"/>
                            </w:rPr>
                            <w:t>B1.</w:t>
                          </w:r>
                          <w:r w:rsidR="00B95715">
                            <w:rPr>
                              <w:b/>
                              <w:color w:val="FFFFFF" w:themeColor="background1"/>
                              <w:sz w:val="32"/>
                            </w:rPr>
                            <w:t xml:space="preserve">1 Sek. </w:t>
                          </w:r>
                          <w:r>
                            <w:rPr>
                              <w:b/>
                              <w:color w:val="FFFFFF" w:themeColor="background1"/>
                              <w:sz w:val="32"/>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92E03" id="Rechteck 22" o:spid="_x0000_s1026" style="position:absolute;margin-left:201pt;margin-top:.8pt;width:240.95pt;height:26.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" fillcolor="#ffc000 [3207]" stroked="f" strokeweight="1pt">
              <v:textbox>
                <w:txbxContent>
                  <w:p w14:paraId="782BBB91" w14:textId="0D347224" w:rsidR="00B95715" w:rsidRDefault="00A110FE" w:rsidP="00B95715">
                    <w:pPr>
                      <w:jc w:val="center"/>
                    </w:pPr>
                    <w:r>
                      <w:rPr>
                        <w:b/>
                        <w:color w:val="FFFFFF" w:themeColor="background1"/>
                        <w:sz w:val="32"/>
                      </w:rPr>
                      <w:t xml:space="preserve">Arbeitsmaterial </w:t>
                    </w:r>
                    <w:r w:rsidR="00B95715" w:rsidRPr="001D2B9B">
                      <w:rPr>
                        <w:b/>
                        <w:color w:val="FFFFFF" w:themeColor="background1"/>
                        <w:sz w:val="32"/>
                      </w:rPr>
                      <w:t>B1.</w:t>
                    </w:r>
                    <w:r w:rsidR="00B95715">
                      <w:rPr>
                        <w:b/>
                        <w:color w:val="FFFFFF" w:themeColor="background1"/>
                        <w:sz w:val="32"/>
                      </w:rPr>
                      <w:t xml:space="preserve">1 Sek. </w:t>
                    </w:r>
                    <w:r>
                      <w:rPr>
                        <w:b/>
                        <w:color w:val="FFFFFF" w:themeColor="background1"/>
                        <w:sz w:val="32"/>
                      </w:rPr>
                      <w:t>I</w:t>
                    </w:r>
                  </w:p>
                </w:txbxContent>
              </v:textbox>
            </v:rect>
          </w:pict>
        </mc:Fallback>
      </mc:AlternateContent>
    </w:r>
    <w:r w:rsidRPr="00F37B06">
      <w:rPr>
        <w:noProof/>
        <w:color w:val="AEAAAA" w:themeColor="background2" w:themeShade="BF"/>
        <w:sz w:val="32"/>
      </w:rPr>
      <mc:AlternateContent>
        <mc:Choice Requires="wps">
          <w:drawing>
            <wp:anchor distT="0" distB="0" distL="114300" distR="114300" simplePos="0" relativeHeight="251662336" behindDoc="0" locked="0" layoutInCell="1" allowOverlap="1" wp14:anchorId="24D7B9C2" wp14:editId="02FDFACE">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40C79CB1" w14:textId="77777777" w:rsidR="00B95715" w:rsidRPr="008D5655" w:rsidRDefault="00B95715" w:rsidP="00B95715">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D7B9C2" id="_x0000_t202" coordsize="21600,21600" o:spt="202" path="m,l,21600r21600,l21600,xe">
              <v:stroke joinstyle="miter"/>
              <v:path gradientshapeok="t" o:connecttype="rect"/>
            </v:shapetype>
            <v:shape id="Textfeld 2" o:spid="_x0000_s1027" type="#_x0000_t202" style="position:absolute;margin-left:-150.6pt;margin-top:-174.8pt;width:251.25pt;height:19.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40C79CB1" w14:textId="77777777" w:rsidR="00B95715" w:rsidRPr="008D5655" w:rsidRDefault="00B95715" w:rsidP="00B95715">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p w14:paraId="43340399" w14:textId="00A4963C" w:rsidR="00611CF4" w:rsidRPr="00B95715" w:rsidRDefault="00611CF4" w:rsidP="00B9571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2C2579"/>
    <w:multiLevelType w:val="hybridMultilevel"/>
    <w:tmpl w:val="958473D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9DC520A"/>
    <w:multiLevelType w:val="hybridMultilevel"/>
    <w:tmpl w:val="0A0817A4"/>
    <w:lvl w:ilvl="0" w:tplc="0407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3B2249AB"/>
    <w:multiLevelType w:val="hybridMultilevel"/>
    <w:tmpl w:val="958475E8"/>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2014138295">
    <w:abstractNumId w:val="10"/>
  </w:num>
  <w:num w:numId="2" w16cid:durableId="1639187813">
    <w:abstractNumId w:val="2"/>
  </w:num>
  <w:num w:numId="3" w16cid:durableId="1721586645">
    <w:abstractNumId w:val="2"/>
  </w:num>
  <w:num w:numId="4" w16cid:durableId="100030446">
    <w:abstractNumId w:val="2"/>
  </w:num>
  <w:num w:numId="5" w16cid:durableId="949122594">
    <w:abstractNumId w:val="2"/>
  </w:num>
  <w:num w:numId="6" w16cid:durableId="2099138124">
    <w:abstractNumId w:val="2"/>
  </w:num>
  <w:num w:numId="7" w16cid:durableId="517038073">
    <w:abstractNumId w:val="2"/>
  </w:num>
  <w:num w:numId="8" w16cid:durableId="394352954">
    <w:abstractNumId w:val="2"/>
  </w:num>
  <w:num w:numId="9" w16cid:durableId="305165080">
    <w:abstractNumId w:val="2"/>
  </w:num>
  <w:num w:numId="10" w16cid:durableId="927933169">
    <w:abstractNumId w:val="2"/>
  </w:num>
  <w:num w:numId="11" w16cid:durableId="651258608">
    <w:abstractNumId w:val="2"/>
  </w:num>
  <w:num w:numId="12" w16cid:durableId="867525481">
    <w:abstractNumId w:val="3"/>
  </w:num>
  <w:num w:numId="13" w16cid:durableId="1897205673">
    <w:abstractNumId w:val="0"/>
  </w:num>
  <w:num w:numId="14" w16cid:durableId="1259095842">
    <w:abstractNumId w:val="8"/>
  </w:num>
  <w:num w:numId="15" w16cid:durableId="800540000">
    <w:abstractNumId w:val="9"/>
  </w:num>
  <w:num w:numId="16" w16cid:durableId="767696411">
    <w:abstractNumId w:val="6"/>
  </w:num>
  <w:num w:numId="17" w16cid:durableId="190341148">
    <w:abstractNumId w:val="5"/>
  </w:num>
  <w:num w:numId="18" w16cid:durableId="209534160">
    <w:abstractNumId w:val="4"/>
  </w:num>
  <w:num w:numId="19" w16cid:durableId="181818084">
    <w:abstractNumId w:val="2"/>
  </w:num>
  <w:num w:numId="20" w16cid:durableId="1508903020">
    <w:abstractNumId w:val="2"/>
  </w:num>
  <w:num w:numId="21" w16cid:durableId="63637874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chmidberger, Alessa | Wissensfabrik">
    <w15:presenceInfo w15:providerId="AD" w15:userId="S::Alessa.Schmidberger@wissensfabrik.de::c749b6e7-fa44-4d64-be0c-8b1e0f6bd1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08"/>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12484"/>
    <w:rsid w:val="0002634D"/>
    <w:rsid w:val="00043DA4"/>
    <w:rsid w:val="00047122"/>
    <w:rsid w:val="00057C7D"/>
    <w:rsid w:val="000644BD"/>
    <w:rsid w:val="00085522"/>
    <w:rsid w:val="000B6F96"/>
    <w:rsid w:val="000C02EB"/>
    <w:rsid w:val="000C295A"/>
    <w:rsid w:val="000E2117"/>
    <w:rsid w:val="00152FC3"/>
    <w:rsid w:val="00197DC5"/>
    <w:rsid w:val="00206583"/>
    <w:rsid w:val="002311F4"/>
    <w:rsid w:val="00275276"/>
    <w:rsid w:val="00283070"/>
    <w:rsid w:val="002868FB"/>
    <w:rsid w:val="00286D44"/>
    <w:rsid w:val="00311F98"/>
    <w:rsid w:val="00342A42"/>
    <w:rsid w:val="00342B12"/>
    <w:rsid w:val="003D35C5"/>
    <w:rsid w:val="00402990"/>
    <w:rsid w:val="004421A5"/>
    <w:rsid w:val="00454810"/>
    <w:rsid w:val="00456C2D"/>
    <w:rsid w:val="004670A5"/>
    <w:rsid w:val="004B1EF4"/>
    <w:rsid w:val="004F0644"/>
    <w:rsid w:val="0051659F"/>
    <w:rsid w:val="005602B6"/>
    <w:rsid w:val="005C0A9C"/>
    <w:rsid w:val="00611CF4"/>
    <w:rsid w:val="006546B2"/>
    <w:rsid w:val="006B0313"/>
    <w:rsid w:val="006B1729"/>
    <w:rsid w:val="00731128"/>
    <w:rsid w:val="007342D2"/>
    <w:rsid w:val="00741BB8"/>
    <w:rsid w:val="00745B1F"/>
    <w:rsid w:val="00772ABE"/>
    <w:rsid w:val="007C0631"/>
    <w:rsid w:val="007E6AB3"/>
    <w:rsid w:val="00823F7D"/>
    <w:rsid w:val="008306C3"/>
    <w:rsid w:val="00852F45"/>
    <w:rsid w:val="008717D7"/>
    <w:rsid w:val="008D12AC"/>
    <w:rsid w:val="008D4E72"/>
    <w:rsid w:val="00902B67"/>
    <w:rsid w:val="009101F5"/>
    <w:rsid w:val="00916B6D"/>
    <w:rsid w:val="00942673"/>
    <w:rsid w:val="009929BE"/>
    <w:rsid w:val="009A0C4B"/>
    <w:rsid w:val="009B3BAC"/>
    <w:rsid w:val="009E6885"/>
    <w:rsid w:val="00A110FE"/>
    <w:rsid w:val="00A24E85"/>
    <w:rsid w:val="00A51C0D"/>
    <w:rsid w:val="00A55669"/>
    <w:rsid w:val="00A562B0"/>
    <w:rsid w:val="00AA2DA3"/>
    <w:rsid w:val="00AD6110"/>
    <w:rsid w:val="00AD7FA8"/>
    <w:rsid w:val="00AE3EFA"/>
    <w:rsid w:val="00AF1502"/>
    <w:rsid w:val="00AF27BD"/>
    <w:rsid w:val="00AF4879"/>
    <w:rsid w:val="00AF6BE6"/>
    <w:rsid w:val="00B16FE0"/>
    <w:rsid w:val="00B32281"/>
    <w:rsid w:val="00B9342B"/>
    <w:rsid w:val="00B95715"/>
    <w:rsid w:val="00BB53E3"/>
    <w:rsid w:val="00BD0BA8"/>
    <w:rsid w:val="00BF00E1"/>
    <w:rsid w:val="00BF451D"/>
    <w:rsid w:val="00C108ED"/>
    <w:rsid w:val="00C164C9"/>
    <w:rsid w:val="00CA0A3A"/>
    <w:rsid w:val="00CA60E2"/>
    <w:rsid w:val="00D53A59"/>
    <w:rsid w:val="00D650AC"/>
    <w:rsid w:val="00D76517"/>
    <w:rsid w:val="00D802F7"/>
    <w:rsid w:val="00DD6851"/>
    <w:rsid w:val="00E24D25"/>
    <w:rsid w:val="00E46849"/>
    <w:rsid w:val="00E55520"/>
    <w:rsid w:val="00E722EA"/>
    <w:rsid w:val="00EC2D49"/>
    <w:rsid w:val="00F24DEC"/>
    <w:rsid w:val="00F762B7"/>
    <w:rsid w:val="00F90343"/>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2B53FF4F"/>
  <w15:docId w15:val="{D9E5AD21-1492-467C-9906-88CD27C95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2868FB"/>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2868FB"/>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2868FB"/>
    <w:pPr>
      <w:keepNext/>
      <w:keepLines/>
      <w:numPr>
        <w:ilvl w:val="1"/>
        <w:numId w:val="20"/>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2868FB"/>
    <w:pPr>
      <w:keepNext/>
      <w:keepLines/>
      <w:numPr>
        <w:ilvl w:val="2"/>
        <w:numId w:val="20"/>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20"/>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2868FB"/>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2868FB"/>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3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2868FB"/>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2868FB"/>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paragraph" w:styleId="Funotentext">
    <w:name w:val="footnote text"/>
    <w:basedOn w:val="Standard"/>
    <w:link w:val="FunotentextZchn"/>
    <w:uiPriority w:val="99"/>
    <w:unhideWhenUsed/>
    <w:rsid w:val="005602B6"/>
    <w:pPr>
      <w:spacing w:after="0" w:line="240" w:lineRule="auto"/>
    </w:pPr>
    <w:rPr>
      <w:rFonts w:eastAsiaTheme="minorHAnsi"/>
      <w:sz w:val="20"/>
      <w:szCs w:val="20"/>
    </w:rPr>
  </w:style>
  <w:style w:type="character" w:customStyle="1" w:styleId="FunotentextZchn">
    <w:name w:val="Fußnotentext Zchn"/>
    <w:basedOn w:val="Absatz-Standardschriftart"/>
    <w:link w:val="Funotentext"/>
    <w:uiPriority w:val="99"/>
    <w:rsid w:val="005602B6"/>
    <w:rPr>
      <w:rFonts w:eastAsiaTheme="minorHAnsi"/>
      <w:sz w:val="20"/>
      <w:szCs w:val="20"/>
    </w:rPr>
  </w:style>
  <w:style w:type="character" w:styleId="Funotenzeichen">
    <w:name w:val="footnote reference"/>
    <w:basedOn w:val="Absatz-Standardschriftart"/>
    <w:uiPriority w:val="99"/>
    <w:semiHidden/>
    <w:unhideWhenUsed/>
    <w:rsid w:val="005602B6"/>
    <w:rPr>
      <w:vertAlign w:val="superscript"/>
    </w:rPr>
  </w:style>
  <w:style w:type="character" w:styleId="Kommentarzeichen">
    <w:name w:val="annotation reference"/>
    <w:basedOn w:val="Absatz-Standardschriftart"/>
    <w:uiPriority w:val="99"/>
    <w:semiHidden/>
    <w:unhideWhenUsed/>
    <w:rsid w:val="002311F4"/>
    <w:rPr>
      <w:sz w:val="16"/>
      <w:szCs w:val="16"/>
    </w:rPr>
  </w:style>
  <w:style w:type="paragraph" w:styleId="Kommentartext">
    <w:name w:val="annotation text"/>
    <w:basedOn w:val="Standard"/>
    <w:link w:val="KommentartextZchn"/>
    <w:uiPriority w:val="99"/>
    <w:semiHidden/>
    <w:unhideWhenUsed/>
    <w:rsid w:val="002311F4"/>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2311F4"/>
    <w:rPr>
      <w:sz w:val="20"/>
      <w:szCs w:val="20"/>
    </w:rPr>
  </w:style>
  <w:style w:type="paragraph" w:styleId="Kommentarthema">
    <w:name w:val="annotation subject"/>
    <w:basedOn w:val="Kommentartext"/>
    <w:next w:val="Kommentartext"/>
    <w:link w:val="KommentarthemaZchn"/>
    <w:uiPriority w:val="99"/>
    <w:semiHidden/>
    <w:unhideWhenUsed/>
    <w:rsid w:val="002311F4"/>
    <w:rPr>
      <w:b/>
      <w:bCs w:val="0"/>
    </w:rPr>
  </w:style>
  <w:style w:type="character" w:customStyle="1" w:styleId="KommentarthemaZchn">
    <w:name w:val="Kommentarthema Zchn"/>
    <w:basedOn w:val="KommentartextZchn"/>
    <w:link w:val="Kommentarthema"/>
    <w:uiPriority w:val="99"/>
    <w:semiHidden/>
    <w:rsid w:val="002311F4"/>
    <w:rPr>
      <w:b/>
      <w:bCs/>
      <w:sz w:val="20"/>
      <w:szCs w:val="20"/>
    </w:rPr>
  </w:style>
  <w:style w:type="character" w:customStyle="1" w:styleId="ListenabsatzZchn">
    <w:name w:val="Listenabsatz Zchn"/>
    <w:aliases w:val="WF-Listenabsatz Zchn"/>
    <w:basedOn w:val="Absatz-Standardschriftart"/>
    <w:link w:val="Listenabsatz"/>
    <w:uiPriority w:val="34"/>
    <w:rsid w:val="002868FB"/>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2868FB"/>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2868FB"/>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2868FB"/>
    <w:pPr>
      <w:numPr>
        <w:numId w:val="21"/>
      </w:numPr>
      <w:spacing w:line="276" w:lineRule="auto"/>
    </w:pPr>
  </w:style>
  <w:style w:type="character" w:customStyle="1" w:styleId="WF-Listenabsatz-1-facherZeilenabstandZchn">
    <w:name w:val="WF-Listenabsatz - 1-facher Zeilenabstand Zchn"/>
    <w:basedOn w:val="ListenabsatzZchn"/>
    <w:link w:val="WF-Listenabsatz-1-facherZeilenabstand"/>
    <w:rsid w:val="002868FB"/>
    <w:rPr>
      <w:rFonts w:ascii="Helvetica 45" w:eastAsiaTheme="minorHAnsi" w:hAnsi="Helvetica 45"/>
      <w:bCs/>
      <w:noProof/>
      <w:sz w:val="21"/>
      <w:lang w:eastAsia="de-DE"/>
    </w:rPr>
  </w:style>
  <w:style w:type="paragraph" w:customStyle="1" w:styleId="WF-Arbeitsblatt">
    <w:name w:val="WF-Arbeitsblatt"/>
    <w:basedOn w:val="Standard"/>
    <w:qFormat/>
    <w:rsid w:val="00852F45"/>
    <w:rPr>
      <w:rFonts w:ascii="Helvetica 65" w:hAnsi="Helvetica 65"/>
      <w:sz w:val="44"/>
      <w:szCs w:val="44"/>
    </w:rPr>
  </w:style>
  <w:style w:type="paragraph" w:customStyle="1" w:styleId="WF-Beschriftung">
    <w:name w:val="WF-Beschriftung"/>
    <w:basedOn w:val="Beschriftung"/>
    <w:qFormat/>
    <w:rsid w:val="00852F45"/>
    <w:rPr>
      <w:rFonts w:ascii="Helvetica 55" w:hAnsi="Helvetica 55"/>
      <w:lang w:val="en-US"/>
    </w:rPr>
  </w:style>
  <w:style w:type="paragraph" w:styleId="berarbeitung">
    <w:name w:val="Revision"/>
    <w:hidden/>
    <w:uiPriority w:val="99"/>
    <w:semiHidden/>
    <w:rsid w:val="006546B2"/>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microsoft.com/office/2011/relationships/people" Target="peop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F0156-4263-48EC-8E31-8491F0FAE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251</Words>
  <Characters>1587</Characters>
  <Application>Microsoft Office Word</Application>
  <DocSecurity>0</DocSecurity>
  <Lines>13</Lines>
  <Paragraphs>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Schmidberger, Alessa | Wissensfabrik</cp:lastModifiedBy>
  <cp:revision>66</cp:revision>
  <cp:lastPrinted>2017-09-26T11:48:00Z</cp:lastPrinted>
  <dcterms:created xsi:type="dcterms:W3CDTF">2015-11-17T10:03:00Z</dcterms:created>
  <dcterms:modified xsi:type="dcterms:W3CDTF">2022-10-11T10:11:00Z</dcterms:modified>
</cp:coreProperties>
</file>