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F1319" w14:textId="4AB5034D" w:rsidR="00F9509D" w:rsidRPr="00C4253E" w:rsidRDefault="00F9509D" w:rsidP="0035100B">
      <w:pPr>
        <w:pStyle w:val="WF-Arbeitsblatt"/>
      </w:pPr>
      <w:r w:rsidRPr="00C4253E">
        <w:t>Musterlösungen</w:t>
      </w:r>
    </w:p>
    <w:p w14:paraId="05406CB5" w14:textId="7E7ECCBC" w:rsidR="006E0316" w:rsidRPr="006E0316" w:rsidRDefault="00F9509D" w:rsidP="006E0316">
      <w:pPr>
        <w:pStyle w:val="berschrift1"/>
      </w:pPr>
      <w:r w:rsidRPr="00F9509D">
        <w:t>B1.1 GS B1.1 Sek. I</w:t>
      </w:r>
    </w:p>
    <w:p w14:paraId="18A737F3" w14:textId="6BDCC62D" w:rsidR="00F9509D" w:rsidRDefault="00D701E6" w:rsidP="00D701E6">
      <w:pPr>
        <w:pStyle w:val="berschrift2"/>
        <w:numPr>
          <w:ilvl w:val="0"/>
          <w:numId w:val="0"/>
        </w:numPr>
        <w:ind w:left="576" w:hanging="576"/>
      </w:pPr>
      <w:r>
        <w:t xml:space="preserve">Aufgabe 2 (GS), </w:t>
      </w:r>
      <w:r w:rsidR="00F9509D" w:rsidRPr="00141D9A">
        <w:t xml:space="preserve">Aufgabe </w:t>
      </w:r>
      <w:r>
        <w:t>2+</w:t>
      </w:r>
      <w:r w:rsidR="00F9509D" w:rsidRPr="00141D9A">
        <w:t>3</w:t>
      </w:r>
      <w:r w:rsidR="006E0316">
        <w:t xml:space="preserve"> (Sek I)</w:t>
      </w:r>
    </w:p>
    <w:tbl>
      <w:tblPr>
        <w:tblStyle w:val="Tabellenraster"/>
        <w:tblW w:w="0" w:type="auto"/>
        <w:tblLook w:val="04A0" w:firstRow="1" w:lastRow="0" w:firstColumn="1" w:lastColumn="0" w:noHBand="0" w:noVBand="1"/>
      </w:tblPr>
      <w:tblGrid>
        <w:gridCol w:w="4479"/>
        <w:gridCol w:w="4479"/>
      </w:tblGrid>
      <w:tr w:rsidR="006E0316" w14:paraId="7DB413B4" w14:textId="77777777" w:rsidTr="006E0316">
        <w:tc>
          <w:tcPr>
            <w:tcW w:w="4492" w:type="dxa"/>
          </w:tcPr>
          <w:p w14:paraId="4DDB8684" w14:textId="6C57175B" w:rsidR="006E0316" w:rsidRDefault="006E0316" w:rsidP="006E0316">
            <w:pPr>
              <w:jc w:val="center"/>
            </w:pPr>
            <w:r>
              <w:t>Problem</w:t>
            </w:r>
          </w:p>
        </w:tc>
        <w:tc>
          <w:tcPr>
            <w:tcW w:w="4492" w:type="dxa"/>
          </w:tcPr>
          <w:p w14:paraId="79C4606C" w14:textId="01F9F1BE" w:rsidR="006E0316" w:rsidRDefault="006E0316" w:rsidP="006E0316">
            <w:pPr>
              <w:jc w:val="center"/>
            </w:pPr>
            <w:r>
              <w:t>Mögliche Lösung</w:t>
            </w:r>
          </w:p>
        </w:tc>
      </w:tr>
      <w:tr w:rsidR="006E0316" w14:paraId="2C11C438" w14:textId="77777777" w:rsidTr="006E0316">
        <w:tc>
          <w:tcPr>
            <w:tcW w:w="4492" w:type="dxa"/>
          </w:tcPr>
          <w:p w14:paraId="0064E5FE" w14:textId="7BCA4A41" w:rsidR="006E0316" w:rsidRDefault="006E0316" w:rsidP="00F9509D">
            <w:r>
              <w:t>Aus Versehen geblinzelt, da die Augen z.B. trocken wurden.</w:t>
            </w:r>
          </w:p>
        </w:tc>
        <w:tc>
          <w:tcPr>
            <w:tcW w:w="4492" w:type="dxa"/>
          </w:tcPr>
          <w:p w14:paraId="39D7EFA8" w14:textId="11D38CB9" w:rsidR="006E0316" w:rsidRDefault="006E0316" w:rsidP="00F9509D">
            <w:r>
              <w:t>Statt blinzeln, das Auge beim entsprechenden Buchstaben öffnen. Den Rest der Zeit bleibt das Auge geschlossen.</w:t>
            </w:r>
          </w:p>
        </w:tc>
      </w:tr>
      <w:tr w:rsidR="006E0316" w14:paraId="2732955E" w14:textId="77777777" w:rsidTr="006E0316">
        <w:tc>
          <w:tcPr>
            <w:tcW w:w="4492" w:type="dxa"/>
          </w:tcPr>
          <w:p w14:paraId="40A16572" w14:textId="245F2F52" w:rsidR="006E0316" w:rsidRDefault="006E0316" w:rsidP="00F9509D">
            <w:r>
              <w:t>Zu spät geblinzelt</w:t>
            </w:r>
          </w:p>
        </w:tc>
        <w:tc>
          <w:tcPr>
            <w:tcW w:w="4492" w:type="dxa"/>
          </w:tcPr>
          <w:p w14:paraId="0ABD9CBC" w14:textId="6288EF65" w:rsidR="006E0316" w:rsidRDefault="006E0316" w:rsidP="00F9509D">
            <w:r>
              <w:t>Nach einem bestimmten Takt die Buchstaben vorlesen und der Person genug Zeit zum Blinzeln lassen.</w:t>
            </w:r>
          </w:p>
        </w:tc>
      </w:tr>
      <w:tr w:rsidR="006E0316" w14:paraId="39B6C06C" w14:textId="77777777" w:rsidTr="006E0316">
        <w:tc>
          <w:tcPr>
            <w:tcW w:w="4492" w:type="dxa"/>
          </w:tcPr>
          <w:p w14:paraId="5A98EC0C" w14:textId="56012C43" w:rsidR="006E0316" w:rsidRDefault="00A82D96" w:rsidP="00F9509D">
            <w:r>
              <w:t>Fehlererkennung</w:t>
            </w:r>
          </w:p>
        </w:tc>
        <w:tc>
          <w:tcPr>
            <w:tcW w:w="4492" w:type="dxa"/>
          </w:tcPr>
          <w:p w14:paraId="37A46B57" w14:textId="16BF9780" w:rsidR="006E0316" w:rsidRDefault="006E0316" w:rsidP="00F9509D">
            <w:r>
              <w:t xml:space="preserve">Nach jedem Buchstaben bestätigen lassen mit z.B. 1x blinzeln für </w:t>
            </w:r>
            <w:r w:rsidR="00A82D96">
              <w:t>JA</w:t>
            </w:r>
            <w:r>
              <w:t xml:space="preserve"> und 2x blinzeln für </w:t>
            </w:r>
            <w:r w:rsidR="00A82D96">
              <w:t>NEIN</w:t>
            </w:r>
            <w:r>
              <w:t>, ob der richtige Buchstabe aufgeschrieben wurde.</w:t>
            </w:r>
          </w:p>
        </w:tc>
      </w:tr>
      <w:tr w:rsidR="006E0316" w14:paraId="0191A25B" w14:textId="77777777" w:rsidTr="006E0316">
        <w:tc>
          <w:tcPr>
            <w:tcW w:w="4492" w:type="dxa"/>
          </w:tcPr>
          <w:p w14:paraId="3300C494" w14:textId="64C09A00" w:rsidR="006E0316" w:rsidRDefault="006E0316" w:rsidP="00F9509D">
            <w:r>
              <w:t>Übertragung dauert zu lange</w:t>
            </w:r>
          </w:p>
        </w:tc>
        <w:tc>
          <w:tcPr>
            <w:tcW w:w="4492" w:type="dxa"/>
          </w:tcPr>
          <w:p w14:paraId="3F823756" w14:textId="5F534886" w:rsidR="006E0316" w:rsidRDefault="006E0316" w:rsidP="00F9509D">
            <w:r>
              <w:t>Nach ein paar Buchstaben könnte versucht werden, dass Wort zu erraten</w:t>
            </w:r>
            <w:r w:rsidR="00A82D96">
              <w:t>.</w:t>
            </w:r>
          </w:p>
        </w:tc>
      </w:tr>
      <w:tr w:rsidR="006E0316" w14:paraId="2EB26CAC" w14:textId="77777777" w:rsidTr="006E0316">
        <w:tc>
          <w:tcPr>
            <w:tcW w:w="4492" w:type="dxa"/>
          </w:tcPr>
          <w:p w14:paraId="4B0E34CE" w14:textId="318CD204" w:rsidR="006E0316" w:rsidRDefault="00A82D96" w:rsidP="00F9509D">
            <w:r>
              <w:t>Übertragung dauert zu lange</w:t>
            </w:r>
          </w:p>
        </w:tc>
        <w:tc>
          <w:tcPr>
            <w:tcW w:w="4492" w:type="dxa"/>
          </w:tcPr>
          <w:p w14:paraId="7B0CA211" w14:textId="546CB57E" w:rsidR="006E0316" w:rsidRDefault="00A82D96" w:rsidP="00F9509D">
            <w:r>
              <w:t>Tafel auf dem Arbeitsblatt nutzen. Dort sind die Buchstaben nach Häufigkeit sortiert.</w:t>
            </w:r>
          </w:p>
        </w:tc>
      </w:tr>
      <w:tr w:rsidR="006E0316" w14:paraId="10E8BE6C" w14:textId="77777777" w:rsidTr="006E0316">
        <w:tc>
          <w:tcPr>
            <w:tcW w:w="4492" w:type="dxa"/>
          </w:tcPr>
          <w:p w14:paraId="0DFFDE20" w14:textId="446E610A" w:rsidR="006E0316" w:rsidRDefault="00A82D96" w:rsidP="00F9509D">
            <w:r>
              <w:t>Fehlerkorrektur</w:t>
            </w:r>
          </w:p>
        </w:tc>
        <w:tc>
          <w:tcPr>
            <w:tcW w:w="4492" w:type="dxa"/>
          </w:tcPr>
          <w:p w14:paraId="2BF92AB9" w14:textId="23ABDE0D" w:rsidR="006E0316" w:rsidRDefault="00A82D96" w:rsidP="00F9509D">
            <w:r>
              <w:t>Nachdem ein Fehler erkannt und mitgeteilt wurde, kann die Fehlerkorrektur beginnen, indem man z.B. den letzten Buchstaben streicht und es nochmal versucht.</w:t>
            </w:r>
          </w:p>
        </w:tc>
      </w:tr>
      <w:tr w:rsidR="006E0316" w14:paraId="56082799" w14:textId="77777777" w:rsidTr="006E0316">
        <w:tc>
          <w:tcPr>
            <w:tcW w:w="4492" w:type="dxa"/>
          </w:tcPr>
          <w:p w14:paraId="4BDDE616" w14:textId="4C7017CB" w:rsidR="006E0316" w:rsidRDefault="00A82D96" w:rsidP="00F9509D">
            <w:r>
              <w:t>Übertragung konnte nicht beendet werden.</w:t>
            </w:r>
          </w:p>
        </w:tc>
        <w:tc>
          <w:tcPr>
            <w:tcW w:w="4492" w:type="dxa"/>
          </w:tcPr>
          <w:p w14:paraId="1AD0C451" w14:textId="0AF52EB5" w:rsidR="006E0316" w:rsidRDefault="00A82D96" w:rsidP="00F9509D">
            <w:r>
              <w:t>Man könnte z.B. 3x blinzeln, wenn man das Wort erfolgreich versendet hat.</w:t>
            </w:r>
          </w:p>
        </w:tc>
      </w:tr>
    </w:tbl>
    <w:p w14:paraId="544DBF3E" w14:textId="77777777" w:rsidR="006E0316" w:rsidRDefault="006E0316" w:rsidP="00F9509D"/>
    <w:p w14:paraId="621A1DD9" w14:textId="0B0C6E4E" w:rsidR="00F9509D" w:rsidRDefault="00F9509D" w:rsidP="00D701E6">
      <w:pPr>
        <w:pStyle w:val="berschrift2"/>
        <w:numPr>
          <w:ilvl w:val="0"/>
          <w:numId w:val="0"/>
        </w:numPr>
        <w:ind w:left="576" w:hanging="576"/>
      </w:pPr>
      <w:r>
        <w:t xml:space="preserve">Aufgabe </w:t>
      </w:r>
      <w:r w:rsidR="00D701E6">
        <w:t>3 (GS), Aufgabe 4 (Sek I.)</w:t>
      </w:r>
    </w:p>
    <w:p w14:paraId="1EF7ECFE" w14:textId="33BC00CB" w:rsidR="00F9509D" w:rsidRDefault="00F9509D" w:rsidP="00810C6D">
      <w:pPr>
        <w:jc w:val="both"/>
        <w:pPrChange w:id="0" w:author="Schmidberger, Alessa | Wissensfabrik" w:date="2022-10-11T11:56:00Z">
          <w:pPr/>
        </w:pPrChange>
      </w:pPr>
      <w:r>
        <w:t>Besonders schnell können Wörter diktiert werden, wenn die Buchstaben auf der Tafel nach der Häufigkeit ihres Vorkommens (in der jeweiligen Sprache) sortiert sind. Das Bild auf dem Arbeitsblatt zeigt, wie diese Tafel für die deutsche Sprache aussehen würde.</w:t>
      </w:r>
    </w:p>
    <w:p w14:paraId="152F3B57" w14:textId="4030350D" w:rsidR="00425397" w:rsidRDefault="00425397">
      <w:pPr>
        <w:spacing w:line="259" w:lineRule="auto"/>
      </w:pPr>
      <w:r>
        <w:br w:type="page"/>
      </w:r>
    </w:p>
    <w:p w14:paraId="284B99FA" w14:textId="77777777" w:rsidR="00F9509D" w:rsidRDefault="00F9509D" w:rsidP="00F9509D">
      <w:pPr>
        <w:pStyle w:val="berschrift1"/>
      </w:pPr>
      <w:r>
        <w:lastRenderedPageBreak/>
        <w:t>B1.2 Sek. I</w:t>
      </w:r>
    </w:p>
    <w:p w14:paraId="775ECD28" w14:textId="5BE1338D" w:rsidR="00F9509D" w:rsidRDefault="00A65C7F" w:rsidP="00810C6D">
      <w:pPr>
        <w:jc w:val="both"/>
        <w:pPrChange w:id="1" w:author="Schmidberger, Alessa | Wissensfabrik" w:date="2022-10-11T11:56:00Z">
          <w:pPr/>
        </w:pPrChange>
      </w:pPr>
      <w:r>
        <w:t>Der römische Kaiser Tiberius nutzte Metallspiegel, welche das Sonnenlicht reflektierten</w:t>
      </w:r>
      <w:ins w:id="2" w:author="Schmidberger, Alessa | Wissensfabrik" w:date="2022-10-11T11:56:00Z">
        <w:r w:rsidR="00810C6D">
          <w:t>,</w:t>
        </w:r>
      </w:ins>
      <w:r>
        <w:t xml:space="preserve"> um sein Reich von der Insel Capri aus zu regieren. (etwa 30 n.Chr.)</w:t>
      </w:r>
    </w:p>
    <w:p w14:paraId="3C1519B1" w14:textId="67E87490" w:rsidR="00A65C7F" w:rsidRDefault="00A65C7F" w:rsidP="00810C6D">
      <w:pPr>
        <w:jc w:val="both"/>
        <w:pPrChange w:id="3" w:author="Schmidberger, Alessa | Wissensfabrik" w:date="2022-10-11T11:56:00Z">
          <w:pPr/>
        </w:pPrChange>
      </w:pPr>
      <w:r>
        <w:t xml:space="preserve">Der </w:t>
      </w:r>
      <w:del w:id="4" w:author="Schmidberger, Alessa | Wissensfabrik" w:date="2022-10-11T11:56:00Z">
        <w:r w:rsidDel="00810C6D">
          <w:delText>portogisische</w:delText>
        </w:r>
      </w:del>
      <w:ins w:id="5" w:author="Schmidberger, Alessa | Wissensfabrik" w:date="2022-10-11T11:56:00Z">
        <w:r w:rsidR="00810C6D">
          <w:t>portugiesische</w:t>
        </w:r>
      </w:ins>
      <w:r>
        <w:t xml:space="preserve"> Seefahrer und Ritter Ferdinant Magellan nutzte Kanonen und Flaggen und seine Flotte zu koordinieren. (1520)</w:t>
      </w:r>
    </w:p>
    <w:p w14:paraId="1775AE75" w14:textId="14A7F0E3" w:rsidR="00A65C7F" w:rsidRPr="00C17CE4" w:rsidRDefault="00A65C7F" w:rsidP="00810C6D">
      <w:pPr>
        <w:jc w:val="both"/>
        <w:pPrChange w:id="6" w:author="Schmidberger, Alessa | Wissensfabrik" w:date="2022-10-11T11:56:00Z">
          <w:pPr/>
        </w:pPrChange>
      </w:pPr>
      <w:r>
        <w:t xml:space="preserve">Andere Möglichkeiten zur Telekommunikation wären der </w:t>
      </w:r>
      <w:r w:rsidRPr="00C17CE4">
        <w:rPr>
          <w:b/>
          <w:bCs w:val="0"/>
        </w:rPr>
        <w:t>Telegraph</w:t>
      </w:r>
      <w:r>
        <w:t xml:space="preserve"> (1792 Claude Chappe) oder</w:t>
      </w:r>
      <w:r w:rsidR="00521712">
        <w:t xml:space="preserve"> Morseapparat</w:t>
      </w:r>
      <w:r>
        <w:t xml:space="preserve"> (1843 Samuel Morse), das </w:t>
      </w:r>
      <w:r w:rsidRPr="00C17CE4">
        <w:rPr>
          <w:b/>
          <w:bCs w:val="0"/>
        </w:rPr>
        <w:t>Telefon</w:t>
      </w:r>
      <w:r>
        <w:t xml:space="preserve"> (</w:t>
      </w:r>
      <w:r w:rsidR="00C17CE4">
        <w:t>1876 Alexander Graham Bell und Thomas Alva  Watson</w:t>
      </w:r>
      <w:r>
        <w:t>)</w:t>
      </w:r>
      <w:r w:rsidR="00C17CE4">
        <w:t xml:space="preserve">, der </w:t>
      </w:r>
      <w:r w:rsidR="00C17CE4" w:rsidRPr="00C17CE4">
        <w:rPr>
          <w:b/>
          <w:bCs w:val="0"/>
        </w:rPr>
        <w:t>Phonograph</w:t>
      </w:r>
      <w:r w:rsidR="00C17CE4">
        <w:t xml:space="preserve"> (1877 Thomas Alva Edison), das </w:t>
      </w:r>
      <w:r w:rsidR="00C17CE4" w:rsidRPr="00C17CE4">
        <w:rPr>
          <w:b/>
          <w:bCs w:val="0"/>
        </w:rPr>
        <w:t>Radio</w:t>
      </w:r>
      <w:r w:rsidR="00C17CE4">
        <w:t xml:space="preserve"> und </w:t>
      </w:r>
      <w:r w:rsidR="00C17CE4" w:rsidRPr="00C17CE4">
        <w:rPr>
          <w:b/>
          <w:bCs w:val="0"/>
        </w:rPr>
        <w:t>Fernsehen</w:t>
      </w:r>
      <w:r w:rsidR="00C17CE4">
        <w:rPr>
          <w:b/>
          <w:bCs w:val="0"/>
        </w:rPr>
        <w:t xml:space="preserve"> </w:t>
      </w:r>
      <w:r w:rsidR="00C17CE4">
        <w:t xml:space="preserve">(1920 erste Radioshow in Pittsburgh) (1925 John Logie Baird), das </w:t>
      </w:r>
      <w:r w:rsidR="00C17CE4" w:rsidRPr="00C17CE4">
        <w:rPr>
          <w:b/>
          <w:bCs w:val="0"/>
        </w:rPr>
        <w:t>Fax</w:t>
      </w:r>
      <w:r w:rsidR="00C17CE4">
        <w:rPr>
          <w:b/>
          <w:bCs w:val="0"/>
        </w:rPr>
        <w:t xml:space="preserve"> </w:t>
      </w:r>
      <w:r w:rsidR="00C17CE4">
        <w:t xml:space="preserve">(1843 patentiert und 1964 erstmalig kommerziell erhältlich), das </w:t>
      </w:r>
      <w:r w:rsidR="00C17CE4" w:rsidRPr="00C17CE4">
        <w:rPr>
          <w:b/>
          <w:bCs w:val="0"/>
        </w:rPr>
        <w:t>Mobiltelefon</w:t>
      </w:r>
      <w:r w:rsidR="00C17CE4">
        <w:rPr>
          <w:b/>
          <w:bCs w:val="0"/>
        </w:rPr>
        <w:t xml:space="preserve"> </w:t>
      </w:r>
      <w:r w:rsidR="00C17CE4">
        <w:t xml:space="preserve">(1947 Douglas H. Ring), </w:t>
      </w:r>
      <w:r w:rsidR="00C17CE4" w:rsidRPr="00C17CE4">
        <w:rPr>
          <w:b/>
          <w:bCs w:val="0"/>
        </w:rPr>
        <w:t>Computer</w:t>
      </w:r>
      <w:r w:rsidR="00C17CE4">
        <w:t xml:space="preserve"> und das </w:t>
      </w:r>
      <w:r w:rsidR="00C17CE4" w:rsidRPr="00C17CE4">
        <w:rPr>
          <w:b/>
          <w:bCs w:val="0"/>
        </w:rPr>
        <w:t>Internet</w:t>
      </w:r>
      <w:r w:rsidR="00C17CE4">
        <w:rPr>
          <w:b/>
          <w:bCs w:val="0"/>
        </w:rPr>
        <w:t xml:space="preserve"> </w:t>
      </w:r>
      <w:r w:rsidR="00C17CE4">
        <w:t xml:space="preserve">(1965 erste eMail versendet), (1969 ARPANET), </w:t>
      </w:r>
      <w:r w:rsidR="00B05DCB">
        <w:t xml:space="preserve">(1989 </w:t>
      </w:r>
      <w:r w:rsidR="00B05DCB" w:rsidRPr="001931C8">
        <w:t>Tim Berners-Lee</w:t>
      </w:r>
      <w:r w:rsidR="00B05DCB">
        <w:rPr>
          <w:u w:val="single"/>
        </w:rPr>
        <w:t xml:space="preserve"> </w:t>
      </w:r>
      <w:r w:rsidR="00B05DCB">
        <w:t>Prototyp WWW)</w:t>
      </w:r>
      <w:r w:rsidR="00C17CE4">
        <w:t>(1994 Internetradio),  (2009 Whatsapp)</w:t>
      </w:r>
    </w:p>
    <w:p w14:paraId="6ECBF935" w14:textId="77777777" w:rsidR="00A65C7F" w:rsidRDefault="00A65C7F" w:rsidP="00810C6D">
      <w:pPr>
        <w:jc w:val="both"/>
        <w:pPrChange w:id="7" w:author="Schmidberger, Alessa | Wissensfabrik" w:date="2022-10-11T11:56:00Z">
          <w:pPr/>
        </w:pPrChange>
      </w:pPr>
      <w:r>
        <w:t>Ein übersichtlicher Zeitstrahl die Geschichte der Telekommunikation findet man unter folgendem Wikipedia Artikel:</w:t>
      </w:r>
    </w:p>
    <w:p w14:paraId="222A93D5" w14:textId="64FFCF11" w:rsidR="00A65C7F" w:rsidRDefault="00810C6D" w:rsidP="00810C6D">
      <w:pPr>
        <w:jc w:val="both"/>
        <w:pPrChange w:id="8" w:author="Schmidberger, Alessa | Wissensfabrik" w:date="2022-10-11T11:56:00Z">
          <w:pPr/>
        </w:pPrChange>
      </w:pPr>
      <w:r>
        <w:fldChar w:fldCharType="begin"/>
      </w:r>
      <w:r>
        <w:instrText xml:space="preserve"> HYPERLINK "https://en.wikipedia.org/wiki/History_of_telecommunication" </w:instrText>
      </w:r>
      <w:r>
        <w:fldChar w:fldCharType="separate"/>
      </w:r>
      <w:r w:rsidR="00A65C7F">
        <w:rPr>
          <w:rStyle w:val="Hyperlink"/>
        </w:rPr>
        <w:t>https://en.wikipedia.org/wiki/History_of_telecommunication</w:t>
      </w:r>
      <w:r>
        <w:rPr>
          <w:rStyle w:val="Hyperlink"/>
        </w:rPr>
        <w:fldChar w:fldCharType="end"/>
      </w:r>
      <w:r w:rsidR="00A65C7F">
        <w:t xml:space="preserve"> </w:t>
      </w:r>
    </w:p>
    <w:p w14:paraId="44B7A8D3" w14:textId="54D484D6" w:rsidR="007C2D10" w:rsidRDefault="007C2D10" w:rsidP="00810C6D">
      <w:pPr>
        <w:jc w:val="both"/>
        <w:pPrChange w:id="9" w:author="Schmidberger, Alessa | Wissensfabrik" w:date="2022-10-11T11:56:00Z">
          <w:pPr/>
        </w:pPrChange>
      </w:pPr>
    </w:p>
    <w:p w14:paraId="1D89041F" w14:textId="4C1AA031" w:rsidR="007C2D10" w:rsidRDefault="007C2D10" w:rsidP="00810C6D">
      <w:pPr>
        <w:pStyle w:val="berschrift1"/>
        <w:jc w:val="both"/>
        <w:pPrChange w:id="10" w:author="Schmidberger, Alessa | Wissensfabrik" w:date="2022-10-11T11:56:00Z">
          <w:pPr>
            <w:pStyle w:val="berschrift1"/>
          </w:pPr>
        </w:pPrChange>
      </w:pPr>
      <w:r>
        <w:t>B1.3 GS/Sek. I</w:t>
      </w:r>
    </w:p>
    <w:p w14:paraId="2D4CA912" w14:textId="4E235022" w:rsidR="007C2D10" w:rsidRDefault="007C2D10" w:rsidP="00810C6D">
      <w:pPr>
        <w:jc w:val="both"/>
        <w:pPrChange w:id="11" w:author="Schmidberger, Alessa | Wissensfabrik" w:date="2022-10-11T11:56:00Z">
          <w:pPr/>
        </w:pPrChange>
      </w:pPr>
      <w:r>
        <w:t>2.</w:t>
      </w:r>
    </w:p>
    <w:p w14:paraId="3BC601BE" w14:textId="39477812" w:rsidR="007C2D10" w:rsidRDefault="007C2D10" w:rsidP="00810C6D">
      <w:pPr>
        <w:jc w:val="both"/>
        <w:pPrChange w:id="12" w:author="Schmidberger, Alessa | Wissensfabrik" w:date="2022-10-11T11:57:00Z">
          <w:pPr/>
        </w:pPrChange>
      </w:pPr>
      <w:r>
        <w:t>Man könnte sich überlegen, dass man für jeden Buchstaben eine eigene Armstellung definiert. Dieser Ansatz hat jedoch mehrere Schwächen. Zum einen ist es relativ aufwendig sich für jeden Buchstaben eine eigene Armstellung zu überlegen und zum anderen ist es für den Empfänger schwer, ähnliche Armstellungen von</w:t>
      </w:r>
      <w:del w:id="13" w:author="Schmidberger, Alessa | Wissensfabrik" w:date="2022-10-11T11:57:00Z">
        <w:r w:rsidDel="00810C6D">
          <w:delText xml:space="preserve"> </w:delText>
        </w:r>
      </w:del>
      <w:r>
        <w:t>einander zu unterscheiden bzw. zu interpretieren.</w:t>
      </w:r>
    </w:p>
    <w:p w14:paraId="67203C0C" w14:textId="5C2601E5" w:rsidR="007C2D10" w:rsidRDefault="007C2D10" w:rsidP="00810C6D">
      <w:pPr>
        <w:jc w:val="both"/>
        <w:pPrChange w:id="14" w:author="Schmidberger, Alessa | Wissensfabrik" w:date="2022-10-11T11:57:00Z">
          <w:pPr/>
        </w:pPrChange>
      </w:pPr>
      <w:r>
        <w:t>Deutlich einfacher ist es, wenn für die einzelnen Buchstaben Ziffern festgelegt wird. Somit werden nur 10 verschiedene Armstellungen benötigt (Ziffer 0 bis 9). Somit könnte der Buchstabe Z die Zahl 26 dargestellt werden.</w:t>
      </w:r>
    </w:p>
    <w:p w14:paraId="06529FFF" w14:textId="35860598" w:rsidR="007C2D10" w:rsidRDefault="007C2D10" w:rsidP="00810C6D">
      <w:pPr>
        <w:jc w:val="both"/>
        <w:pPrChange w:id="15" w:author="Schmidberger, Alessa | Wissensfabrik" w:date="2022-10-11T11:57:00Z">
          <w:pPr/>
        </w:pPrChange>
      </w:pPr>
      <w:r>
        <w:t>Zusätzlich muss man sich noch Regeln überlegen, wie eine exemplarische Übertragung aussehen kann</w:t>
      </w:r>
      <w:r w:rsidR="00521712">
        <w:t xml:space="preserve"> und zusätzliche Armstellungen definieren.</w:t>
      </w:r>
      <w:r>
        <w:t xml:space="preserve"> Eine mögliche Lösung wäre:</w:t>
      </w:r>
    </w:p>
    <w:p w14:paraId="77F8EBF1" w14:textId="227B9DDD" w:rsidR="007C2D10" w:rsidRDefault="007C2D10" w:rsidP="00810C6D">
      <w:pPr>
        <w:jc w:val="both"/>
        <w:pPrChange w:id="16" w:author="Schmidberger, Alessa | Wissensfabrik" w:date="2022-10-11T11:57:00Z">
          <w:pPr/>
        </w:pPrChange>
      </w:pPr>
      <w:r>
        <w:t>ARMSTELLUNG ZIFFER 2 &gt; EINE SEKUNDE WARTEN &gt; ARMSTELLUNG ZIFFER 6 &gt; EINE SEKUNDE WARTEN &gt; ARMSTELLUNG ÜBERTRAGUNG ABGESCHLOSSEN</w:t>
      </w:r>
    </w:p>
    <w:p w14:paraId="683A5FD7" w14:textId="2BD60731" w:rsidR="007C2D10" w:rsidRDefault="007C2D10" w:rsidP="00810C6D">
      <w:pPr>
        <w:jc w:val="both"/>
        <w:pPrChange w:id="17" w:author="Schmidberger, Alessa | Wissensfabrik" w:date="2022-10-11T11:57:00Z">
          <w:pPr/>
        </w:pPrChange>
      </w:pPr>
      <w:r>
        <w:t>Damit wurde z.B. der Buchstabe Z übertragen.</w:t>
      </w:r>
    </w:p>
    <w:p w14:paraId="137FA4BA" w14:textId="77777777" w:rsidR="00425397" w:rsidRDefault="00425397">
      <w:pPr>
        <w:spacing w:line="259" w:lineRule="auto"/>
        <w:rPr>
          <w:rFonts w:ascii="Helvetica 65" w:eastAsiaTheme="majorEastAsia" w:hAnsi="Helvetica 65" w:cstheme="majorBidi"/>
          <w:bCs w:val="0"/>
          <w:color w:val="000000" w:themeColor="text1"/>
          <w:sz w:val="28"/>
          <w:szCs w:val="36"/>
        </w:rPr>
      </w:pPr>
      <w:r>
        <w:br w:type="page"/>
      </w:r>
    </w:p>
    <w:p w14:paraId="2BE5026D" w14:textId="4CDE9ED1" w:rsidR="001931C8" w:rsidRDefault="001931C8" w:rsidP="001931C8">
      <w:pPr>
        <w:pStyle w:val="berschrift1"/>
      </w:pPr>
      <w:r>
        <w:lastRenderedPageBreak/>
        <w:t>B1.4 GS</w:t>
      </w:r>
    </w:p>
    <w:p w14:paraId="3FC12468" w14:textId="4D9C8BAB" w:rsidR="001931C8" w:rsidRDefault="001931C8" w:rsidP="001931C8">
      <w:r>
        <w:t>1.</w:t>
      </w:r>
    </w:p>
    <w:p w14:paraId="09A6EAF4" w14:textId="37A296C2" w:rsidR="00713ADF" w:rsidRDefault="00713ADF" w:rsidP="00810C6D">
      <w:pPr>
        <w:jc w:val="both"/>
        <w:pPrChange w:id="18" w:author="Schmidberger, Alessa | Wissensfabrik" w:date="2022-10-11T11:57:00Z">
          <w:pPr/>
        </w:pPrChange>
      </w:pPr>
      <w:r>
        <w:t>Wenn man mehrere Wörter übertragen möchte, dann kann man die Lesbarkeit durch Trennzeichen verbessern. Je ein Trennzeichen zwischen den Buchstaben und zwei Trennzeichen zwischen den Wörtern</w:t>
      </w:r>
      <w:r w:rsidR="00CD08A7">
        <w:t xml:space="preserve"> positionieren</w:t>
      </w:r>
      <w:r>
        <w:t>.</w:t>
      </w:r>
    </w:p>
    <w:p w14:paraId="2C015CF3" w14:textId="3B695BA3" w:rsidR="00A65C7F" w:rsidRPr="001931C8" w:rsidRDefault="00713ADF" w:rsidP="00F9509D">
      <w:pPr>
        <w:rPr>
          <w:sz w:val="52"/>
          <w:szCs w:val="52"/>
        </w:rPr>
      </w:pPr>
      <w:r w:rsidRPr="001931C8">
        <w:rPr>
          <w:sz w:val="52"/>
          <w:szCs w:val="52"/>
        </w:rPr>
        <w:t>||</w:t>
      </w:r>
      <w:r>
        <w:rPr>
          <w:sz w:val="52"/>
          <w:szCs w:val="52"/>
        </w:rPr>
        <w:t xml:space="preserve"> </w:t>
      </w:r>
      <w:r w:rsidR="001931C8" w:rsidRPr="001931C8">
        <w:rPr>
          <w:sz w:val="52"/>
          <w:szCs w:val="52"/>
        </w:rPr>
        <w:t>…. | .- | .-.. | .-.. | ----</w:t>
      </w:r>
      <w:r>
        <w:rPr>
          <w:sz w:val="52"/>
          <w:szCs w:val="52"/>
        </w:rPr>
        <w:t xml:space="preserve"> </w:t>
      </w:r>
      <w:r w:rsidRPr="001931C8">
        <w:rPr>
          <w:sz w:val="52"/>
          <w:szCs w:val="52"/>
        </w:rPr>
        <w:t>||</w:t>
      </w:r>
      <w:r w:rsidR="001931C8">
        <w:rPr>
          <w:sz w:val="52"/>
          <w:szCs w:val="52"/>
        </w:rPr>
        <w:t xml:space="preserve"> (HALLO)</w:t>
      </w:r>
    </w:p>
    <w:p w14:paraId="0AF1605C" w14:textId="2431D1DB" w:rsidR="00F9509D" w:rsidRDefault="00F9509D" w:rsidP="00F9509D">
      <w:pPr>
        <w:pStyle w:val="berschrift1"/>
      </w:pPr>
      <w:r>
        <w:t>B1.4 Sek. I</w:t>
      </w:r>
    </w:p>
    <w:p w14:paraId="264C9780" w14:textId="293A2329" w:rsidR="00C644E4" w:rsidRDefault="00C644E4" w:rsidP="00C644E4">
      <w:r>
        <w:t>1.</w:t>
      </w:r>
    </w:p>
    <w:p w14:paraId="3663AB8B" w14:textId="531E5513" w:rsidR="00C644E4" w:rsidRDefault="00C644E4" w:rsidP="00C644E4">
      <w:r>
        <w:t>Siehe B1.4 GS</w:t>
      </w:r>
    </w:p>
    <w:p w14:paraId="761F638B" w14:textId="500B38AE" w:rsidR="00C644E4" w:rsidRDefault="00C644E4" w:rsidP="00C644E4">
      <w:r>
        <w:t>5.</w:t>
      </w:r>
    </w:p>
    <w:p w14:paraId="598A51A3" w14:textId="4BE8AF05" w:rsidR="00C644E4" w:rsidRDefault="00C644E4" w:rsidP="00C644E4">
      <w:r>
        <w:t xml:space="preserve">Nein, man kann nur Senden oder Empfangen. </w:t>
      </w:r>
    </w:p>
    <w:p w14:paraId="388F3101" w14:textId="0782A271" w:rsidR="00C644E4" w:rsidRPr="00C644E4" w:rsidRDefault="00C644E4" w:rsidP="00C644E4">
      <w:r>
        <w:t>6.</w:t>
      </w:r>
    </w:p>
    <w:p w14:paraId="1B698843" w14:textId="3137AA81" w:rsidR="00F9509D" w:rsidRDefault="00F9509D" w:rsidP="00810C6D">
      <w:pPr>
        <w:jc w:val="both"/>
        <w:pPrChange w:id="19" w:author="Schmidberger, Alessa | Wissensfabrik" w:date="2022-10-11T11:58:00Z">
          <w:pPr/>
        </w:pPrChange>
      </w:pPr>
      <w:r>
        <w:t xml:space="preserve">Neben dem Morsealphabet müsste auch ein Zeitraum sichergestellt werden, </w:t>
      </w:r>
      <w:r w:rsidR="005F0674">
        <w:t>i</w:t>
      </w:r>
      <w:r>
        <w:t>n dem beide Nachrichten übertragen können. Die Art und Weise (wer zuerst sendet, wie geantwortet wird und so weiter) ist ebenfalls abzusprechen.</w:t>
      </w:r>
    </w:p>
    <w:p w14:paraId="3F94F606" w14:textId="2EA8CD83" w:rsidR="00C644E4" w:rsidRDefault="00C644E4" w:rsidP="00F9509D">
      <w:r>
        <w:t>7.</w:t>
      </w:r>
    </w:p>
    <w:p w14:paraId="1CE0F8DA" w14:textId="22DC2AA9" w:rsidR="00C644E4" w:rsidRDefault="00C644E4" w:rsidP="00F9509D">
      <w:r>
        <w:t>Klingt plausibel die Information so zu kodieren.</w:t>
      </w:r>
    </w:p>
    <w:p w14:paraId="3A788C52" w14:textId="77777777" w:rsidR="00F9509D" w:rsidRDefault="00F9509D" w:rsidP="00F9509D">
      <w:pPr>
        <w:pStyle w:val="berschrift1"/>
      </w:pPr>
      <w:r>
        <w:t>B1.5</w:t>
      </w:r>
    </w:p>
    <w:p w14:paraId="3DAC03F9" w14:textId="15DC8D5A" w:rsidR="00F9509D" w:rsidRDefault="00F9509D" w:rsidP="00F9509D">
      <w:pPr>
        <w:pStyle w:val="berschrift2"/>
      </w:pPr>
      <w:r>
        <w:t xml:space="preserve">Malen nach Zahlen </w:t>
      </w:r>
      <w:r w:rsidR="005F0674">
        <w:t>–</w:t>
      </w:r>
      <w:r>
        <w:t xml:space="preserve"> Aufgabe 1</w:t>
      </w:r>
    </w:p>
    <w:tbl>
      <w:tblPr>
        <w:tblStyle w:val="Tabellenraster"/>
        <w:tblW w:w="7358" w:type="dxa"/>
        <w:tblCellMar>
          <w:left w:w="0" w:type="dxa"/>
          <w:right w:w="0" w:type="dxa"/>
        </w:tblCellMar>
        <w:tblLook w:val="04A0" w:firstRow="1" w:lastRow="0" w:firstColumn="1" w:lastColumn="0" w:noHBand="0" w:noVBand="1"/>
      </w:tblPr>
      <w:tblGrid>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tblGrid>
      <w:tr w:rsidR="00F9509D" w14:paraId="09059EFA" w14:textId="77777777" w:rsidTr="00F9509D">
        <w:trPr>
          <w:trHeight w:hRule="exact" w:val="227"/>
        </w:trPr>
        <w:tc>
          <w:tcPr>
            <w:tcW w:w="283" w:type="dxa"/>
            <w:shd w:val="clear" w:color="auto" w:fill="FFFFFF" w:themeFill="background1"/>
          </w:tcPr>
          <w:p w14:paraId="0B214DAA" w14:textId="77777777" w:rsidR="00F9509D" w:rsidRPr="005F7F8B" w:rsidRDefault="00F9509D" w:rsidP="006D4063"/>
        </w:tc>
        <w:tc>
          <w:tcPr>
            <w:tcW w:w="283" w:type="dxa"/>
            <w:shd w:val="clear" w:color="auto" w:fill="FFFFFF" w:themeFill="background1"/>
          </w:tcPr>
          <w:p w14:paraId="17AD1CF2" w14:textId="77777777" w:rsidR="00F9509D" w:rsidRPr="005F7F8B" w:rsidRDefault="00F9509D" w:rsidP="006D4063"/>
        </w:tc>
        <w:tc>
          <w:tcPr>
            <w:tcW w:w="283" w:type="dxa"/>
            <w:shd w:val="clear" w:color="auto" w:fill="FFFFFF" w:themeFill="background1"/>
          </w:tcPr>
          <w:p w14:paraId="673C2D81" w14:textId="77777777" w:rsidR="00F9509D" w:rsidRPr="005F7F8B" w:rsidRDefault="00F9509D" w:rsidP="006D4063"/>
        </w:tc>
        <w:tc>
          <w:tcPr>
            <w:tcW w:w="283" w:type="dxa"/>
            <w:shd w:val="clear" w:color="auto" w:fill="FFFFFF" w:themeFill="background1"/>
          </w:tcPr>
          <w:p w14:paraId="0AAA938B" w14:textId="77777777" w:rsidR="00F9509D" w:rsidRPr="005F7F8B" w:rsidRDefault="00F9509D" w:rsidP="006D4063"/>
        </w:tc>
        <w:tc>
          <w:tcPr>
            <w:tcW w:w="283" w:type="dxa"/>
            <w:shd w:val="clear" w:color="auto" w:fill="FFFFFF" w:themeFill="background1"/>
          </w:tcPr>
          <w:p w14:paraId="4CEB01A1" w14:textId="77777777" w:rsidR="00F9509D" w:rsidRPr="005F7F8B" w:rsidRDefault="00F9509D" w:rsidP="006D4063"/>
        </w:tc>
        <w:tc>
          <w:tcPr>
            <w:tcW w:w="283" w:type="dxa"/>
            <w:shd w:val="clear" w:color="auto" w:fill="FFFFFF" w:themeFill="background1"/>
          </w:tcPr>
          <w:p w14:paraId="6EAA57ED" w14:textId="77777777" w:rsidR="00F9509D" w:rsidRPr="005F7F8B" w:rsidRDefault="00F9509D" w:rsidP="006D4063"/>
        </w:tc>
        <w:tc>
          <w:tcPr>
            <w:tcW w:w="283" w:type="dxa"/>
            <w:shd w:val="clear" w:color="auto" w:fill="FFFFFF" w:themeFill="background1"/>
          </w:tcPr>
          <w:p w14:paraId="17FC0228" w14:textId="77777777" w:rsidR="00F9509D" w:rsidRPr="005F7F8B" w:rsidRDefault="00F9509D" w:rsidP="006D4063"/>
        </w:tc>
        <w:tc>
          <w:tcPr>
            <w:tcW w:w="283" w:type="dxa"/>
            <w:shd w:val="clear" w:color="auto" w:fill="FFFFFF" w:themeFill="background1"/>
          </w:tcPr>
          <w:p w14:paraId="39EB711A" w14:textId="77777777" w:rsidR="00F9509D" w:rsidRPr="005F7F8B" w:rsidRDefault="00F9509D" w:rsidP="006D4063"/>
        </w:tc>
        <w:tc>
          <w:tcPr>
            <w:tcW w:w="283" w:type="dxa"/>
            <w:shd w:val="clear" w:color="auto" w:fill="FFFFFF" w:themeFill="background1"/>
          </w:tcPr>
          <w:p w14:paraId="185ED19B" w14:textId="77777777" w:rsidR="00F9509D" w:rsidRPr="005F7F8B" w:rsidRDefault="00F9509D" w:rsidP="006D4063"/>
        </w:tc>
        <w:tc>
          <w:tcPr>
            <w:tcW w:w="283" w:type="dxa"/>
            <w:shd w:val="clear" w:color="auto" w:fill="FFFFFF" w:themeFill="background1"/>
          </w:tcPr>
          <w:p w14:paraId="089BF503" w14:textId="77777777" w:rsidR="00F9509D" w:rsidRDefault="00F9509D" w:rsidP="006D4063"/>
        </w:tc>
        <w:tc>
          <w:tcPr>
            <w:tcW w:w="283" w:type="dxa"/>
            <w:shd w:val="clear" w:color="auto" w:fill="FFFFFF" w:themeFill="background1"/>
          </w:tcPr>
          <w:p w14:paraId="6213356D" w14:textId="77777777" w:rsidR="00F9509D" w:rsidRDefault="00F9509D" w:rsidP="006D4063"/>
        </w:tc>
        <w:tc>
          <w:tcPr>
            <w:tcW w:w="283" w:type="dxa"/>
            <w:shd w:val="clear" w:color="auto" w:fill="FFFFFF" w:themeFill="background1"/>
          </w:tcPr>
          <w:p w14:paraId="15F57F6D" w14:textId="77777777" w:rsidR="00F9509D" w:rsidRDefault="00F9509D" w:rsidP="006D4063"/>
        </w:tc>
        <w:tc>
          <w:tcPr>
            <w:tcW w:w="283" w:type="dxa"/>
            <w:tcBorders>
              <w:right w:val="single" w:sz="4" w:space="0" w:color="auto"/>
            </w:tcBorders>
            <w:shd w:val="clear" w:color="auto" w:fill="FFFFFF" w:themeFill="background1"/>
          </w:tcPr>
          <w:p w14:paraId="0626307F" w14:textId="77777777" w:rsidR="00F9509D" w:rsidRDefault="00F9509D" w:rsidP="006D4063"/>
        </w:tc>
        <w:tc>
          <w:tcPr>
            <w:tcW w:w="283" w:type="dxa"/>
            <w:vMerge w:val="restart"/>
            <w:tcBorders>
              <w:top w:val="nil"/>
              <w:left w:val="single" w:sz="4" w:space="0" w:color="auto"/>
              <w:bottom w:val="nil"/>
              <w:right w:val="single" w:sz="4" w:space="0" w:color="auto"/>
            </w:tcBorders>
            <w:shd w:val="clear" w:color="auto" w:fill="auto"/>
          </w:tcPr>
          <w:p w14:paraId="021F3EF3" w14:textId="77777777" w:rsidR="00F9509D" w:rsidRDefault="00F9509D" w:rsidP="006D4063"/>
        </w:tc>
        <w:tc>
          <w:tcPr>
            <w:tcW w:w="283" w:type="dxa"/>
            <w:tcBorders>
              <w:left w:val="single" w:sz="4" w:space="0" w:color="auto"/>
              <w:right w:val="single" w:sz="4" w:space="0" w:color="auto"/>
            </w:tcBorders>
            <w:shd w:val="clear" w:color="auto" w:fill="auto"/>
          </w:tcPr>
          <w:p w14:paraId="03BE9658" w14:textId="77777777" w:rsidR="00F9509D" w:rsidRDefault="00F9509D" w:rsidP="006D4063"/>
        </w:tc>
        <w:tc>
          <w:tcPr>
            <w:tcW w:w="283" w:type="dxa"/>
            <w:tcBorders>
              <w:right w:val="single" w:sz="4" w:space="0" w:color="auto"/>
            </w:tcBorders>
            <w:shd w:val="clear" w:color="auto" w:fill="auto"/>
          </w:tcPr>
          <w:p w14:paraId="419A6BF0" w14:textId="77777777" w:rsidR="00F9509D" w:rsidRDefault="00F9509D" w:rsidP="006D4063"/>
        </w:tc>
        <w:tc>
          <w:tcPr>
            <w:tcW w:w="283" w:type="dxa"/>
            <w:tcBorders>
              <w:right w:val="single" w:sz="4" w:space="0" w:color="auto"/>
            </w:tcBorders>
            <w:shd w:val="clear" w:color="auto" w:fill="7F7F7F" w:themeFill="text1" w:themeFillTint="80"/>
          </w:tcPr>
          <w:p w14:paraId="5C2BA8F9" w14:textId="77777777" w:rsidR="00F9509D" w:rsidRDefault="00F9509D" w:rsidP="006D4063"/>
        </w:tc>
        <w:tc>
          <w:tcPr>
            <w:tcW w:w="283" w:type="dxa"/>
            <w:tcBorders>
              <w:right w:val="single" w:sz="4" w:space="0" w:color="auto"/>
            </w:tcBorders>
            <w:shd w:val="clear" w:color="auto" w:fill="auto"/>
          </w:tcPr>
          <w:p w14:paraId="11FE3E5D" w14:textId="77777777" w:rsidR="00F9509D" w:rsidRDefault="00F9509D" w:rsidP="006D4063"/>
        </w:tc>
        <w:tc>
          <w:tcPr>
            <w:tcW w:w="283" w:type="dxa"/>
            <w:tcBorders>
              <w:right w:val="single" w:sz="4" w:space="0" w:color="auto"/>
            </w:tcBorders>
            <w:shd w:val="clear" w:color="auto" w:fill="auto"/>
          </w:tcPr>
          <w:p w14:paraId="61AB2A75" w14:textId="77777777" w:rsidR="00F9509D" w:rsidRDefault="00F9509D" w:rsidP="006D4063"/>
        </w:tc>
        <w:tc>
          <w:tcPr>
            <w:tcW w:w="283" w:type="dxa"/>
            <w:tcBorders>
              <w:right w:val="single" w:sz="4" w:space="0" w:color="auto"/>
            </w:tcBorders>
            <w:shd w:val="clear" w:color="auto" w:fill="7F7F7F" w:themeFill="text1" w:themeFillTint="80"/>
          </w:tcPr>
          <w:p w14:paraId="7E88BEF0" w14:textId="77777777" w:rsidR="00F9509D" w:rsidRDefault="00F9509D" w:rsidP="006D4063"/>
        </w:tc>
        <w:tc>
          <w:tcPr>
            <w:tcW w:w="283" w:type="dxa"/>
            <w:tcBorders>
              <w:right w:val="single" w:sz="4" w:space="0" w:color="auto"/>
            </w:tcBorders>
            <w:shd w:val="clear" w:color="auto" w:fill="auto"/>
          </w:tcPr>
          <w:p w14:paraId="5F1207BA" w14:textId="77777777" w:rsidR="00F9509D" w:rsidRDefault="00F9509D" w:rsidP="006D4063"/>
        </w:tc>
        <w:tc>
          <w:tcPr>
            <w:tcW w:w="283" w:type="dxa"/>
            <w:tcBorders>
              <w:right w:val="single" w:sz="4" w:space="0" w:color="auto"/>
            </w:tcBorders>
            <w:shd w:val="clear" w:color="auto" w:fill="auto"/>
          </w:tcPr>
          <w:p w14:paraId="51BF653A" w14:textId="77777777" w:rsidR="00F9509D" w:rsidRDefault="00F9509D" w:rsidP="006D4063"/>
        </w:tc>
        <w:tc>
          <w:tcPr>
            <w:tcW w:w="283" w:type="dxa"/>
            <w:tcBorders>
              <w:right w:val="single" w:sz="4" w:space="0" w:color="auto"/>
            </w:tcBorders>
            <w:shd w:val="clear" w:color="auto" w:fill="auto"/>
          </w:tcPr>
          <w:p w14:paraId="369B492C" w14:textId="77777777" w:rsidR="00F9509D" w:rsidRDefault="00F9509D" w:rsidP="006D4063"/>
        </w:tc>
        <w:tc>
          <w:tcPr>
            <w:tcW w:w="283" w:type="dxa"/>
            <w:tcBorders>
              <w:right w:val="single" w:sz="4" w:space="0" w:color="auto"/>
            </w:tcBorders>
            <w:shd w:val="clear" w:color="auto" w:fill="auto"/>
          </w:tcPr>
          <w:p w14:paraId="7E52F46C" w14:textId="77777777" w:rsidR="00F9509D" w:rsidRDefault="00F9509D" w:rsidP="006D4063"/>
        </w:tc>
        <w:tc>
          <w:tcPr>
            <w:tcW w:w="283" w:type="dxa"/>
            <w:tcBorders>
              <w:right w:val="single" w:sz="4" w:space="0" w:color="auto"/>
            </w:tcBorders>
            <w:shd w:val="clear" w:color="auto" w:fill="auto"/>
          </w:tcPr>
          <w:p w14:paraId="4F77D276" w14:textId="77777777" w:rsidR="00F9509D" w:rsidRDefault="00F9509D" w:rsidP="006D4063"/>
        </w:tc>
        <w:tc>
          <w:tcPr>
            <w:tcW w:w="283" w:type="dxa"/>
            <w:tcBorders>
              <w:right w:val="single" w:sz="4" w:space="0" w:color="auto"/>
            </w:tcBorders>
            <w:shd w:val="clear" w:color="auto" w:fill="auto"/>
          </w:tcPr>
          <w:p w14:paraId="42D1E331" w14:textId="77777777" w:rsidR="00F9509D" w:rsidRDefault="00F9509D" w:rsidP="006D4063"/>
        </w:tc>
      </w:tr>
      <w:tr w:rsidR="00F9509D" w14:paraId="6FC64C73" w14:textId="77777777" w:rsidTr="00F9509D">
        <w:trPr>
          <w:trHeight w:hRule="exact" w:val="227"/>
        </w:trPr>
        <w:tc>
          <w:tcPr>
            <w:tcW w:w="283" w:type="dxa"/>
            <w:shd w:val="clear" w:color="auto" w:fill="FFFFFF" w:themeFill="background1"/>
          </w:tcPr>
          <w:p w14:paraId="37B09DEF" w14:textId="77777777" w:rsidR="00F9509D" w:rsidRPr="005F7F8B" w:rsidRDefault="00F9509D" w:rsidP="006D4063"/>
        </w:tc>
        <w:tc>
          <w:tcPr>
            <w:tcW w:w="283" w:type="dxa"/>
            <w:shd w:val="clear" w:color="auto" w:fill="7F7F7F" w:themeFill="text1" w:themeFillTint="80"/>
          </w:tcPr>
          <w:p w14:paraId="0DA7ADBF" w14:textId="77777777" w:rsidR="00F9509D" w:rsidRPr="005F7F8B" w:rsidRDefault="00F9509D" w:rsidP="006D4063"/>
        </w:tc>
        <w:tc>
          <w:tcPr>
            <w:tcW w:w="283" w:type="dxa"/>
            <w:shd w:val="clear" w:color="auto" w:fill="7F7F7F" w:themeFill="text1" w:themeFillTint="80"/>
          </w:tcPr>
          <w:p w14:paraId="74C13CA5" w14:textId="77777777" w:rsidR="00F9509D" w:rsidRPr="005F7F8B" w:rsidRDefault="00F9509D" w:rsidP="006D4063"/>
        </w:tc>
        <w:tc>
          <w:tcPr>
            <w:tcW w:w="283" w:type="dxa"/>
            <w:shd w:val="clear" w:color="auto" w:fill="FFFFFF" w:themeFill="background1"/>
          </w:tcPr>
          <w:p w14:paraId="344071FD" w14:textId="77777777" w:rsidR="00F9509D" w:rsidRPr="005F7F8B" w:rsidRDefault="00F9509D" w:rsidP="006D4063"/>
        </w:tc>
        <w:tc>
          <w:tcPr>
            <w:tcW w:w="283" w:type="dxa"/>
            <w:shd w:val="clear" w:color="auto" w:fill="FFFFFF" w:themeFill="background1"/>
          </w:tcPr>
          <w:p w14:paraId="2761CE0E" w14:textId="77777777" w:rsidR="00F9509D" w:rsidRPr="005F7F8B" w:rsidRDefault="00F9509D" w:rsidP="006D4063"/>
        </w:tc>
        <w:tc>
          <w:tcPr>
            <w:tcW w:w="283" w:type="dxa"/>
            <w:shd w:val="clear" w:color="auto" w:fill="FFFFFF" w:themeFill="background1"/>
          </w:tcPr>
          <w:p w14:paraId="6E2AAC13" w14:textId="77777777" w:rsidR="00F9509D" w:rsidRPr="005F7F8B" w:rsidRDefault="00F9509D" w:rsidP="006D4063"/>
        </w:tc>
        <w:tc>
          <w:tcPr>
            <w:tcW w:w="283" w:type="dxa"/>
            <w:shd w:val="clear" w:color="auto" w:fill="FFFFFF" w:themeFill="background1"/>
          </w:tcPr>
          <w:p w14:paraId="76184F8F" w14:textId="77777777" w:rsidR="00F9509D" w:rsidRPr="005F7F8B" w:rsidRDefault="00F9509D" w:rsidP="006D4063"/>
        </w:tc>
        <w:tc>
          <w:tcPr>
            <w:tcW w:w="283" w:type="dxa"/>
            <w:shd w:val="clear" w:color="auto" w:fill="FFFFFF" w:themeFill="background1"/>
          </w:tcPr>
          <w:p w14:paraId="1DB10821" w14:textId="77777777" w:rsidR="00F9509D" w:rsidRPr="005F7F8B" w:rsidRDefault="00F9509D" w:rsidP="006D4063"/>
        </w:tc>
        <w:tc>
          <w:tcPr>
            <w:tcW w:w="283" w:type="dxa"/>
            <w:shd w:val="clear" w:color="auto" w:fill="FFFFFF" w:themeFill="background1"/>
          </w:tcPr>
          <w:p w14:paraId="2B91921C" w14:textId="77777777" w:rsidR="00F9509D" w:rsidRPr="005F7F8B" w:rsidRDefault="00F9509D" w:rsidP="006D4063"/>
        </w:tc>
        <w:tc>
          <w:tcPr>
            <w:tcW w:w="283" w:type="dxa"/>
            <w:shd w:val="clear" w:color="auto" w:fill="FFFFFF" w:themeFill="background1"/>
          </w:tcPr>
          <w:p w14:paraId="0A9F17E3" w14:textId="77777777" w:rsidR="00F9509D" w:rsidRDefault="00F9509D" w:rsidP="006D4063"/>
        </w:tc>
        <w:tc>
          <w:tcPr>
            <w:tcW w:w="283" w:type="dxa"/>
            <w:shd w:val="clear" w:color="auto" w:fill="FFFFFF" w:themeFill="background1"/>
          </w:tcPr>
          <w:p w14:paraId="14641F88" w14:textId="77777777" w:rsidR="00F9509D" w:rsidRDefault="00F9509D" w:rsidP="006D4063"/>
        </w:tc>
        <w:tc>
          <w:tcPr>
            <w:tcW w:w="283" w:type="dxa"/>
            <w:shd w:val="clear" w:color="auto" w:fill="FFFFFF" w:themeFill="background1"/>
          </w:tcPr>
          <w:p w14:paraId="601A637F" w14:textId="77777777" w:rsidR="00F9509D" w:rsidRDefault="00F9509D" w:rsidP="006D4063"/>
        </w:tc>
        <w:tc>
          <w:tcPr>
            <w:tcW w:w="283" w:type="dxa"/>
            <w:tcBorders>
              <w:right w:val="single" w:sz="4" w:space="0" w:color="auto"/>
            </w:tcBorders>
            <w:shd w:val="clear" w:color="auto" w:fill="FFFFFF" w:themeFill="background1"/>
          </w:tcPr>
          <w:p w14:paraId="6F67D6BA" w14:textId="77777777" w:rsidR="00F9509D" w:rsidRDefault="00F9509D" w:rsidP="006D4063"/>
        </w:tc>
        <w:tc>
          <w:tcPr>
            <w:tcW w:w="283" w:type="dxa"/>
            <w:vMerge/>
            <w:tcBorders>
              <w:top w:val="nil"/>
              <w:left w:val="single" w:sz="4" w:space="0" w:color="auto"/>
              <w:bottom w:val="nil"/>
              <w:right w:val="single" w:sz="4" w:space="0" w:color="auto"/>
            </w:tcBorders>
            <w:shd w:val="clear" w:color="auto" w:fill="auto"/>
          </w:tcPr>
          <w:p w14:paraId="7DA5845E" w14:textId="77777777" w:rsidR="00F9509D" w:rsidRDefault="00F9509D" w:rsidP="006D4063"/>
        </w:tc>
        <w:tc>
          <w:tcPr>
            <w:tcW w:w="283" w:type="dxa"/>
            <w:tcBorders>
              <w:left w:val="single" w:sz="4" w:space="0" w:color="auto"/>
              <w:right w:val="single" w:sz="4" w:space="0" w:color="auto"/>
            </w:tcBorders>
            <w:shd w:val="clear" w:color="auto" w:fill="auto"/>
          </w:tcPr>
          <w:p w14:paraId="51D41271" w14:textId="77777777" w:rsidR="00F9509D" w:rsidRDefault="00F9509D" w:rsidP="006D4063"/>
        </w:tc>
        <w:tc>
          <w:tcPr>
            <w:tcW w:w="283" w:type="dxa"/>
            <w:tcBorders>
              <w:right w:val="single" w:sz="4" w:space="0" w:color="auto"/>
            </w:tcBorders>
            <w:shd w:val="clear" w:color="auto" w:fill="auto"/>
          </w:tcPr>
          <w:p w14:paraId="4FD46279" w14:textId="77777777" w:rsidR="00F9509D" w:rsidRDefault="00F9509D" w:rsidP="006D4063"/>
        </w:tc>
        <w:tc>
          <w:tcPr>
            <w:tcW w:w="283" w:type="dxa"/>
            <w:tcBorders>
              <w:right w:val="single" w:sz="4" w:space="0" w:color="auto"/>
            </w:tcBorders>
            <w:shd w:val="clear" w:color="auto" w:fill="7F7F7F" w:themeFill="text1" w:themeFillTint="80"/>
          </w:tcPr>
          <w:p w14:paraId="21D2AB9A" w14:textId="77777777" w:rsidR="00F9509D" w:rsidRDefault="00F9509D" w:rsidP="006D4063"/>
        </w:tc>
        <w:tc>
          <w:tcPr>
            <w:tcW w:w="283" w:type="dxa"/>
            <w:tcBorders>
              <w:right w:val="single" w:sz="4" w:space="0" w:color="auto"/>
            </w:tcBorders>
            <w:shd w:val="clear" w:color="auto" w:fill="7F7F7F" w:themeFill="text1" w:themeFillTint="80"/>
          </w:tcPr>
          <w:p w14:paraId="2A0DFF26" w14:textId="77777777" w:rsidR="00F9509D" w:rsidRDefault="00F9509D" w:rsidP="006D4063"/>
        </w:tc>
        <w:tc>
          <w:tcPr>
            <w:tcW w:w="283" w:type="dxa"/>
            <w:tcBorders>
              <w:right w:val="single" w:sz="4" w:space="0" w:color="auto"/>
            </w:tcBorders>
            <w:shd w:val="clear" w:color="auto" w:fill="7F7F7F" w:themeFill="text1" w:themeFillTint="80"/>
          </w:tcPr>
          <w:p w14:paraId="7602243A" w14:textId="77777777" w:rsidR="00F9509D" w:rsidRDefault="00F9509D" w:rsidP="006D4063"/>
        </w:tc>
        <w:tc>
          <w:tcPr>
            <w:tcW w:w="283" w:type="dxa"/>
            <w:tcBorders>
              <w:right w:val="single" w:sz="4" w:space="0" w:color="auto"/>
            </w:tcBorders>
            <w:shd w:val="clear" w:color="auto" w:fill="7F7F7F" w:themeFill="text1" w:themeFillTint="80"/>
          </w:tcPr>
          <w:p w14:paraId="4B34B397" w14:textId="77777777" w:rsidR="00F9509D" w:rsidRDefault="00F9509D" w:rsidP="006D4063"/>
        </w:tc>
        <w:tc>
          <w:tcPr>
            <w:tcW w:w="283" w:type="dxa"/>
            <w:tcBorders>
              <w:right w:val="single" w:sz="4" w:space="0" w:color="auto"/>
            </w:tcBorders>
            <w:shd w:val="clear" w:color="auto" w:fill="auto"/>
          </w:tcPr>
          <w:p w14:paraId="3FDA7EB3" w14:textId="77777777" w:rsidR="00F9509D" w:rsidRDefault="00F9509D" w:rsidP="006D4063"/>
        </w:tc>
        <w:tc>
          <w:tcPr>
            <w:tcW w:w="283" w:type="dxa"/>
            <w:tcBorders>
              <w:right w:val="single" w:sz="4" w:space="0" w:color="auto"/>
            </w:tcBorders>
            <w:shd w:val="clear" w:color="auto" w:fill="auto"/>
          </w:tcPr>
          <w:p w14:paraId="3C3B6082" w14:textId="77777777" w:rsidR="00F9509D" w:rsidRDefault="00F9509D" w:rsidP="006D4063"/>
        </w:tc>
        <w:tc>
          <w:tcPr>
            <w:tcW w:w="283" w:type="dxa"/>
            <w:tcBorders>
              <w:right w:val="single" w:sz="4" w:space="0" w:color="auto"/>
            </w:tcBorders>
            <w:shd w:val="clear" w:color="auto" w:fill="auto"/>
          </w:tcPr>
          <w:p w14:paraId="4CF24001" w14:textId="77777777" w:rsidR="00F9509D" w:rsidRDefault="00F9509D" w:rsidP="006D4063"/>
        </w:tc>
        <w:tc>
          <w:tcPr>
            <w:tcW w:w="283" w:type="dxa"/>
            <w:tcBorders>
              <w:right w:val="single" w:sz="4" w:space="0" w:color="auto"/>
            </w:tcBorders>
            <w:shd w:val="clear" w:color="auto" w:fill="auto"/>
          </w:tcPr>
          <w:p w14:paraId="048E4BF8" w14:textId="77777777" w:rsidR="00F9509D" w:rsidRDefault="00F9509D" w:rsidP="006D4063"/>
        </w:tc>
        <w:tc>
          <w:tcPr>
            <w:tcW w:w="283" w:type="dxa"/>
            <w:tcBorders>
              <w:right w:val="single" w:sz="4" w:space="0" w:color="auto"/>
            </w:tcBorders>
            <w:shd w:val="clear" w:color="auto" w:fill="auto"/>
          </w:tcPr>
          <w:p w14:paraId="62052842" w14:textId="77777777" w:rsidR="00F9509D" w:rsidRDefault="00F9509D" w:rsidP="006D4063"/>
        </w:tc>
        <w:tc>
          <w:tcPr>
            <w:tcW w:w="283" w:type="dxa"/>
            <w:tcBorders>
              <w:right w:val="single" w:sz="4" w:space="0" w:color="auto"/>
            </w:tcBorders>
            <w:shd w:val="clear" w:color="auto" w:fill="auto"/>
          </w:tcPr>
          <w:p w14:paraId="7AE64A88" w14:textId="77777777" w:rsidR="00F9509D" w:rsidRDefault="00F9509D" w:rsidP="006D4063"/>
        </w:tc>
      </w:tr>
      <w:tr w:rsidR="00F9509D" w14:paraId="394F4424" w14:textId="77777777" w:rsidTr="00F9509D">
        <w:trPr>
          <w:trHeight w:hRule="exact" w:val="227"/>
        </w:trPr>
        <w:tc>
          <w:tcPr>
            <w:tcW w:w="283" w:type="dxa"/>
            <w:shd w:val="clear" w:color="auto" w:fill="7F7F7F" w:themeFill="text1" w:themeFillTint="80"/>
          </w:tcPr>
          <w:p w14:paraId="256FBA29" w14:textId="77777777" w:rsidR="00F9509D" w:rsidRPr="005F7F8B" w:rsidRDefault="00F9509D" w:rsidP="006D4063"/>
        </w:tc>
        <w:tc>
          <w:tcPr>
            <w:tcW w:w="283" w:type="dxa"/>
            <w:shd w:val="clear" w:color="auto" w:fill="7F7F7F" w:themeFill="text1" w:themeFillTint="80"/>
          </w:tcPr>
          <w:p w14:paraId="4A457D67" w14:textId="77777777" w:rsidR="00F9509D" w:rsidRPr="005F7F8B" w:rsidRDefault="00F9509D" w:rsidP="006D4063"/>
        </w:tc>
        <w:tc>
          <w:tcPr>
            <w:tcW w:w="283" w:type="dxa"/>
            <w:shd w:val="clear" w:color="auto" w:fill="7F7F7F" w:themeFill="text1" w:themeFillTint="80"/>
          </w:tcPr>
          <w:p w14:paraId="66E8AF55" w14:textId="77777777" w:rsidR="00F9509D" w:rsidRPr="005F7F8B" w:rsidRDefault="00F9509D" w:rsidP="006D4063"/>
        </w:tc>
        <w:tc>
          <w:tcPr>
            <w:tcW w:w="283" w:type="dxa"/>
            <w:shd w:val="clear" w:color="auto" w:fill="FFFFFF" w:themeFill="background1"/>
          </w:tcPr>
          <w:p w14:paraId="079B44B2" w14:textId="77777777" w:rsidR="00F9509D" w:rsidRPr="005F7F8B" w:rsidRDefault="00F9509D" w:rsidP="006D4063"/>
        </w:tc>
        <w:tc>
          <w:tcPr>
            <w:tcW w:w="283" w:type="dxa"/>
            <w:shd w:val="clear" w:color="auto" w:fill="FFFFFF" w:themeFill="background1"/>
          </w:tcPr>
          <w:p w14:paraId="6AA71AF5" w14:textId="77777777" w:rsidR="00F9509D" w:rsidRPr="005F7F8B" w:rsidRDefault="00F9509D" w:rsidP="006D4063"/>
        </w:tc>
        <w:tc>
          <w:tcPr>
            <w:tcW w:w="283" w:type="dxa"/>
            <w:shd w:val="clear" w:color="auto" w:fill="FFFFFF" w:themeFill="background1"/>
          </w:tcPr>
          <w:p w14:paraId="27C20EFC" w14:textId="77777777" w:rsidR="00F9509D" w:rsidRPr="005F7F8B" w:rsidRDefault="00F9509D" w:rsidP="006D4063"/>
        </w:tc>
        <w:tc>
          <w:tcPr>
            <w:tcW w:w="283" w:type="dxa"/>
            <w:shd w:val="clear" w:color="auto" w:fill="FFFFFF" w:themeFill="background1"/>
          </w:tcPr>
          <w:p w14:paraId="5AC59530" w14:textId="77777777" w:rsidR="00F9509D" w:rsidRPr="005F7F8B" w:rsidRDefault="00F9509D" w:rsidP="006D4063"/>
        </w:tc>
        <w:tc>
          <w:tcPr>
            <w:tcW w:w="283" w:type="dxa"/>
            <w:shd w:val="clear" w:color="auto" w:fill="FFFFFF" w:themeFill="background1"/>
          </w:tcPr>
          <w:p w14:paraId="68F942C1" w14:textId="77777777" w:rsidR="00F9509D" w:rsidRPr="005F7F8B" w:rsidRDefault="00F9509D" w:rsidP="006D4063"/>
        </w:tc>
        <w:tc>
          <w:tcPr>
            <w:tcW w:w="283" w:type="dxa"/>
            <w:shd w:val="clear" w:color="auto" w:fill="FFFFFF" w:themeFill="background1"/>
          </w:tcPr>
          <w:p w14:paraId="3D82CAAB" w14:textId="77777777" w:rsidR="00F9509D" w:rsidRPr="005F7F8B" w:rsidRDefault="00F9509D" w:rsidP="006D4063"/>
        </w:tc>
        <w:tc>
          <w:tcPr>
            <w:tcW w:w="283" w:type="dxa"/>
            <w:shd w:val="clear" w:color="auto" w:fill="FFFFFF" w:themeFill="background1"/>
          </w:tcPr>
          <w:p w14:paraId="5DA5D2D1" w14:textId="77777777" w:rsidR="00F9509D" w:rsidRDefault="00F9509D" w:rsidP="006D4063"/>
        </w:tc>
        <w:tc>
          <w:tcPr>
            <w:tcW w:w="283" w:type="dxa"/>
            <w:shd w:val="clear" w:color="auto" w:fill="FFFFFF" w:themeFill="background1"/>
          </w:tcPr>
          <w:p w14:paraId="3D958DD1" w14:textId="77777777" w:rsidR="00F9509D" w:rsidRDefault="00F9509D" w:rsidP="006D4063"/>
        </w:tc>
        <w:tc>
          <w:tcPr>
            <w:tcW w:w="283" w:type="dxa"/>
            <w:shd w:val="clear" w:color="auto" w:fill="FFFFFF" w:themeFill="background1"/>
          </w:tcPr>
          <w:p w14:paraId="2D6E685D" w14:textId="77777777" w:rsidR="00F9509D" w:rsidRDefault="00F9509D" w:rsidP="006D4063"/>
        </w:tc>
        <w:tc>
          <w:tcPr>
            <w:tcW w:w="283" w:type="dxa"/>
            <w:tcBorders>
              <w:right w:val="single" w:sz="4" w:space="0" w:color="auto"/>
            </w:tcBorders>
            <w:shd w:val="clear" w:color="auto" w:fill="FFFFFF" w:themeFill="background1"/>
          </w:tcPr>
          <w:p w14:paraId="7FA67EAA" w14:textId="77777777" w:rsidR="00F9509D" w:rsidRDefault="00F9509D" w:rsidP="006D4063"/>
        </w:tc>
        <w:tc>
          <w:tcPr>
            <w:tcW w:w="283" w:type="dxa"/>
            <w:vMerge/>
            <w:tcBorders>
              <w:top w:val="nil"/>
              <w:left w:val="single" w:sz="4" w:space="0" w:color="auto"/>
              <w:bottom w:val="nil"/>
              <w:right w:val="single" w:sz="4" w:space="0" w:color="auto"/>
            </w:tcBorders>
            <w:shd w:val="clear" w:color="auto" w:fill="auto"/>
          </w:tcPr>
          <w:p w14:paraId="31563984" w14:textId="77777777" w:rsidR="00F9509D" w:rsidRDefault="00F9509D" w:rsidP="006D4063"/>
        </w:tc>
        <w:tc>
          <w:tcPr>
            <w:tcW w:w="283" w:type="dxa"/>
            <w:tcBorders>
              <w:left w:val="single" w:sz="4" w:space="0" w:color="auto"/>
              <w:right w:val="single" w:sz="4" w:space="0" w:color="auto"/>
            </w:tcBorders>
            <w:shd w:val="clear" w:color="auto" w:fill="auto"/>
          </w:tcPr>
          <w:p w14:paraId="53E95D3C" w14:textId="77777777" w:rsidR="00F9509D" w:rsidRDefault="00F9509D" w:rsidP="006D4063"/>
        </w:tc>
        <w:tc>
          <w:tcPr>
            <w:tcW w:w="283" w:type="dxa"/>
            <w:tcBorders>
              <w:right w:val="single" w:sz="4" w:space="0" w:color="auto"/>
            </w:tcBorders>
            <w:shd w:val="clear" w:color="auto" w:fill="auto"/>
          </w:tcPr>
          <w:p w14:paraId="3AAAB04C" w14:textId="77777777" w:rsidR="00F9509D" w:rsidRDefault="00F9509D" w:rsidP="006D4063"/>
        </w:tc>
        <w:tc>
          <w:tcPr>
            <w:tcW w:w="283" w:type="dxa"/>
            <w:tcBorders>
              <w:right w:val="single" w:sz="4" w:space="0" w:color="auto"/>
            </w:tcBorders>
            <w:shd w:val="clear" w:color="auto" w:fill="7F7F7F" w:themeFill="text1" w:themeFillTint="80"/>
          </w:tcPr>
          <w:p w14:paraId="413A23DC" w14:textId="77777777" w:rsidR="00F9509D" w:rsidRDefault="00F9509D" w:rsidP="006D4063"/>
        </w:tc>
        <w:tc>
          <w:tcPr>
            <w:tcW w:w="283" w:type="dxa"/>
            <w:tcBorders>
              <w:right w:val="single" w:sz="4" w:space="0" w:color="auto"/>
            </w:tcBorders>
            <w:shd w:val="clear" w:color="auto" w:fill="7F7F7F" w:themeFill="text1" w:themeFillTint="80"/>
          </w:tcPr>
          <w:p w14:paraId="6E7E7700" w14:textId="77777777" w:rsidR="00F9509D" w:rsidRDefault="00F9509D" w:rsidP="006D4063"/>
        </w:tc>
        <w:tc>
          <w:tcPr>
            <w:tcW w:w="283" w:type="dxa"/>
            <w:tcBorders>
              <w:right w:val="single" w:sz="4" w:space="0" w:color="auto"/>
            </w:tcBorders>
            <w:shd w:val="clear" w:color="auto" w:fill="7F7F7F" w:themeFill="text1" w:themeFillTint="80"/>
          </w:tcPr>
          <w:p w14:paraId="04A8312A" w14:textId="77777777" w:rsidR="00F9509D" w:rsidRDefault="00F9509D" w:rsidP="006D4063"/>
        </w:tc>
        <w:tc>
          <w:tcPr>
            <w:tcW w:w="283" w:type="dxa"/>
            <w:tcBorders>
              <w:right w:val="single" w:sz="4" w:space="0" w:color="auto"/>
            </w:tcBorders>
            <w:shd w:val="clear" w:color="auto" w:fill="7F7F7F" w:themeFill="text1" w:themeFillTint="80"/>
          </w:tcPr>
          <w:p w14:paraId="4372DCF8" w14:textId="77777777" w:rsidR="00F9509D" w:rsidRDefault="00F9509D" w:rsidP="006D4063"/>
        </w:tc>
        <w:tc>
          <w:tcPr>
            <w:tcW w:w="283" w:type="dxa"/>
            <w:tcBorders>
              <w:right w:val="single" w:sz="4" w:space="0" w:color="auto"/>
            </w:tcBorders>
            <w:shd w:val="clear" w:color="auto" w:fill="auto"/>
          </w:tcPr>
          <w:p w14:paraId="2893DF3A" w14:textId="77777777" w:rsidR="00F9509D" w:rsidRDefault="00F9509D" w:rsidP="006D4063"/>
        </w:tc>
        <w:tc>
          <w:tcPr>
            <w:tcW w:w="283" w:type="dxa"/>
            <w:tcBorders>
              <w:right w:val="single" w:sz="4" w:space="0" w:color="auto"/>
            </w:tcBorders>
            <w:shd w:val="clear" w:color="auto" w:fill="auto"/>
          </w:tcPr>
          <w:p w14:paraId="4BE77256" w14:textId="77777777" w:rsidR="00F9509D" w:rsidRDefault="00F9509D" w:rsidP="006D4063"/>
        </w:tc>
        <w:tc>
          <w:tcPr>
            <w:tcW w:w="283" w:type="dxa"/>
            <w:tcBorders>
              <w:right w:val="single" w:sz="4" w:space="0" w:color="auto"/>
            </w:tcBorders>
            <w:shd w:val="clear" w:color="auto" w:fill="auto"/>
          </w:tcPr>
          <w:p w14:paraId="091A24E9" w14:textId="77777777" w:rsidR="00F9509D" w:rsidRDefault="00F9509D" w:rsidP="006D4063"/>
        </w:tc>
        <w:tc>
          <w:tcPr>
            <w:tcW w:w="283" w:type="dxa"/>
            <w:tcBorders>
              <w:right w:val="single" w:sz="4" w:space="0" w:color="auto"/>
            </w:tcBorders>
            <w:shd w:val="clear" w:color="auto" w:fill="auto"/>
          </w:tcPr>
          <w:p w14:paraId="4B06C60D" w14:textId="77777777" w:rsidR="00F9509D" w:rsidRDefault="00F9509D" w:rsidP="006D4063"/>
        </w:tc>
        <w:tc>
          <w:tcPr>
            <w:tcW w:w="283" w:type="dxa"/>
            <w:tcBorders>
              <w:right w:val="single" w:sz="4" w:space="0" w:color="auto"/>
            </w:tcBorders>
            <w:shd w:val="clear" w:color="auto" w:fill="auto"/>
          </w:tcPr>
          <w:p w14:paraId="5DE8BE88" w14:textId="77777777" w:rsidR="00F9509D" w:rsidRDefault="00F9509D" w:rsidP="006D4063"/>
        </w:tc>
        <w:tc>
          <w:tcPr>
            <w:tcW w:w="283" w:type="dxa"/>
            <w:tcBorders>
              <w:right w:val="single" w:sz="4" w:space="0" w:color="auto"/>
            </w:tcBorders>
            <w:shd w:val="clear" w:color="auto" w:fill="auto"/>
          </w:tcPr>
          <w:p w14:paraId="44E25121" w14:textId="77777777" w:rsidR="00F9509D" w:rsidRDefault="00F9509D" w:rsidP="006D4063"/>
        </w:tc>
      </w:tr>
      <w:tr w:rsidR="00F9509D" w14:paraId="40EF245F" w14:textId="77777777" w:rsidTr="00F9509D">
        <w:trPr>
          <w:trHeight w:hRule="exact" w:val="227"/>
        </w:trPr>
        <w:tc>
          <w:tcPr>
            <w:tcW w:w="283" w:type="dxa"/>
            <w:shd w:val="clear" w:color="auto" w:fill="7F7F7F" w:themeFill="text1" w:themeFillTint="80"/>
          </w:tcPr>
          <w:p w14:paraId="30F5FB29" w14:textId="77777777" w:rsidR="00F9509D" w:rsidRPr="005F7F8B" w:rsidRDefault="00F9509D" w:rsidP="006D4063"/>
        </w:tc>
        <w:tc>
          <w:tcPr>
            <w:tcW w:w="283" w:type="dxa"/>
            <w:shd w:val="clear" w:color="auto" w:fill="7F7F7F" w:themeFill="text1" w:themeFillTint="80"/>
          </w:tcPr>
          <w:p w14:paraId="67B124D1" w14:textId="77777777" w:rsidR="00F9509D" w:rsidRPr="005F7F8B" w:rsidRDefault="00F9509D" w:rsidP="006D4063"/>
        </w:tc>
        <w:tc>
          <w:tcPr>
            <w:tcW w:w="283" w:type="dxa"/>
            <w:shd w:val="clear" w:color="auto" w:fill="7F7F7F" w:themeFill="text1" w:themeFillTint="80"/>
          </w:tcPr>
          <w:p w14:paraId="11DE465D" w14:textId="77777777" w:rsidR="00F9509D" w:rsidRPr="005F7F8B" w:rsidRDefault="00F9509D" w:rsidP="006D4063"/>
        </w:tc>
        <w:tc>
          <w:tcPr>
            <w:tcW w:w="283" w:type="dxa"/>
            <w:shd w:val="clear" w:color="auto" w:fill="FFFFFF" w:themeFill="background1"/>
          </w:tcPr>
          <w:p w14:paraId="173E087F" w14:textId="77777777" w:rsidR="00F9509D" w:rsidRPr="005F7F8B" w:rsidRDefault="00F9509D" w:rsidP="006D4063"/>
        </w:tc>
        <w:tc>
          <w:tcPr>
            <w:tcW w:w="283" w:type="dxa"/>
            <w:shd w:val="clear" w:color="auto" w:fill="FFFFFF" w:themeFill="background1"/>
          </w:tcPr>
          <w:p w14:paraId="41D8B825" w14:textId="77777777" w:rsidR="00F9509D" w:rsidRPr="005F7F8B" w:rsidRDefault="00F9509D" w:rsidP="006D4063"/>
        </w:tc>
        <w:tc>
          <w:tcPr>
            <w:tcW w:w="283" w:type="dxa"/>
            <w:shd w:val="clear" w:color="auto" w:fill="FFFFFF" w:themeFill="background1"/>
          </w:tcPr>
          <w:p w14:paraId="321D2C46" w14:textId="77777777" w:rsidR="00F9509D" w:rsidRPr="005F7F8B" w:rsidRDefault="00F9509D" w:rsidP="006D4063"/>
        </w:tc>
        <w:tc>
          <w:tcPr>
            <w:tcW w:w="283" w:type="dxa"/>
            <w:shd w:val="clear" w:color="auto" w:fill="FFFFFF" w:themeFill="background1"/>
          </w:tcPr>
          <w:p w14:paraId="24384230" w14:textId="77777777" w:rsidR="00F9509D" w:rsidRPr="005F7F8B" w:rsidRDefault="00F9509D" w:rsidP="006D4063"/>
        </w:tc>
        <w:tc>
          <w:tcPr>
            <w:tcW w:w="283" w:type="dxa"/>
            <w:shd w:val="clear" w:color="auto" w:fill="FFFFFF" w:themeFill="background1"/>
          </w:tcPr>
          <w:p w14:paraId="1D4FED3A" w14:textId="77777777" w:rsidR="00F9509D" w:rsidRPr="005F7F8B" w:rsidRDefault="00F9509D" w:rsidP="006D4063"/>
        </w:tc>
        <w:tc>
          <w:tcPr>
            <w:tcW w:w="283" w:type="dxa"/>
            <w:shd w:val="clear" w:color="auto" w:fill="FFFFFF" w:themeFill="background1"/>
          </w:tcPr>
          <w:p w14:paraId="1E4C8FFB" w14:textId="77777777" w:rsidR="00F9509D" w:rsidRPr="005F7F8B" w:rsidRDefault="00F9509D" w:rsidP="006D4063"/>
        </w:tc>
        <w:tc>
          <w:tcPr>
            <w:tcW w:w="283" w:type="dxa"/>
            <w:shd w:val="clear" w:color="auto" w:fill="FFFFFF" w:themeFill="background1"/>
          </w:tcPr>
          <w:p w14:paraId="7A3C55B7" w14:textId="77777777" w:rsidR="00F9509D" w:rsidRDefault="00F9509D" w:rsidP="006D4063"/>
        </w:tc>
        <w:tc>
          <w:tcPr>
            <w:tcW w:w="283" w:type="dxa"/>
            <w:shd w:val="clear" w:color="auto" w:fill="FFFFFF" w:themeFill="background1"/>
          </w:tcPr>
          <w:p w14:paraId="77B13CE5" w14:textId="77777777" w:rsidR="00F9509D" w:rsidRDefault="00F9509D" w:rsidP="006D4063"/>
        </w:tc>
        <w:tc>
          <w:tcPr>
            <w:tcW w:w="283" w:type="dxa"/>
            <w:shd w:val="clear" w:color="auto" w:fill="FFFFFF" w:themeFill="background1"/>
          </w:tcPr>
          <w:p w14:paraId="657A214A" w14:textId="77777777" w:rsidR="00F9509D" w:rsidRDefault="00F9509D" w:rsidP="006D4063"/>
        </w:tc>
        <w:tc>
          <w:tcPr>
            <w:tcW w:w="283" w:type="dxa"/>
            <w:tcBorders>
              <w:right w:val="single" w:sz="4" w:space="0" w:color="auto"/>
            </w:tcBorders>
            <w:shd w:val="clear" w:color="auto" w:fill="7F7F7F" w:themeFill="text1" w:themeFillTint="80"/>
          </w:tcPr>
          <w:p w14:paraId="195BF6B7" w14:textId="77777777" w:rsidR="00F9509D" w:rsidRDefault="00F9509D" w:rsidP="006D4063"/>
        </w:tc>
        <w:tc>
          <w:tcPr>
            <w:tcW w:w="283" w:type="dxa"/>
            <w:vMerge/>
            <w:tcBorders>
              <w:top w:val="nil"/>
              <w:left w:val="single" w:sz="4" w:space="0" w:color="auto"/>
              <w:bottom w:val="nil"/>
              <w:right w:val="single" w:sz="4" w:space="0" w:color="auto"/>
            </w:tcBorders>
            <w:shd w:val="clear" w:color="auto" w:fill="auto"/>
          </w:tcPr>
          <w:p w14:paraId="7814945B" w14:textId="77777777" w:rsidR="00F9509D" w:rsidRDefault="00F9509D" w:rsidP="006D4063"/>
        </w:tc>
        <w:tc>
          <w:tcPr>
            <w:tcW w:w="283" w:type="dxa"/>
            <w:tcBorders>
              <w:left w:val="single" w:sz="4" w:space="0" w:color="auto"/>
              <w:right w:val="single" w:sz="4" w:space="0" w:color="auto"/>
            </w:tcBorders>
            <w:shd w:val="clear" w:color="auto" w:fill="auto"/>
          </w:tcPr>
          <w:p w14:paraId="488C6B02" w14:textId="77777777" w:rsidR="00F9509D" w:rsidRDefault="00F9509D" w:rsidP="006D4063"/>
        </w:tc>
        <w:tc>
          <w:tcPr>
            <w:tcW w:w="283" w:type="dxa"/>
            <w:tcBorders>
              <w:right w:val="single" w:sz="4" w:space="0" w:color="auto"/>
            </w:tcBorders>
            <w:shd w:val="clear" w:color="auto" w:fill="auto"/>
          </w:tcPr>
          <w:p w14:paraId="4DF2009F" w14:textId="77777777" w:rsidR="00F9509D" w:rsidRDefault="00F9509D" w:rsidP="006D4063"/>
        </w:tc>
        <w:tc>
          <w:tcPr>
            <w:tcW w:w="283" w:type="dxa"/>
            <w:tcBorders>
              <w:right w:val="single" w:sz="4" w:space="0" w:color="auto"/>
            </w:tcBorders>
            <w:shd w:val="clear" w:color="auto" w:fill="7F7F7F" w:themeFill="text1" w:themeFillTint="80"/>
          </w:tcPr>
          <w:p w14:paraId="580EA5E2" w14:textId="77777777" w:rsidR="00F9509D" w:rsidRDefault="00F9509D" w:rsidP="006D4063"/>
        </w:tc>
        <w:tc>
          <w:tcPr>
            <w:tcW w:w="283" w:type="dxa"/>
            <w:tcBorders>
              <w:right w:val="single" w:sz="4" w:space="0" w:color="auto"/>
            </w:tcBorders>
            <w:shd w:val="clear" w:color="auto" w:fill="7F7F7F" w:themeFill="text1" w:themeFillTint="80"/>
          </w:tcPr>
          <w:p w14:paraId="44FEABF0" w14:textId="77777777" w:rsidR="00F9509D" w:rsidRDefault="00F9509D" w:rsidP="006D4063"/>
        </w:tc>
        <w:tc>
          <w:tcPr>
            <w:tcW w:w="283" w:type="dxa"/>
            <w:tcBorders>
              <w:right w:val="single" w:sz="4" w:space="0" w:color="auto"/>
            </w:tcBorders>
            <w:shd w:val="clear" w:color="auto" w:fill="7F7F7F" w:themeFill="text1" w:themeFillTint="80"/>
          </w:tcPr>
          <w:p w14:paraId="7916F20C" w14:textId="77777777" w:rsidR="00F9509D" w:rsidRDefault="00F9509D" w:rsidP="006D4063"/>
        </w:tc>
        <w:tc>
          <w:tcPr>
            <w:tcW w:w="283" w:type="dxa"/>
            <w:tcBorders>
              <w:right w:val="single" w:sz="4" w:space="0" w:color="auto"/>
            </w:tcBorders>
            <w:shd w:val="clear" w:color="auto" w:fill="7F7F7F" w:themeFill="text1" w:themeFillTint="80"/>
          </w:tcPr>
          <w:p w14:paraId="0050AABA" w14:textId="77777777" w:rsidR="00F9509D" w:rsidRDefault="00F9509D" w:rsidP="006D4063"/>
        </w:tc>
        <w:tc>
          <w:tcPr>
            <w:tcW w:w="283" w:type="dxa"/>
            <w:tcBorders>
              <w:right w:val="single" w:sz="4" w:space="0" w:color="auto"/>
            </w:tcBorders>
            <w:shd w:val="clear" w:color="auto" w:fill="auto"/>
          </w:tcPr>
          <w:p w14:paraId="31B2587E" w14:textId="77777777" w:rsidR="00F9509D" w:rsidRDefault="00F9509D" w:rsidP="006D4063"/>
        </w:tc>
        <w:tc>
          <w:tcPr>
            <w:tcW w:w="283" w:type="dxa"/>
            <w:tcBorders>
              <w:right w:val="single" w:sz="4" w:space="0" w:color="auto"/>
            </w:tcBorders>
            <w:shd w:val="clear" w:color="auto" w:fill="auto"/>
          </w:tcPr>
          <w:p w14:paraId="21F9B916" w14:textId="77777777" w:rsidR="00F9509D" w:rsidRDefault="00F9509D" w:rsidP="006D4063"/>
        </w:tc>
        <w:tc>
          <w:tcPr>
            <w:tcW w:w="283" w:type="dxa"/>
            <w:tcBorders>
              <w:right w:val="single" w:sz="4" w:space="0" w:color="auto"/>
            </w:tcBorders>
            <w:shd w:val="clear" w:color="auto" w:fill="auto"/>
          </w:tcPr>
          <w:p w14:paraId="043E44A8" w14:textId="77777777" w:rsidR="00F9509D" w:rsidRDefault="00F9509D" w:rsidP="006D4063"/>
        </w:tc>
        <w:tc>
          <w:tcPr>
            <w:tcW w:w="283" w:type="dxa"/>
            <w:tcBorders>
              <w:right w:val="single" w:sz="4" w:space="0" w:color="auto"/>
            </w:tcBorders>
            <w:shd w:val="clear" w:color="auto" w:fill="auto"/>
          </w:tcPr>
          <w:p w14:paraId="63DC9554" w14:textId="77777777" w:rsidR="00F9509D" w:rsidRDefault="00F9509D" w:rsidP="006D4063"/>
        </w:tc>
        <w:tc>
          <w:tcPr>
            <w:tcW w:w="283" w:type="dxa"/>
            <w:tcBorders>
              <w:right w:val="single" w:sz="4" w:space="0" w:color="auto"/>
            </w:tcBorders>
            <w:shd w:val="clear" w:color="auto" w:fill="auto"/>
          </w:tcPr>
          <w:p w14:paraId="2059AF7A" w14:textId="77777777" w:rsidR="00F9509D" w:rsidRDefault="00F9509D" w:rsidP="006D4063"/>
        </w:tc>
        <w:tc>
          <w:tcPr>
            <w:tcW w:w="283" w:type="dxa"/>
            <w:tcBorders>
              <w:right w:val="single" w:sz="4" w:space="0" w:color="auto"/>
            </w:tcBorders>
            <w:shd w:val="clear" w:color="auto" w:fill="auto"/>
          </w:tcPr>
          <w:p w14:paraId="2BADADBE" w14:textId="77777777" w:rsidR="00F9509D" w:rsidRDefault="00F9509D" w:rsidP="006D4063"/>
        </w:tc>
      </w:tr>
      <w:tr w:rsidR="00F9509D" w14:paraId="1A3D76CC" w14:textId="77777777" w:rsidTr="00F9509D">
        <w:trPr>
          <w:trHeight w:hRule="exact" w:val="227"/>
        </w:trPr>
        <w:tc>
          <w:tcPr>
            <w:tcW w:w="283" w:type="dxa"/>
            <w:shd w:val="clear" w:color="auto" w:fill="FFFFFF" w:themeFill="background1"/>
          </w:tcPr>
          <w:p w14:paraId="31531BE4" w14:textId="77777777" w:rsidR="00F9509D" w:rsidRPr="005F7F8B" w:rsidRDefault="00F9509D" w:rsidP="006D4063"/>
        </w:tc>
        <w:tc>
          <w:tcPr>
            <w:tcW w:w="283" w:type="dxa"/>
            <w:shd w:val="clear" w:color="auto" w:fill="FFFFFF" w:themeFill="background1"/>
          </w:tcPr>
          <w:p w14:paraId="5C61C953" w14:textId="77777777" w:rsidR="00F9509D" w:rsidRPr="005F7F8B" w:rsidRDefault="00F9509D" w:rsidP="006D4063"/>
        </w:tc>
        <w:tc>
          <w:tcPr>
            <w:tcW w:w="283" w:type="dxa"/>
            <w:shd w:val="clear" w:color="auto" w:fill="7F7F7F" w:themeFill="text1" w:themeFillTint="80"/>
          </w:tcPr>
          <w:p w14:paraId="2E756AA4" w14:textId="77777777" w:rsidR="00F9509D" w:rsidRPr="005F7F8B" w:rsidRDefault="00F9509D" w:rsidP="006D4063"/>
        </w:tc>
        <w:tc>
          <w:tcPr>
            <w:tcW w:w="283" w:type="dxa"/>
            <w:shd w:val="clear" w:color="auto" w:fill="FFFFFF" w:themeFill="background1"/>
          </w:tcPr>
          <w:p w14:paraId="6988E839" w14:textId="77777777" w:rsidR="00F9509D" w:rsidRPr="005F7F8B" w:rsidRDefault="00F9509D" w:rsidP="006D4063"/>
        </w:tc>
        <w:tc>
          <w:tcPr>
            <w:tcW w:w="283" w:type="dxa"/>
            <w:shd w:val="clear" w:color="auto" w:fill="FFFFFF" w:themeFill="background1"/>
          </w:tcPr>
          <w:p w14:paraId="4441B9F5" w14:textId="77777777" w:rsidR="00F9509D" w:rsidRPr="005F7F8B" w:rsidRDefault="00F9509D" w:rsidP="006D4063"/>
        </w:tc>
        <w:tc>
          <w:tcPr>
            <w:tcW w:w="283" w:type="dxa"/>
            <w:shd w:val="clear" w:color="auto" w:fill="FFFFFF" w:themeFill="background1"/>
          </w:tcPr>
          <w:p w14:paraId="2887D162" w14:textId="77777777" w:rsidR="00F9509D" w:rsidRPr="005F7F8B" w:rsidRDefault="00F9509D" w:rsidP="006D4063"/>
        </w:tc>
        <w:tc>
          <w:tcPr>
            <w:tcW w:w="283" w:type="dxa"/>
            <w:shd w:val="clear" w:color="auto" w:fill="FFFFFF" w:themeFill="background1"/>
          </w:tcPr>
          <w:p w14:paraId="7D786D39" w14:textId="77777777" w:rsidR="00F9509D" w:rsidRPr="005F7F8B" w:rsidRDefault="00F9509D" w:rsidP="006D4063"/>
        </w:tc>
        <w:tc>
          <w:tcPr>
            <w:tcW w:w="283" w:type="dxa"/>
            <w:shd w:val="clear" w:color="auto" w:fill="FFFFFF" w:themeFill="background1"/>
          </w:tcPr>
          <w:p w14:paraId="10030EA2" w14:textId="77777777" w:rsidR="00F9509D" w:rsidRPr="005F7F8B" w:rsidRDefault="00F9509D" w:rsidP="006D4063"/>
        </w:tc>
        <w:tc>
          <w:tcPr>
            <w:tcW w:w="283" w:type="dxa"/>
            <w:shd w:val="clear" w:color="auto" w:fill="FFFFFF" w:themeFill="background1"/>
          </w:tcPr>
          <w:p w14:paraId="6055181E" w14:textId="77777777" w:rsidR="00F9509D" w:rsidRPr="005F7F8B" w:rsidRDefault="00F9509D" w:rsidP="006D4063"/>
        </w:tc>
        <w:tc>
          <w:tcPr>
            <w:tcW w:w="283" w:type="dxa"/>
            <w:shd w:val="clear" w:color="auto" w:fill="FFFFFF" w:themeFill="background1"/>
          </w:tcPr>
          <w:p w14:paraId="3B8B2ABD" w14:textId="77777777" w:rsidR="00F9509D" w:rsidRDefault="00F9509D" w:rsidP="006D4063"/>
        </w:tc>
        <w:tc>
          <w:tcPr>
            <w:tcW w:w="283" w:type="dxa"/>
            <w:shd w:val="clear" w:color="auto" w:fill="FFFFFF" w:themeFill="background1"/>
          </w:tcPr>
          <w:p w14:paraId="64F36774" w14:textId="77777777" w:rsidR="00F9509D" w:rsidRDefault="00F9509D" w:rsidP="006D4063"/>
        </w:tc>
        <w:tc>
          <w:tcPr>
            <w:tcW w:w="283" w:type="dxa"/>
            <w:shd w:val="clear" w:color="auto" w:fill="7F7F7F" w:themeFill="text1" w:themeFillTint="80"/>
          </w:tcPr>
          <w:p w14:paraId="68D4C254" w14:textId="77777777" w:rsidR="00F9509D" w:rsidRDefault="00F9509D" w:rsidP="006D4063"/>
        </w:tc>
        <w:tc>
          <w:tcPr>
            <w:tcW w:w="283" w:type="dxa"/>
            <w:tcBorders>
              <w:right w:val="single" w:sz="4" w:space="0" w:color="auto"/>
            </w:tcBorders>
            <w:shd w:val="clear" w:color="auto" w:fill="FFFFFF" w:themeFill="background1"/>
          </w:tcPr>
          <w:p w14:paraId="452FEDA7" w14:textId="77777777" w:rsidR="00F9509D" w:rsidRDefault="00F9509D" w:rsidP="006D4063"/>
        </w:tc>
        <w:tc>
          <w:tcPr>
            <w:tcW w:w="283" w:type="dxa"/>
            <w:vMerge/>
            <w:tcBorders>
              <w:top w:val="nil"/>
              <w:left w:val="single" w:sz="4" w:space="0" w:color="auto"/>
              <w:bottom w:val="nil"/>
              <w:right w:val="single" w:sz="4" w:space="0" w:color="auto"/>
            </w:tcBorders>
            <w:shd w:val="clear" w:color="auto" w:fill="auto"/>
          </w:tcPr>
          <w:p w14:paraId="5ABCF10A" w14:textId="77777777" w:rsidR="00F9509D" w:rsidRDefault="00F9509D" w:rsidP="006D4063"/>
        </w:tc>
        <w:tc>
          <w:tcPr>
            <w:tcW w:w="283" w:type="dxa"/>
            <w:tcBorders>
              <w:left w:val="single" w:sz="4" w:space="0" w:color="auto"/>
              <w:right w:val="single" w:sz="4" w:space="0" w:color="auto"/>
            </w:tcBorders>
            <w:shd w:val="clear" w:color="auto" w:fill="auto"/>
          </w:tcPr>
          <w:p w14:paraId="1D77F084" w14:textId="77777777" w:rsidR="00F9509D" w:rsidRDefault="00F9509D" w:rsidP="006D4063"/>
        </w:tc>
        <w:tc>
          <w:tcPr>
            <w:tcW w:w="283" w:type="dxa"/>
            <w:tcBorders>
              <w:right w:val="single" w:sz="4" w:space="0" w:color="auto"/>
            </w:tcBorders>
            <w:shd w:val="clear" w:color="auto" w:fill="auto"/>
          </w:tcPr>
          <w:p w14:paraId="1D52B04D" w14:textId="77777777" w:rsidR="00F9509D" w:rsidRDefault="00F9509D" w:rsidP="006D4063"/>
        </w:tc>
        <w:tc>
          <w:tcPr>
            <w:tcW w:w="283" w:type="dxa"/>
            <w:tcBorders>
              <w:right w:val="single" w:sz="4" w:space="0" w:color="auto"/>
            </w:tcBorders>
            <w:shd w:val="clear" w:color="auto" w:fill="auto"/>
          </w:tcPr>
          <w:p w14:paraId="0842443B" w14:textId="77777777" w:rsidR="00F9509D" w:rsidRDefault="00F9509D" w:rsidP="006D4063"/>
        </w:tc>
        <w:tc>
          <w:tcPr>
            <w:tcW w:w="283" w:type="dxa"/>
            <w:tcBorders>
              <w:right w:val="single" w:sz="4" w:space="0" w:color="auto"/>
            </w:tcBorders>
            <w:shd w:val="clear" w:color="auto" w:fill="7F7F7F" w:themeFill="text1" w:themeFillTint="80"/>
          </w:tcPr>
          <w:p w14:paraId="71403F22" w14:textId="77777777" w:rsidR="00F9509D" w:rsidRDefault="00F9509D" w:rsidP="006D4063"/>
        </w:tc>
        <w:tc>
          <w:tcPr>
            <w:tcW w:w="283" w:type="dxa"/>
            <w:tcBorders>
              <w:right w:val="single" w:sz="4" w:space="0" w:color="auto"/>
            </w:tcBorders>
            <w:shd w:val="clear" w:color="auto" w:fill="7F7F7F" w:themeFill="text1" w:themeFillTint="80"/>
          </w:tcPr>
          <w:p w14:paraId="48C2E1EE" w14:textId="77777777" w:rsidR="00F9509D" w:rsidRDefault="00F9509D" w:rsidP="006D4063"/>
        </w:tc>
        <w:tc>
          <w:tcPr>
            <w:tcW w:w="283" w:type="dxa"/>
            <w:tcBorders>
              <w:right w:val="single" w:sz="4" w:space="0" w:color="auto"/>
            </w:tcBorders>
            <w:shd w:val="clear" w:color="auto" w:fill="auto"/>
          </w:tcPr>
          <w:p w14:paraId="7762348F" w14:textId="77777777" w:rsidR="00F9509D" w:rsidRDefault="00F9509D" w:rsidP="006D4063"/>
        </w:tc>
        <w:tc>
          <w:tcPr>
            <w:tcW w:w="283" w:type="dxa"/>
            <w:tcBorders>
              <w:right w:val="single" w:sz="4" w:space="0" w:color="auto"/>
            </w:tcBorders>
            <w:shd w:val="clear" w:color="auto" w:fill="auto"/>
          </w:tcPr>
          <w:p w14:paraId="0D874EA2" w14:textId="77777777" w:rsidR="00F9509D" w:rsidRDefault="00F9509D" w:rsidP="006D4063"/>
        </w:tc>
        <w:tc>
          <w:tcPr>
            <w:tcW w:w="283" w:type="dxa"/>
            <w:tcBorders>
              <w:right w:val="single" w:sz="4" w:space="0" w:color="auto"/>
            </w:tcBorders>
            <w:shd w:val="clear" w:color="auto" w:fill="auto"/>
          </w:tcPr>
          <w:p w14:paraId="1AE059EC" w14:textId="77777777" w:rsidR="00F9509D" w:rsidRDefault="00F9509D" w:rsidP="006D4063"/>
        </w:tc>
        <w:tc>
          <w:tcPr>
            <w:tcW w:w="283" w:type="dxa"/>
            <w:tcBorders>
              <w:right w:val="single" w:sz="4" w:space="0" w:color="auto"/>
            </w:tcBorders>
            <w:shd w:val="clear" w:color="auto" w:fill="7F7F7F" w:themeFill="text1" w:themeFillTint="80"/>
          </w:tcPr>
          <w:p w14:paraId="2BE667A3" w14:textId="77777777" w:rsidR="00F9509D" w:rsidRDefault="00F9509D" w:rsidP="006D4063"/>
        </w:tc>
        <w:tc>
          <w:tcPr>
            <w:tcW w:w="283" w:type="dxa"/>
            <w:tcBorders>
              <w:right w:val="single" w:sz="4" w:space="0" w:color="auto"/>
            </w:tcBorders>
            <w:shd w:val="clear" w:color="auto" w:fill="7F7F7F" w:themeFill="text1" w:themeFillTint="80"/>
          </w:tcPr>
          <w:p w14:paraId="412294D5" w14:textId="77777777" w:rsidR="00F9509D" w:rsidRDefault="00F9509D" w:rsidP="006D4063"/>
        </w:tc>
        <w:tc>
          <w:tcPr>
            <w:tcW w:w="283" w:type="dxa"/>
            <w:tcBorders>
              <w:right w:val="single" w:sz="4" w:space="0" w:color="auto"/>
            </w:tcBorders>
            <w:shd w:val="clear" w:color="auto" w:fill="auto"/>
          </w:tcPr>
          <w:p w14:paraId="66B48731" w14:textId="77777777" w:rsidR="00F9509D" w:rsidRDefault="00F9509D" w:rsidP="006D4063"/>
        </w:tc>
        <w:tc>
          <w:tcPr>
            <w:tcW w:w="283" w:type="dxa"/>
            <w:tcBorders>
              <w:right w:val="single" w:sz="4" w:space="0" w:color="auto"/>
            </w:tcBorders>
            <w:shd w:val="clear" w:color="auto" w:fill="auto"/>
          </w:tcPr>
          <w:p w14:paraId="36B35E82" w14:textId="77777777" w:rsidR="00F9509D" w:rsidRDefault="00F9509D" w:rsidP="006D4063"/>
        </w:tc>
      </w:tr>
      <w:tr w:rsidR="00F9509D" w14:paraId="0AFA405B" w14:textId="77777777" w:rsidTr="00F9509D">
        <w:trPr>
          <w:trHeight w:hRule="exact" w:val="227"/>
        </w:trPr>
        <w:tc>
          <w:tcPr>
            <w:tcW w:w="283" w:type="dxa"/>
            <w:shd w:val="clear" w:color="auto" w:fill="FFFFFF" w:themeFill="background1"/>
          </w:tcPr>
          <w:p w14:paraId="43033438" w14:textId="77777777" w:rsidR="00F9509D" w:rsidRPr="005F7F8B" w:rsidRDefault="00F9509D" w:rsidP="006D4063"/>
        </w:tc>
        <w:tc>
          <w:tcPr>
            <w:tcW w:w="283" w:type="dxa"/>
            <w:shd w:val="clear" w:color="auto" w:fill="FFFFFF" w:themeFill="background1"/>
          </w:tcPr>
          <w:p w14:paraId="6CF72674" w14:textId="77777777" w:rsidR="00F9509D" w:rsidRPr="005F7F8B" w:rsidRDefault="00F9509D" w:rsidP="006D4063"/>
        </w:tc>
        <w:tc>
          <w:tcPr>
            <w:tcW w:w="283" w:type="dxa"/>
            <w:shd w:val="clear" w:color="auto" w:fill="7F7F7F" w:themeFill="text1" w:themeFillTint="80"/>
          </w:tcPr>
          <w:p w14:paraId="608B0F5F" w14:textId="77777777" w:rsidR="00F9509D" w:rsidRPr="005F7F8B" w:rsidRDefault="00F9509D" w:rsidP="006D4063"/>
        </w:tc>
        <w:tc>
          <w:tcPr>
            <w:tcW w:w="283" w:type="dxa"/>
            <w:shd w:val="clear" w:color="auto" w:fill="7F7F7F" w:themeFill="text1" w:themeFillTint="80"/>
          </w:tcPr>
          <w:p w14:paraId="51D9AA9E" w14:textId="77777777" w:rsidR="00F9509D" w:rsidRPr="005F7F8B" w:rsidRDefault="00F9509D" w:rsidP="006D4063"/>
        </w:tc>
        <w:tc>
          <w:tcPr>
            <w:tcW w:w="283" w:type="dxa"/>
            <w:shd w:val="clear" w:color="auto" w:fill="7F7F7F" w:themeFill="text1" w:themeFillTint="80"/>
          </w:tcPr>
          <w:p w14:paraId="267359F3" w14:textId="77777777" w:rsidR="00F9509D" w:rsidRPr="005F7F8B" w:rsidRDefault="00F9509D" w:rsidP="006D4063"/>
        </w:tc>
        <w:tc>
          <w:tcPr>
            <w:tcW w:w="283" w:type="dxa"/>
            <w:shd w:val="clear" w:color="auto" w:fill="7F7F7F" w:themeFill="text1" w:themeFillTint="80"/>
          </w:tcPr>
          <w:p w14:paraId="324E7DFE" w14:textId="77777777" w:rsidR="00F9509D" w:rsidRPr="005F7F8B" w:rsidRDefault="00F9509D" w:rsidP="006D4063"/>
        </w:tc>
        <w:tc>
          <w:tcPr>
            <w:tcW w:w="283" w:type="dxa"/>
            <w:shd w:val="clear" w:color="auto" w:fill="7F7F7F" w:themeFill="text1" w:themeFillTint="80"/>
          </w:tcPr>
          <w:p w14:paraId="08445464" w14:textId="77777777" w:rsidR="00F9509D" w:rsidRPr="005F7F8B" w:rsidRDefault="00F9509D" w:rsidP="006D4063"/>
        </w:tc>
        <w:tc>
          <w:tcPr>
            <w:tcW w:w="283" w:type="dxa"/>
            <w:shd w:val="clear" w:color="auto" w:fill="7F7F7F" w:themeFill="text1" w:themeFillTint="80"/>
          </w:tcPr>
          <w:p w14:paraId="40662F02" w14:textId="77777777" w:rsidR="00F9509D" w:rsidRPr="005F7F8B" w:rsidRDefault="00F9509D" w:rsidP="006D4063"/>
        </w:tc>
        <w:tc>
          <w:tcPr>
            <w:tcW w:w="283" w:type="dxa"/>
            <w:shd w:val="clear" w:color="auto" w:fill="7F7F7F" w:themeFill="text1" w:themeFillTint="80"/>
          </w:tcPr>
          <w:p w14:paraId="2B263FC9" w14:textId="77777777" w:rsidR="00F9509D" w:rsidRPr="005F7F8B" w:rsidRDefault="00F9509D" w:rsidP="006D4063"/>
        </w:tc>
        <w:tc>
          <w:tcPr>
            <w:tcW w:w="283" w:type="dxa"/>
            <w:shd w:val="clear" w:color="auto" w:fill="7F7F7F" w:themeFill="text1" w:themeFillTint="80"/>
          </w:tcPr>
          <w:p w14:paraId="7569D69C" w14:textId="77777777" w:rsidR="00F9509D" w:rsidRDefault="00F9509D" w:rsidP="006D4063"/>
        </w:tc>
        <w:tc>
          <w:tcPr>
            <w:tcW w:w="283" w:type="dxa"/>
            <w:shd w:val="clear" w:color="auto" w:fill="7F7F7F" w:themeFill="text1" w:themeFillTint="80"/>
          </w:tcPr>
          <w:p w14:paraId="785B21A5" w14:textId="77777777" w:rsidR="00F9509D" w:rsidRDefault="00F9509D" w:rsidP="006D4063"/>
        </w:tc>
        <w:tc>
          <w:tcPr>
            <w:tcW w:w="283" w:type="dxa"/>
            <w:shd w:val="clear" w:color="auto" w:fill="7F7F7F" w:themeFill="text1" w:themeFillTint="80"/>
          </w:tcPr>
          <w:p w14:paraId="5B26A443" w14:textId="77777777" w:rsidR="00F9509D" w:rsidRDefault="00F9509D" w:rsidP="006D4063"/>
        </w:tc>
        <w:tc>
          <w:tcPr>
            <w:tcW w:w="283" w:type="dxa"/>
            <w:tcBorders>
              <w:right w:val="single" w:sz="4" w:space="0" w:color="auto"/>
            </w:tcBorders>
            <w:shd w:val="clear" w:color="auto" w:fill="FFFFFF" w:themeFill="background1"/>
          </w:tcPr>
          <w:p w14:paraId="747878C7" w14:textId="77777777" w:rsidR="00F9509D" w:rsidRDefault="00F9509D" w:rsidP="006D4063"/>
        </w:tc>
        <w:tc>
          <w:tcPr>
            <w:tcW w:w="283" w:type="dxa"/>
            <w:vMerge/>
            <w:tcBorders>
              <w:top w:val="nil"/>
              <w:left w:val="single" w:sz="4" w:space="0" w:color="auto"/>
              <w:bottom w:val="nil"/>
              <w:right w:val="single" w:sz="4" w:space="0" w:color="auto"/>
            </w:tcBorders>
            <w:shd w:val="clear" w:color="auto" w:fill="auto"/>
          </w:tcPr>
          <w:p w14:paraId="4CBE4D59" w14:textId="77777777" w:rsidR="00F9509D" w:rsidRDefault="00F9509D" w:rsidP="006D4063"/>
        </w:tc>
        <w:tc>
          <w:tcPr>
            <w:tcW w:w="283" w:type="dxa"/>
            <w:tcBorders>
              <w:left w:val="single" w:sz="4" w:space="0" w:color="auto"/>
              <w:right w:val="single" w:sz="4" w:space="0" w:color="auto"/>
            </w:tcBorders>
            <w:shd w:val="clear" w:color="auto" w:fill="auto"/>
          </w:tcPr>
          <w:p w14:paraId="3BAA2E44" w14:textId="77777777" w:rsidR="00F9509D" w:rsidRDefault="00F9509D" w:rsidP="006D4063"/>
        </w:tc>
        <w:tc>
          <w:tcPr>
            <w:tcW w:w="283" w:type="dxa"/>
            <w:tcBorders>
              <w:right w:val="single" w:sz="4" w:space="0" w:color="auto"/>
            </w:tcBorders>
            <w:shd w:val="clear" w:color="auto" w:fill="auto"/>
          </w:tcPr>
          <w:p w14:paraId="0ABDC5DE" w14:textId="77777777" w:rsidR="00F9509D" w:rsidRDefault="00F9509D" w:rsidP="006D4063"/>
        </w:tc>
        <w:tc>
          <w:tcPr>
            <w:tcW w:w="283" w:type="dxa"/>
            <w:tcBorders>
              <w:right w:val="single" w:sz="4" w:space="0" w:color="auto"/>
            </w:tcBorders>
            <w:shd w:val="clear" w:color="auto" w:fill="7F7F7F" w:themeFill="text1" w:themeFillTint="80"/>
          </w:tcPr>
          <w:p w14:paraId="2D5C7CFD" w14:textId="77777777" w:rsidR="00F9509D" w:rsidRDefault="00F9509D" w:rsidP="006D4063"/>
        </w:tc>
        <w:tc>
          <w:tcPr>
            <w:tcW w:w="283" w:type="dxa"/>
            <w:tcBorders>
              <w:right w:val="single" w:sz="4" w:space="0" w:color="auto"/>
            </w:tcBorders>
            <w:shd w:val="clear" w:color="auto" w:fill="7F7F7F" w:themeFill="text1" w:themeFillTint="80"/>
          </w:tcPr>
          <w:p w14:paraId="5033B73F" w14:textId="77777777" w:rsidR="00F9509D" w:rsidRDefault="00F9509D" w:rsidP="006D4063"/>
        </w:tc>
        <w:tc>
          <w:tcPr>
            <w:tcW w:w="283" w:type="dxa"/>
            <w:tcBorders>
              <w:right w:val="single" w:sz="4" w:space="0" w:color="auto"/>
            </w:tcBorders>
            <w:shd w:val="clear" w:color="auto" w:fill="7F7F7F" w:themeFill="text1" w:themeFillTint="80"/>
          </w:tcPr>
          <w:p w14:paraId="6B09D4B6" w14:textId="77777777" w:rsidR="00F9509D" w:rsidRDefault="00F9509D" w:rsidP="006D4063"/>
        </w:tc>
        <w:tc>
          <w:tcPr>
            <w:tcW w:w="283" w:type="dxa"/>
            <w:tcBorders>
              <w:right w:val="single" w:sz="4" w:space="0" w:color="auto"/>
            </w:tcBorders>
            <w:shd w:val="clear" w:color="auto" w:fill="7F7F7F" w:themeFill="text1" w:themeFillTint="80"/>
          </w:tcPr>
          <w:p w14:paraId="73322860" w14:textId="77777777" w:rsidR="00F9509D" w:rsidRDefault="00F9509D" w:rsidP="006D4063"/>
        </w:tc>
        <w:tc>
          <w:tcPr>
            <w:tcW w:w="283" w:type="dxa"/>
            <w:tcBorders>
              <w:right w:val="single" w:sz="4" w:space="0" w:color="auto"/>
            </w:tcBorders>
            <w:shd w:val="clear" w:color="auto" w:fill="auto"/>
          </w:tcPr>
          <w:p w14:paraId="6643D832" w14:textId="77777777" w:rsidR="00F9509D" w:rsidRDefault="00F9509D" w:rsidP="006D4063"/>
        </w:tc>
        <w:tc>
          <w:tcPr>
            <w:tcW w:w="283" w:type="dxa"/>
            <w:tcBorders>
              <w:right w:val="single" w:sz="4" w:space="0" w:color="auto"/>
            </w:tcBorders>
            <w:shd w:val="clear" w:color="auto" w:fill="auto"/>
          </w:tcPr>
          <w:p w14:paraId="53C9D09A" w14:textId="77777777" w:rsidR="00F9509D" w:rsidRDefault="00F9509D" w:rsidP="006D4063"/>
        </w:tc>
        <w:tc>
          <w:tcPr>
            <w:tcW w:w="283" w:type="dxa"/>
            <w:tcBorders>
              <w:right w:val="single" w:sz="4" w:space="0" w:color="auto"/>
            </w:tcBorders>
            <w:shd w:val="clear" w:color="auto" w:fill="auto"/>
          </w:tcPr>
          <w:p w14:paraId="00548701" w14:textId="77777777" w:rsidR="00F9509D" w:rsidRDefault="00F9509D" w:rsidP="006D4063"/>
        </w:tc>
        <w:tc>
          <w:tcPr>
            <w:tcW w:w="283" w:type="dxa"/>
            <w:tcBorders>
              <w:right w:val="single" w:sz="4" w:space="0" w:color="auto"/>
            </w:tcBorders>
            <w:shd w:val="clear" w:color="auto" w:fill="7F7F7F" w:themeFill="text1" w:themeFillTint="80"/>
          </w:tcPr>
          <w:p w14:paraId="45CBE9C9" w14:textId="77777777" w:rsidR="00F9509D" w:rsidRDefault="00F9509D" w:rsidP="006D4063"/>
        </w:tc>
        <w:tc>
          <w:tcPr>
            <w:tcW w:w="283" w:type="dxa"/>
            <w:tcBorders>
              <w:right w:val="single" w:sz="4" w:space="0" w:color="auto"/>
            </w:tcBorders>
            <w:shd w:val="clear" w:color="auto" w:fill="auto"/>
          </w:tcPr>
          <w:p w14:paraId="3AD4953E" w14:textId="77777777" w:rsidR="00F9509D" w:rsidRDefault="00F9509D" w:rsidP="006D4063"/>
        </w:tc>
        <w:tc>
          <w:tcPr>
            <w:tcW w:w="283" w:type="dxa"/>
            <w:tcBorders>
              <w:right w:val="single" w:sz="4" w:space="0" w:color="auto"/>
            </w:tcBorders>
            <w:shd w:val="clear" w:color="auto" w:fill="auto"/>
          </w:tcPr>
          <w:p w14:paraId="086E4FDB" w14:textId="77777777" w:rsidR="00F9509D" w:rsidRDefault="00F9509D" w:rsidP="006D4063"/>
        </w:tc>
      </w:tr>
      <w:tr w:rsidR="00F9509D" w14:paraId="728CD19E" w14:textId="77777777" w:rsidTr="00F9509D">
        <w:trPr>
          <w:trHeight w:hRule="exact" w:val="227"/>
        </w:trPr>
        <w:tc>
          <w:tcPr>
            <w:tcW w:w="283" w:type="dxa"/>
            <w:shd w:val="clear" w:color="auto" w:fill="FFFFFF" w:themeFill="background1"/>
          </w:tcPr>
          <w:p w14:paraId="3D839496" w14:textId="77777777" w:rsidR="00F9509D" w:rsidRPr="005F7F8B" w:rsidRDefault="00F9509D" w:rsidP="006D4063"/>
        </w:tc>
        <w:tc>
          <w:tcPr>
            <w:tcW w:w="283" w:type="dxa"/>
            <w:shd w:val="clear" w:color="auto" w:fill="FFFFFF" w:themeFill="background1"/>
          </w:tcPr>
          <w:p w14:paraId="7BE81ACD" w14:textId="77777777" w:rsidR="00F9509D" w:rsidRPr="005F7F8B" w:rsidRDefault="00F9509D" w:rsidP="006D4063"/>
        </w:tc>
        <w:tc>
          <w:tcPr>
            <w:tcW w:w="283" w:type="dxa"/>
            <w:shd w:val="clear" w:color="auto" w:fill="7F7F7F" w:themeFill="text1" w:themeFillTint="80"/>
          </w:tcPr>
          <w:p w14:paraId="12592249" w14:textId="77777777" w:rsidR="00F9509D" w:rsidRPr="005F7F8B" w:rsidRDefault="00F9509D" w:rsidP="006D4063"/>
        </w:tc>
        <w:tc>
          <w:tcPr>
            <w:tcW w:w="283" w:type="dxa"/>
            <w:shd w:val="clear" w:color="auto" w:fill="7F7F7F" w:themeFill="text1" w:themeFillTint="80"/>
          </w:tcPr>
          <w:p w14:paraId="00850F15" w14:textId="77777777" w:rsidR="00F9509D" w:rsidRPr="005F7F8B" w:rsidRDefault="00F9509D" w:rsidP="006D4063"/>
        </w:tc>
        <w:tc>
          <w:tcPr>
            <w:tcW w:w="283" w:type="dxa"/>
            <w:shd w:val="clear" w:color="auto" w:fill="7F7F7F" w:themeFill="text1" w:themeFillTint="80"/>
          </w:tcPr>
          <w:p w14:paraId="0BA053D3" w14:textId="77777777" w:rsidR="00F9509D" w:rsidRPr="005F7F8B" w:rsidRDefault="00F9509D" w:rsidP="006D4063"/>
        </w:tc>
        <w:tc>
          <w:tcPr>
            <w:tcW w:w="283" w:type="dxa"/>
            <w:shd w:val="clear" w:color="auto" w:fill="7F7F7F" w:themeFill="text1" w:themeFillTint="80"/>
          </w:tcPr>
          <w:p w14:paraId="20BC8C2A" w14:textId="77777777" w:rsidR="00F9509D" w:rsidRPr="005F7F8B" w:rsidRDefault="00F9509D" w:rsidP="006D4063"/>
        </w:tc>
        <w:tc>
          <w:tcPr>
            <w:tcW w:w="283" w:type="dxa"/>
            <w:shd w:val="clear" w:color="auto" w:fill="7F7F7F" w:themeFill="text1" w:themeFillTint="80"/>
          </w:tcPr>
          <w:p w14:paraId="7C59E34F" w14:textId="77777777" w:rsidR="00F9509D" w:rsidRPr="005F7F8B" w:rsidRDefault="00F9509D" w:rsidP="006D4063"/>
        </w:tc>
        <w:tc>
          <w:tcPr>
            <w:tcW w:w="283" w:type="dxa"/>
            <w:shd w:val="clear" w:color="auto" w:fill="7F7F7F" w:themeFill="text1" w:themeFillTint="80"/>
          </w:tcPr>
          <w:p w14:paraId="1F72512A" w14:textId="77777777" w:rsidR="00F9509D" w:rsidRPr="005F7F8B" w:rsidRDefault="00F9509D" w:rsidP="006D4063"/>
        </w:tc>
        <w:tc>
          <w:tcPr>
            <w:tcW w:w="283" w:type="dxa"/>
            <w:shd w:val="clear" w:color="auto" w:fill="7F7F7F" w:themeFill="text1" w:themeFillTint="80"/>
          </w:tcPr>
          <w:p w14:paraId="7FA07313" w14:textId="77777777" w:rsidR="00F9509D" w:rsidRPr="005F7F8B" w:rsidRDefault="00F9509D" w:rsidP="006D4063"/>
        </w:tc>
        <w:tc>
          <w:tcPr>
            <w:tcW w:w="283" w:type="dxa"/>
            <w:shd w:val="clear" w:color="auto" w:fill="7F7F7F" w:themeFill="text1" w:themeFillTint="80"/>
          </w:tcPr>
          <w:p w14:paraId="496B904B" w14:textId="77777777" w:rsidR="00F9509D" w:rsidRDefault="00F9509D" w:rsidP="006D4063"/>
        </w:tc>
        <w:tc>
          <w:tcPr>
            <w:tcW w:w="283" w:type="dxa"/>
            <w:shd w:val="clear" w:color="auto" w:fill="7F7F7F" w:themeFill="text1" w:themeFillTint="80"/>
          </w:tcPr>
          <w:p w14:paraId="3E8B78C5" w14:textId="77777777" w:rsidR="00F9509D" w:rsidRDefault="00F9509D" w:rsidP="006D4063"/>
        </w:tc>
        <w:tc>
          <w:tcPr>
            <w:tcW w:w="283" w:type="dxa"/>
            <w:shd w:val="clear" w:color="auto" w:fill="FFFFFF" w:themeFill="background1"/>
          </w:tcPr>
          <w:p w14:paraId="07A4EA26" w14:textId="77777777" w:rsidR="00F9509D" w:rsidRDefault="00F9509D" w:rsidP="006D4063"/>
        </w:tc>
        <w:tc>
          <w:tcPr>
            <w:tcW w:w="283" w:type="dxa"/>
            <w:tcBorders>
              <w:right w:val="single" w:sz="4" w:space="0" w:color="auto"/>
            </w:tcBorders>
            <w:shd w:val="clear" w:color="auto" w:fill="FFFFFF" w:themeFill="background1"/>
          </w:tcPr>
          <w:p w14:paraId="5CB75958" w14:textId="77777777" w:rsidR="00F9509D" w:rsidRDefault="00F9509D" w:rsidP="006D4063"/>
        </w:tc>
        <w:tc>
          <w:tcPr>
            <w:tcW w:w="283" w:type="dxa"/>
            <w:vMerge/>
            <w:tcBorders>
              <w:top w:val="nil"/>
              <w:left w:val="single" w:sz="4" w:space="0" w:color="auto"/>
              <w:bottom w:val="nil"/>
              <w:right w:val="single" w:sz="4" w:space="0" w:color="auto"/>
            </w:tcBorders>
            <w:shd w:val="clear" w:color="auto" w:fill="auto"/>
          </w:tcPr>
          <w:p w14:paraId="00EB5EE3" w14:textId="77777777" w:rsidR="00F9509D" w:rsidRDefault="00F9509D" w:rsidP="006D4063"/>
        </w:tc>
        <w:tc>
          <w:tcPr>
            <w:tcW w:w="283" w:type="dxa"/>
            <w:tcBorders>
              <w:left w:val="single" w:sz="4" w:space="0" w:color="auto"/>
              <w:right w:val="single" w:sz="4" w:space="0" w:color="auto"/>
            </w:tcBorders>
            <w:shd w:val="clear" w:color="auto" w:fill="auto"/>
          </w:tcPr>
          <w:p w14:paraId="60A3DCBD" w14:textId="77777777" w:rsidR="00F9509D" w:rsidRDefault="00F9509D" w:rsidP="006D4063"/>
        </w:tc>
        <w:tc>
          <w:tcPr>
            <w:tcW w:w="283" w:type="dxa"/>
            <w:tcBorders>
              <w:right w:val="single" w:sz="4" w:space="0" w:color="auto"/>
            </w:tcBorders>
            <w:shd w:val="clear" w:color="auto" w:fill="auto"/>
          </w:tcPr>
          <w:p w14:paraId="09583A4C" w14:textId="77777777" w:rsidR="00F9509D" w:rsidRDefault="00F9509D" w:rsidP="006D4063"/>
        </w:tc>
        <w:tc>
          <w:tcPr>
            <w:tcW w:w="283" w:type="dxa"/>
            <w:tcBorders>
              <w:right w:val="single" w:sz="4" w:space="0" w:color="auto"/>
            </w:tcBorders>
            <w:shd w:val="clear" w:color="auto" w:fill="7F7F7F" w:themeFill="text1" w:themeFillTint="80"/>
          </w:tcPr>
          <w:p w14:paraId="18C12950" w14:textId="77777777" w:rsidR="00F9509D" w:rsidRDefault="00F9509D" w:rsidP="006D4063"/>
        </w:tc>
        <w:tc>
          <w:tcPr>
            <w:tcW w:w="283" w:type="dxa"/>
            <w:tcBorders>
              <w:right w:val="single" w:sz="4" w:space="0" w:color="auto"/>
            </w:tcBorders>
            <w:shd w:val="clear" w:color="auto" w:fill="7F7F7F" w:themeFill="text1" w:themeFillTint="80"/>
          </w:tcPr>
          <w:p w14:paraId="455AA247" w14:textId="77777777" w:rsidR="00F9509D" w:rsidRDefault="00F9509D" w:rsidP="006D4063"/>
        </w:tc>
        <w:tc>
          <w:tcPr>
            <w:tcW w:w="283" w:type="dxa"/>
            <w:tcBorders>
              <w:right w:val="single" w:sz="4" w:space="0" w:color="auto"/>
            </w:tcBorders>
            <w:shd w:val="clear" w:color="auto" w:fill="7F7F7F" w:themeFill="text1" w:themeFillTint="80"/>
          </w:tcPr>
          <w:p w14:paraId="41104AD2" w14:textId="77777777" w:rsidR="00F9509D" w:rsidRDefault="00F9509D" w:rsidP="006D4063"/>
        </w:tc>
        <w:tc>
          <w:tcPr>
            <w:tcW w:w="283" w:type="dxa"/>
            <w:tcBorders>
              <w:right w:val="single" w:sz="4" w:space="0" w:color="auto"/>
            </w:tcBorders>
            <w:shd w:val="clear" w:color="auto" w:fill="7F7F7F" w:themeFill="text1" w:themeFillTint="80"/>
          </w:tcPr>
          <w:p w14:paraId="291329A4" w14:textId="77777777" w:rsidR="00F9509D" w:rsidRDefault="00F9509D" w:rsidP="006D4063"/>
        </w:tc>
        <w:tc>
          <w:tcPr>
            <w:tcW w:w="283" w:type="dxa"/>
            <w:tcBorders>
              <w:right w:val="single" w:sz="4" w:space="0" w:color="auto"/>
            </w:tcBorders>
            <w:shd w:val="clear" w:color="auto" w:fill="auto"/>
          </w:tcPr>
          <w:p w14:paraId="5F3139C4" w14:textId="77777777" w:rsidR="00F9509D" w:rsidRDefault="00F9509D" w:rsidP="006D4063"/>
        </w:tc>
        <w:tc>
          <w:tcPr>
            <w:tcW w:w="283" w:type="dxa"/>
            <w:tcBorders>
              <w:right w:val="single" w:sz="4" w:space="0" w:color="auto"/>
            </w:tcBorders>
            <w:shd w:val="clear" w:color="auto" w:fill="auto"/>
          </w:tcPr>
          <w:p w14:paraId="7E81EF16" w14:textId="77777777" w:rsidR="00F9509D" w:rsidRDefault="00F9509D" w:rsidP="006D4063"/>
        </w:tc>
        <w:tc>
          <w:tcPr>
            <w:tcW w:w="283" w:type="dxa"/>
            <w:tcBorders>
              <w:right w:val="single" w:sz="4" w:space="0" w:color="auto"/>
            </w:tcBorders>
            <w:shd w:val="clear" w:color="auto" w:fill="auto"/>
          </w:tcPr>
          <w:p w14:paraId="59BE2BDB" w14:textId="77777777" w:rsidR="00F9509D" w:rsidRDefault="00F9509D" w:rsidP="006D4063"/>
        </w:tc>
        <w:tc>
          <w:tcPr>
            <w:tcW w:w="283" w:type="dxa"/>
            <w:tcBorders>
              <w:right w:val="single" w:sz="4" w:space="0" w:color="auto"/>
            </w:tcBorders>
            <w:shd w:val="clear" w:color="auto" w:fill="7F7F7F" w:themeFill="text1" w:themeFillTint="80"/>
          </w:tcPr>
          <w:p w14:paraId="6FA55CFA" w14:textId="77777777" w:rsidR="00F9509D" w:rsidRDefault="00F9509D" w:rsidP="006D4063"/>
        </w:tc>
        <w:tc>
          <w:tcPr>
            <w:tcW w:w="283" w:type="dxa"/>
            <w:tcBorders>
              <w:right w:val="single" w:sz="4" w:space="0" w:color="auto"/>
            </w:tcBorders>
            <w:shd w:val="clear" w:color="auto" w:fill="auto"/>
          </w:tcPr>
          <w:p w14:paraId="35ECDCA8" w14:textId="77777777" w:rsidR="00F9509D" w:rsidRDefault="00F9509D" w:rsidP="006D4063"/>
        </w:tc>
        <w:tc>
          <w:tcPr>
            <w:tcW w:w="283" w:type="dxa"/>
            <w:tcBorders>
              <w:right w:val="single" w:sz="4" w:space="0" w:color="auto"/>
            </w:tcBorders>
            <w:shd w:val="clear" w:color="auto" w:fill="auto"/>
          </w:tcPr>
          <w:p w14:paraId="5AD9D9FE" w14:textId="77777777" w:rsidR="00F9509D" w:rsidRDefault="00F9509D" w:rsidP="006D4063"/>
        </w:tc>
      </w:tr>
      <w:tr w:rsidR="00F9509D" w14:paraId="4599DFE6" w14:textId="77777777" w:rsidTr="00F9509D">
        <w:trPr>
          <w:trHeight w:hRule="exact" w:val="227"/>
        </w:trPr>
        <w:tc>
          <w:tcPr>
            <w:tcW w:w="283" w:type="dxa"/>
            <w:shd w:val="clear" w:color="auto" w:fill="FFFFFF" w:themeFill="background1"/>
          </w:tcPr>
          <w:p w14:paraId="1F528D44" w14:textId="77777777" w:rsidR="00F9509D" w:rsidRDefault="00F9509D" w:rsidP="006D4063"/>
        </w:tc>
        <w:tc>
          <w:tcPr>
            <w:tcW w:w="283" w:type="dxa"/>
            <w:shd w:val="clear" w:color="auto" w:fill="FFFFFF" w:themeFill="background1"/>
          </w:tcPr>
          <w:p w14:paraId="3D022EB6" w14:textId="77777777" w:rsidR="00F9509D" w:rsidRDefault="00F9509D" w:rsidP="006D4063"/>
        </w:tc>
        <w:tc>
          <w:tcPr>
            <w:tcW w:w="283" w:type="dxa"/>
            <w:shd w:val="clear" w:color="auto" w:fill="7F7F7F" w:themeFill="text1" w:themeFillTint="80"/>
          </w:tcPr>
          <w:p w14:paraId="17C6E120" w14:textId="77777777" w:rsidR="00F9509D" w:rsidRDefault="00F9509D" w:rsidP="006D4063"/>
        </w:tc>
        <w:tc>
          <w:tcPr>
            <w:tcW w:w="283" w:type="dxa"/>
            <w:shd w:val="clear" w:color="auto" w:fill="7F7F7F" w:themeFill="text1" w:themeFillTint="80"/>
          </w:tcPr>
          <w:p w14:paraId="43B73668" w14:textId="77777777" w:rsidR="00F9509D" w:rsidRDefault="00F9509D" w:rsidP="006D4063"/>
        </w:tc>
        <w:tc>
          <w:tcPr>
            <w:tcW w:w="283" w:type="dxa"/>
            <w:shd w:val="clear" w:color="auto" w:fill="7F7F7F" w:themeFill="text1" w:themeFillTint="80"/>
          </w:tcPr>
          <w:p w14:paraId="66AF0CF2" w14:textId="77777777" w:rsidR="00F9509D" w:rsidRDefault="00F9509D" w:rsidP="006D4063"/>
        </w:tc>
        <w:tc>
          <w:tcPr>
            <w:tcW w:w="283" w:type="dxa"/>
            <w:shd w:val="clear" w:color="auto" w:fill="7F7F7F" w:themeFill="text1" w:themeFillTint="80"/>
          </w:tcPr>
          <w:p w14:paraId="64907F98" w14:textId="77777777" w:rsidR="00F9509D" w:rsidRDefault="00F9509D" w:rsidP="006D4063"/>
        </w:tc>
        <w:tc>
          <w:tcPr>
            <w:tcW w:w="283" w:type="dxa"/>
            <w:shd w:val="clear" w:color="auto" w:fill="7F7F7F" w:themeFill="text1" w:themeFillTint="80"/>
          </w:tcPr>
          <w:p w14:paraId="167BE8B3" w14:textId="77777777" w:rsidR="00F9509D" w:rsidRDefault="00F9509D" w:rsidP="006D4063"/>
        </w:tc>
        <w:tc>
          <w:tcPr>
            <w:tcW w:w="283" w:type="dxa"/>
            <w:shd w:val="clear" w:color="auto" w:fill="7F7F7F" w:themeFill="text1" w:themeFillTint="80"/>
          </w:tcPr>
          <w:p w14:paraId="2A9AE5E2" w14:textId="77777777" w:rsidR="00F9509D" w:rsidRDefault="00F9509D" w:rsidP="006D4063"/>
        </w:tc>
        <w:tc>
          <w:tcPr>
            <w:tcW w:w="283" w:type="dxa"/>
            <w:shd w:val="clear" w:color="auto" w:fill="7F7F7F" w:themeFill="text1" w:themeFillTint="80"/>
          </w:tcPr>
          <w:p w14:paraId="1371D430" w14:textId="77777777" w:rsidR="00F9509D" w:rsidRDefault="00F9509D" w:rsidP="006D4063"/>
        </w:tc>
        <w:tc>
          <w:tcPr>
            <w:tcW w:w="283" w:type="dxa"/>
            <w:shd w:val="clear" w:color="auto" w:fill="7F7F7F" w:themeFill="text1" w:themeFillTint="80"/>
          </w:tcPr>
          <w:p w14:paraId="10E5FB0D" w14:textId="77777777" w:rsidR="00F9509D" w:rsidRDefault="00F9509D" w:rsidP="006D4063"/>
        </w:tc>
        <w:tc>
          <w:tcPr>
            <w:tcW w:w="283" w:type="dxa"/>
            <w:shd w:val="clear" w:color="auto" w:fill="7F7F7F" w:themeFill="text1" w:themeFillTint="80"/>
          </w:tcPr>
          <w:p w14:paraId="61DCCB62" w14:textId="77777777" w:rsidR="00F9509D" w:rsidRDefault="00F9509D" w:rsidP="006D4063"/>
        </w:tc>
        <w:tc>
          <w:tcPr>
            <w:tcW w:w="283" w:type="dxa"/>
            <w:shd w:val="clear" w:color="auto" w:fill="FFFFFF" w:themeFill="background1"/>
          </w:tcPr>
          <w:p w14:paraId="6E734823" w14:textId="77777777" w:rsidR="00F9509D" w:rsidRDefault="00F9509D" w:rsidP="006D4063"/>
        </w:tc>
        <w:tc>
          <w:tcPr>
            <w:tcW w:w="283" w:type="dxa"/>
            <w:tcBorders>
              <w:right w:val="single" w:sz="4" w:space="0" w:color="auto"/>
            </w:tcBorders>
            <w:shd w:val="clear" w:color="auto" w:fill="FFFFFF" w:themeFill="background1"/>
          </w:tcPr>
          <w:p w14:paraId="57A3693D" w14:textId="77777777" w:rsidR="00F9509D" w:rsidRDefault="00F9509D" w:rsidP="006D4063"/>
        </w:tc>
        <w:tc>
          <w:tcPr>
            <w:tcW w:w="283" w:type="dxa"/>
            <w:vMerge/>
            <w:tcBorders>
              <w:top w:val="nil"/>
              <w:left w:val="single" w:sz="4" w:space="0" w:color="auto"/>
              <w:bottom w:val="nil"/>
              <w:right w:val="single" w:sz="4" w:space="0" w:color="auto"/>
            </w:tcBorders>
            <w:shd w:val="clear" w:color="auto" w:fill="auto"/>
          </w:tcPr>
          <w:p w14:paraId="3309332F" w14:textId="77777777" w:rsidR="00F9509D" w:rsidRDefault="00F9509D" w:rsidP="006D4063"/>
        </w:tc>
        <w:tc>
          <w:tcPr>
            <w:tcW w:w="283" w:type="dxa"/>
            <w:tcBorders>
              <w:left w:val="single" w:sz="4" w:space="0" w:color="auto"/>
              <w:right w:val="single" w:sz="4" w:space="0" w:color="auto"/>
            </w:tcBorders>
            <w:shd w:val="clear" w:color="auto" w:fill="auto"/>
          </w:tcPr>
          <w:p w14:paraId="02FD6CBE" w14:textId="77777777" w:rsidR="00F9509D" w:rsidRDefault="00F9509D" w:rsidP="006D4063"/>
        </w:tc>
        <w:tc>
          <w:tcPr>
            <w:tcW w:w="283" w:type="dxa"/>
            <w:tcBorders>
              <w:right w:val="single" w:sz="4" w:space="0" w:color="auto"/>
            </w:tcBorders>
            <w:shd w:val="clear" w:color="auto" w:fill="auto"/>
          </w:tcPr>
          <w:p w14:paraId="4F416042" w14:textId="77777777" w:rsidR="00F9509D" w:rsidRDefault="00F9509D" w:rsidP="006D4063"/>
        </w:tc>
        <w:tc>
          <w:tcPr>
            <w:tcW w:w="283" w:type="dxa"/>
            <w:tcBorders>
              <w:right w:val="single" w:sz="4" w:space="0" w:color="auto"/>
            </w:tcBorders>
            <w:shd w:val="clear" w:color="auto" w:fill="7F7F7F" w:themeFill="text1" w:themeFillTint="80"/>
          </w:tcPr>
          <w:p w14:paraId="1A169667" w14:textId="77777777" w:rsidR="00F9509D" w:rsidRDefault="00F9509D" w:rsidP="006D4063"/>
        </w:tc>
        <w:tc>
          <w:tcPr>
            <w:tcW w:w="283" w:type="dxa"/>
            <w:tcBorders>
              <w:right w:val="single" w:sz="4" w:space="0" w:color="auto"/>
            </w:tcBorders>
            <w:shd w:val="clear" w:color="auto" w:fill="7F7F7F" w:themeFill="text1" w:themeFillTint="80"/>
          </w:tcPr>
          <w:p w14:paraId="6F94B067" w14:textId="77777777" w:rsidR="00F9509D" w:rsidRDefault="00F9509D" w:rsidP="006D4063"/>
        </w:tc>
        <w:tc>
          <w:tcPr>
            <w:tcW w:w="283" w:type="dxa"/>
            <w:tcBorders>
              <w:right w:val="single" w:sz="4" w:space="0" w:color="auto"/>
            </w:tcBorders>
            <w:shd w:val="clear" w:color="auto" w:fill="7F7F7F" w:themeFill="text1" w:themeFillTint="80"/>
          </w:tcPr>
          <w:p w14:paraId="36404818" w14:textId="77777777" w:rsidR="00F9509D" w:rsidRDefault="00F9509D" w:rsidP="006D4063"/>
        </w:tc>
        <w:tc>
          <w:tcPr>
            <w:tcW w:w="283" w:type="dxa"/>
            <w:tcBorders>
              <w:right w:val="single" w:sz="4" w:space="0" w:color="auto"/>
            </w:tcBorders>
            <w:shd w:val="clear" w:color="auto" w:fill="7F7F7F" w:themeFill="text1" w:themeFillTint="80"/>
          </w:tcPr>
          <w:p w14:paraId="5B1A911E" w14:textId="77777777" w:rsidR="00F9509D" w:rsidRDefault="00F9509D" w:rsidP="006D4063"/>
        </w:tc>
        <w:tc>
          <w:tcPr>
            <w:tcW w:w="283" w:type="dxa"/>
            <w:tcBorders>
              <w:right w:val="single" w:sz="4" w:space="0" w:color="auto"/>
            </w:tcBorders>
            <w:shd w:val="clear" w:color="auto" w:fill="auto"/>
          </w:tcPr>
          <w:p w14:paraId="253E01EB" w14:textId="77777777" w:rsidR="00F9509D" w:rsidRDefault="00F9509D" w:rsidP="006D4063"/>
        </w:tc>
        <w:tc>
          <w:tcPr>
            <w:tcW w:w="283" w:type="dxa"/>
            <w:tcBorders>
              <w:right w:val="single" w:sz="4" w:space="0" w:color="auto"/>
            </w:tcBorders>
            <w:shd w:val="clear" w:color="auto" w:fill="auto"/>
          </w:tcPr>
          <w:p w14:paraId="56DC5BED" w14:textId="77777777" w:rsidR="00F9509D" w:rsidRDefault="00F9509D" w:rsidP="006D4063"/>
        </w:tc>
        <w:tc>
          <w:tcPr>
            <w:tcW w:w="283" w:type="dxa"/>
            <w:tcBorders>
              <w:right w:val="single" w:sz="4" w:space="0" w:color="auto"/>
            </w:tcBorders>
            <w:shd w:val="clear" w:color="auto" w:fill="auto"/>
          </w:tcPr>
          <w:p w14:paraId="5EBF7ED8" w14:textId="77777777" w:rsidR="00F9509D" w:rsidRDefault="00F9509D" w:rsidP="006D4063"/>
        </w:tc>
        <w:tc>
          <w:tcPr>
            <w:tcW w:w="283" w:type="dxa"/>
            <w:tcBorders>
              <w:right w:val="single" w:sz="4" w:space="0" w:color="auto"/>
            </w:tcBorders>
            <w:shd w:val="clear" w:color="auto" w:fill="7F7F7F" w:themeFill="text1" w:themeFillTint="80"/>
          </w:tcPr>
          <w:p w14:paraId="737205F3" w14:textId="77777777" w:rsidR="00F9509D" w:rsidRDefault="00F9509D" w:rsidP="006D4063"/>
        </w:tc>
        <w:tc>
          <w:tcPr>
            <w:tcW w:w="283" w:type="dxa"/>
            <w:tcBorders>
              <w:right w:val="single" w:sz="4" w:space="0" w:color="auto"/>
            </w:tcBorders>
            <w:shd w:val="clear" w:color="auto" w:fill="7F7F7F" w:themeFill="text1" w:themeFillTint="80"/>
          </w:tcPr>
          <w:p w14:paraId="785B212D" w14:textId="77777777" w:rsidR="00F9509D" w:rsidRDefault="00F9509D" w:rsidP="006D4063"/>
        </w:tc>
        <w:tc>
          <w:tcPr>
            <w:tcW w:w="283" w:type="dxa"/>
            <w:tcBorders>
              <w:right w:val="single" w:sz="4" w:space="0" w:color="auto"/>
            </w:tcBorders>
            <w:shd w:val="clear" w:color="auto" w:fill="auto"/>
          </w:tcPr>
          <w:p w14:paraId="5B14BCBF" w14:textId="77777777" w:rsidR="00F9509D" w:rsidRDefault="00F9509D" w:rsidP="006D4063"/>
        </w:tc>
      </w:tr>
      <w:tr w:rsidR="00F9509D" w14:paraId="2A06D909" w14:textId="77777777" w:rsidTr="00F9509D">
        <w:trPr>
          <w:trHeight w:hRule="exact" w:val="227"/>
        </w:trPr>
        <w:tc>
          <w:tcPr>
            <w:tcW w:w="283" w:type="dxa"/>
            <w:shd w:val="clear" w:color="auto" w:fill="FFFFFF" w:themeFill="background1"/>
          </w:tcPr>
          <w:p w14:paraId="3B2F65B4" w14:textId="77777777" w:rsidR="00F9509D" w:rsidRDefault="00F9509D" w:rsidP="006D4063"/>
        </w:tc>
        <w:tc>
          <w:tcPr>
            <w:tcW w:w="283" w:type="dxa"/>
            <w:shd w:val="clear" w:color="auto" w:fill="FFFFFF" w:themeFill="background1"/>
          </w:tcPr>
          <w:p w14:paraId="245D7A7E" w14:textId="77777777" w:rsidR="00F9509D" w:rsidRDefault="00F9509D" w:rsidP="006D4063"/>
        </w:tc>
        <w:tc>
          <w:tcPr>
            <w:tcW w:w="283" w:type="dxa"/>
            <w:shd w:val="clear" w:color="auto" w:fill="7F7F7F" w:themeFill="text1" w:themeFillTint="80"/>
          </w:tcPr>
          <w:p w14:paraId="3130EDEB" w14:textId="77777777" w:rsidR="00F9509D" w:rsidRDefault="00F9509D" w:rsidP="006D4063"/>
        </w:tc>
        <w:tc>
          <w:tcPr>
            <w:tcW w:w="283" w:type="dxa"/>
            <w:shd w:val="clear" w:color="auto" w:fill="7F7F7F" w:themeFill="text1" w:themeFillTint="80"/>
          </w:tcPr>
          <w:p w14:paraId="3D24286A" w14:textId="77777777" w:rsidR="00F9509D" w:rsidRDefault="00F9509D" w:rsidP="006D4063"/>
        </w:tc>
        <w:tc>
          <w:tcPr>
            <w:tcW w:w="283" w:type="dxa"/>
            <w:shd w:val="clear" w:color="auto" w:fill="FFFFFF" w:themeFill="background1"/>
          </w:tcPr>
          <w:p w14:paraId="2F2F2E65" w14:textId="77777777" w:rsidR="00F9509D" w:rsidRDefault="00F9509D" w:rsidP="006D4063"/>
        </w:tc>
        <w:tc>
          <w:tcPr>
            <w:tcW w:w="283" w:type="dxa"/>
            <w:shd w:val="clear" w:color="auto" w:fill="FFFFFF" w:themeFill="background1"/>
          </w:tcPr>
          <w:p w14:paraId="4013A1E6" w14:textId="77777777" w:rsidR="00F9509D" w:rsidRDefault="00F9509D" w:rsidP="006D4063"/>
        </w:tc>
        <w:tc>
          <w:tcPr>
            <w:tcW w:w="283" w:type="dxa"/>
            <w:shd w:val="clear" w:color="auto" w:fill="FFFFFF" w:themeFill="background1"/>
          </w:tcPr>
          <w:p w14:paraId="4C36B9CA" w14:textId="77777777" w:rsidR="00F9509D" w:rsidRDefault="00F9509D" w:rsidP="006D4063"/>
        </w:tc>
        <w:tc>
          <w:tcPr>
            <w:tcW w:w="283" w:type="dxa"/>
            <w:shd w:val="clear" w:color="auto" w:fill="FFFFFF" w:themeFill="background1"/>
          </w:tcPr>
          <w:p w14:paraId="6A824DED" w14:textId="77777777" w:rsidR="00F9509D" w:rsidRDefault="00F9509D" w:rsidP="006D4063"/>
        </w:tc>
        <w:tc>
          <w:tcPr>
            <w:tcW w:w="283" w:type="dxa"/>
            <w:shd w:val="clear" w:color="auto" w:fill="7F7F7F" w:themeFill="text1" w:themeFillTint="80"/>
          </w:tcPr>
          <w:p w14:paraId="23F46B3F" w14:textId="77777777" w:rsidR="00F9509D" w:rsidRDefault="00F9509D" w:rsidP="006D4063"/>
        </w:tc>
        <w:tc>
          <w:tcPr>
            <w:tcW w:w="283" w:type="dxa"/>
            <w:shd w:val="clear" w:color="auto" w:fill="7F7F7F" w:themeFill="text1" w:themeFillTint="80"/>
          </w:tcPr>
          <w:p w14:paraId="72C303CF" w14:textId="77777777" w:rsidR="00F9509D" w:rsidRDefault="00F9509D" w:rsidP="006D4063"/>
        </w:tc>
        <w:tc>
          <w:tcPr>
            <w:tcW w:w="283" w:type="dxa"/>
            <w:shd w:val="clear" w:color="auto" w:fill="FFFFFF" w:themeFill="background1"/>
          </w:tcPr>
          <w:p w14:paraId="3E7617AE" w14:textId="77777777" w:rsidR="00F9509D" w:rsidRDefault="00F9509D" w:rsidP="006D4063"/>
        </w:tc>
        <w:tc>
          <w:tcPr>
            <w:tcW w:w="283" w:type="dxa"/>
            <w:shd w:val="clear" w:color="auto" w:fill="FFFFFF" w:themeFill="background1"/>
          </w:tcPr>
          <w:p w14:paraId="5377553D" w14:textId="77777777" w:rsidR="00F9509D" w:rsidRDefault="00F9509D" w:rsidP="006D4063"/>
        </w:tc>
        <w:tc>
          <w:tcPr>
            <w:tcW w:w="283" w:type="dxa"/>
            <w:tcBorders>
              <w:right w:val="single" w:sz="4" w:space="0" w:color="auto"/>
            </w:tcBorders>
            <w:shd w:val="clear" w:color="auto" w:fill="FFFFFF" w:themeFill="background1"/>
          </w:tcPr>
          <w:p w14:paraId="240DD5A3" w14:textId="77777777" w:rsidR="00F9509D" w:rsidRDefault="00F9509D" w:rsidP="006D4063"/>
        </w:tc>
        <w:tc>
          <w:tcPr>
            <w:tcW w:w="283" w:type="dxa"/>
            <w:vMerge/>
            <w:tcBorders>
              <w:top w:val="nil"/>
              <w:left w:val="single" w:sz="4" w:space="0" w:color="auto"/>
              <w:bottom w:val="nil"/>
              <w:right w:val="single" w:sz="4" w:space="0" w:color="auto"/>
            </w:tcBorders>
            <w:shd w:val="clear" w:color="auto" w:fill="auto"/>
          </w:tcPr>
          <w:p w14:paraId="41C984D6" w14:textId="77777777" w:rsidR="00F9509D" w:rsidRDefault="00F9509D" w:rsidP="006D4063"/>
        </w:tc>
        <w:tc>
          <w:tcPr>
            <w:tcW w:w="283" w:type="dxa"/>
            <w:tcBorders>
              <w:left w:val="single" w:sz="4" w:space="0" w:color="auto"/>
              <w:right w:val="single" w:sz="4" w:space="0" w:color="auto"/>
            </w:tcBorders>
            <w:shd w:val="clear" w:color="auto" w:fill="auto"/>
          </w:tcPr>
          <w:p w14:paraId="6AF9EF8A" w14:textId="77777777" w:rsidR="00F9509D" w:rsidRDefault="00F9509D" w:rsidP="006D4063"/>
        </w:tc>
        <w:tc>
          <w:tcPr>
            <w:tcW w:w="283" w:type="dxa"/>
            <w:tcBorders>
              <w:right w:val="single" w:sz="4" w:space="0" w:color="auto"/>
            </w:tcBorders>
            <w:shd w:val="clear" w:color="auto" w:fill="7F7F7F" w:themeFill="text1" w:themeFillTint="80"/>
          </w:tcPr>
          <w:p w14:paraId="11676D42" w14:textId="77777777" w:rsidR="00F9509D" w:rsidRDefault="00F9509D" w:rsidP="006D4063"/>
        </w:tc>
        <w:tc>
          <w:tcPr>
            <w:tcW w:w="283" w:type="dxa"/>
            <w:tcBorders>
              <w:right w:val="single" w:sz="4" w:space="0" w:color="auto"/>
            </w:tcBorders>
            <w:shd w:val="clear" w:color="auto" w:fill="7F7F7F" w:themeFill="text1" w:themeFillTint="80"/>
          </w:tcPr>
          <w:p w14:paraId="47D734A6" w14:textId="77777777" w:rsidR="00F9509D" w:rsidRDefault="00F9509D" w:rsidP="006D4063"/>
        </w:tc>
        <w:tc>
          <w:tcPr>
            <w:tcW w:w="283" w:type="dxa"/>
            <w:tcBorders>
              <w:right w:val="single" w:sz="4" w:space="0" w:color="auto"/>
            </w:tcBorders>
            <w:shd w:val="clear" w:color="auto" w:fill="7F7F7F" w:themeFill="text1" w:themeFillTint="80"/>
          </w:tcPr>
          <w:p w14:paraId="260B9C92" w14:textId="77777777" w:rsidR="00F9509D" w:rsidRDefault="00F9509D" w:rsidP="006D4063"/>
        </w:tc>
        <w:tc>
          <w:tcPr>
            <w:tcW w:w="283" w:type="dxa"/>
            <w:tcBorders>
              <w:right w:val="single" w:sz="4" w:space="0" w:color="auto"/>
            </w:tcBorders>
            <w:shd w:val="clear" w:color="auto" w:fill="7F7F7F" w:themeFill="text1" w:themeFillTint="80"/>
          </w:tcPr>
          <w:p w14:paraId="268265D5" w14:textId="77777777" w:rsidR="00F9509D" w:rsidRDefault="00F9509D" w:rsidP="006D4063"/>
        </w:tc>
        <w:tc>
          <w:tcPr>
            <w:tcW w:w="283" w:type="dxa"/>
            <w:tcBorders>
              <w:right w:val="single" w:sz="4" w:space="0" w:color="auto"/>
            </w:tcBorders>
            <w:shd w:val="clear" w:color="auto" w:fill="7F7F7F" w:themeFill="text1" w:themeFillTint="80"/>
          </w:tcPr>
          <w:p w14:paraId="73895938" w14:textId="77777777" w:rsidR="00F9509D" w:rsidRDefault="00F9509D" w:rsidP="006D4063"/>
        </w:tc>
        <w:tc>
          <w:tcPr>
            <w:tcW w:w="283" w:type="dxa"/>
            <w:tcBorders>
              <w:right w:val="single" w:sz="4" w:space="0" w:color="auto"/>
            </w:tcBorders>
            <w:shd w:val="clear" w:color="auto" w:fill="7F7F7F" w:themeFill="text1" w:themeFillTint="80"/>
          </w:tcPr>
          <w:p w14:paraId="7730A610" w14:textId="77777777" w:rsidR="00F9509D" w:rsidRDefault="00F9509D" w:rsidP="006D4063"/>
        </w:tc>
        <w:tc>
          <w:tcPr>
            <w:tcW w:w="283" w:type="dxa"/>
            <w:tcBorders>
              <w:right w:val="single" w:sz="4" w:space="0" w:color="auto"/>
            </w:tcBorders>
            <w:shd w:val="clear" w:color="auto" w:fill="auto"/>
          </w:tcPr>
          <w:p w14:paraId="205FA33C" w14:textId="77777777" w:rsidR="00F9509D" w:rsidRDefault="00F9509D" w:rsidP="006D4063"/>
        </w:tc>
        <w:tc>
          <w:tcPr>
            <w:tcW w:w="283" w:type="dxa"/>
            <w:tcBorders>
              <w:right w:val="single" w:sz="4" w:space="0" w:color="auto"/>
            </w:tcBorders>
            <w:shd w:val="clear" w:color="auto" w:fill="auto"/>
          </w:tcPr>
          <w:p w14:paraId="1005EC2C" w14:textId="77777777" w:rsidR="00F9509D" w:rsidRDefault="00F9509D" w:rsidP="006D4063"/>
        </w:tc>
        <w:tc>
          <w:tcPr>
            <w:tcW w:w="283" w:type="dxa"/>
            <w:tcBorders>
              <w:right w:val="single" w:sz="4" w:space="0" w:color="auto"/>
            </w:tcBorders>
            <w:shd w:val="clear" w:color="auto" w:fill="auto"/>
          </w:tcPr>
          <w:p w14:paraId="4E421060" w14:textId="77777777" w:rsidR="00F9509D" w:rsidRDefault="00F9509D" w:rsidP="006D4063"/>
        </w:tc>
        <w:tc>
          <w:tcPr>
            <w:tcW w:w="283" w:type="dxa"/>
            <w:tcBorders>
              <w:right w:val="single" w:sz="4" w:space="0" w:color="auto"/>
            </w:tcBorders>
            <w:shd w:val="clear" w:color="auto" w:fill="7F7F7F" w:themeFill="text1" w:themeFillTint="80"/>
          </w:tcPr>
          <w:p w14:paraId="577B1C26" w14:textId="77777777" w:rsidR="00F9509D" w:rsidRDefault="00F9509D" w:rsidP="006D4063"/>
        </w:tc>
        <w:tc>
          <w:tcPr>
            <w:tcW w:w="283" w:type="dxa"/>
            <w:tcBorders>
              <w:right w:val="single" w:sz="4" w:space="0" w:color="auto"/>
            </w:tcBorders>
            <w:shd w:val="clear" w:color="auto" w:fill="auto"/>
          </w:tcPr>
          <w:p w14:paraId="28F3BF83" w14:textId="77777777" w:rsidR="00F9509D" w:rsidRDefault="00F9509D" w:rsidP="006D4063"/>
        </w:tc>
      </w:tr>
      <w:tr w:rsidR="00F9509D" w14:paraId="06D619C8" w14:textId="77777777" w:rsidTr="00F9509D">
        <w:trPr>
          <w:trHeight w:hRule="exact" w:val="227"/>
        </w:trPr>
        <w:tc>
          <w:tcPr>
            <w:tcW w:w="283" w:type="dxa"/>
            <w:shd w:val="clear" w:color="auto" w:fill="FFFFFF" w:themeFill="background1"/>
          </w:tcPr>
          <w:p w14:paraId="63C0FCF1" w14:textId="77777777" w:rsidR="00F9509D" w:rsidRDefault="00F9509D" w:rsidP="006D4063"/>
        </w:tc>
        <w:tc>
          <w:tcPr>
            <w:tcW w:w="283" w:type="dxa"/>
            <w:shd w:val="clear" w:color="auto" w:fill="FFFFFF" w:themeFill="background1"/>
          </w:tcPr>
          <w:p w14:paraId="7DB49F1C" w14:textId="77777777" w:rsidR="00F9509D" w:rsidRDefault="00F9509D" w:rsidP="006D4063"/>
        </w:tc>
        <w:tc>
          <w:tcPr>
            <w:tcW w:w="283" w:type="dxa"/>
            <w:shd w:val="clear" w:color="auto" w:fill="7F7F7F" w:themeFill="text1" w:themeFillTint="80"/>
          </w:tcPr>
          <w:p w14:paraId="1548F527" w14:textId="77777777" w:rsidR="00F9509D" w:rsidRDefault="00F9509D" w:rsidP="006D4063"/>
        </w:tc>
        <w:tc>
          <w:tcPr>
            <w:tcW w:w="283" w:type="dxa"/>
            <w:shd w:val="clear" w:color="auto" w:fill="7F7F7F" w:themeFill="text1" w:themeFillTint="80"/>
          </w:tcPr>
          <w:p w14:paraId="2AF195F0" w14:textId="77777777" w:rsidR="00F9509D" w:rsidRDefault="00F9509D" w:rsidP="006D4063"/>
        </w:tc>
        <w:tc>
          <w:tcPr>
            <w:tcW w:w="283" w:type="dxa"/>
            <w:shd w:val="clear" w:color="auto" w:fill="FFFFFF" w:themeFill="background1"/>
          </w:tcPr>
          <w:p w14:paraId="1111D794" w14:textId="77777777" w:rsidR="00F9509D" w:rsidRDefault="00F9509D" w:rsidP="006D4063"/>
        </w:tc>
        <w:tc>
          <w:tcPr>
            <w:tcW w:w="283" w:type="dxa"/>
            <w:shd w:val="clear" w:color="auto" w:fill="FFFFFF" w:themeFill="background1"/>
          </w:tcPr>
          <w:p w14:paraId="748815DD" w14:textId="77777777" w:rsidR="00F9509D" w:rsidRDefault="00F9509D" w:rsidP="006D4063"/>
        </w:tc>
        <w:tc>
          <w:tcPr>
            <w:tcW w:w="283" w:type="dxa"/>
            <w:shd w:val="clear" w:color="auto" w:fill="FFFFFF" w:themeFill="background1"/>
          </w:tcPr>
          <w:p w14:paraId="23BBBBF8" w14:textId="77777777" w:rsidR="00F9509D" w:rsidRDefault="00F9509D" w:rsidP="006D4063"/>
        </w:tc>
        <w:tc>
          <w:tcPr>
            <w:tcW w:w="283" w:type="dxa"/>
            <w:shd w:val="clear" w:color="auto" w:fill="FFFFFF" w:themeFill="background1"/>
          </w:tcPr>
          <w:p w14:paraId="7426D628" w14:textId="77777777" w:rsidR="00F9509D" w:rsidRDefault="00F9509D" w:rsidP="006D4063"/>
        </w:tc>
        <w:tc>
          <w:tcPr>
            <w:tcW w:w="283" w:type="dxa"/>
            <w:shd w:val="clear" w:color="auto" w:fill="7F7F7F" w:themeFill="text1" w:themeFillTint="80"/>
          </w:tcPr>
          <w:p w14:paraId="10F2BE29" w14:textId="77777777" w:rsidR="00F9509D" w:rsidRDefault="00F9509D" w:rsidP="006D4063"/>
        </w:tc>
        <w:tc>
          <w:tcPr>
            <w:tcW w:w="283" w:type="dxa"/>
            <w:shd w:val="clear" w:color="auto" w:fill="7F7F7F" w:themeFill="text1" w:themeFillTint="80"/>
          </w:tcPr>
          <w:p w14:paraId="4B75E7A9" w14:textId="77777777" w:rsidR="00F9509D" w:rsidRDefault="00F9509D" w:rsidP="006D4063"/>
        </w:tc>
        <w:tc>
          <w:tcPr>
            <w:tcW w:w="283" w:type="dxa"/>
            <w:shd w:val="clear" w:color="auto" w:fill="FFFFFF" w:themeFill="background1"/>
          </w:tcPr>
          <w:p w14:paraId="05452427" w14:textId="77777777" w:rsidR="00F9509D" w:rsidRDefault="00F9509D" w:rsidP="006D4063"/>
        </w:tc>
        <w:tc>
          <w:tcPr>
            <w:tcW w:w="283" w:type="dxa"/>
            <w:shd w:val="clear" w:color="auto" w:fill="FFFFFF" w:themeFill="background1"/>
          </w:tcPr>
          <w:p w14:paraId="488892E8" w14:textId="77777777" w:rsidR="00F9509D" w:rsidRDefault="00F9509D" w:rsidP="006D4063"/>
        </w:tc>
        <w:tc>
          <w:tcPr>
            <w:tcW w:w="283" w:type="dxa"/>
            <w:tcBorders>
              <w:right w:val="single" w:sz="4" w:space="0" w:color="auto"/>
            </w:tcBorders>
            <w:shd w:val="clear" w:color="auto" w:fill="FFFFFF" w:themeFill="background1"/>
          </w:tcPr>
          <w:p w14:paraId="3A78A499" w14:textId="77777777" w:rsidR="00F9509D" w:rsidRDefault="00F9509D" w:rsidP="006D4063"/>
        </w:tc>
        <w:tc>
          <w:tcPr>
            <w:tcW w:w="283" w:type="dxa"/>
            <w:vMerge/>
            <w:tcBorders>
              <w:top w:val="nil"/>
              <w:left w:val="single" w:sz="4" w:space="0" w:color="auto"/>
              <w:bottom w:val="nil"/>
              <w:right w:val="single" w:sz="4" w:space="0" w:color="auto"/>
            </w:tcBorders>
            <w:shd w:val="clear" w:color="auto" w:fill="auto"/>
          </w:tcPr>
          <w:p w14:paraId="414F6503" w14:textId="77777777" w:rsidR="00F9509D" w:rsidRDefault="00F9509D" w:rsidP="006D4063"/>
        </w:tc>
        <w:tc>
          <w:tcPr>
            <w:tcW w:w="283" w:type="dxa"/>
            <w:tcBorders>
              <w:left w:val="single" w:sz="4" w:space="0" w:color="auto"/>
              <w:right w:val="single" w:sz="4" w:space="0" w:color="auto"/>
            </w:tcBorders>
            <w:shd w:val="clear" w:color="auto" w:fill="auto"/>
          </w:tcPr>
          <w:p w14:paraId="1DE2FF5B" w14:textId="77777777" w:rsidR="00F9509D" w:rsidRDefault="00F9509D" w:rsidP="006D4063"/>
        </w:tc>
        <w:tc>
          <w:tcPr>
            <w:tcW w:w="283" w:type="dxa"/>
            <w:tcBorders>
              <w:right w:val="single" w:sz="4" w:space="0" w:color="auto"/>
            </w:tcBorders>
            <w:shd w:val="clear" w:color="auto" w:fill="7F7F7F" w:themeFill="text1" w:themeFillTint="80"/>
          </w:tcPr>
          <w:p w14:paraId="286B02AD" w14:textId="77777777" w:rsidR="00F9509D" w:rsidRDefault="00F9509D" w:rsidP="006D4063"/>
        </w:tc>
        <w:tc>
          <w:tcPr>
            <w:tcW w:w="283" w:type="dxa"/>
            <w:tcBorders>
              <w:right w:val="single" w:sz="4" w:space="0" w:color="auto"/>
            </w:tcBorders>
            <w:shd w:val="clear" w:color="auto" w:fill="7F7F7F" w:themeFill="text1" w:themeFillTint="80"/>
          </w:tcPr>
          <w:p w14:paraId="2C527EAA" w14:textId="77777777" w:rsidR="00F9509D" w:rsidRDefault="00F9509D" w:rsidP="006D4063"/>
        </w:tc>
        <w:tc>
          <w:tcPr>
            <w:tcW w:w="283" w:type="dxa"/>
            <w:tcBorders>
              <w:right w:val="single" w:sz="4" w:space="0" w:color="auto"/>
            </w:tcBorders>
            <w:shd w:val="clear" w:color="auto" w:fill="7F7F7F" w:themeFill="text1" w:themeFillTint="80"/>
          </w:tcPr>
          <w:p w14:paraId="73D21519" w14:textId="77777777" w:rsidR="00F9509D" w:rsidRDefault="00F9509D" w:rsidP="006D4063"/>
        </w:tc>
        <w:tc>
          <w:tcPr>
            <w:tcW w:w="283" w:type="dxa"/>
            <w:tcBorders>
              <w:right w:val="single" w:sz="4" w:space="0" w:color="auto"/>
            </w:tcBorders>
            <w:shd w:val="clear" w:color="auto" w:fill="7F7F7F" w:themeFill="text1" w:themeFillTint="80"/>
          </w:tcPr>
          <w:p w14:paraId="5D805C03" w14:textId="77777777" w:rsidR="00F9509D" w:rsidRDefault="00F9509D" w:rsidP="006D4063"/>
        </w:tc>
        <w:tc>
          <w:tcPr>
            <w:tcW w:w="283" w:type="dxa"/>
            <w:tcBorders>
              <w:right w:val="single" w:sz="4" w:space="0" w:color="auto"/>
            </w:tcBorders>
            <w:shd w:val="clear" w:color="auto" w:fill="7F7F7F" w:themeFill="text1" w:themeFillTint="80"/>
          </w:tcPr>
          <w:p w14:paraId="2056C9B7" w14:textId="77777777" w:rsidR="00F9509D" w:rsidRDefault="00F9509D" w:rsidP="006D4063"/>
        </w:tc>
        <w:tc>
          <w:tcPr>
            <w:tcW w:w="283" w:type="dxa"/>
            <w:tcBorders>
              <w:right w:val="single" w:sz="4" w:space="0" w:color="auto"/>
            </w:tcBorders>
            <w:shd w:val="clear" w:color="auto" w:fill="7F7F7F" w:themeFill="text1" w:themeFillTint="80"/>
          </w:tcPr>
          <w:p w14:paraId="3C85372A" w14:textId="77777777" w:rsidR="00F9509D" w:rsidRDefault="00F9509D" w:rsidP="006D4063"/>
        </w:tc>
        <w:tc>
          <w:tcPr>
            <w:tcW w:w="283" w:type="dxa"/>
            <w:tcBorders>
              <w:right w:val="single" w:sz="4" w:space="0" w:color="auto"/>
            </w:tcBorders>
            <w:shd w:val="clear" w:color="auto" w:fill="auto"/>
          </w:tcPr>
          <w:p w14:paraId="5DA21D40" w14:textId="77777777" w:rsidR="00F9509D" w:rsidRDefault="00F9509D" w:rsidP="006D4063"/>
        </w:tc>
        <w:tc>
          <w:tcPr>
            <w:tcW w:w="283" w:type="dxa"/>
            <w:tcBorders>
              <w:right w:val="single" w:sz="4" w:space="0" w:color="auto"/>
            </w:tcBorders>
            <w:shd w:val="clear" w:color="auto" w:fill="auto"/>
          </w:tcPr>
          <w:p w14:paraId="2F48F5AB" w14:textId="77777777" w:rsidR="00F9509D" w:rsidRDefault="00F9509D" w:rsidP="006D4063"/>
        </w:tc>
        <w:tc>
          <w:tcPr>
            <w:tcW w:w="283" w:type="dxa"/>
            <w:tcBorders>
              <w:right w:val="single" w:sz="4" w:space="0" w:color="auto"/>
            </w:tcBorders>
            <w:shd w:val="clear" w:color="auto" w:fill="auto"/>
          </w:tcPr>
          <w:p w14:paraId="1D057DA9" w14:textId="77777777" w:rsidR="00F9509D" w:rsidRDefault="00F9509D" w:rsidP="006D4063"/>
        </w:tc>
        <w:tc>
          <w:tcPr>
            <w:tcW w:w="283" w:type="dxa"/>
            <w:tcBorders>
              <w:right w:val="single" w:sz="4" w:space="0" w:color="auto"/>
            </w:tcBorders>
            <w:shd w:val="clear" w:color="auto" w:fill="7F7F7F" w:themeFill="text1" w:themeFillTint="80"/>
          </w:tcPr>
          <w:p w14:paraId="76B27C61" w14:textId="77777777" w:rsidR="00F9509D" w:rsidRDefault="00F9509D" w:rsidP="006D4063"/>
        </w:tc>
        <w:tc>
          <w:tcPr>
            <w:tcW w:w="283" w:type="dxa"/>
            <w:tcBorders>
              <w:right w:val="single" w:sz="4" w:space="0" w:color="auto"/>
            </w:tcBorders>
            <w:shd w:val="clear" w:color="auto" w:fill="auto"/>
          </w:tcPr>
          <w:p w14:paraId="385A9A16" w14:textId="77777777" w:rsidR="00F9509D" w:rsidRDefault="00F9509D" w:rsidP="006D4063"/>
        </w:tc>
      </w:tr>
      <w:tr w:rsidR="00F9509D" w14:paraId="4301B17D" w14:textId="77777777" w:rsidTr="00F9509D">
        <w:trPr>
          <w:trHeight w:hRule="exact" w:val="227"/>
        </w:trPr>
        <w:tc>
          <w:tcPr>
            <w:tcW w:w="283" w:type="dxa"/>
            <w:tcBorders>
              <w:bottom w:val="single" w:sz="4" w:space="0" w:color="auto"/>
            </w:tcBorders>
            <w:shd w:val="clear" w:color="auto" w:fill="FFFFFF" w:themeFill="background1"/>
          </w:tcPr>
          <w:p w14:paraId="5EA7D4B0" w14:textId="77777777" w:rsidR="00F9509D" w:rsidRDefault="00F9509D" w:rsidP="006D4063"/>
        </w:tc>
        <w:tc>
          <w:tcPr>
            <w:tcW w:w="283" w:type="dxa"/>
            <w:tcBorders>
              <w:bottom w:val="single" w:sz="4" w:space="0" w:color="auto"/>
            </w:tcBorders>
            <w:shd w:val="clear" w:color="auto" w:fill="7F7F7F" w:themeFill="text1" w:themeFillTint="80"/>
          </w:tcPr>
          <w:p w14:paraId="67974544" w14:textId="77777777" w:rsidR="00F9509D" w:rsidRDefault="00F9509D" w:rsidP="006D4063"/>
        </w:tc>
        <w:tc>
          <w:tcPr>
            <w:tcW w:w="283" w:type="dxa"/>
            <w:tcBorders>
              <w:bottom w:val="single" w:sz="4" w:space="0" w:color="auto"/>
            </w:tcBorders>
            <w:shd w:val="clear" w:color="auto" w:fill="7F7F7F" w:themeFill="text1" w:themeFillTint="80"/>
          </w:tcPr>
          <w:p w14:paraId="31494009" w14:textId="77777777" w:rsidR="00F9509D" w:rsidRDefault="00F9509D" w:rsidP="006D4063"/>
        </w:tc>
        <w:tc>
          <w:tcPr>
            <w:tcW w:w="283" w:type="dxa"/>
            <w:tcBorders>
              <w:bottom w:val="single" w:sz="4" w:space="0" w:color="auto"/>
            </w:tcBorders>
            <w:shd w:val="clear" w:color="auto" w:fill="7F7F7F" w:themeFill="text1" w:themeFillTint="80"/>
          </w:tcPr>
          <w:p w14:paraId="622A562F" w14:textId="77777777" w:rsidR="00F9509D" w:rsidRDefault="00F9509D" w:rsidP="006D4063"/>
        </w:tc>
        <w:tc>
          <w:tcPr>
            <w:tcW w:w="283" w:type="dxa"/>
            <w:tcBorders>
              <w:bottom w:val="single" w:sz="4" w:space="0" w:color="auto"/>
            </w:tcBorders>
            <w:shd w:val="clear" w:color="auto" w:fill="FFFFFF" w:themeFill="background1"/>
          </w:tcPr>
          <w:p w14:paraId="0D393CC4" w14:textId="77777777" w:rsidR="00F9509D" w:rsidRDefault="00F9509D" w:rsidP="006D4063"/>
        </w:tc>
        <w:tc>
          <w:tcPr>
            <w:tcW w:w="283" w:type="dxa"/>
            <w:tcBorders>
              <w:bottom w:val="single" w:sz="4" w:space="0" w:color="auto"/>
            </w:tcBorders>
            <w:shd w:val="clear" w:color="auto" w:fill="FFFFFF" w:themeFill="background1"/>
          </w:tcPr>
          <w:p w14:paraId="67DCF00F" w14:textId="77777777" w:rsidR="00F9509D" w:rsidRDefault="00F9509D" w:rsidP="006D4063"/>
        </w:tc>
        <w:tc>
          <w:tcPr>
            <w:tcW w:w="283" w:type="dxa"/>
            <w:tcBorders>
              <w:bottom w:val="single" w:sz="4" w:space="0" w:color="auto"/>
            </w:tcBorders>
            <w:shd w:val="clear" w:color="auto" w:fill="FFFFFF" w:themeFill="background1"/>
          </w:tcPr>
          <w:p w14:paraId="21F26CE2" w14:textId="77777777" w:rsidR="00F9509D" w:rsidRDefault="00F9509D" w:rsidP="006D4063"/>
        </w:tc>
        <w:tc>
          <w:tcPr>
            <w:tcW w:w="283" w:type="dxa"/>
            <w:tcBorders>
              <w:bottom w:val="single" w:sz="4" w:space="0" w:color="auto"/>
            </w:tcBorders>
            <w:shd w:val="clear" w:color="auto" w:fill="7F7F7F" w:themeFill="text1" w:themeFillTint="80"/>
          </w:tcPr>
          <w:p w14:paraId="6C47D01F" w14:textId="77777777" w:rsidR="00F9509D" w:rsidRDefault="00F9509D" w:rsidP="006D4063"/>
        </w:tc>
        <w:tc>
          <w:tcPr>
            <w:tcW w:w="283" w:type="dxa"/>
            <w:tcBorders>
              <w:bottom w:val="single" w:sz="4" w:space="0" w:color="auto"/>
            </w:tcBorders>
            <w:shd w:val="clear" w:color="auto" w:fill="7F7F7F" w:themeFill="text1" w:themeFillTint="80"/>
          </w:tcPr>
          <w:p w14:paraId="1A08340B" w14:textId="77777777" w:rsidR="00F9509D" w:rsidRDefault="00F9509D" w:rsidP="006D4063"/>
        </w:tc>
        <w:tc>
          <w:tcPr>
            <w:tcW w:w="283" w:type="dxa"/>
            <w:tcBorders>
              <w:bottom w:val="single" w:sz="4" w:space="0" w:color="auto"/>
            </w:tcBorders>
            <w:shd w:val="clear" w:color="auto" w:fill="7F7F7F" w:themeFill="text1" w:themeFillTint="80"/>
          </w:tcPr>
          <w:p w14:paraId="47C14A5C" w14:textId="77777777" w:rsidR="00F9509D" w:rsidRDefault="00F9509D" w:rsidP="006D4063"/>
        </w:tc>
        <w:tc>
          <w:tcPr>
            <w:tcW w:w="283" w:type="dxa"/>
            <w:tcBorders>
              <w:bottom w:val="single" w:sz="4" w:space="0" w:color="auto"/>
            </w:tcBorders>
            <w:shd w:val="clear" w:color="auto" w:fill="FFFFFF" w:themeFill="background1"/>
          </w:tcPr>
          <w:p w14:paraId="5D4E8662" w14:textId="77777777" w:rsidR="00F9509D" w:rsidRDefault="00F9509D" w:rsidP="006D4063"/>
        </w:tc>
        <w:tc>
          <w:tcPr>
            <w:tcW w:w="283" w:type="dxa"/>
            <w:tcBorders>
              <w:bottom w:val="single" w:sz="4" w:space="0" w:color="auto"/>
            </w:tcBorders>
            <w:shd w:val="clear" w:color="auto" w:fill="FFFFFF" w:themeFill="background1"/>
          </w:tcPr>
          <w:p w14:paraId="28864B13" w14:textId="77777777" w:rsidR="00F9509D" w:rsidRDefault="00F9509D" w:rsidP="006D4063"/>
        </w:tc>
        <w:tc>
          <w:tcPr>
            <w:tcW w:w="283" w:type="dxa"/>
            <w:tcBorders>
              <w:bottom w:val="single" w:sz="4" w:space="0" w:color="auto"/>
              <w:right w:val="single" w:sz="4" w:space="0" w:color="auto"/>
            </w:tcBorders>
            <w:shd w:val="clear" w:color="auto" w:fill="FFFFFF" w:themeFill="background1"/>
          </w:tcPr>
          <w:p w14:paraId="42FAD9D7" w14:textId="77777777" w:rsidR="00F9509D" w:rsidRDefault="00F9509D" w:rsidP="006D4063"/>
        </w:tc>
        <w:tc>
          <w:tcPr>
            <w:tcW w:w="283" w:type="dxa"/>
            <w:vMerge/>
            <w:tcBorders>
              <w:top w:val="nil"/>
              <w:left w:val="single" w:sz="4" w:space="0" w:color="auto"/>
              <w:bottom w:val="nil"/>
              <w:right w:val="single" w:sz="4" w:space="0" w:color="auto"/>
            </w:tcBorders>
            <w:shd w:val="clear" w:color="auto" w:fill="auto"/>
          </w:tcPr>
          <w:p w14:paraId="2C83E0F4" w14:textId="77777777" w:rsidR="00F9509D" w:rsidRDefault="00F9509D" w:rsidP="006D4063"/>
        </w:tc>
        <w:tc>
          <w:tcPr>
            <w:tcW w:w="283" w:type="dxa"/>
            <w:tcBorders>
              <w:left w:val="single" w:sz="4" w:space="0" w:color="auto"/>
              <w:right w:val="single" w:sz="4" w:space="0" w:color="auto"/>
            </w:tcBorders>
            <w:shd w:val="clear" w:color="auto" w:fill="auto"/>
          </w:tcPr>
          <w:p w14:paraId="5A59ADEE" w14:textId="77777777" w:rsidR="00F9509D" w:rsidRDefault="00F9509D" w:rsidP="006D4063"/>
        </w:tc>
        <w:tc>
          <w:tcPr>
            <w:tcW w:w="283" w:type="dxa"/>
            <w:tcBorders>
              <w:right w:val="single" w:sz="4" w:space="0" w:color="auto"/>
            </w:tcBorders>
            <w:shd w:val="clear" w:color="auto" w:fill="7F7F7F" w:themeFill="text1" w:themeFillTint="80"/>
          </w:tcPr>
          <w:p w14:paraId="3D7273A1" w14:textId="77777777" w:rsidR="00F9509D" w:rsidRDefault="00F9509D" w:rsidP="006D4063"/>
        </w:tc>
        <w:tc>
          <w:tcPr>
            <w:tcW w:w="283" w:type="dxa"/>
            <w:tcBorders>
              <w:right w:val="single" w:sz="4" w:space="0" w:color="auto"/>
            </w:tcBorders>
            <w:shd w:val="clear" w:color="auto" w:fill="7F7F7F" w:themeFill="text1" w:themeFillTint="80"/>
          </w:tcPr>
          <w:p w14:paraId="6ACABE1A" w14:textId="77777777" w:rsidR="00F9509D" w:rsidRDefault="00F9509D" w:rsidP="006D4063"/>
        </w:tc>
        <w:tc>
          <w:tcPr>
            <w:tcW w:w="283" w:type="dxa"/>
            <w:tcBorders>
              <w:right w:val="single" w:sz="4" w:space="0" w:color="auto"/>
            </w:tcBorders>
            <w:shd w:val="clear" w:color="auto" w:fill="7F7F7F" w:themeFill="text1" w:themeFillTint="80"/>
          </w:tcPr>
          <w:p w14:paraId="7EEBEABF" w14:textId="77777777" w:rsidR="00F9509D" w:rsidRDefault="00F9509D" w:rsidP="006D4063"/>
        </w:tc>
        <w:tc>
          <w:tcPr>
            <w:tcW w:w="283" w:type="dxa"/>
            <w:tcBorders>
              <w:right w:val="single" w:sz="4" w:space="0" w:color="auto"/>
            </w:tcBorders>
            <w:shd w:val="clear" w:color="auto" w:fill="7F7F7F" w:themeFill="text1" w:themeFillTint="80"/>
          </w:tcPr>
          <w:p w14:paraId="3B99929B" w14:textId="77777777" w:rsidR="00F9509D" w:rsidRDefault="00F9509D" w:rsidP="006D4063"/>
        </w:tc>
        <w:tc>
          <w:tcPr>
            <w:tcW w:w="283" w:type="dxa"/>
            <w:tcBorders>
              <w:right w:val="single" w:sz="4" w:space="0" w:color="auto"/>
            </w:tcBorders>
            <w:shd w:val="clear" w:color="auto" w:fill="7F7F7F" w:themeFill="text1" w:themeFillTint="80"/>
          </w:tcPr>
          <w:p w14:paraId="0D9A0979" w14:textId="77777777" w:rsidR="00F9509D" w:rsidRDefault="00F9509D" w:rsidP="006D4063"/>
        </w:tc>
        <w:tc>
          <w:tcPr>
            <w:tcW w:w="283" w:type="dxa"/>
            <w:tcBorders>
              <w:right w:val="single" w:sz="4" w:space="0" w:color="auto"/>
            </w:tcBorders>
            <w:shd w:val="clear" w:color="auto" w:fill="7F7F7F" w:themeFill="text1" w:themeFillTint="80"/>
          </w:tcPr>
          <w:p w14:paraId="696A0D2B" w14:textId="77777777" w:rsidR="00F9509D" w:rsidRDefault="00F9509D" w:rsidP="006D4063"/>
        </w:tc>
        <w:tc>
          <w:tcPr>
            <w:tcW w:w="283" w:type="dxa"/>
            <w:tcBorders>
              <w:right w:val="single" w:sz="4" w:space="0" w:color="auto"/>
            </w:tcBorders>
            <w:shd w:val="clear" w:color="auto" w:fill="auto"/>
          </w:tcPr>
          <w:p w14:paraId="24881CE4" w14:textId="77777777" w:rsidR="00F9509D" w:rsidRDefault="00F9509D" w:rsidP="006D4063"/>
        </w:tc>
        <w:tc>
          <w:tcPr>
            <w:tcW w:w="283" w:type="dxa"/>
            <w:tcBorders>
              <w:right w:val="single" w:sz="4" w:space="0" w:color="auto"/>
            </w:tcBorders>
            <w:shd w:val="clear" w:color="auto" w:fill="auto"/>
          </w:tcPr>
          <w:p w14:paraId="14C90A62" w14:textId="77777777" w:rsidR="00F9509D" w:rsidRDefault="00F9509D" w:rsidP="006D4063"/>
        </w:tc>
        <w:tc>
          <w:tcPr>
            <w:tcW w:w="283" w:type="dxa"/>
            <w:tcBorders>
              <w:right w:val="single" w:sz="4" w:space="0" w:color="auto"/>
            </w:tcBorders>
            <w:shd w:val="clear" w:color="auto" w:fill="auto"/>
          </w:tcPr>
          <w:p w14:paraId="7FA003E0" w14:textId="77777777" w:rsidR="00F9509D" w:rsidRDefault="00F9509D" w:rsidP="006D4063"/>
        </w:tc>
        <w:tc>
          <w:tcPr>
            <w:tcW w:w="283" w:type="dxa"/>
            <w:tcBorders>
              <w:right w:val="single" w:sz="4" w:space="0" w:color="auto"/>
            </w:tcBorders>
            <w:shd w:val="clear" w:color="auto" w:fill="7F7F7F" w:themeFill="text1" w:themeFillTint="80"/>
          </w:tcPr>
          <w:p w14:paraId="38C1A402" w14:textId="77777777" w:rsidR="00F9509D" w:rsidRDefault="00F9509D" w:rsidP="006D4063"/>
        </w:tc>
        <w:tc>
          <w:tcPr>
            <w:tcW w:w="283" w:type="dxa"/>
            <w:tcBorders>
              <w:right w:val="single" w:sz="4" w:space="0" w:color="auto"/>
            </w:tcBorders>
            <w:shd w:val="clear" w:color="auto" w:fill="auto"/>
          </w:tcPr>
          <w:p w14:paraId="77BDAF79" w14:textId="77777777" w:rsidR="00F9509D" w:rsidRDefault="00F9509D" w:rsidP="006D4063"/>
        </w:tc>
      </w:tr>
      <w:tr w:rsidR="00F9509D" w14:paraId="147D4095" w14:textId="77777777" w:rsidTr="00F9509D">
        <w:trPr>
          <w:trHeight w:hRule="exact" w:val="227"/>
        </w:trPr>
        <w:tc>
          <w:tcPr>
            <w:tcW w:w="283" w:type="dxa"/>
            <w:tcBorders>
              <w:top w:val="single" w:sz="4" w:space="0" w:color="auto"/>
              <w:left w:val="nil"/>
              <w:bottom w:val="nil"/>
              <w:right w:val="nil"/>
            </w:tcBorders>
            <w:shd w:val="clear" w:color="auto" w:fill="auto"/>
          </w:tcPr>
          <w:p w14:paraId="3302DE0E" w14:textId="77777777" w:rsidR="00F9509D" w:rsidRDefault="00F9509D" w:rsidP="006D4063"/>
        </w:tc>
        <w:tc>
          <w:tcPr>
            <w:tcW w:w="283" w:type="dxa"/>
            <w:tcBorders>
              <w:top w:val="single" w:sz="4" w:space="0" w:color="auto"/>
              <w:left w:val="nil"/>
              <w:bottom w:val="nil"/>
              <w:right w:val="nil"/>
            </w:tcBorders>
            <w:shd w:val="clear" w:color="auto" w:fill="auto"/>
          </w:tcPr>
          <w:p w14:paraId="100D8A2B" w14:textId="77777777" w:rsidR="00F9509D" w:rsidRDefault="00F9509D" w:rsidP="006D4063"/>
        </w:tc>
        <w:tc>
          <w:tcPr>
            <w:tcW w:w="283" w:type="dxa"/>
            <w:tcBorders>
              <w:top w:val="single" w:sz="4" w:space="0" w:color="auto"/>
              <w:left w:val="nil"/>
              <w:bottom w:val="nil"/>
              <w:right w:val="nil"/>
            </w:tcBorders>
            <w:shd w:val="clear" w:color="auto" w:fill="auto"/>
          </w:tcPr>
          <w:p w14:paraId="727A473E" w14:textId="77777777" w:rsidR="00F9509D" w:rsidRDefault="00F9509D" w:rsidP="006D4063"/>
        </w:tc>
        <w:tc>
          <w:tcPr>
            <w:tcW w:w="283" w:type="dxa"/>
            <w:tcBorders>
              <w:top w:val="single" w:sz="4" w:space="0" w:color="auto"/>
              <w:left w:val="nil"/>
              <w:bottom w:val="nil"/>
              <w:right w:val="nil"/>
            </w:tcBorders>
            <w:shd w:val="clear" w:color="auto" w:fill="auto"/>
          </w:tcPr>
          <w:p w14:paraId="580C1B7E" w14:textId="77777777" w:rsidR="00F9509D" w:rsidRDefault="00F9509D" w:rsidP="006D4063"/>
        </w:tc>
        <w:tc>
          <w:tcPr>
            <w:tcW w:w="283" w:type="dxa"/>
            <w:tcBorders>
              <w:top w:val="single" w:sz="4" w:space="0" w:color="auto"/>
              <w:left w:val="nil"/>
              <w:bottom w:val="nil"/>
              <w:right w:val="nil"/>
            </w:tcBorders>
            <w:shd w:val="clear" w:color="auto" w:fill="auto"/>
          </w:tcPr>
          <w:p w14:paraId="6387A848" w14:textId="77777777" w:rsidR="00F9509D" w:rsidRDefault="00F9509D" w:rsidP="006D4063"/>
        </w:tc>
        <w:tc>
          <w:tcPr>
            <w:tcW w:w="283" w:type="dxa"/>
            <w:tcBorders>
              <w:top w:val="single" w:sz="4" w:space="0" w:color="auto"/>
              <w:left w:val="nil"/>
              <w:bottom w:val="nil"/>
              <w:right w:val="nil"/>
            </w:tcBorders>
            <w:shd w:val="clear" w:color="auto" w:fill="auto"/>
          </w:tcPr>
          <w:p w14:paraId="664FC77E" w14:textId="77777777" w:rsidR="00F9509D" w:rsidRDefault="00F9509D" w:rsidP="006D4063"/>
        </w:tc>
        <w:tc>
          <w:tcPr>
            <w:tcW w:w="283" w:type="dxa"/>
            <w:tcBorders>
              <w:top w:val="single" w:sz="4" w:space="0" w:color="auto"/>
              <w:left w:val="nil"/>
              <w:bottom w:val="nil"/>
              <w:right w:val="nil"/>
            </w:tcBorders>
            <w:shd w:val="clear" w:color="auto" w:fill="auto"/>
          </w:tcPr>
          <w:p w14:paraId="1DA517D9" w14:textId="77777777" w:rsidR="00F9509D" w:rsidRDefault="00F9509D" w:rsidP="006D4063"/>
        </w:tc>
        <w:tc>
          <w:tcPr>
            <w:tcW w:w="283" w:type="dxa"/>
            <w:tcBorders>
              <w:top w:val="single" w:sz="4" w:space="0" w:color="auto"/>
              <w:left w:val="nil"/>
              <w:bottom w:val="nil"/>
              <w:right w:val="nil"/>
            </w:tcBorders>
            <w:shd w:val="clear" w:color="auto" w:fill="auto"/>
          </w:tcPr>
          <w:p w14:paraId="6190A8F6" w14:textId="77777777" w:rsidR="00F9509D" w:rsidRDefault="00F9509D" w:rsidP="006D4063"/>
        </w:tc>
        <w:tc>
          <w:tcPr>
            <w:tcW w:w="283" w:type="dxa"/>
            <w:tcBorders>
              <w:top w:val="single" w:sz="4" w:space="0" w:color="auto"/>
              <w:left w:val="nil"/>
              <w:bottom w:val="nil"/>
              <w:right w:val="nil"/>
            </w:tcBorders>
            <w:shd w:val="clear" w:color="auto" w:fill="auto"/>
          </w:tcPr>
          <w:p w14:paraId="05AECA00" w14:textId="77777777" w:rsidR="00F9509D" w:rsidRDefault="00F9509D" w:rsidP="006D4063"/>
        </w:tc>
        <w:tc>
          <w:tcPr>
            <w:tcW w:w="283" w:type="dxa"/>
            <w:tcBorders>
              <w:top w:val="single" w:sz="4" w:space="0" w:color="auto"/>
              <w:left w:val="nil"/>
              <w:bottom w:val="nil"/>
              <w:right w:val="nil"/>
            </w:tcBorders>
            <w:shd w:val="clear" w:color="auto" w:fill="auto"/>
          </w:tcPr>
          <w:p w14:paraId="1D88134E" w14:textId="77777777" w:rsidR="00F9509D" w:rsidRDefault="00F9509D" w:rsidP="006D4063"/>
        </w:tc>
        <w:tc>
          <w:tcPr>
            <w:tcW w:w="283" w:type="dxa"/>
            <w:tcBorders>
              <w:top w:val="single" w:sz="4" w:space="0" w:color="auto"/>
              <w:left w:val="nil"/>
              <w:bottom w:val="nil"/>
              <w:right w:val="nil"/>
            </w:tcBorders>
            <w:shd w:val="clear" w:color="auto" w:fill="auto"/>
          </w:tcPr>
          <w:p w14:paraId="08595EBF" w14:textId="77777777" w:rsidR="00F9509D" w:rsidRDefault="00F9509D" w:rsidP="006D4063"/>
        </w:tc>
        <w:tc>
          <w:tcPr>
            <w:tcW w:w="283" w:type="dxa"/>
            <w:tcBorders>
              <w:top w:val="single" w:sz="4" w:space="0" w:color="auto"/>
              <w:left w:val="nil"/>
              <w:bottom w:val="nil"/>
              <w:right w:val="nil"/>
            </w:tcBorders>
            <w:shd w:val="clear" w:color="auto" w:fill="auto"/>
          </w:tcPr>
          <w:p w14:paraId="67947CD5" w14:textId="77777777" w:rsidR="00F9509D" w:rsidRDefault="00F9509D" w:rsidP="006D4063"/>
        </w:tc>
        <w:tc>
          <w:tcPr>
            <w:tcW w:w="283" w:type="dxa"/>
            <w:tcBorders>
              <w:top w:val="single" w:sz="4" w:space="0" w:color="auto"/>
              <w:left w:val="nil"/>
              <w:bottom w:val="nil"/>
              <w:right w:val="nil"/>
            </w:tcBorders>
            <w:shd w:val="clear" w:color="auto" w:fill="auto"/>
          </w:tcPr>
          <w:p w14:paraId="4685E11A" w14:textId="77777777" w:rsidR="00F9509D" w:rsidRDefault="00F9509D" w:rsidP="006D4063"/>
        </w:tc>
        <w:tc>
          <w:tcPr>
            <w:tcW w:w="283" w:type="dxa"/>
            <w:tcBorders>
              <w:top w:val="nil"/>
              <w:left w:val="nil"/>
              <w:bottom w:val="nil"/>
              <w:right w:val="single" w:sz="4" w:space="0" w:color="auto"/>
            </w:tcBorders>
            <w:shd w:val="clear" w:color="auto" w:fill="auto"/>
          </w:tcPr>
          <w:p w14:paraId="1919879A" w14:textId="77777777" w:rsidR="00F9509D" w:rsidRDefault="00F9509D" w:rsidP="006D4063"/>
        </w:tc>
        <w:tc>
          <w:tcPr>
            <w:tcW w:w="283" w:type="dxa"/>
            <w:tcBorders>
              <w:left w:val="single" w:sz="4" w:space="0" w:color="auto"/>
              <w:right w:val="single" w:sz="4" w:space="0" w:color="auto"/>
            </w:tcBorders>
            <w:shd w:val="clear" w:color="auto" w:fill="auto"/>
          </w:tcPr>
          <w:p w14:paraId="0373DAAB" w14:textId="77777777" w:rsidR="00F9509D" w:rsidRDefault="00F9509D" w:rsidP="006D4063"/>
        </w:tc>
        <w:tc>
          <w:tcPr>
            <w:tcW w:w="283" w:type="dxa"/>
            <w:tcBorders>
              <w:right w:val="single" w:sz="4" w:space="0" w:color="auto"/>
            </w:tcBorders>
            <w:shd w:val="clear" w:color="auto" w:fill="7F7F7F" w:themeFill="text1" w:themeFillTint="80"/>
          </w:tcPr>
          <w:p w14:paraId="0E987CAF" w14:textId="77777777" w:rsidR="00F9509D" w:rsidRDefault="00F9509D" w:rsidP="006D4063"/>
        </w:tc>
        <w:tc>
          <w:tcPr>
            <w:tcW w:w="283" w:type="dxa"/>
            <w:tcBorders>
              <w:right w:val="single" w:sz="4" w:space="0" w:color="auto"/>
            </w:tcBorders>
            <w:shd w:val="clear" w:color="auto" w:fill="7F7F7F" w:themeFill="text1" w:themeFillTint="80"/>
          </w:tcPr>
          <w:p w14:paraId="0AF3FFA6" w14:textId="77777777" w:rsidR="00F9509D" w:rsidRDefault="00F9509D" w:rsidP="006D4063"/>
        </w:tc>
        <w:tc>
          <w:tcPr>
            <w:tcW w:w="283" w:type="dxa"/>
            <w:tcBorders>
              <w:right w:val="single" w:sz="4" w:space="0" w:color="auto"/>
            </w:tcBorders>
            <w:shd w:val="clear" w:color="auto" w:fill="7F7F7F" w:themeFill="text1" w:themeFillTint="80"/>
          </w:tcPr>
          <w:p w14:paraId="4DA32E03" w14:textId="77777777" w:rsidR="00F9509D" w:rsidRDefault="00F9509D" w:rsidP="006D4063"/>
        </w:tc>
        <w:tc>
          <w:tcPr>
            <w:tcW w:w="283" w:type="dxa"/>
            <w:tcBorders>
              <w:right w:val="single" w:sz="4" w:space="0" w:color="auto"/>
            </w:tcBorders>
            <w:shd w:val="clear" w:color="auto" w:fill="7F7F7F" w:themeFill="text1" w:themeFillTint="80"/>
          </w:tcPr>
          <w:p w14:paraId="08291777" w14:textId="77777777" w:rsidR="00F9509D" w:rsidRDefault="00F9509D" w:rsidP="006D4063"/>
        </w:tc>
        <w:tc>
          <w:tcPr>
            <w:tcW w:w="283" w:type="dxa"/>
            <w:tcBorders>
              <w:right w:val="single" w:sz="4" w:space="0" w:color="auto"/>
            </w:tcBorders>
            <w:shd w:val="clear" w:color="auto" w:fill="7F7F7F" w:themeFill="text1" w:themeFillTint="80"/>
          </w:tcPr>
          <w:p w14:paraId="2B75D2B3" w14:textId="77777777" w:rsidR="00F9509D" w:rsidRDefault="00F9509D" w:rsidP="006D4063"/>
        </w:tc>
        <w:tc>
          <w:tcPr>
            <w:tcW w:w="283" w:type="dxa"/>
            <w:tcBorders>
              <w:right w:val="single" w:sz="4" w:space="0" w:color="auto"/>
            </w:tcBorders>
            <w:shd w:val="clear" w:color="auto" w:fill="7F7F7F" w:themeFill="text1" w:themeFillTint="80"/>
          </w:tcPr>
          <w:p w14:paraId="6220E5C8" w14:textId="77777777" w:rsidR="00F9509D" w:rsidRDefault="00F9509D" w:rsidP="006D4063"/>
        </w:tc>
        <w:tc>
          <w:tcPr>
            <w:tcW w:w="283" w:type="dxa"/>
            <w:tcBorders>
              <w:right w:val="single" w:sz="4" w:space="0" w:color="auto"/>
            </w:tcBorders>
            <w:shd w:val="clear" w:color="auto" w:fill="auto"/>
          </w:tcPr>
          <w:p w14:paraId="231C11CF" w14:textId="77777777" w:rsidR="00F9509D" w:rsidRDefault="00F9509D" w:rsidP="006D4063"/>
        </w:tc>
        <w:tc>
          <w:tcPr>
            <w:tcW w:w="283" w:type="dxa"/>
            <w:tcBorders>
              <w:right w:val="single" w:sz="4" w:space="0" w:color="auto"/>
            </w:tcBorders>
            <w:shd w:val="clear" w:color="auto" w:fill="auto"/>
          </w:tcPr>
          <w:p w14:paraId="06E3F81C" w14:textId="77777777" w:rsidR="00F9509D" w:rsidRDefault="00F9509D" w:rsidP="006D4063"/>
        </w:tc>
        <w:tc>
          <w:tcPr>
            <w:tcW w:w="283" w:type="dxa"/>
            <w:tcBorders>
              <w:right w:val="single" w:sz="4" w:space="0" w:color="auto"/>
            </w:tcBorders>
            <w:shd w:val="clear" w:color="auto" w:fill="auto"/>
          </w:tcPr>
          <w:p w14:paraId="72B20FB4" w14:textId="77777777" w:rsidR="00F9509D" w:rsidRDefault="00F9509D" w:rsidP="006D4063"/>
        </w:tc>
        <w:tc>
          <w:tcPr>
            <w:tcW w:w="283" w:type="dxa"/>
            <w:tcBorders>
              <w:right w:val="single" w:sz="4" w:space="0" w:color="auto"/>
            </w:tcBorders>
            <w:shd w:val="clear" w:color="auto" w:fill="7F7F7F" w:themeFill="text1" w:themeFillTint="80"/>
          </w:tcPr>
          <w:p w14:paraId="34115BCF" w14:textId="77777777" w:rsidR="00F9509D" w:rsidRDefault="00F9509D" w:rsidP="006D4063"/>
        </w:tc>
        <w:tc>
          <w:tcPr>
            <w:tcW w:w="283" w:type="dxa"/>
            <w:tcBorders>
              <w:right w:val="single" w:sz="4" w:space="0" w:color="auto"/>
            </w:tcBorders>
            <w:shd w:val="clear" w:color="auto" w:fill="auto"/>
          </w:tcPr>
          <w:p w14:paraId="18FBF1F0" w14:textId="77777777" w:rsidR="00F9509D" w:rsidRDefault="00F9509D" w:rsidP="006D4063"/>
        </w:tc>
      </w:tr>
      <w:tr w:rsidR="00F9509D" w14:paraId="57F5EE9B" w14:textId="77777777" w:rsidTr="00F9509D">
        <w:trPr>
          <w:trHeight w:hRule="exact" w:val="227"/>
        </w:trPr>
        <w:tc>
          <w:tcPr>
            <w:tcW w:w="283" w:type="dxa"/>
            <w:tcBorders>
              <w:top w:val="nil"/>
              <w:left w:val="nil"/>
              <w:bottom w:val="nil"/>
              <w:right w:val="nil"/>
            </w:tcBorders>
            <w:shd w:val="clear" w:color="auto" w:fill="auto"/>
          </w:tcPr>
          <w:p w14:paraId="2423570B" w14:textId="77777777" w:rsidR="00F9509D" w:rsidRDefault="00F9509D" w:rsidP="006D4063"/>
        </w:tc>
        <w:tc>
          <w:tcPr>
            <w:tcW w:w="283" w:type="dxa"/>
            <w:tcBorders>
              <w:top w:val="nil"/>
              <w:left w:val="nil"/>
              <w:bottom w:val="nil"/>
              <w:right w:val="nil"/>
            </w:tcBorders>
            <w:shd w:val="clear" w:color="auto" w:fill="auto"/>
          </w:tcPr>
          <w:p w14:paraId="7ACEFC56" w14:textId="77777777" w:rsidR="00F9509D" w:rsidRDefault="00F9509D" w:rsidP="006D4063"/>
        </w:tc>
        <w:tc>
          <w:tcPr>
            <w:tcW w:w="283" w:type="dxa"/>
            <w:tcBorders>
              <w:top w:val="nil"/>
              <w:left w:val="nil"/>
              <w:bottom w:val="nil"/>
              <w:right w:val="nil"/>
            </w:tcBorders>
            <w:shd w:val="clear" w:color="auto" w:fill="auto"/>
          </w:tcPr>
          <w:p w14:paraId="71B36A0C" w14:textId="77777777" w:rsidR="00F9509D" w:rsidRDefault="00F9509D" w:rsidP="006D4063"/>
        </w:tc>
        <w:tc>
          <w:tcPr>
            <w:tcW w:w="283" w:type="dxa"/>
            <w:tcBorders>
              <w:top w:val="nil"/>
              <w:left w:val="nil"/>
              <w:bottom w:val="nil"/>
              <w:right w:val="nil"/>
            </w:tcBorders>
            <w:shd w:val="clear" w:color="auto" w:fill="auto"/>
          </w:tcPr>
          <w:p w14:paraId="0AF8437A" w14:textId="77777777" w:rsidR="00F9509D" w:rsidRDefault="00F9509D" w:rsidP="006D4063"/>
        </w:tc>
        <w:tc>
          <w:tcPr>
            <w:tcW w:w="283" w:type="dxa"/>
            <w:tcBorders>
              <w:top w:val="nil"/>
              <w:left w:val="nil"/>
              <w:bottom w:val="nil"/>
              <w:right w:val="nil"/>
            </w:tcBorders>
            <w:shd w:val="clear" w:color="auto" w:fill="auto"/>
          </w:tcPr>
          <w:p w14:paraId="71414F32" w14:textId="77777777" w:rsidR="00F9509D" w:rsidRDefault="00F9509D" w:rsidP="006D4063"/>
        </w:tc>
        <w:tc>
          <w:tcPr>
            <w:tcW w:w="283" w:type="dxa"/>
            <w:tcBorders>
              <w:top w:val="nil"/>
              <w:left w:val="nil"/>
              <w:bottom w:val="nil"/>
              <w:right w:val="nil"/>
            </w:tcBorders>
            <w:shd w:val="clear" w:color="auto" w:fill="auto"/>
          </w:tcPr>
          <w:p w14:paraId="718833FC" w14:textId="77777777" w:rsidR="00F9509D" w:rsidRDefault="00F9509D" w:rsidP="006D4063"/>
        </w:tc>
        <w:tc>
          <w:tcPr>
            <w:tcW w:w="283" w:type="dxa"/>
            <w:tcBorders>
              <w:top w:val="nil"/>
              <w:left w:val="nil"/>
              <w:bottom w:val="nil"/>
              <w:right w:val="nil"/>
            </w:tcBorders>
            <w:shd w:val="clear" w:color="auto" w:fill="auto"/>
          </w:tcPr>
          <w:p w14:paraId="113F5072" w14:textId="77777777" w:rsidR="00F9509D" w:rsidRDefault="00F9509D" w:rsidP="006D4063"/>
        </w:tc>
        <w:tc>
          <w:tcPr>
            <w:tcW w:w="283" w:type="dxa"/>
            <w:tcBorders>
              <w:top w:val="nil"/>
              <w:left w:val="nil"/>
              <w:bottom w:val="nil"/>
              <w:right w:val="nil"/>
            </w:tcBorders>
            <w:shd w:val="clear" w:color="auto" w:fill="auto"/>
          </w:tcPr>
          <w:p w14:paraId="44FDEFAB" w14:textId="77777777" w:rsidR="00F9509D" w:rsidRDefault="00F9509D" w:rsidP="006D4063"/>
        </w:tc>
        <w:tc>
          <w:tcPr>
            <w:tcW w:w="283" w:type="dxa"/>
            <w:tcBorders>
              <w:top w:val="nil"/>
              <w:left w:val="nil"/>
              <w:bottom w:val="nil"/>
              <w:right w:val="nil"/>
            </w:tcBorders>
            <w:shd w:val="clear" w:color="auto" w:fill="auto"/>
          </w:tcPr>
          <w:p w14:paraId="5CE04D2F" w14:textId="77777777" w:rsidR="00F9509D" w:rsidRDefault="00F9509D" w:rsidP="006D4063"/>
        </w:tc>
        <w:tc>
          <w:tcPr>
            <w:tcW w:w="283" w:type="dxa"/>
            <w:tcBorders>
              <w:top w:val="nil"/>
              <w:left w:val="nil"/>
              <w:bottom w:val="nil"/>
              <w:right w:val="nil"/>
            </w:tcBorders>
            <w:shd w:val="clear" w:color="auto" w:fill="auto"/>
          </w:tcPr>
          <w:p w14:paraId="23FDEAA7" w14:textId="77777777" w:rsidR="00F9509D" w:rsidRDefault="00F9509D" w:rsidP="006D4063"/>
        </w:tc>
        <w:tc>
          <w:tcPr>
            <w:tcW w:w="283" w:type="dxa"/>
            <w:tcBorders>
              <w:top w:val="nil"/>
              <w:left w:val="nil"/>
              <w:bottom w:val="nil"/>
              <w:right w:val="nil"/>
            </w:tcBorders>
            <w:shd w:val="clear" w:color="auto" w:fill="auto"/>
          </w:tcPr>
          <w:p w14:paraId="5F1FD5B1" w14:textId="77777777" w:rsidR="00F9509D" w:rsidRDefault="00F9509D" w:rsidP="006D4063"/>
        </w:tc>
        <w:tc>
          <w:tcPr>
            <w:tcW w:w="283" w:type="dxa"/>
            <w:tcBorders>
              <w:top w:val="nil"/>
              <w:left w:val="nil"/>
              <w:bottom w:val="nil"/>
              <w:right w:val="nil"/>
            </w:tcBorders>
            <w:shd w:val="clear" w:color="auto" w:fill="auto"/>
          </w:tcPr>
          <w:p w14:paraId="6355DD03" w14:textId="77777777" w:rsidR="00F9509D" w:rsidRDefault="00F9509D" w:rsidP="006D4063"/>
        </w:tc>
        <w:tc>
          <w:tcPr>
            <w:tcW w:w="283" w:type="dxa"/>
            <w:tcBorders>
              <w:top w:val="nil"/>
              <w:left w:val="nil"/>
              <w:bottom w:val="nil"/>
              <w:right w:val="nil"/>
            </w:tcBorders>
            <w:shd w:val="clear" w:color="auto" w:fill="auto"/>
          </w:tcPr>
          <w:p w14:paraId="700CA3A3" w14:textId="77777777" w:rsidR="00F9509D" w:rsidRDefault="00F9509D" w:rsidP="006D4063"/>
        </w:tc>
        <w:tc>
          <w:tcPr>
            <w:tcW w:w="283" w:type="dxa"/>
            <w:tcBorders>
              <w:top w:val="nil"/>
              <w:left w:val="nil"/>
              <w:bottom w:val="nil"/>
              <w:right w:val="single" w:sz="4" w:space="0" w:color="auto"/>
            </w:tcBorders>
            <w:shd w:val="clear" w:color="auto" w:fill="auto"/>
          </w:tcPr>
          <w:p w14:paraId="2FEEA578" w14:textId="77777777" w:rsidR="00F9509D" w:rsidRDefault="00F9509D" w:rsidP="006D4063"/>
        </w:tc>
        <w:tc>
          <w:tcPr>
            <w:tcW w:w="283" w:type="dxa"/>
            <w:tcBorders>
              <w:left w:val="single" w:sz="4" w:space="0" w:color="auto"/>
              <w:right w:val="single" w:sz="4" w:space="0" w:color="auto"/>
            </w:tcBorders>
            <w:shd w:val="clear" w:color="auto" w:fill="auto"/>
          </w:tcPr>
          <w:p w14:paraId="714EACCE" w14:textId="77777777" w:rsidR="00F9509D" w:rsidRDefault="00F9509D" w:rsidP="006D4063"/>
        </w:tc>
        <w:tc>
          <w:tcPr>
            <w:tcW w:w="283" w:type="dxa"/>
            <w:tcBorders>
              <w:right w:val="single" w:sz="4" w:space="0" w:color="auto"/>
            </w:tcBorders>
            <w:shd w:val="clear" w:color="auto" w:fill="7F7F7F" w:themeFill="text1" w:themeFillTint="80"/>
          </w:tcPr>
          <w:p w14:paraId="72484E39" w14:textId="77777777" w:rsidR="00F9509D" w:rsidRDefault="00F9509D" w:rsidP="006D4063"/>
        </w:tc>
        <w:tc>
          <w:tcPr>
            <w:tcW w:w="283" w:type="dxa"/>
            <w:tcBorders>
              <w:right w:val="single" w:sz="4" w:space="0" w:color="auto"/>
            </w:tcBorders>
            <w:shd w:val="clear" w:color="auto" w:fill="7F7F7F" w:themeFill="text1" w:themeFillTint="80"/>
          </w:tcPr>
          <w:p w14:paraId="5AEDD66B" w14:textId="77777777" w:rsidR="00F9509D" w:rsidRDefault="00F9509D" w:rsidP="006D4063"/>
        </w:tc>
        <w:tc>
          <w:tcPr>
            <w:tcW w:w="283" w:type="dxa"/>
            <w:tcBorders>
              <w:right w:val="single" w:sz="4" w:space="0" w:color="auto"/>
            </w:tcBorders>
            <w:shd w:val="clear" w:color="auto" w:fill="7F7F7F" w:themeFill="text1" w:themeFillTint="80"/>
          </w:tcPr>
          <w:p w14:paraId="7147AE7F" w14:textId="77777777" w:rsidR="00F9509D" w:rsidRDefault="00F9509D" w:rsidP="006D4063"/>
        </w:tc>
        <w:tc>
          <w:tcPr>
            <w:tcW w:w="283" w:type="dxa"/>
            <w:tcBorders>
              <w:right w:val="single" w:sz="4" w:space="0" w:color="auto"/>
            </w:tcBorders>
            <w:shd w:val="clear" w:color="auto" w:fill="7F7F7F" w:themeFill="text1" w:themeFillTint="80"/>
          </w:tcPr>
          <w:p w14:paraId="65FE1FFE" w14:textId="77777777" w:rsidR="00F9509D" w:rsidRDefault="00F9509D" w:rsidP="006D4063"/>
        </w:tc>
        <w:tc>
          <w:tcPr>
            <w:tcW w:w="283" w:type="dxa"/>
            <w:tcBorders>
              <w:right w:val="single" w:sz="4" w:space="0" w:color="auto"/>
            </w:tcBorders>
            <w:shd w:val="clear" w:color="auto" w:fill="7F7F7F" w:themeFill="text1" w:themeFillTint="80"/>
          </w:tcPr>
          <w:p w14:paraId="611E35CD" w14:textId="77777777" w:rsidR="00F9509D" w:rsidRDefault="00F9509D" w:rsidP="006D4063"/>
        </w:tc>
        <w:tc>
          <w:tcPr>
            <w:tcW w:w="283" w:type="dxa"/>
            <w:tcBorders>
              <w:right w:val="single" w:sz="4" w:space="0" w:color="auto"/>
            </w:tcBorders>
            <w:shd w:val="clear" w:color="auto" w:fill="7F7F7F" w:themeFill="text1" w:themeFillTint="80"/>
          </w:tcPr>
          <w:p w14:paraId="5F02F434" w14:textId="77777777" w:rsidR="00F9509D" w:rsidRDefault="00F9509D" w:rsidP="006D4063"/>
        </w:tc>
        <w:tc>
          <w:tcPr>
            <w:tcW w:w="283" w:type="dxa"/>
            <w:tcBorders>
              <w:right w:val="single" w:sz="4" w:space="0" w:color="auto"/>
            </w:tcBorders>
            <w:shd w:val="clear" w:color="auto" w:fill="auto"/>
          </w:tcPr>
          <w:p w14:paraId="0F5F5CF7" w14:textId="77777777" w:rsidR="00F9509D" w:rsidRDefault="00F9509D" w:rsidP="006D4063"/>
        </w:tc>
        <w:tc>
          <w:tcPr>
            <w:tcW w:w="283" w:type="dxa"/>
            <w:tcBorders>
              <w:right w:val="single" w:sz="4" w:space="0" w:color="auto"/>
            </w:tcBorders>
            <w:shd w:val="clear" w:color="auto" w:fill="7F7F7F" w:themeFill="text1" w:themeFillTint="80"/>
          </w:tcPr>
          <w:p w14:paraId="587E1CB0" w14:textId="77777777" w:rsidR="00F9509D" w:rsidRDefault="00F9509D" w:rsidP="006D4063"/>
        </w:tc>
        <w:tc>
          <w:tcPr>
            <w:tcW w:w="283" w:type="dxa"/>
            <w:tcBorders>
              <w:right w:val="single" w:sz="4" w:space="0" w:color="auto"/>
            </w:tcBorders>
            <w:shd w:val="clear" w:color="auto" w:fill="7F7F7F" w:themeFill="text1" w:themeFillTint="80"/>
          </w:tcPr>
          <w:p w14:paraId="791F652D" w14:textId="77777777" w:rsidR="00F9509D" w:rsidRDefault="00F9509D" w:rsidP="006D4063"/>
        </w:tc>
        <w:tc>
          <w:tcPr>
            <w:tcW w:w="283" w:type="dxa"/>
            <w:tcBorders>
              <w:right w:val="single" w:sz="4" w:space="0" w:color="auto"/>
            </w:tcBorders>
            <w:shd w:val="clear" w:color="auto" w:fill="7F7F7F" w:themeFill="text1" w:themeFillTint="80"/>
          </w:tcPr>
          <w:p w14:paraId="44795600" w14:textId="77777777" w:rsidR="00F9509D" w:rsidRDefault="00F9509D" w:rsidP="006D4063"/>
        </w:tc>
        <w:tc>
          <w:tcPr>
            <w:tcW w:w="283" w:type="dxa"/>
            <w:tcBorders>
              <w:right w:val="single" w:sz="4" w:space="0" w:color="auto"/>
            </w:tcBorders>
            <w:shd w:val="clear" w:color="auto" w:fill="auto"/>
          </w:tcPr>
          <w:p w14:paraId="7DE51224" w14:textId="77777777" w:rsidR="00F9509D" w:rsidRDefault="00F9509D" w:rsidP="006D4063"/>
        </w:tc>
      </w:tr>
      <w:tr w:rsidR="00F9509D" w14:paraId="16B8B839" w14:textId="77777777" w:rsidTr="00F9509D">
        <w:trPr>
          <w:trHeight w:hRule="exact" w:val="227"/>
        </w:trPr>
        <w:tc>
          <w:tcPr>
            <w:tcW w:w="283" w:type="dxa"/>
            <w:tcBorders>
              <w:top w:val="nil"/>
              <w:left w:val="nil"/>
              <w:bottom w:val="nil"/>
              <w:right w:val="nil"/>
            </w:tcBorders>
            <w:shd w:val="clear" w:color="auto" w:fill="auto"/>
          </w:tcPr>
          <w:p w14:paraId="10CF9025" w14:textId="77777777" w:rsidR="00F9509D" w:rsidRDefault="00F9509D" w:rsidP="006D4063"/>
        </w:tc>
        <w:tc>
          <w:tcPr>
            <w:tcW w:w="283" w:type="dxa"/>
            <w:tcBorders>
              <w:top w:val="nil"/>
              <w:left w:val="nil"/>
              <w:bottom w:val="nil"/>
              <w:right w:val="nil"/>
            </w:tcBorders>
            <w:shd w:val="clear" w:color="auto" w:fill="auto"/>
          </w:tcPr>
          <w:p w14:paraId="05D99B22" w14:textId="77777777" w:rsidR="00F9509D" w:rsidRDefault="00F9509D" w:rsidP="006D4063"/>
        </w:tc>
        <w:tc>
          <w:tcPr>
            <w:tcW w:w="283" w:type="dxa"/>
            <w:tcBorders>
              <w:top w:val="nil"/>
              <w:left w:val="nil"/>
              <w:bottom w:val="nil"/>
              <w:right w:val="nil"/>
            </w:tcBorders>
            <w:shd w:val="clear" w:color="auto" w:fill="auto"/>
          </w:tcPr>
          <w:p w14:paraId="082129F7" w14:textId="77777777" w:rsidR="00F9509D" w:rsidRDefault="00F9509D" w:rsidP="006D4063"/>
        </w:tc>
        <w:tc>
          <w:tcPr>
            <w:tcW w:w="283" w:type="dxa"/>
            <w:tcBorders>
              <w:top w:val="nil"/>
              <w:left w:val="nil"/>
              <w:bottom w:val="nil"/>
              <w:right w:val="nil"/>
            </w:tcBorders>
            <w:shd w:val="clear" w:color="auto" w:fill="auto"/>
          </w:tcPr>
          <w:p w14:paraId="7B53AE8F" w14:textId="77777777" w:rsidR="00F9509D" w:rsidRDefault="00F9509D" w:rsidP="006D4063"/>
        </w:tc>
        <w:tc>
          <w:tcPr>
            <w:tcW w:w="283" w:type="dxa"/>
            <w:tcBorders>
              <w:top w:val="nil"/>
              <w:left w:val="nil"/>
              <w:bottom w:val="nil"/>
              <w:right w:val="nil"/>
            </w:tcBorders>
            <w:shd w:val="clear" w:color="auto" w:fill="auto"/>
          </w:tcPr>
          <w:p w14:paraId="545CAF3D" w14:textId="77777777" w:rsidR="00F9509D" w:rsidRDefault="00F9509D" w:rsidP="006D4063"/>
        </w:tc>
        <w:tc>
          <w:tcPr>
            <w:tcW w:w="283" w:type="dxa"/>
            <w:tcBorders>
              <w:top w:val="nil"/>
              <w:left w:val="nil"/>
              <w:bottom w:val="nil"/>
              <w:right w:val="nil"/>
            </w:tcBorders>
            <w:shd w:val="clear" w:color="auto" w:fill="auto"/>
          </w:tcPr>
          <w:p w14:paraId="02BBAAC7" w14:textId="77777777" w:rsidR="00F9509D" w:rsidRDefault="00F9509D" w:rsidP="006D4063"/>
        </w:tc>
        <w:tc>
          <w:tcPr>
            <w:tcW w:w="283" w:type="dxa"/>
            <w:tcBorders>
              <w:top w:val="nil"/>
              <w:left w:val="nil"/>
              <w:bottom w:val="nil"/>
              <w:right w:val="nil"/>
            </w:tcBorders>
            <w:shd w:val="clear" w:color="auto" w:fill="auto"/>
          </w:tcPr>
          <w:p w14:paraId="7493522E" w14:textId="77777777" w:rsidR="00F9509D" w:rsidRDefault="00F9509D" w:rsidP="006D4063"/>
        </w:tc>
        <w:tc>
          <w:tcPr>
            <w:tcW w:w="283" w:type="dxa"/>
            <w:tcBorders>
              <w:top w:val="nil"/>
              <w:left w:val="nil"/>
              <w:bottom w:val="nil"/>
              <w:right w:val="nil"/>
            </w:tcBorders>
            <w:shd w:val="clear" w:color="auto" w:fill="auto"/>
          </w:tcPr>
          <w:p w14:paraId="52C4B043" w14:textId="77777777" w:rsidR="00F9509D" w:rsidRDefault="00F9509D" w:rsidP="006D4063"/>
        </w:tc>
        <w:tc>
          <w:tcPr>
            <w:tcW w:w="283" w:type="dxa"/>
            <w:tcBorders>
              <w:top w:val="nil"/>
              <w:left w:val="nil"/>
              <w:bottom w:val="nil"/>
              <w:right w:val="nil"/>
            </w:tcBorders>
            <w:shd w:val="clear" w:color="auto" w:fill="auto"/>
          </w:tcPr>
          <w:p w14:paraId="5EAAED5A" w14:textId="77777777" w:rsidR="00F9509D" w:rsidRDefault="00F9509D" w:rsidP="006D4063"/>
        </w:tc>
        <w:tc>
          <w:tcPr>
            <w:tcW w:w="283" w:type="dxa"/>
            <w:tcBorders>
              <w:top w:val="nil"/>
              <w:left w:val="nil"/>
              <w:bottom w:val="nil"/>
              <w:right w:val="nil"/>
            </w:tcBorders>
            <w:shd w:val="clear" w:color="auto" w:fill="auto"/>
          </w:tcPr>
          <w:p w14:paraId="5E608EEE" w14:textId="77777777" w:rsidR="00F9509D" w:rsidRDefault="00F9509D" w:rsidP="006D4063"/>
        </w:tc>
        <w:tc>
          <w:tcPr>
            <w:tcW w:w="283" w:type="dxa"/>
            <w:tcBorders>
              <w:top w:val="nil"/>
              <w:left w:val="nil"/>
              <w:bottom w:val="nil"/>
              <w:right w:val="nil"/>
            </w:tcBorders>
            <w:shd w:val="clear" w:color="auto" w:fill="auto"/>
          </w:tcPr>
          <w:p w14:paraId="39581641" w14:textId="77777777" w:rsidR="00F9509D" w:rsidRDefault="00F9509D" w:rsidP="006D4063"/>
        </w:tc>
        <w:tc>
          <w:tcPr>
            <w:tcW w:w="283" w:type="dxa"/>
            <w:tcBorders>
              <w:top w:val="nil"/>
              <w:left w:val="nil"/>
              <w:bottom w:val="nil"/>
              <w:right w:val="nil"/>
            </w:tcBorders>
            <w:shd w:val="clear" w:color="auto" w:fill="auto"/>
          </w:tcPr>
          <w:p w14:paraId="035A94A2" w14:textId="77777777" w:rsidR="00F9509D" w:rsidRDefault="00F9509D" w:rsidP="006D4063"/>
        </w:tc>
        <w:tc>
          <w:tcPr>
            <w:tcW w:w="283" w:type="dxa"/>
            <w:tcBorders>
              <w:top w:val="nil"/>
              <w:left w:val="nil"/>
              <w:bottom w:val="nil"/>
              <w:right w:val="nil"/>
            </w:tcBorders>
            <w:shd w:val="clear" w:color="auto" w:fill="auto"/>
          </w:tcPr>
          <w:p w14:paraId="4504B63C" w14:textId="77777777" w:rsidR="00F9509D" w:rsidRDefault="00F9509D" w:rsidP="006D4063"/>
        </w:tc>
        <w:tc>
          <w:tcPr>
            <w:tcW w:w="283" w:type="dxa"/>
            <w:tcBorders>
              <w:top w:val="nil"/>
              <w:left w:val="nil"/>
              <w:bottom w:val="nil"/>
              <w:right w:val="single" w:sz="4" w:space="0" w:color="auto"/>
            </w:tcBorders>
            <w:shd w:val="clear" w:color="auto" w:fill="auto"/>
          </w:tcPr>
          <w:p w14:paraId="60CFFC27" w14:textId="77777777" w:rsidR="00F9509D" w:rsidRDefault="00F9509D" w:rsidP="006D4063"/>
        </w:tc>
        <w:tc>
          <w:tcPr>
            <w:tcW w:w="283" w:type="dxa"/>
            <w:tcBorders>
              <w:left w:val="single" w:sz="4" w:space="0" w:color="auto"/>
              <w:right w:val="single" w:sz="4" w:space="0" w:color="auto"/>
            </w:tcBorders>
            <w:shd w:val="clear" w:color="auto" w:fill="auto"/>
          </w:tcPr>
          <w:p w14:paraId="260954A3" w14:textId="77777777" w:rsidR="00F9509D" w:rsidRDefault="00F9509D" w:rsidP="006D4063"/>
        </w:tc>
        <w:tc>
          <w:tcPr>
            <w:tcW w:w="283" w:type="dxa"/>
            <w:tcBorders>
              <w:right w:val="single" w:sz="4" w:space="0" w:color="auto"/>
            </w:tcBorders>
            <w:shd w:val="clear" w:color="auto" w:fill="auto"/>
          </w:tcPr>
          <w:p w14:paraId="4F00BD57" w14:textId="77777777" w:rsidR="00F9509D" w:rsidRDefault="00F9509D" w:rsidP="006D4063"/>
        </w:tc>
        <w:tc>
          <w:tcPr>
            <w:tcW w:w="283" w:type="dxa"/>
            <w:tcBorders>
              <w:right w:val="single" w:sz="4" w:space="0" w:color="auto"/>
            </w:tcBorders>
            <w:shd w:val="clear" w:color="auto" w:fill="7F7F7F" w:themeFill="text1" w:themeFillTint="80"/>
          </w:tcPr>
          <w:p w14:paraId="6A6CA16C" w14:textId="77777777" w:rsidR="00F9509D" w:rsidRDefault="00F9509D" w:rsidP="006D4063"/>
        </w:tc>
        <w:tc>
          <w:tcPr>
            <w:tcW w:w="283" w:type="dxa"/>
            <w:tcBorders>
              <w:right w:val="single" w:sz="4" w:space="0" w:color="auto"/>
            </w:tcBorders>
            <w:shd w:val="clear" w:color="auto" w:fill="7F7F7F" w:themeFill="text1" w:themeFillTint="80"/>
          </w:tcPr>
          <w:p w14:paraId="64799EDF" w14:textId="77777777" w:rsidR="00F9509D" w:rsidRDefault="00F9509D" w:rsidP="006D4063"/>
        </w:tc>
        <w:tc>
          <w:tcPr>
            <w:tcW w:w="283" w:type="dxa"/>
            <w:tcBorders>
              <w:right w:val="single" w:sz="4" w:space="0" w:color="auto"/>
            </w:tcBorders>
            <w:shd w:val="clear" w:color="auto" w:fill="7F7F7F" w:themeFill="text1" w:themeFillTint="80"/>
          </w:tcPr>
          <w:p w14:paraId="28D0CDC5" w14:textId="77777777" w:rsidR="00F9509D" w:rsidRDefault="00F9509D" w:rsidP="006D4063"/>
        </w:tc>
        <w:tc>
          <w:tcPr>
            <w:tcW w:w="283" w:type="dxa"/>
            <w:tcBorders>
              <w:right w:val="single" w:sz="4" w:space="0" w:color="auto"/>
            </w:tcBorders>
            <w:shd w:val="clear" w:color="auto" w:fill="7F7F7F" w:themeFill="text1" w:themeFillTint="80"/>
          </w:tcPr>
          <w:p w14:paraId="6D72C299" w14:textId="77777777" w:rsidR="00F9509D" w:rsidRDefault="00F9509D" w:rsidP="006D4063"/>
        </w:tc>
        <w:tc>
          <w:tcPr>
            <w:tcW w:w="283" w:type="dxa"/>
            <w:tcBorders>
              <w:right w:val="single" w:sz="4" w:space="0" w:color="auto"/>
            </w:tcBorders>
            <w:shd w:val="clear" w:color="auto" w:fill="7F7F7F" w:themeFill="text1" w:themeFillTint="80"/>
          </w:tcPr>
          <w:p w14:paraId="66A06516" w14:textId="77777777" w:rsidR="00F9509D" w:rsidRDefault="00F9509D" w:rsidP="006D4063"/>
        </w:tc>
        <w:tc>
          <w:tcPr>
            <w:tcW w:w="283" w:type="dxa"/>
            <w:tcBorders>
              <w:right w:val="single" w:sz="4" w:space="0" w:color="auto"/>
            </w:tcBorders>
            <w:shd w:val="clear" w:color="auto" w:fill="7F7F7F" w:themeFill="text1" w:themeFillTint="80"/>
          </w:tcPr>
          <w:p w14:paraId="3252E06C" w14:textId="77777777" w:rsidR="00F9509D" w:rsidRDefault="00F9509D" w:rsidP="006D4063"/>
        </w:tc>
        <w:tc>
          <w:tcPr>
            <w:tcW w:w="283" w:type="dxa"/>
            <w:tcBorders>
              <w:right w:val="single" w:sz="4" w:space="0" w:color="auto"/>
            </w:tcBorders>
            <w:shd w:val="clear" w:color="auto" w:fill="7F7F7F" w:themeFill="text1" w:themeFillTint="80"/>
          </w:tcPr>
          <w:p w14:paraId="30786A80" w14:textId="77777777" w:rsidR="00F9509D" w:rsidRDefault="00F9509D" w:rsidP="006D4063"/>
        </w:tc>
        <w:tc>
          <w:tcPr>
            <w:tcW w:w="283" w:type="dxa"/>
            <w:tcBorders>
              <w:right w:val="single" w:sz="4" w:space="0" w:color="auto"/>
            </w:tcBorders>
            <w:shd w:val="clear" w:color="auto" w:fill="auto"/>
          </w:tcPr>
          <w:p w14:paraId="169A6D1F" w14:textId="77777777" w:rsidR="00F9509D" w:rsidRDefault="00F9509D" w:rsidP="006D4063"/>
        </w:tc>
        <w:tc>
          <w:tcPr>
            <w:tcW w:w="283" w:type="dxa"/>
            <w:tcBorders>
              <w:right w:val="single" w:sz="4" w:space="0" w:color="auto"/>
            </w:tcBorders>
            <w:shd w:val="clear" w:color="auto" w:fill="auto"/>
          </w:tcPr>
          <w:p w14:paraId="3D58EFB7" w14:textId="77777777" w:rsidR="00F9509D" w:rsidRDefault="00F9509D" w:rsidP="006D4063"/>
        </w:tc>
        <w:tc>
          <w:tcPr>
            <w:tcW w:w="283" w:type="dxa"/>
            <w:tcBorders>
              <w:right w:val="single" w:sz="4" w:space="0" w:color="auto"/>
            </w:tcBorders>
            <w:shd w:val="clear" w:color="auto" w:fill="auto"/>
          </w:tcPr>
          <w:p w14:paraId="17F114D4" w14:textId="77777777" w:rsidR="00F9509D" w:rsidRDefault="00F9509D" w:rsidP="006D4063"/>
        </w:tc>
      </w:tr>
    </w:tbl>
    <w:p w14:paraId="478026D1" w14:textId="77777777" w:rsidR="00F9509D" w:rsidRDefault="00F9509D" w:rsidP="00F9509D"/>
    <w:p w14:paraId="1A5DFE0A" w14:textId="77777777" w:rsidR="00F9509D" w:rsidRDefault="00F9509D" w:rsidP="00F9509D">
      <w:pPr>
        <w:pStyle w:val="berschrift2"/>
      </w:pPr>
      <w:r>
        <w:lastRenderedPageBreak/>
        <w:t>Farbige Bilder – Aufgabe 1</w:t>
      </w:r>
    </w:p>
    <w:tbl>
      <w:tblPr>
        <w:tblStyle w:val="Tabellenraster"/>
        <w:tblW w:w="9067" w:type="dxa"/>
        <w:tblCellMar>
          <w:left w:w="0" w:type="dxa"/>
          <w:right w:w="0" w:type="dxa"/>
        </w:tblCellMar>
        <w:tblLook w:val="04A0" w:firstRow="1" w:lastRow="0" w:firstColumn="1" w:lastColumn="0" w:noHBand="0" w:noVBand="1"/>
      </w:tblPr>
      <w:tblGrid>
        <w:gridCol w:w="397"/>
        <w:gridCol w:w="397"/>
        <w:gridCol w:w="397"/>
        <w:gridCol w:w="397"/>
        <w:gridCol w:w="397"/>
        <w:gridCol w:w="397"/>
        <w:gridCol w:w="397"/>
        <w:gridCol w:w="397"/>
        <w:gridCol w:w="397"/>
        <w:gridCol w:w="397"/>
        <w:gridCol w:w="5097"/>
      </w:tblGrid>
      <w:tr w:rsidR="00F9509D" w:rsidRPr="001D4446" w14:paraId="3C11ACA0" w14:textId="77777777" w:rsidTr="00F9509D">
        <w:trPr>
          <w:trHeight w:val="283"/>
        </w:trPr>
        <w:tc>
          <w:tcPr>
            <w:tcW w:w="397" w:type="dxa"/>
            <w:shd w:val="clear" w:color="auto" w:fill="000000" w:themeFill="text1"/>
            <w:vAlign w:val="center"/>
          </w:tcPr>
          <w:p w14:paraId="22E77E81" w14:textId="77777777" w:rsidR="00F9509D" w:rsidRPr="001D4446" w:rsidRDefault="00F9509D" w:rsidP="006D4063"/>
        </w:tc>
        <w:tc>
          <w:tcPr>
            <w:tcW w:w="397" w:type="dxa"/>
            <w:vAlign w:val="center"/>
          </w:tcPr>
          <w:p w14:paraId="25ECEF89" w14:textId="77777777" w:rsidR="00F9509D" w:rsidRPr="001D4446" w:rsidRDefault="00F9509D" w:rsidP="006D4063"/>
        </w:tc>
        <w:tc>
          <w:tcPr>
            <w:tcW w:w="397" w:type="dxa"/>
            <w:vAlign w:val="center"/>
          </w:tcPr>
          <w:p w14:paraId="0DAE17FD" w14:textId="77777777" w:rsidR="00F9509D" w:rsidRPr="001D4446" w:rsidRDefault="00F9509D" w:rsidP="006D4063"/>
        </w:tc>
        <w:tc>
          <w:tcPr>
            <w:tcW w:w="397" w:type="dxa"/>
            <w:vAlign w:val="center"/>
          </w:tcPr>
          <w:p w14:paraId="6ADB07BE" w14:textId="77777777" w:rsidR="00F9509D" w:rsidRPr="001D4446" w:rsidRDefault="00F9509D" w:rsidP="006D4063"/>
        </w:tc>
        <w:tc>
          <w:tcPr>
            <w:tcW w:w="397" w:type="dxa"/>
            <w:vAlign w:val="center"/>
          </w:tcPr>
          <w:p w14:paraId="6FC5051F" w14:textId="77777777" w:rsidR="00F9509D" w:rsidRPr="001D4446" w:rsidRDefault="00F9509D" w:rsidP="006D4063"/>
        </w:tc>
        <w:tc>
          <w:tcPr>
            <w:tcW w:w="397" w:type="dxa"/>
            <w:vAlign w:val="center"/>
          </w:tcPr>
          <w:p w14:paraId="74627543" w14:textId="77777777" w:rsidR="00F9509D" w:rsidRPr="001D4446" w:rsidRDefault="00F9509D" w:rsidP="006D4063"/>
        </w:tc>
        <w:tc>
          <w:tcPr>
            <w:tcW w:w="397" w:type="dxa"/>
            <w:vAlign w:val="center"/>
          </w:tcPr>
          <w:p w14:paraId="0039870D" w14:textId="77777777" w:rsidR="00F9509D" w:rsidRPr="001D4446" w:rsidRDefault="00F9509D" w:rsidP="006D4063"/>
        </w:tc>
        <w:tc>
          <w:tcPr>
            <w:tcW w:w="397" w:type="dxa"/>
            <w:vAlign w:val="center"/>
          </w:tcPr>
          <w:p w14:paraId="39FEAD01" w14:textId="77777777" w:rsidR="00F9509D" w:rsidRPr="001D4446" w:rsidRDefault="00F9509D" w:rsidP="006D4063"/>
        </w:tc>
        <w:tc>
          <w:tcPr>
            <w:tcW w:w="397" w:type="dxa"/>
            <w:vAlign w:val="center"/>
          </w:tcPr>
          <w:p w14:paraId="7A3FCA71" w14:textId="77777777" w:rsidR="00F9509D" w:rsidRPr="001D4446" w:rsidRDefault="00F9509D" w:rsidP="006D4063"/>
        </w:tc>
        <w:tc>
          <w:tcPr>
            <w:tcW w:w="397" w:type="dxa"/>
            <w:tcBorders>
              <w:right w:val="single" w:sz="4" w:space="0" w:color="auto"/>
            </w:tcBorders>
            <w:vAlign w:val="center"/>
          </w:tcPr>
          <w:p w14:paraId="7C46396C" w14:textId="77777777" w:rsidR="00F9509D" w:rsidRPr="001D4446" w:rsidRDefault="00F9509D" w:rsidP="006D4063"/>
        </w:tc>
        <w:tc>
          <w:tcPr>
            <w:tcW w:w="5097" w:type="dxa"/>
            <w:tcBorders>
              <w:top w:val="nil"/>
              <w:left w:val="single" w:sz="4" w:space="0" w:color="auto"/>
              <w:bottom w:val="nil"/>
              <w:right w:val="nil"/>
            </w:tcBorders>
            <w:shd w:val="clear" w:color="auto" w:fill="FFFFFF" w:themeFill="background1"/>
            <w:vAlign w:val="center"/>
          </w:tcPr>
          <w:p w14:paraId="2D15E57D" w14:textId="77777777" w:rsidR="00F9509D" w:rsidRPr="001D4446" w:rsidRDefault="00F9509D" w:rsidP="00F9509D">
            <w:pPr>
              <w:ind w:left="284"/>
            </w:pPr>
            <w:r w:rsidRPr="001D4446">
              <w:t>1, 0, 9, 1</w:t>
            </w:r>
          </w:p>
        </w:tc>
      </w:tr>
      <w:tr w:rsidR="00F9509D" w:rsidRPr="001D4446" w14:paraId="59660164" w14:textId="77777777" w:rsidTr="00F9509D">
        <w:trPr>
          <w:trHeight w:val="283"/>
        </w:trPr>
        <w:tc>
          <w:tcPr>
            <w:tcW w:w="397" w:type="dxa"/>
            <w:vAlign w:val="center"/>
          </w:tcPr>
          <w:p w14:paraId="0D184328" w14:textId="77777777" w:rsidR="00F9509D" w:rsidRPr="001D4446" w:rsidRDefault="00F9509D" w:rsidP="006D4063"/>
        </w:tc>
        <w:tc>
          <w:tcPr>
            <w:tcW w:w="397" w:type="dxa"/>
            <w:vAlign w:val="center"/>
          </w:tcPr>
          <w:p w14:paraId="76D4FE84" w14:textId="77777777" w:rsidR="00F9509D" w:rsidRPr="001D4446" w:rsidRDefault="00F9509D" w:rsidP="006D4063"/>
        </w:tc>
        <w:tc>
          <w:tcPr>
            <w:tcW w:w="397" w:type="dxa"/>
            <w:vAlign w:val="center"/>
          </w:tcPr>
          <w:p w14:paraId="6434F581" w14:textId="77777777" w:rsidR="00F9509D" w:rsidRPr="001D4446" w:rsidRDefault="00F9509D" w:rsidP="006D4063"/>
        </w:tc>
        <w:tc>
          <w:tcPr>
            <w:tcW w:w="397" w:type="dxa"/>
            <w:shd w:val="clear" w:color="auto" w:fill="FFD966" w:themeFill="accent4" w:themeFillTint="99"/>
            <w:vAlign w:val="center"/>
          </w:tcPr>
          <w:p w14:paraId="5EBB30E6" w14:textId="77777777" w:rsidR="00F9509D" w:rsidRPr="001D4446" w:rsidRDefault="00F9509D" w:rsidP="006D4063"/>
        </w:tc>
        <w:tc>
          <w:tcPr>
            <w:tcW w:w="397" w:type="dxa"/>
            <w:shd w:val="clear" w:color="auto" w:fill="FFD966" w:themeFill="accent4" w:themeFillTint="99"/>
            <w:vAlign w:val="center"/>
          </w:tcPr>
          <w:p w14:paraId="4E4FDBFE" w14:textId="77777777" w:rsidR="00F9509D" w:rsidRPr="001D4446" w:rsidRDefault="00F9509D" w:rsidP="006D4063"/>
        </w:tc>
        <w:tc>
          <w:tcPr>
            <w:tcW w:w="397" w:type="dxa"/>
            <w:shd w:val="clear" w:color="auto" w:fill="FFD966" w:themeFill="accent4" w:themeFillTint="99"/>
            <w:vAlign w:val="center"/>
          </w:tcPr>
          <w:p w14:paraId="68B78373" w14:textId="77777777" w:rsidR="00F9509D" w:rsidRPr="001D4446" w:rsidRDefault="00F9509D" w:rsidP="006D4063"/>
        </w:tc>
        <w:tc>
          <w:tcPr>
            <w:tcW w:w="397" w:type="dxa"/>
            <w:shd w:val="clear" w:color="auto" w:fill="FFD966" w:themeFill="accent4" w:themeFillTint="99"/>
            <w:vAlign w:val="center"/>
          </w:tcPr>
          <w:p w14:paraId="633ACD5C" w14:textId="77777777" w:rsidR="00F9509D" w:rsidRPr="001D4446" w:rsidRDefault="00F9509D" w:rsidP="006D4063"/>
        </w:tc>
        <w:tc>
          <w:tcPr>
            <w:tcW w:w="397" w:type="dxa"/>
            <w:vAlign w:val="center"/>
          </w:tcPr>
          <w:p w14:paraId="61E5228E" w14:textId="77777777" w:rsidR="00F9509D" w:rsidRPr="001D4446" w:rsidRDefault="00F9509D" w:rsidP="006D4063"/>
        </w:tc>
        <w:tc>
          <w:tcPr>
            <w:tcW w:w="397" w:type="dxa"/>
            <w:vAlign w:val="center"/>
          </w:tcPr>
          <w:p w14:paraId="2E6B7D26" w14:textId="77777777" w:rsidR="00F9509D" w:rsidRPr="001D4446" w:rsidRDefault="00F9509D" w:rsidP="006D4063"/>
        </w:tc>
        <w:tc>
          <w:tcPr>
            <w:tcW w:w="397" w:type="dxa"/>
            <w:tcBorders>
              <w:right w:val="single" w:sz="4" w:space="0" w:color="auto"/>
            </w:tcBorders>
            <w:vAlign w:val="center"/>
          </w:tcPr>
          <w:p w14:paraId="6CACF34B" w14:textId="77777777" w:rsidR="00F9509D" w:rsidRPr="001D4446" w:rsidRDefault="00F9509D" w:rsidP="006D4063"/>
        </w:tc>
        <w:tc>
          <w:tcPr>
            <w:tcW w:w="5097" w:type="dxa"/>
            <w:tcBorders>
              <w:top w:val="nil"/>
              <w:left w:val="single" w:sz="4" w:space="0" w:color="auto"/>
              <w:bottom w:val="nil"/>
              <w:right w:val="nil"/>
            </w:tcBorders>
            <w:shd w:val="clear" w:color="auto" w:fill="FFFFFF" w:themeFill="background1"/>
            <w:vAlign w:val="center"/>
          </w:tcPr>
          <w:p w14:paraId="41FE71F1" w14:textId="77777777" w:rsidR="00F9509D" w:rsidRPr="001D4446" w:rsidRDefault="00F9509D" w:rsidP="00F9509D">
            <w:pPr>
              <w:ind w:left="284"/>
            </w:pPr>
            <w:r w:rsidRPr="001D4446">
              <w:t>3, 1, 4, 3, 3, 1</w:t>
            </w:r>
          </w:p>
        </w:tc>
      </w:tr>
      <w:tr w:rsidR="00F9509D" w:rsidRPr="001D4446" w14:paraId="49A84947" w14:textId="77777777" w:rsidTr="00F9509D">
        <w:trPr>
          <w:trHeight w:val="283"/>
        </w:trPr>
        <w:tc>
          <w:tcPr>
            <w:tcW w:w="397" w:type="dxa"/>
            <w:vAlign w:val="center"/>
          </w:tcPr>
          <w:p w14:paraId="3950472C" w14:textId="77777777" w:rsidR="00F9509D" w:rsidRPr="001D4446" w:rsidRDefault="00F9509D" w:rsidP="006D4063"/>
        </w:tc>
        <w:tc>
          <w:tcPr>
            <w:tcW w:w="397" w:type="dxa"/>
            <w:vAlign w:val="center"/>
          </w:tcPr>
          <w:p w14:paraId="57C747C3" w14:textId="77777777" w:rsidR="00F9509D" w:rsidRPr="001D4446" w:rsidRDefault="00F9509D" w:rsidP="006D4063"/>
        </w:tc>
        <w:tc>
          <w:tcPr>
            <w:tcW w:w="397" w:type="dxa"/>
            <w:shd w:val="clear" w:color="auto" w:fill="FFD966" w:themeFill="accent4" w:themeFillTint="99"/>
            <w:vAlign w:val="center"/>
          </w:tcPr>
          <w:p w14:paraId="1318E972" w14:textId="77777777" w:rsidR="00F9509D" w:rsidRPr="001D4446" w:rsidRDefault="00F9509D" w:rsidP="006D4063"/>
        </w:tc>
        <w:tc>
          <w:tcPr>
            <w:tcW w:w="397" w:type="dxa"/>
            <w:shd w:val="clear" w:color="auto" w:fill="FFD966" w:themeFill="accent4" w:themeFillTint="99"/>
            <w:vAlign w:val="center"/>
          </w:tcPr>
          <w:p w14:paraId="3DC07994" w14:textId="77777777" w:rsidR="00F9509D" w:rsidRPr="001D4446" w:rsidRDefault="00F9509D" w:rsidP="006D4063"/>
        </w:tc>
        <w:tc>
          <w:tcPr>
            <w:tcW w:w="397" w:type="dxa"/>
            <w:shd w:val="clear" w:color="auto" w:fill="FFD966" w:themeFill="accent4" w:themeFillTint="99"/>
            <w:vAlign w:val="center"/>
          </w:tcPr>
          <w:p w14:paraId="1C050154" w14:textId="77777777" w:rsidR="00F9509D" w:rsidRPr="001D4446" w:rsidRDefault="00F9509D" w:rsidP="006D4063"/>
        </w:tc>
        <w:tc>
          <w:tcPr>
            <w:tcW w:w="397" w:type="dxa"/>
            <w:shd w:val="clear" w:color="auto" w:fill="FFD966" w:themeFill="accent4" w:themeFillTint="99"/>
            <w:vAlign w:val="center"/>
          </w:tcPr>
          <w:p w14:paraId="0710AFD6" w14:textId="77777777" w:rsidR="00F9509D" w:rsidRPr="001D4446" w:rsidRDefault="00F9509D" w:rsidP="006D4063"/>
        </w:tc>
        <w:tc>
          <w:tcPr>
            <w:tcW w:w="397" w:type="dxa"/>
            <w:shd w:val="clear" w:color="auto" w:fill="FFD966" w:themeFill="accent4" w:themeFillTint="99"/>
            <w:vAlign w:val="center"/>
          </w:tcPr>
          <w:p w14:paraId="263660B0" w14:textId="77777777" w:rsidR="00F9509D" w:rsidRPr="001D4446" w:rsidRDefault="00F9509D" w:rsidP="006D4063"/>
        </w:tc>
        <w:tc>
          <w:tcPr>
            <w:tcW w:w="397" w:type="dxa"/>
            <w:shd w:val="clear" w:color="auto" w:fill="FFD966" w:themeFill="accent4" w:themeFillTint="99"/>
            <w:vAlign w:val="center"/>
          </w:tcPr>
          <w:p w14:paraId="0F27FF68" w14:textId="77777777" w:rsidR="00F9509D" w:rsidRPr="001D4446" w:rsidRDefault="00F9509D" w:rsidP="006D4063"/>
        </w:tc>
        <w:tc>
          <w:tcPr>
            <w:tcW w:w="397" w:type="dxa"/>
            <w:vAlign w:val="center"/>
          </w:tcPr>
          <w:p w14:paraId="0C7DE67E" w14:textId="77777777" w:rsidR="00F9509D" w:rsidRPr="001D4446" w:rsidRDefault="00F9509D" w:rsidP="006D4063"/>
        </w:tc>
        <w:tc>
          <w:tcPr>
            <w:tcW w:w="397" w:type="dxa"/>
            <w:tcBorders>
              <w:right w:val="single" w:sz="4" w:space="0" w:color="auto"/>
            </w:tcBorders>
            <w:vAlign w:val="center"/>
          </w:tcPr>
          <w:p w14:paraId="55001B9B" w14:textId="77777777" w:rsidR="00F9509D" w:rsidRPr="001D4446" w:rsidRDefault="00F9509D" w:rsidP="006D4063"/>
        </w:tc>
        <w:tc>
          <w:tcPr>
            <w:tcW w:w="5097" w:type="dxa"/>
            <w:tcBorders>
              <w:top w:val="nil"/>
              <w:left w:val="single" w:sz="4" w:space="0" w:color="auto"/>
              <w:bottom w:val="nil"/>
              <w:right w:val="nil"/>
            </w:tcBorders>
            <w:shd w:val="clear" w:color="auto" w:fill="FFFFFF" w:themeFill="background1"/>
            <w:vAlign w:val="center"/>
          </w:tcPr>
          <w:p w14:paraId="002FED1E" w14:textId="77777777" w:rsidR="00F9509D" w:rsidRPr="001D4446" w:rsidRDefault="00F9509D" w:rsidP="00F9509D">
            <w:pPr>
              <w:ind w:left="284"/>
            </w:pPr>
            <w:r w:rsidRPr="001D4446">
              <w:t>2, 1, 6, 3, 2, 1</w:t>
            </w:r>
          </w:p>
        </w:tc>
      </w:tr>
      <w:tr w:rsidR="00F9509D" w:rsidRPr="001D4446" w14:paraId="33DA529B" w14:textId="77777777" w:rsidTr="00F9509D">
        <w:trPr>
          <w:trHeight w:val="283"/>
        </w:trPr>
        <w:tc>
          <w:tcPr>
            <w:tcW w:w="397" w:type="dxa"/>
            <w:vAlign w:val="center"/>
          </w:tcPr>
          <w:p w14:paraId="580FF72B" w14:textId="77777777" w:rsidR="00F9509D" w:rsidRPr="001D4446" w:rsidRDefault="00F9509D" w:rsidP="006D4063"/>
        </w:tc>
        <w:tc>
          <w:tcPr>
            <w:tcW w:w="397" w:type="dxa"/>
            <w:shd w:val="clear" w:color="auto" w:fill="FFD966" w:themeFill="accent4" w:themeFillTint="99"/>
            <w:vAlign w:val="center"/>
          </w:tcPr>
          <w:p w14:paraId="778A14B2" w14:textId="77777777" w:rsidR="00F9509D" w:rsidRPr="001D4446" w:rsidRDefault="00F9509D" w:rsidP="006D4063"/>
        </w:tc>
        <w:tc>
          <w:tcPr>
            <w:tcW w:w="397" w:type="dxa"/>
            <w:shd w:val="clear" w:color="auto" w:fill="FFD966" w:themeFill="accent4" w:themeFillTint="99"/>
            <w:vAlign w:val="center"/>
          </w:tcPr>
          <w:p w14:paraId="0748D5F9" w14:textId="77777777" w:rsidR="00F9509D" w:rsidRPr="001D4446" w:rsidRDefault="00F9509D" w:rsidP="006D4063"/>
        </w:tc>
        <w:tc>
          <w:tcPr>
            <w:tcW w:w="397" w:type="dxa"/>
            <w:shd w:val="clear" w:color="auto" w:fill="2E74B5" w:themeFill="accent1" w:themeFillShade="BF"/>
            <w:vAlign w:val="center"/>
          </w:tcPr>
          <w:p w14:paraId="104554C0" w14:textId="77777777" w:rsidR="00F9509D" w:rsidRPr="001D4446" w:rsidRDefault="00F9509D" w:rsidP="006D4063"/>
        </w:tc>
        <w:tc>
          <w:tcPr>
            <w:tcW w:w="397" w:type="dxa"/>
            <w:shd w:val="clear" w:color="auto" w:fill="FFD966" w:themeFill="accent4" w:themeFillTint="99"/>
            <w:vAlign w:val="center"/>
          </w:tcPr>
          <w:p w14:paraId="4ED1126E" w14:textId="77777777" w:rsidR="00F9509D" w:rsidRPr="001D4446" w:rsidRDefault="00F9509D" w:rsidP="006D4063"/>
        </w:tc>
        <w:tc>
          <w:tcPr>
            <w:tcW w:w="397" w:type="dxa"/>
            <w:shd w:val="clear" w:color="auto" w:fill="FFD966" w:themeFill="accent4" w:themeFillTint="99"/>
            <w:vAlign w:val="center"/>
          </w:tcPr>
          <w:p w14:paraId="45BCE725" w14:textId="77777777" w:rsidR="00F9509D" w:rsidRPr="001D4446" w:rsidRDefault="00F9509D" w:rsidP="006D4063"/>
        </w:tc>
        <w:tc>
          <w:tcPr>
            <w:tcW w:w="397" w:type="dxa"/>
            <w:shd w:val="clear" w:color="auto" w:fill="2E74B5" w:themeFill="accent1" w:themeFillShade="BF"/>
            <w:vAlign w:val="center"/>
          </w:tcPr>
          <w:p w14:paraId="7AFC4078" w14:textId="77777777" w:rsidR="00F9509D" w:rsidRPr="001D4446" w:rsidRDefault="00F9509D" w:rsidP="006D4063"/>
        </w:tc>
        <w:tc>
          <w:tcPr>
            <w:tcW w:w="397" w:type="dxa"/>
            <w:shd w:val="clear" w:color="auto" w:fill="FFD966" w:themeFill="accent4" w:themeFillTint="99"/>
            <w:vAlign w:val="center"/>
          </w:tcPr>
          <w:p w14:paraId="3A42271E" w14:textId="77777777" w:rsidR="00F9509D" w:rsidRPr="001D4446" w:rsidRDefault="00F9509D" w:rsidP="006D4063"/>
        </w:tc>
        <w:tc>
          <w:tcPr>
            <w:tcW w:w="397" w:type="dxa"/>
            <w:shd w:val="clear" w:color="auto" w:fill="FFD966" w:themeFill="accent4" w:themeFillTint="99"/>
            <w:vAlign w:val="center"/>
          </w:tcPr>
          <w:p w14:paraId="16E3768E" w14:textId="77777777" w:rsidR="00F9509D" w:rsidRPr="001D4446" w:rsidRDefault="00F9509D" w:rsidP="006D4063"/>
        </w:tc>
        <w:tc>
          <w:tcPr>
            <w:tcW w:w="397" w:type="dxa"/>
            <w:tcBorders>
              <w:right w:val="single" w:sz="4" w:space="0" w:color="auto"/>
            </w:tcBorders>
            <w:vAlign w:val="center"/>
          </w:tcPr>
          <w:p w14:paraId="2F47D218" w14:textId="77777777" w:rsidR="00F9509D" w:rsidRPr="001D4446" w:rsidRDefault="00F9509D" w:rsidP="006D4063"/>
        </w:tc>
        <w:tc>
          <w:tcPr>
            <w:tcW w:w="5097" w:type="dxa"/>
            <w:tcBorders>
              <w:top w:val="nil"/>
              <w:left w:val="single" w:sz="4" w:space="0" w:color="auto"/>
              <w:bottom w:val="nil"/>
              <w:right w:val="nil"/>
            </w:tcBorders>
            <w:shd w:val="clear" w:color="auto" w:fill="FFFFFF" w:themeFill="background1"/>
            <w:vAlign w:val="center"/>
          </w:tcPr>
          <w:p w14:paraId="7153B882" w14:textId="77777777" w:rsidR="00F9509D" w:rsidRPr="001D4446" w:rsidRDefault="00F9509D" w:rsidP="00F9509D">
            <w:pPr>
              <w:ind w:left="284"/>
            </w:pPr>
            <w:r w:rsidRPr="001D4446">
              <w:t>1, 1, 2, 3, 1, 2, 2, 3, 1, 2, 2</w:t>
            </w:r>
            <w:r>
              <w:t>,</w:t>
            </w:r>
            <w:r w:rsidRPr="001D4446">
              <w:t xml:space="preserve"> 3, 1, 1</w:t>
            </w:r>
          </w:p>
        </w:tc>
      </w:tr>
      <w:tr w:rsidR="00F9509D" w:rsidRPr="001D4446" w14:paraId="3B37D2BC" w14:textId="77777777" w:rsidTr="00F9509D">
        <w:trPr>
          <w:trHeight w:val="283"/>
        </w:trPr>
        <w:tc>
          <w:tcPr>
            <w:tcW w:w="397" w:type="dxa"/>
            <w:vAlign w:val="center"/>
          </w:tcPr>
          <w:p w14:paraId="599FD60E" w14:textId="77777777" w:rsidR="00F9509D" w:rsidRPr="001D4446" w:rsidRDefault="00F9509D" w:rsidP="006D4063"/>
        </w:tc>
        <w:tc>
          <w:tcPr>
            <w:tcW w:w="397" w:type="dxa"/>
            <w:shd w:val="clear" w:color="auto" w:fill="FFD966" w:themeFill="accent4" w:themeFillTint="99"/>
            <w:vAlign w:val="center"/>
          </w:tcPr>
          <w:p w14:paraId="63E3B771" w14:textId="77777777" w:rsidR="00F9509D" w:rsidRPr="001D4446" w:rsidRDefault="00F9509D" w:rsidP="006D4063"/>
        </w:tc>
        <w:tc>
          <w:tcPr>
            <w:tcW w:w="397" w:type="dxa"/>
            <w:shd w:val="clear" w:color="auto" w:fill="FFD966" w:themeFill="accent4" w:themeFillTint="99"/>
            <w:vAlign w:val="center"/>
          </w:tcPr>
          <w:p w14:paraId="32015A85" w14:textId="77777777" w:rsidR="00F9509D" w:rsidRPr="001D4446" w:rsidRDefault="00F9509D" w:rsidP="006D4063"/>
        </w:tc>
        <w:tc>
          <w:tcPr>
            <w:tcW w:w="397" w:type="dxa"/>
            <w:shd w:val="clear" w:color="auto" w:fill="FFD966" w:themeFill="accent4" w:themeFillTint="99"/>
            <w:vAlign w:val="center"/>
          </w:tcPr>
          <w:p w14:paraId="78FA6C71" w14:textId="77777777" w:rsidR="00F9509D" w:rsidRPr="001D4446" w:rsidRDefault="00F9509D" w:rsidP="006D4063"/>
        </w:tc>
        <w:tc>
          <w:tcPr>
            <w:tcW w:w="397" w:type="dxa"/>
            <w:shd w:val="clear" w:color="auto" w:fill="FFD966" w:themeFill="accent4" w:themeFillTint="99"/>
            <w:vAlign w:val="center"/>
          </w:tcPr>
          <w:p w14:paraId="3A1F19DF" w14:textId="77777777" w:rsidR="00F9509D" w:rsidRPr="001D4446" w:rsidRDefault="00F9509D" w:rsidP="006D4063"/>
        </w:tc>
        <w:tc>
          <w:tcPr>
            <w:tcW w:w="397" w:type="dxa"/>
            <w:shd w:val="clear" w:color="auto" w:fill="FFD966" w:themeFill="accent4" w:themeFillTint="99"/>
            <w:vAlign w:val="center"/>
          </w:tcPr>
          <w:p w14:paraId="56304C5D" w14:textId="77777777" w:rsidR="00F9509D" w:rsidRPr="001D4446" w:rsidRDefault="00F9509D" w:rsidP="006D4063"/>
        </w:tc>
        <w:tc>
          <w:tcPr>
            <w:tcW w:w="397" w:type="dxa"/>
            <w:shd w:val="clear" w:color="auto" w:fill="FFD966" w:themeFill="accent4" w:themeFillTint="99"/>
            <w:vAlign w:val="center"/>
          </w:tcPr>
          <w:p w14:paraId="15EE6926" w14:textId="77777777" w:rsidR="00F9509D" w:rsidRPr="001D4446" w:rsidRDefault="00F9509D" w:rsidP="006D4063"/>
        </w:tc>
        <w:tc>
          <w:tcPr>
            <w:tcW w:w="397" w:type="dxa"/>
            <w:shd w:val="clear" w:color="auto" w:fill="FFD966" w:themeFill="accent4" w:themeFillTint="99"/>
            <w:vAlign w:val="center"/>
          </w:tcPr>
          <w:p w14:paraId="764496B7" w14:textId="77777777" w:rsidR="00F9509D" w:rsidRPr="001D4446" w:rsidRDefault="00F9509D" w:rsidP="006D4063"/>
        </w:tc>
        <w:tc>
          <w:tcPr>
            <w:tcW w:w="397" w:type="dxa"/>
            <w:shd w:val="clear" w:color="auto" w:fill="FFD966" w:themeFill="accent4" w:themeFillTint="99"/>
            <w:vAlign w:val="center"/>
          </w:tcPr>
          <w:p w14:paraId="4056E85C" w14:textId="77777777" w:rsidR="00F9509D" w:rsidRPr="001D4446" w:rsidRDefault="00F9509D" w:rsidP="006D4063"/>
        </w:tc>
        <w:tc>
          <w:tcPr>
            <w:tcW w:w="397" w:type="dxa"/>
            <w:tcBorders>
              <w:right w:val="single" w:sz="4" w:space="0" w:color="auto"/>
            </w:tcBorders>
            <w:vAlign w:val="center"/>
          </w:tcPr>
          <w:p w14:paraId="611CF141" w14:textId="77777777" w:rsidR="00F9509D" w:rsidRPr="001D4446" w:rsidRDefault="00F9509D" w:rsidP="006D4063"/>
        </w:tc>
        <w:tc>
          <w:tcPr>
            <w:tcW w:w="5097" w:type="dxa"/>
            <w:tcBorders>
              <w:top w:val="nil"/>
              <w:left w:val="single" w:sz="4" w:space="0" w:color="auto"/>
              <w:bottom w:val="nil"/>
              <w:right w:val="nil"/>
            </w:tcBorders>
            <w:shd w:val="clear" w:color="auto" w:fill="FFFFFF" w:themeFill="background1"/>
            <w:vAlign w:val="center"/>
          </w:tcPr>
          <w:p w14:paraId="2E6030AB" w14:textId="77777777" w:rsidR="00F9509D" w:rsidRPr="001D4446" w:rsidRDefault="00F9509D" w:rsidP="00F9509D">
            <w:pPr>
              <w:ind w:left="284"/>
            </w:pPr>
            <w:r w:rsidRPr="001D4446">
              <w:t>1, 1, 8, 3, 1, 1</w:t>
            </w:r>
          </w:p>
        </w:tc>
      </w:tr>
      <w:tr w:rsidR="00F9509D" w:rsidRPr="001D4446" w14:paraId="51485D92" w14:textId="77777777" w:rsidTr="00F9509D">
        <w:trPr>
          <w:trHeight w:val="283"/>
        </w:trPr>
        <w:tc>
          <w:tcPr>
            <w:tcW w:w="397" w:type="dxa"/>
            <w:vAlign w:val="center"/>
          </w:tcPr>
          <w:p w14:paraId="679C3C21" w14:textId="77777777" w:rsidR="00F9509D" w:rsidRPr="001D4446" w:rsidRDefault="00F9509D" w:rsidP="006D4063"/>
        </w:tc>
        <w:tc>
          <w:tcPr>
            <w:tcW w:w="397" w:type="dxa"/>
            <w:shd w:val="clear" w:color="auto" w:fill="FFD966" w:themeFill="accent4" w:themeFillTint="99"/>
            <w:vAlign w:val="center"/>
          </w:tcPr>
          <w:p w14:paraId="6FBBA2EA" w14:textId="77777777" w:rsidR="00F9509D" w:rsidRPr="001D4446" w:rsidRDefault="00F9509D" w:rsidP="006D4063"/>
        </w:tc>
        <w:tc>
          <w:tcPr>
            <w:tcW w:w="397" w:type="dxa"/>
            <w:shd w:val="clear" w:color="auto" w:fill="2E74B5" w:themeFill="accent1" w:themeFillShade="BF"/>
            <w:vAlign w:val="center"/>
          </w:tcPr>
          <w:p w14:paraId="0C65DE8D" w14:textId="77777777" w:rsidR="00F9509D" w:rsidRPr="001D4446" w:rsidRDefault="00F9509D" w:rsidP="006D4063"/>
        </w:tc>
        <w:tc>
          <w:tcPr>
            <w:tcW w:w="397" w:type="dxa"/>
            <w:shd w:val="clear" w:color="auto" w:fill="FFD966" w:themeFill="accent4" w:themeFillTint="99"/>
            <w:vAlign w:val="center"/>
          </w:tcPr>
          <w:p w14:paraId="3B177E4C" w14:textId="77777777" w:rsidR="00F9509D" w:rsidRPr="001D4446" w:rsidRDefault="00F9509D" w:rsidP="006D4063"/>
        </w:tc>
        <w:tc>
          <w:tcPr>
            <w:tcW w:w="397" w:type="dxa"/>
            <w:shd w:val="clear" w:color="auto" w:fill="FFD966" w:themeFill="accent4" w:themeFillTint="99"/>
            <w:vAlign w:val="center"/>
          </w:tcPr>
          <w:p w14:paraId="0F54F07F" w14:textId="77777777" w:rsidR="00F9509D" w:rsidRPr="001D4446" w:rsidRDefault="00F9509D" w:rsidP="006D4063"/>
        </w:tc>
        <w:tc>
          <w:tcPr>
            <w:tcW w:w="397" w:type="dxa"/>
            <w:shd w:val="clear" w:color="auto" w:fill="FFD966" w:themeFill="accent4" w:themeFillTint="99"/>
            <w:vAlign w:val="center"/>
          </w:tcPr>
          <w:p w14:paraId="489AE52B" w14:textId="77777777" w:rsidR="00F9509D" w:rsidRPr="001D4446" w:rsidRDefault="00F9509D" w:rsidP="006D4063"/>
        </w:tc>
        <w:tc>
          <w:tcPr>
            <w:tcW w:w="397" w:type="dxa"/>
            <w:shd w:val="clear" w:color="auto" w:fill="FFD966" w:themeFill="accent4" w:themeFillTint="99"/>
            <w:vAlign w:val="center"/>
          </w:tcPr>
          <w:p w14:paraId="795682D3" w14:textId="77777777" w:rsidR="00F9509D" w:rsidRPr="001D4446" w:rsidRDefault="00F9509D" w:rsidP="006D4063"/>
        </w:tc>
        <w:tc>
          <w:tcPr>
            <w:tcW w:w="397" w:type="dxa"/>
            <w:shd w:val="clear" w:color="auto" w:fill="2E74B5" w:themeFill="accent1" w:themeFillShade="BF"/>
            <w:vAlign w:val="center"/>
          </w:tcPr>
          <w:p w14:paraId="06E5E18D" w14:textId="77777777" w:rsidR="00F9509D" w:rsidRPr="001D4446" w:rsidRDefault="00F9509D" w:rsidP="006D4063"/>
        </w:tc>
        <w:tc>
          <w:tcPr>
            <w:tcW w:w="397" w:type="dxa"/>
            <w:shd w:val="clear" w:color="auto" w:fill="FFD966" w:themeFill="accent4" w:themeFillTint="99"/>
            <w:vAlign w:val="center"/>
          </w:tcPr>
          <w:p w14:paraId="3C0A8C4E" w14:textId="77777777" w:rsidR="00F9509D" w:rsidRPr="001D4446" w:rsidRDefault="00F9509D" w:rsidP="006D4063"/>
        </w:tc>
        <w:tc>
          <w:tcPr>
            <w:tcW w:w="397" w:type="dxa"/>
            <w:tcBorders>
              <w:right w:val="single" w:sz="4" w:space="0" w:color="auto"/>
            </w:tcBorders>
            <w:vAlign w:val="center"/>
          </w:tcPr>
          <w:p w14:paraId="7BB55B02" w14:textId="77777777" w:rsidR="00F9509D" w:rsidRPr="001D4446" w:rsidRDefault="00F9509D" w:rsidP="006D4063"/>
        </w:tc>
        <w:tc>
          <w:tcPr>
            <w:tcW w:w="5097" w:type="dxa"/>
            <w:tcBorders>
              <w:top w:val="nil"/>
              <w:left w:val="single" w:sz="4" w:space="0" w:color="auto"/>
              <w:bottom w:val="nil"/>
              <w:right w:val="nil"/>
            </w:tcBorders>
            <w:shd w:val="clear" w:color="auto" w:fill="FFFFFF" w:themeFill="background1"/>
            <w:vAlign w:val="bottom"/>
          </w:tcPr>
          <w:p w14:paraId="77715149" w14:textId="77777777" w:rsidR="00F9509D" w:rsidRPr="001D4446" w:rsidRDefault="00F9509D" w:rsidP="00F9509D">
            <w:pPr>
              <w:ind w:left="284"/>
            </w:pPr>
            <w:r>
              <w:t>1, 1, 1, 3, 1, 2, 4, 3, 1, 2, 1, 3, 1, 1</w:t>
            </w:r>
          </w:p>
        </w:tc>
      </w:tr>
      <w:tr w:rsidR="00F9509D" w:rsidRPr="001D4446" w14:paraId="7FB00530" w14:textId="77777777" w:rsidTr="00F9509D">
        <w:trPr>
          <w:trHeight w:val="283"/>
        </w:trPr>
        <w:tc>
          <w:tcPr>
            <w:tcW w:w="397" w:type="dxa"/>
            <w:vAlign w:val="center"/>
          </w:tcPr>
          <w:p w14:paraId="603A9436" w14:textId="77777777" w:rsidR="00F9509D" w:rsidRPr="001D4446" w:rsidRDefault="00F9509D" w:rsidP="006D4063"/>
        </w:tc>
        <w:tc>
          <w:tcPr>
            <w:tcW w:w="397" w:type="dxa"/>
            <w:shd w:val="clear" w:color="auto" w:fill="FFD966" w:themeFill="accent4" w:themeFillTint="99"/>
            <w:vAlign w:val="center"/>
          </w:tcPr>
          <w:p w14:paraId="4254C438" w14:textId="77777777" w:rsidR="00F9509D" w:rsidRPr="001D4446" w:rsidRDefault="00F9509D" w:rsidP="006D4063"/>
        </w:tc>
        <w:tc>
          <w:tcPr>
            <w:tcW w:w="397" w:type="dxa"/>
            <w:shd w:val="clear" w:color="auto" w:fill="FFD966" w:themeFill="accent4" w:themeFillTint="99"/>
            <w:vAlign w:val="center"/>
          </w:tcPr>
          <w:p w14:paraId="48F861B3" w14:textId="77777777" w:rsidR="00F9509D" w:rsidRPr="001D4446" w:rsidRDefault="00F9509D" w:rsidP="006D4063"/>
        </w:tc>
        <w:tc>
          <w:tcPr>
            <w:tcW w:w="397" w:type="dxa"/>
            <w:shd w:val="clear" w:color="auto" w:fill="2E74B5" w:themeFill="accent1" w:themeFillShade="BF"/>
            <w:vAlign w:val="center"/>
          </w:tcPr>
          <w:p w14:paraId="7BC8E332" w14:textId="77777777" w:rsidR="00F9509D" w:rsidRPr="001D4446" w:rsidRDefault="00F9509D" w:rsidP="006D4063"/>
        </w:tc>
        <w:tc>
          <w:tcPr>
            <w:tcW w:w="397" w:type="dxa"/>
            <w:shd w:val="clear" w:color="auto" w:fill="FFD966" w:themeFill="accent4" w:themeFillTint="99"/>
            <w:vAlign w:val="center"/>
          </w:tcPr>
          <w:p w14:paraId="64C0E6D4" w14:textId="77777777" w:rsidR="00F9509D" w:rsidRPr="001D4446" w:rsidRDefault="00F9509D" w:rsidP="006D4063"/>
        </w:tc>
        <w:tc>
          <w:tcPr>
            <w:tcW w:w="397" w:type="dxa"/>
            <w:shd w:val="clear" w:color="auto" w:fill="FFD966" w:themeFill="accent4" w:themeFillTint="99"/>
            <w:vAlign w:val="center"/>
          </w:tcPr>
          <w:p w14:paraId="576441FC" w14:textId="77777777" w:rsidR="00F9509D" w:rsidRPr="001D4446" w:rsidRDefault="00F9509D" w:rsidP="006D4063"/>
        </w:tc>
        <w:tc>
          <w:tcPr>
            <w:tcW w:w="397" w:type="dxa"/>
            <w:shd w:val="clear" w:color="auto" w:fill="2E74B5" w:themeFill="accent1" w:themeFillShade="BF"/>
            <w:vAlign w:val="center"/>
          </w:tcPr>
          <w:p w14:paraId="3C443AC3" w14:textId="77777777" w:rsidR="00F9509D" w:rsidRPr="001D4446" w:rsidRDefault="00F9509D" w:rsidP="006D4063"/>
        </w:tc>
        <w:tc>
          <w:tcPr>
            <w:tcW w:w="397" w:type="dxa"/>
            <w:shd w:val="clear" w:color="auto" w:fill="FFD966" w:themeFill="accent4" w:themeFillTint="99"/>
            <w:vAlign w:val="center"/>
          </w:tcPr>
          <w:p w14:paraId="208F18FE" w14:textId="77777777" w:rsidR="00F9509D" w:rsidRPr="001D4446" w:rsidRDefault="00F9509D" w:rsidP="006D4063"/>
        </w:tc>
        <w:tc>
          <w:tcPr>
            <w:tcW w:w="397" w:type="dxa"/>
            <w:shd w:val="clear" w:color="auto" w:fill="FFD966" w:themeFill="accent4" w:themeFillTint="99"/>
            <w:vAlign w:val="center"/>
          </w:tcPr>
          <w:p w14:paraId="2CBE8D0F" w14:textId="77777777" w:rsidR="00F9509D" w:rsidRPr="001D4446" w:rsidRDefault="00F9509D" w:rsidP="006D4063"/>
        </w:tc>
        <w:tc>
          <w:tcPr>
            <w:tcW w:w="397" w:type="dxa"/>
            <w:tcBorders>
              <w:right w:val="single" w:sz="4" w:space="0" w:color="auto"/>
            </w:tcBorders>
            <w:vAlign w:val="center"/>
          </w:tcPr>
          <w:p w14:paraId="2536488D" w14:textId="77777777" w:rsidR="00F9509D" w:rsidRPr="001D4446" w:rsidRDefault="00F9509D" w:rsidP="006D4063"/>
        </w:tc>
        <w:tc>
          <w:tcPr>
            <w:tcW w:w="5097" w:type="dxa"/>
            <w:tcBorders>
              <w:top w:val="nil"/>
              <w:left w:val="single" w:sz="4" w:space="0" w:color="auto"/>
              <w:bottom w:val="nil"/>
              <w:right w:val="nil"/>
            </w:tcBorders>
            <w:shd w:val="clear" w:color="auto" w:fill="FFFFFF" w:themeFill="background1"/>
            <w:vAlign w:val="bottom"/>
          </w:tcPr>
          <w:p w14:paraId="2E8A035E" w14:textId="77777777" w:rsidR="00F9509D" w:rsidRPr="001D4446" w:rsidRDefault="00F9509D" w:rsidP="00F9509D">
            <w:pPr>
              <w:ind w:left="284"/>
            </w:pPr>
            <w:r>
              <w:t>1, 1, 2, 3, 1, 2, 2, 3, 1, 2, 2, 3, 1, 1</w:t>
            </w:r>
          </w:p>
        </w:tc>
      </w:tr>
      <w:tr w:rsidR="00F9509D" w:rsidRPr="001D4446" w14:paraId="72B9A991" w14:textId="77777777" w:rsidTr="00F9509D">
        <w:trPr>
          <w:trHeight w:val="283"/>
        </w:trPr>
        <w:tc>
          <w:tcPr>
            <w:tcW w:w="397" w:type="dxa"/>
            <w:vAlign w:val="center"/>
          </w:tcPr>
          <w:p w14:paraId="1EC3ECB0" w14:textId="77777777" w:rsidR="00F9509D" w:rsidRPr="001D4446" w:rsidRDefault="00F9509D" w:rsidP="006D4063"/>
        </w:tc>
        <w:tc>
          <w:tcPr>
            <w:tcW w:w="397" w:type="dxa"/>
            <w:shd w:val="clear" w:color="auto" w:fill="FFD966" w:themeFill="accent4" w:themeFillTint="99"/>
            <w:vAlign w:val="center"/>
          </w:tcPr>
          <w:p w14:paraId="5D5BE54A" w14:textId="77777777" w:rsidR="00F9509D" w:rsidRPr="001D4446" w:rsidRDefault="00F9509D" w:rsidP="006D4063"/>
        </w:tc>
        <w:tc>
          <w:tcPr>
            <w:tcW w:w="397" w:type="dxa"/>
            <w:shd w:val="clear" w:color="auto" w:fill="FFD966" w:themeFill="accent4" w:themeFillTint="99"/>
            <w:vAlign w:val="center"/>
          </w:tcPr>
          <w:p w14:paraId="2978416B" w14:textId="77777777" w:rsidR="00F9509D" w:rsidRPr="001D4446" w:rsidRDefault="00F9509D" w:rsidP="006D4063"/>
        </w:tc>
        <w:tc>
          <w:tcPr>
            <w:tcW w:w="397" w:type="dxa"/>
            <w:shd w:val="clear" w:color="auto" w:fill="FFD966" w:themeFill="accent4" w:themeFillTint="99"/>
            <w:vAlign w:val="center"/>
          </w:tcPr>
          <w:p w14:paraId="0572712E" w14:textId="77777777" w:rsidR="00F9509D" w:rsidRPr="001D4446" w:rsidRDefault="00F9509D" w:rsidP="006D4063"/>
        </w:tc>
        <w:tc>
          <w:tcPr>
            <w:tcW w:w="397" w:type="dxa"/>
            <w:shd w:val="clear" w:color="auto" w:fill="2E74B5" w:themeFill="accent1" w:themeFillShade="BF"/>
            <w:vAlign w:val="center"/>
          </w:tcPr>
          <w:p w14:paraId="126C93E2" w14:textId="77777777" w:rsidR="00F9509D" w:rsidRPr="001D4446" w:rsidRDefault="00F9509D" w:rsidP="006D4063"/>
        </w:tc>
        <w:tc>
          <w:tcPr>
            <w:tcW w:w="397" w:type="dxa"/>
            <w:shd w:val="clear" w:color="auto" w:fill="2E74B5" w:themeFill="accent1" w:themeFillShade="BF"/>
            <w:vAlign w:val="center"/>
          </w:tcPr>
          <w:p w14:paraId="6A71F1FB" w14:textId="77777777" w:rsidR="00F9509D" w:rsidRPr="001D4446" w:rsidRDefault="00F9509D" w:rsidP="006D4063"/>
        </w:tc>
        <w:tc>
          <w:tcPr>
            <w:tcW w:w="397" w:type="dxa"/>
            <w:shd w:val="clear" w:color="auto" w:fill="FFD966" w:themeFill="accent4" w:themeFillTint="99"/>
            <w:vAlign w:val="center"/>
          </w:tcPr>
          <w:p w14:paraId="305D22D2" w14:textId="77777777" w:rsidR="00F9509D" w:rsidRPr="001D4446" w:rsidRDefault="00F9509D" w:rsidP="006D4063"/>
        </w:tc>
        <w:tc>
          <w:tcPr>
            <w:tcW w:w="397" w:type="dxa"/>
            <w:shd w:val="clear" w:color="auto" w:fill="FFD966" w:themeFill="accent4" w:themeFillTint="99"/>
            <w:vAlign w:val="center"/>
          </w:tcPr>
          <w:p w14:paraId="000D96B4" w14:textId="77777777" w:rsidR="00F9509D" w:rsidRPr="001D4446" w:rsidRDefault="00F9509D" w:rsidP="006D4063"/>
        </w:tc>
        <w:tc>
          <w:tcPr>
            <w:tcW w:w="397" w:type="dxa"/>
            <w:shd w:val="clear" w:color="auto" w:fill="FFD966" w:themeFill="accent4" w:themeFillTint="99"/>
            <w:vAlign w:val="center"/>
          </w:tcPr>
          <w:p w14:paraId="245B24A6" w14:textId="77777777" w:rsidR="00F9509D" w:rsidRPr="001D4446" w:rsidRDefault="00F9509D" w:rsidP="006D4063"/>
        </w:tc>
        <w:tc>
          <w:tcPr>
            <w:tcW w:w="397" w:type="dxa"/>
            <w:tcBorders>
              <w:right w:val="single" w:sz="4" w:space="0" w:color="auto"/>
            </w:tcBorders>
            <w:vAlign w:val="center"/>
          </w:tcPr>
          <w:p w14:paraId="5799C30E" w14:textId="77777777" w:rsidR="00F9509D" w:rsidRPr="001D4446" w:rsidRDefault="00F9509D" w:rsidP="006D4063"/>
        </w:tc>
        <w:tc>
          <w:tcPr>
            <w:tcW w:w="5097" w:type="dxa"/>
            <w:tcBorders>
              <w:top w:val="nil"/>
              <w:left w:val="single" w:sz="4" w:space="0" w:color="auto"/>
              <w:bottom w:val="nil"/>
              <w:right w:val="nil"/>
            </w:tcBorders>
            <w:shd w:val="clear" w:color="auto" w:fill="FFFFFF" w:themeFill="background1"/>
            <w:vAlign w:val="bottom"/>
          </w:tcPr>
          <w:p w14:paraId="40DCD3E4" w14:textId="77777777" w:rsidR="00F9509D" w:rsidRPr="001D4446" w:rsidRDefault="00F9509D" w:rsidP="00F9509D">
            <w:pPr>
              <w:ind w:left="284"/>
            </w:pPr>
            <w:r>
              <w:t>1, 1, 3, 3, 2, 2, 3, 3, 1, 1</w:t>
            </w:r>
          </w:p>
        </w:tc>
      </w:tr>
      <w:tr w:rsidR="00F9509D" w:rsidRPr="001D4446" w14:paraId="4B02EA57" w14:textId="77777777" w:rsidTr="00F9509D">
        <w:trPr>
          <w:trHeight w:val="283"/>
        </w:trPr>
        <w:tc>
          <w:tcPr>
            <w:tcW w:w="397" w:type="dxa"/>
            <w:vAlign w:val="center"/>
          </w:tcPr>
          <w:p w14:paraId="57AB146A" w14:textId="77777777" w:rsidR="00F9509D" w:rsidRPr="001D4446" w:rsidRDefault="00F9509D" w:rsidP="006D4063"/>
        </w:tc>
        <w:tc>
          <w:tcPr>
            <w:tcW w:w="397" w:type="dxa"/>
            <w:vAlign w:val="center"/>
          </w:tcPr>
          <w:p w14:paraId="593B0058" w14:textId="77777777" w:rsidR="00F9509D" w:rsidRPr="001D4446" w:rsidRDefault="00F9509D" w:rsidP="006D4063"/>
        </w:tc>
        <w:tc>
          <w:tcPr>
            <w:tcW w:w="397" w:type="dxa"/>
            <w:shd w:val="clear" w:color="auto" w:fill="FFD966" w:themeFill="accent4" w:themeFillTint="99"/>
            <w:vAlign w:val="center"/>
          </w:tcPr>
          <w:p w14:paraId="47892801" w14:textId="77777777" w:rsidR="00F9509D" w:rsidRPr="001D4446" w:rsidRDefault="00F9509D" w:rsidP="006D4063"/>
        </w:tc>
        <w:tc>
          <w:tcPr>
            <w:tcW w:w="397" w:type="dxa"/>
            <w:shd w:val="clear" w:color="auto" w:fill="FFD966" w:themeFill="accent4" w:themeFillTint="99"/>
            <w:vAlign w:val="center"/>
          </w:tcPr>
          <w:p w14:paraId="73D087C0" w14:textId="77777777" w:rsidR="00F9509D" w:rsidRPr="001D4446" w:rsidRDefault="00F9509D" w:rsidP="006D4063"/>
        </w:tc>
        <w:tc>
          <w:tcPr>
            <w:tcW w:w="397" w:type="dxa"/>
            <w:shd w:val="clear" w:color="auto" w:fill="FFD966" w:themeFill="accent4" w:themeFillTint="99"/>
            <w:vAlign w:val="center"/>
          </w:tcPr>
          <w:p w14:paraId="21F4C557" w14:textId="77777777" w:rsidR="00F9509D" w:rsidRPr="001D4446" w:rsidRDefault="00F9509D" w:rsidP="006D4063"/>
        </w:tc>
        <w:tc>
          <w:tcPr>
            <w:tcW w:w="397" w:type="dxa"/>
            <w:shd w:val="clear" w:color="auto" w:fill="FFD966" w:themeFill="accent4" w:themeFillTint="99"/>
            <w:vAlign w:val="center"/>
          </w:tcPr>
          <w:p w14:paraId="4643665C" w14:textId="77777777" w:rsidR="00F9509D" w:rsidRPr="001D4446" w:rsidRDefault="00F9509D" w:rsidP="006D4063"/>
        </w:tc>
        <w:tc>
          <w:tcPr>
            <w:tcW w:w="397" w:type="dxa"/>
            <w:shd w:val="clear" w:color="auto" w:fill="FFD966" w:themeFill="accent4" w:themeFillTint="99"/>
            <w:vAlign w:val="center"/>
          </w:tcPr>
          <w:p w14:paraId="22BAA367" w14:textId="77777777" w:rsidR="00F9509D" w:rsidRPr="001D4446" w:rsidRDefault="00F9509D" w:rsidP="006D4063"/>
        </w:tc>
        <w:tc>
          <w:tcPr>
            <w:tcW w:w="397" w:type="dxa"/>
            <w:shd w:val="clear" w:color="auto" w:fill="FFD966" w:themeFill="accent4" w:themeFillTint="99"/>
            <w:vAlign w:val="center"/>
          </w:tcPr>
          <w:p w14:paraId="6D1B60EF" w14:textId="77777777" w:rsidR="00F9509D" w:rsidRPr="001D4446" w:rsidRDefault="00F9509D" w:rsidP="006D4063"/>
        </w:tc>
        <w:tc>
          <w:tcPr>
            <w:tcW w:w="397" w:type="dxa"/>
            <w:vAlign w:val="center"/>
          </w:tcPr>
          <w:p w14:paraId="4E62ABB5" w14:textId="77777777" w:rsidR="00F9509D" w:rsidRPr="001D4446" w:rsidRDefault="00F9509D" w:rsidP="006D4063"/>
        </w:tc>
        <w:tc>
          <w:tcPr>
            <w:tcW w:w="397" w:type="dxa"/>
            <w:tcBorders>
              <w:right w:val="single" w:sz="4" w:space="0" w:color="auto"/>
            </w:tcBorders>
            <w:vAlign w:val="center"/>
          </w:tcPr>
          <w:p w14:paraId="3A621466" w14:textId="77777777" w:rsidR="00F9509D" w:rsidRPr="001D4446" w:rsidRDefault="00F9509D" w:rsidP="006D4063"/>
        </w:tc>
        <w:tc>
          <w:tcPr>
            <w:tcW w:w="5097" w:type="dxa"/>
            <w:tcBorders>
              <w:top w:val="nil"/>
              <w:left w:val="single" w:sz="4" w:space="0" w:color="auto"/>
              <w:bottom w:val="nil"/>
              <w:right w:val="nil"/>
            </w:tcBorders>
            <w:shd w:val="clear" w:color="auto" w:fill="FFFFFF" w:themeFill="background1"/>
            <w:vAlign w:val="bottom"/>
          </w:tcPr>
          <w:p w14:paraId="5FB55822" w14:textId="77777777" w:rsidR="00F9509D" w:rsidRPr="001D4446" w:rsidRDefault="00F9509D" w:rsidP="00F9509D">
            <w:pPr>
              <w:ind w:left="284"/>
            </w:pPr>
            <w:r>
              <w:t>2, 1, 6, 3, 2, 1</w:t>
            </w:r>
          </w:p>
        </w:tc>
      </w:tr>
      <w:tr w:rsidR="00F9509D" w:rsidRPr="001D4446" w14:paraId="3BF280C7" w14:textId="77777777" w:rsidTr="00F9509D">
        <w:trPr>
          <w:trHeight w:val="283"/>
        </w:trPr>
        <w:tc>
          <w:tcPr>
            <w:tcW w:w="397" w:type="dxa"/>
            <w:vAlign w:val="center"/>
          </w:tcPr>
          <w:p w14:paraId="49E4EB37" w14:textId="77777777" w:rsidR="00F9509D" w:rsidRPr="001D4446" w:rsidRDefault="00F9509D" w:rsidP="006D4063"/>
        </w:tc>
        <w:tc>
          <w:tcPr>
            <w:tcW w:w="397" w:type="dxa"/>
            <w:vAlign w:val="center"/>
          </w:tcPr>
          <w:p w14:paraId="6E206E20" w14:textId="77777777" w:rsidR="00F9509D" w:rsidRPr="001D4446" w:rsidRDefault="00F9509D" w:rsidP="006D4063"/>
        </w:tc>
        <w:tc>
          <w:tcPr>
            <w:tcW w:w="397" w:type="dxa"/>
            <w:vAlign w:val="center"/>
          </w:tcPr>
          <w:p w14:paraId="6D2DB6F6" w14:textId="77777777" w:rsidR="00F9509D" w:rsidRPr="001D4446" w:rsidRDefault="00F9509D" w:rsidP="006D4063"/>
        </w:tc>
        <w:tc>
          <w:tcPr>
            <w:tcW w:w="397" w:type="dxa"/>
            <w:shd w:val="clear" w:color="auto" w:fill="FFD966" w:themeFill="accent4" w:themeFillTint="99"/>
            <w:vAlign w:val="center"/>
          </w:tcPr>
          <w:p w14:paraId="0DD0E698" w14:textId="77777777" w:rsidR="00F9509D" w:rsidRPr="001D4446" w:rsidRDefault="00F9509D" w:rsidP="006D4063"/>
        </w:tc>
        <w:tc>
          <w:tcPr>
            <w:tcW w:w="397" w:type="dxa"/>
            <w:shd w:val="clear" w:color="auto" w:fill="FFD966" w:themeFill="accent4" w:themeFillTint="99"/>
            <w:vAlign w:val="center"/>
          </w:tcPr>
          <w:p w14:paraId="222B0600" w14:textId="77777777" w:rsidR="00F9509D" w:rsidRPr="001D4446" w:rsidRDefault="00F9509D" w:rsidP="006D4063"/>
        </w:tc>
        <w:tc>
          <w:tcPr>
            <w:tcW w:w="397" w:type="dxa"/>
            <w:shd w:val="clear" w:color="auto" w:fill="FFD966" w:themeFill="accent4" w:themeFillTint="99"/>
            <w:vAlign w:val="center"/>
          </w:tcPr>
          <w:p w14:paraId="6791EAFD" w14:textId="77777777" w:rsidR="00F9509D" w:rsidRPr="001D4446" w:rsidRDefault="00F9509D" w:rsidP="006D4063"/>
        </w:tc>
        <w:tc>
          <w:tcPr>
            <w:tcW w:w="397" w:type="dxa"/>
            <w:shd w:val="clear" w:color="auto" w:fill="FFD966" w:themeFill="accent4" w:themeFillTint="99"/>
            <w:vAlign w:val="center"/>
          </w:tcPr>
          <w:p w14:paraId="63F0E691" w14:textId="77777777" w:rsidR="00F9509D" w:rsidRPr="001D4446" w:rsidRDefault="00F9509D" w:rsidP="006D4063"/>
        </w:tc>
        <w:tc>
          <w:tcPr>
            <w:tcW w:w="397" w:type="dxa"/>
            <w:vAlign w:val="center"/>
          </w:tcPr>
          <w:p w14:paraId="2BCA2FC7" w14:textId="77777777" w:rsidR="00F9509D" w:rsidRPr="001D4446" w:rsidRDefault="00F9509D" w:rsidP="006D4063"/>
        </w:tc>
        <w:tc>
          <w:tcPr>
            <w:tcW w:w="397" w:type="dxa"/>
            <w:vAlign w:val="center"/>
          </w:tcPr>
          <w:p w14:paraId="0697BCBD" w14:textId="77777777" w:rsidR="00F9509D" w:rsidRPr="001D4446" w:rsidRDefault="00F9509D" w:rsidP="006D4063"/>
        </w:tc>
        <w:tc>
          <w:tcPr>
            <w:tcW w:w="397" w:type="dxa"/>
            <w:tcBorders>
              <w:right w:val="single" w:sz="4" w:space="0" w:color="auto"/>
            </w:tcBorders>
            <w:shd w:val="clear" w:color="auto" w:fill="000000" w:themeFill="text1"/>
            <w:vAlign w:val="center"/>
          </w:tcPr>
          <w:p w14:paraId="0630512A" w14:textId="77777777" w:rsidR="00F9509D" w:rsidRPr="001D4446" w:rsidRDefault="00F9509D" w:rsidP="006D4063"/>
        </w:tc>
        <w:tc>
          <w:tcPr>
            <w:tcW w:w="5097" w:type="dxa"/>
            <w:tcBorders>
              <w:top w:val="nil"/>
              <w:left w:val="single" w:sz="4" w:space="0" w:color="auto"/>
              <w:bottom w:val="nil"/>
              <w:right w:val="nil"/>
            </w:tcBorders>
            <w:shd w:val="clear" w:color="auto" w:fill="FFFFFF" w:themeFill="background1"/>
            <w:vAlign w:val="bottom"/>
          </w:tcPr>
          <w:p w14:paraId="06A67C12" w14:textId="77777777" w:rsidR="00F9509D" w:rsidRPr="001D4446" w:rsidRDefault="00F9509D" w:rsidP="00F9509D">
            <w:pPr>
              <w:ind w:left="284"/>
            </w:pPr>
            <w:r>
              <w:t>3, 1, 4, 3, 2, 1, 1, 0</w:t>
            </w:r>
          </w:p>
        </w:tc>
      </w:tr>
    </w:tbl>
    <w:p w14:paraId="61431BA5" w14:textId="77777777" w:rsidR="0035100B" w:rsidRDefault="0035100B" w:rsidP="00F9509D">
      <w:pPr>
        <w:pStyle w:val="berschrift1"/>
      </w:pPr>
    </w:p>
    <w:p w14:paraId="66888279" w14:textId="77777777" w:rsidR="0035100B" w:rsidRDefault="0035100B">
      <w:pPr>
        <w:spacing w:line="259" w:lineRule="auto"/>
        <w:rPr>
          <w:rFonts w:ascii="Helvetica 65" w:eastAsiaTheme="majorEastAsia" w:hAnsi="Helvetica 65" w:cstheme="majorBidi"/>
          <w:bCs w:val="0"/>
          <w:color w:val="000000" w:themeColor="text1"/>
          <w:sz w:val="28"/>
          <w:szCs w:val="36"/>
        </w:rPr>
      </w:pPr>
      <w:r>
        <w:br w:type="page"/>
      </w:r>
    </w:p>
    <w:p w14:paraId="1E024DA0" w14:textId="77777777" w:rsidR="00F9509D" w:rsidRDefault="00F9509D" w:rsidP="00F9509D">
      <w:pPr>
        <w:pStyle w:val="berschrift1"/>
      </w:pPr>
      <w:r>
        <w:lastRenderedPageBreak/>
        <w:t>B1.6 GS und Sek. I</w:t>
      </w:r>
    </w:p>
    <w:p w14:paraId="5968BBA8" w14:textId="77777777" w:rsidR="00F9509D" w:rsidRDefault="00F9509D" w:rsidP="00F9509D">
      <w:pPr>
        <w:spacing w:after="0"/>
      </w:pPr>
      <w:r>
        <w:t>Chiffre:</w:t>
      </w:r>
      <w:r>
        <w:tab/>
      </w:r>
      <w:r w:rsidR="00CE64AD">
        <w:tab/>
      </w:r>
      <w:r w:rsidRPr="00D508B4">
        <w:t>XP GUHL  LP  NLQR</w:t>
      </w:r>
    </w:p>
    <w:p w14:paraId="21F3EF47" w14:textId="77777777" w:rsidR="00F9509D" w:rsidRDefault="00F9509D" w:rsidP="00F9509D">
      <w:r>
        <w:t>Klartext:</w:t>
      </w:r>
      <w:r>
        <w:tab/>
        <w:t>UM DREI IM KINO</w:t>
      </w:r>
    </w:p>
    <w:p w14:paraId="262F4911" w14:textId="77777777" w:rsidR="00F9509D" w:rsidRDefault="00F9509D" w:rsidP="00F9509D">
      <w:pPr>
        <w:pStyle w:val="berschrift2"/>
      </w:pPr>
      <w:r>
        <w:t>Aufgabe 1</w:t>
      </w:r>
    </w:p>
    <w:p w14:paraId="7F12D595" w14:textId="77777777" w:rsidR="00F9509D" w:rsidRDefault="00F9509D" w:rsidP="00F9509D">
      <w:pPr>
        <w:spacing w:after="0"/>
      </w:pPr>
      <w:r>
        <w:t>Klartext:</w:t>
      </w:r>
      <w:r>
        <w:tab/>
      </w:r>
      <w:r w:rsidRPr="00D508B4">
        <w:t>WIR TREFFEN UNS UM VIER VOR DER SCHULE</w:t>
      </w:r>
    </w:p>
    <w:p w14:paraId="1098AF1E" w14:textId="77777777" w:rsidR="00F9509D" w:rsidRDefault="00F9509D" w:rsidP="00F9509D">
      <w:r>
        <w:t>Chiffre:</w:t>
      </w:r>
      <w:r>
        <w:tab/>
      </w:r>
      <w:r w:rsidR="00CE64AD">
        <w:tab/>
      </w:r>
      <w:r w:rsidRPr="00D508B4">
        <w:t>AMV XVIJJIR YRW YQ ZMIV ZSV HIV WGLYPI</w:t>
      </w:r>
    </w:p>
    <w:p w14:paraId="4C82BA49" w14:textId="77777777" w:rsidR="00F9509D" w:rsidRDefault="00F9509D" w:rsidP="00F9509D">
      <w:pPr>
        <w:pStyle w:val="berschrift2"/>
      </w:pPr>
      <w:r>
        <w:t>Aufgabe 2 (nur GS)</w:t>
      </w:r>
    </w:p>
    <w:p w14:paraId="4E3158B0" w14:textId="49276B45" w:rsidR="00F9509D" w:rsidRDefault="00F9509D" w:rsidP="00F9509D">
      <w:pPr>
        <w:spacing w:after="0"/>
      </w:pPr>
      <w:r>
        <w:t>Chiffre:</w:t>
      </w:r>
      <w:r>
        <w:tab/>
      </w:r>
      <w:r w:rsidR="005F0674">
        <w:tab/>
      </w:r>
      <w:r w:rsidRPr="00D508B4">
        <w:t>VXAPNW PRKC NB BYJP</w:t>
      </w:r>
      <w:r w:rsidR="006D4063">
        <w:t>Q</w:t>
      </w:r>
      <w:r w:rsidRPr="00D508B4">
        <w:t>NCCR IDV VRCCJPNBBNW</w:t>
      </w:r>
    </w:p>
    <w:p w14:paraId="56242D6E" w14:textId="084B0B0A" w:rsidR="00F9509D" w:rsidRDefault="00F9509D" w:rsidP="00F9509D">
      <w:r>
        <w:t>Klartext:</w:t>
      </w:r>
      <w:r>
        <w:tab/>
      </w:r>
      <w:r w:rsidRPr="00D508B4">
        <w:t>MORGEN GIBT ES SPAG</w:t>
      </w:r>
      <w:r w:rsidR="006D4063">
        <w:t>H</w:t>
      </w:r>
      <w:r w:rsidRPr="00D508B4">
        <w:t>ETTI ZUM MITTAGESSEN</w:t>
      </w:r>
    </w:p>
    <w:p w14:paraId="44EFB877" w14:textId="77777777" w:rsidR="00F9509D" w:rsidRDefault="00F9509D" w:rsidP="00F9509D">
      <w:pPr>
        <w:pStyle w:val="berschrift2"/>
      </w:pPr>
      <w:r>
        <w:t>Aufgabe 2 (nur Sek. I)</w:t>
      </w:r>
    </w:p>
    <w:p w14:paraId="3B848F76" w14:textId="0FB613AB" w:rsidR="00F9509D" w:rsidRDefault="00F9509D" w:rsidP="00F9509D">
      <w:pPr>
        <w:spacing w:after="0"/>
      </w:pPr>
      <w:r>
        <w:t>Chiffre:</w:t>
      </w:r>
      <w:r>
        <w:tab/>
      </w:r>
      <w:r w:rsidR="005F0674">
        <w:tab/>
      </w:r>
      <w:r w:rsidRPr="006C2D4C">
        <w:t xml:space="preserve">BNW </w:t>
      </w:r>
      <w:r w:rsidR="00D65EFA" w:rsidRPr="00D65EFA">
        <w:t xml:space="preserve">XHMBFJSEJS </w:t>
      </w:r>
      <w:r w:rsidRPr="006C2D4C">
        <w:t>MJZYJ INJ XHMZQJ ZSI LJMJS NSX PNST</w:t>
      </w:r>
    </w:p>
    <w:p w14:paraId="678080B9" w14:textId="434B6C62" w:rsidR="00F9509D" w:rsidRDefault="00F9509D" w:rsidP="00F9509D">
      <w:r>
        <w:t>Klartext:</w:t>
      </w:r>
      <w:r>
        <w:tab/>
      </w:r>
      <w:r w:rsidRPr="00C46A3B">
        <w:t>WIR SCHW</w:t>
      </w:r>
      <w:r w:rsidR="00D65EFA">
        <w:t>AE</w:t>
      </w:r>
      <w:r w:rsidRPr="00C46A3B">
        <w:t>NZEN HEUTE DIE SCHULE UND GEHEN INS KINO</w:t>
      </w:r>
    </w:p>
    <w:p w14:paraId="47D737C3" w14:textId="77777777" w:rsidR="00F9509D" w:rsidRDefault="00F9509D" w:rsidP="00F9509D">
      <w:pPr>
        <w:pStyle w:val="berschrift2"/>
      </w:pPr>
      <w:r>
        <w:t>Aufgabe 3 (nur Sek. I)</w:t>
      </w:r>
    </w:p>
    <w:p w14:paraId="268305AA" w14:textId="77777777" w:rsidR="00F9509D" w:rsidRDefault="00F9509D" w:rsidP="00F9509D">
      <w:pPr>
        <w:spacing w:after="0"/>
      </w:pPr>
      <w:r>
        <w:t>Chiffre:</w:t>
      </w:r>
      <w:r>
        <w:tab/>
      </w:r>
      <w:r w:rsidR="005F0674">
        <w:tab/>
      </w:r>
      <w:r w:rsidRPr="006C2D4C">
        <w:t>DOOH PHLQH HQWFKHQ</w:t>
      </w:r>
    </w:p>
    <w:p w14:paraId="0B7D0BB9" w14:textId="77777777" w:rsidR="00F9509D" w:rsidRDefault="00F9509D" w:rsidP="00F9509D">
      <w:r>
        <w:t>Klartext:</w:t>
      </w:r>
      <w:r>
        <w:tab/>
      </w:r>
      <w:r w:rsidRPr="00C46A3B">
        <w:t>ALLE MEINE ENTCHEN</w:t>
      </w:r>
    </w:p>
    <w:p w14:paraId="57377E30" w14:textId="134F5EC1" w:rsidR="00F9509D" w:rsidRDefault="00F9509D" w:rsidP="00F9509D">
      <w:pPr>
        <w:pStyle w:val="berschrift1"/>
      </w:pPr>
      <w:r>
        <w:t>B1.7 GS</w:t>
      </w:r>
    </w:p>
    <w:p w14:paraId="16E59431" w14:textId="77777777" w:rsidR="00D26708" w:rsidRDefault="00D26708" w:rsidP="00F9509D">
      <w:r>
        <w:t xml:space="preserve">1. </w:t>
      </w:r>
    </w:p>
    <w:p w14:paraId="06F0EA4E" w14:textId="70C05EE4" w:rsidR="00F9509D" w:rsidRDefault="00D26708" w:rsidP="00810C6D">
      <w:pPr>
        <w:jc w:val="both"/>
        <w:pPrChange w:id="20" w:author="Schmidberger, Alessa | Wissensfabrik" w:date="2022-10-11T11:58:00Z">
          <w:pPr/>
        </w:pPrChange>
      </w:pPr>
      <w:r>
        <w:t>Wenn die Schnur gespannt ist, dann kann man die Person sprechen hören. Bei einer schlaffen Schnur ist dies leider nicht möglich.</w:t>
      </w:r>
    </w:p>
    <w:p w14:paraId="15FC9AC8" w14:textId="16CAABFF" w:rsidR="00D26708" w:rsidRDefault="00D26708" w:rsidP="00810C6D">
      <w:pPr>
        <w:jc w:val="both"/>
        <w:pPrChange w:id="21" w:author="Schmidberger, Alessa | Wissensfabrik" w:date="2022-10-11T11:58:00Z">
          <w:pPr/>
        </w:pPrChange>
      </w:pPr>
      <w:r>
        <w:t>2.</w:t>
      </w:r>
    </w:p>
    <w:p w14:paraId="63597745" w14:textId="640519BC" w:rsidR="00611CF4" w:rsidRDefault="00F9509D" w:rsidP="00810C6D">
      <w:pPr>
        <w:jc w:val="both"/>
        <w:pPrChange w:id="22" w:author="Schmidberger, Alessa | Wissensfabrik" w:date="2022-10-11T11:58:00Z">
          <w:pPr/>
        </w:pPrChange>
      </w:pPr>
      <w:r>
        <w:t>Mit einem klassischen Dosentelefon mit Schnur kann man nicht um die Ecke telefonieren</w:t>
      </w:r>
      <w:r w:rsidR="00D26708">
        <w:t>; selbst wenn die Schnur gespannt ist, da die Schwingung an der Ecke komplett gedämpft wird.</w:t>
      </w:r>
      <w:r>
        <w:t xml:space="preserve"> Verbindet man die Dosen allerdings mit einem sehr dünnen Draht kann man auch um die Ecke telefonieren. Der Draht muss dann über dünne Nägel „umgeleitet“ werden.</w:t>
      </w:r>
    </w:p>
    <w:p w14:paraId="32B92A33" w14:textId="161D21FA" w:rsidR="00D26708" w:rsidRDefault="00D26708" w:rsidP="00810C6D">
      <w:pPr>
        <w:jc w:val="both"/>
        <w:pPrChange w:id="23" w:author="Schmidberger, Alessa | Wissensfabrik" w:date="2022-10-11T11:58:00Z">
          <w:pPr/>
        </w:pPrChange>
      </w:pPr>
      <w:r>
        <w:t>3.</w:t>
      </w:r>
    </w:p>
    <w:p w14:paraId="580CD73B" w14:textId="7FA9C932" w:rsidR="0080508F" w:rsidRDefault="00D26708" w:rsidP="00810C6D">
      <w:pPr>
        <w:jc w:val="both"/>
        <w:pPrChange w:id="24" w:author="Schmidberger, Alessa | Wissensfabrik" w:date="2022-10-11T11:58:00Z">
          <w:pPr/>
        </w:pPrChange>
      </w:pPr>
      <w:r>
        <w:t>Töne und Sprache werden in der Luft als Schallwellen übertragen. Spricht man in eine Dose, wird nicht nur die Luft in Schwingung versetzt, sondern auch die Dose. Die Dose gibt die Schwingungen an die Schnur weiter, bis sie an der zweiten Dose ankommen und dort das Trommelfell im Ohr des Zuhörers treffen. Dadurch kann man auch über mehrere Meter Entfernung verstehen, was jemand am anderen Ende sagt.</w:t>
      </w:r>
    </w:p>
    <w:p w14:paraId="5C04EBEC" w14:textId="77777777" w:rsidR="00821C40" w:rsidRDefault="00821C40" w:rsidP="00611CF4"/>
    <w:p w14:paraId="5E59A6F7" w14:textId="77777777" w:rsidR="00821C40" w:rsidRDefault="00821C40" w:rsidP="00611CF4"/>
    <w:p w14:paraId="28368659" w14:textId="43DBB272" w:rsidR="00D26708" w:rsidRDefault="00D26708" w:rsidP="00611CF4">
      <w:r>
        <w:lastRenderedPageBreak/>
        <w:t>4.</w:t>
      </w:r>
    </w:p>
    <w:p w14:paraId="5EF0DFBF" w14:textId="111E2DB3" w:rsidR="00D26708" w:rsidRPr="00611CF4" w:rsidRDefault="00D26708" w:rsidP="00810C6D">
      <w:pPr>
        <w:jc w:val="both"/>
        <w:pPrChange w:id="25" w:author="Schmidberger, Alessa | Wissensfabrik" w:date="2022-10-11T11:58:00Z">
          <w:pPr/>
        </w:pPrChange>
      </w:pPr>
      <w:r>
        <w:t xml:space="preserve">Eine einfache, aber effektive Regel wäre </w:t>
      </w:r>
      <w:r w:rsidR="00821C40">
        <w:t>eine</w:t>
      </w:r>
      <w:r>
        <w:t xml:space="preserve"> Anküdigung, dass man alles gesagt hat und nun bereit für eine Antwort ist. Ein mögliche</w:t>
      </w:r>
      <w:r w:rsidR="00821C40">
        <w:t>s</w:t>
      </w:r>
      <w:r>
        <w:t xml:space="preserve"> Codewort könnte „Over“ sein, sobald die Übertragung abgeschlossen ist und man eine Antwort erwartet</w:t>
      </w:r>
      <w:r w:rsidR="00821C40">
        <w:t>.</w:t>
      </w:r>
      <w:r>
        <w:t xml:space="preserve"> </w:t>
      </w:r>
      <w:r w:rsidR="00821C40">
        <w:t>M</w:t>
      </w:r>
      <w:r>
        <w:t>it dem Codewort „Over and Out“ kann das Gespräch beendet werden.</w:t>
      </w:r>
    </w:p>
    <w:sectPr w:rsidR="00D26708" w:rsidRPr="00611CF4" w:rsidSect="007F4CB1">
      <w:headerReference w:type="even" r:id="rId8"/>
      <w:headerReference w:type="default" r:id="rId9"/>
      <w:footerReference w:type="even" r:id="rId10"/>
      <w:footerReference w:type="default" r:id="rId11"/>
      <w:headerReference w:type="first" r:id="rId12"/>
      <w:footerReference w:type="first" r:id="rId13"/>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1D860" w14:textId="77777777" w:rsidR="0003189E" w:rsidRDefault="0003189E" w:rsidP="00DD6851">
      <w:r>
        <w:separator/>
      </w:r>
    </w:p>
    <w:p w14:paraId="7386B469" w14:textId="77777777" w:rsidR="0003189E" w:rsidRDefault="0003189E"/>
  </w:endnote>
  <w:endnote w:type="continuationSeparator" w:id="0">
    <w:p w14:paraId="2C72E425" w14:textId="77777777" w:rsidR="0003189E" w:rsidRDefault="0003189E" w:rsidP="00DD6851">
      <w:r>
        <w:continuationSeparator/>
      </w:r>
    </w:p>
    <w:p w14:paraId="4EA73A1B" w14:textId="77777777" w:rsidR="0003189E" w:rsidRDefault="000318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variable"/>
    <w:sig w:usb0="E00002FF" w:usb1="5000785B" w:usb2="00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E4F7C" w14:textId="77777777" w:rsidR="009C2DA5" w:rsidRDefault="009C2DA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FD65B" w14:textId="2CD0218D" w:rsidR="006D4063" w:rsidRPr="003F2540" w:rsidRDefault="007F7272" w:rsidP="00425397">
    <w:pPr>
      <w:pStyle w:val="Kopfzeile"/>
      <w:tabs>
        <w:tab w:val="clear" w:pos="4536"/>
        <w:tab w:val="clear" w:pos="9072"/>
        <w:tab w:val="center" w:pos="4253"/>
        <w:tab w:val="right" w:pos="8789"/>
      </w:tabs>
      <w:ind w:right="-2637"/>
      <w:rPr>
        <w:sz w:val="18"/>
      </w:rPr>
    </w:pPr>
    <w:r>
      <w:rPr>
        <w:sz w:val="8"/>
      </w:rPr>
      <mc:AlternateContent>
        <mc:Choice Requires="wpg">
          <w:drawing>
            <wp:anchor distT="0" distB="0" distL="114300" distR="114300" simplePos="0" relativeHeight="251667456" behindDoc="0" locked="0" layoutInCell="1" allowOverlap="1" wp14:anchorId="15D42728" wp14:editId="66B6C838">
              <wp:simplePos x="0" y="0"/>
              <wp:positionH relativeFrom="column">
                <wp:posOffset>6000750</wp:posOffset>
              </wp:positionH>
              <wp:positionV relativeFrom="paragraph">
                <wp:posOffset>-4474845</wp:posOffset>
              </wp:positionV>
              <wp:extent cx="328930" cy="4096068"/>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6CD03640" w14:textId="77777777" w:rsidR="007F7272" w:rsidRPr="00195786" w:rsidRDefault="007F7272" w:rsidP="007F7272">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15D42728" id="Gruppieren 27" o:spid="_x0000_s1028" style="position:absolute;margin-left:472.5pt;margin-top:-352.35pt;width:25.9pt;height:322.5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AAAA&#10;AAAAAAAAAAAAAAAAAAAAAAAAAAAAAAAAAAAAAAAAAAAAAAAAAAAAAAAAAAAAAAAAAAAAAAAAAAAA&#10;AAAAAAAAAAAAAAAAAAAAAAAAAAAAAAAAAAAAAAAAAAAAAAAAAAAAAAAAAAAAAAAAAAAAAAAAAAAA&#10;AAAAAAAAAAAAAAAAAAAAAAAAAAAAAAAAAAAAAAAA////////////////////////////////////&#10;/////////////////////////////////////////////////////////////////2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w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6CD03640" w14:textId="77777777" w:rsidR="007F7272" w:rsidRPr="00195786" w:rsidRDefault="007F7272" w:rsidP="007F7272">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6D4063" w:rsidRPr="00C140D3">
      <w:rPr>
        <w:sz w:val="8"/>
      </w:rPr>
      <mc:AlternateContent>
        <mc:Choice Requires="wps">
          <w:drawing>
            <wp:anchor distT="0" distB="0" distL="114300" distR="114300" simplePos="0" relativeHeight="251656192" behindDoc="0" locked="0" layoutInCell="1" allowOverlap="1" wp14:anchorId="5ACC712C" wp14:editId="7A317A0D">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6">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D9B9362" id="Gerade Verbindung 26"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" strokecolor="#538135 [2409]" strokeweight="3pt">
              <v:stroke joinstyle="miter"/>
            </v:line>
          </w:pict>
        </mc:Fallback>
      </mc:AlternateContent>
    </w:r>
    <w:r w:rsidR="006D4063" w:rsidRPr="00C140D3">
      <w:rPr>
        <w:sz w:val="6"/>
      </w:rPr>
      <w:t xml:space="preserve"> </w:t>
    </w:r>
    <w:r w:rsidR="006D4063" w:rsidRPr="00C140D3">
      <w:rPr>
        <w:sz w:val="18"/>
      </w:rPr>
      <w:t>Modul B</w:t>
    </w:r>
    <w:r w:rsidR="006D4063">
      <w:rPr>
        <w:sz w:val="18"/>
      </w:rPr>
      <w:t xml:space="preserve">1 </w:t>
    </w:r>
    <w:r w:rsidR="006D4063" w:rsidRPr="00C140D3">
      <w:rPr>
        <w:sz w:val="18"/>
      </w:rPr>
      <w:t xml:space="preserve">– </w:t>
    </w:r>
    <w:r w:rsidR="006D4063">
      <w:rPr>
        <w:sz w:val="18"/>
      </w:rPr>
      <w:t>Blinzeln</w:t>
    </w:r>
    <w:r w:rsidR="00425397">
      <w:rPr>
        <w:sz w:val="18"/>
      </w:rPr>
      <w:tab/>
    </w:r>
    <w:r w:rsidR="003F2540">
      <w:rPr>
        <w:sz w:val="18"/>
      </w:rPr>
      <w:t>zuletzt aktualisiert am</w:t>
    </w:r>
    <w:r w:rsidR="009C2DA5">
      <w:rPr>
        <w:sz w:val="18"/>
      </w:rPr>
      <w:t xml:space="preserve"> </w:t>
    </w:r>
    <w:ins w:id="26" w:author="Schmidberger, Alessa | Wissensfabrik" w:date="2022-10-11T11:58:00Z">
      <w:r w:rsidR="00810C6D">
        <w:rPr>
          <w:sz w:val="18"/>
        </w:rPr>
        <w:t>11</w:t>
      </w:r>
    </w:ins>
    <w:del w:id="27" w:author="Schmidberger, Alessa | Wissensfabrik" w:date="2022-10-11T11:58:00Z">
      <w:r w:rsidR="009C2DA5" w:rsidDel="00810C6D">
        <w:rPr>
          <w:sz w:val="18"/>
        </w:rPr>
        <w:delText>02</w:delText>
      </w:r>
    </w:del>
    <w:r w:rsidR="009C2DA5">
      <w:rPr>
        <w:sz w:val="18"/>
      </w:rPr>
      <w:t>.</w:t>
    </w:r>
    <w:ins w:id="28" w:author="Schmidberger, Alessa | Wissensfabrik" w:date="2022-10-11T11:58:00Z">
      <w:r w:rsidR="00810C6D">
        <w:rPr>
          <w:sz w:val="18"/>
        </w:rPr>
        <w:t>10</w:t>
      </w:r>
    </w:ins>
    <w:del w:id="29" w:author="Schmidberger, Alessa | Wissensfabrik" w:date="2022-10-11T11:58:00Z">
      <w:r w:rsidR="009C2DA5" w:rsidDel="00810C6D">
        <w:rPr>
          <w:sz w:val="18"/>
        </w:rPr>
        <w:delText>03</w:delText>
      </w:r>
    </w:del>
    <w:r w:rsidR="009C2DA5">
      <w:rPr>
        <w:sz w:val="18"/>
      </w:rPr>
      <w:t>.202</w:t>
    </w:r>
    <w:ins w:id="30" w:author="Schmidberger, Alessa | Wissensfabrik" w:date="2022-10-11T11:58:00Z">
      <w:r w:rsidR="00810C6D">
        <w:rPr>
          <w:sz w:val="18"/>
        </w:rPr>
        <w:t>2</w:t>
      </w:r>
    </w:ins>
    <w:del w:id="31" w:author="Schmidberger, Alessa | Wissensfabrik" w:date="2022-10-11T11:58:00Z">
      <w:r w:rsidR="009C2DA5" w:rsidDel="00810C6D">
        <w:rPr>
          <w:sz w:val="18"/>
        </w:rPr>
        <w:delText>0</w:delText>
      </w:r>
    </w:del>
    <w:r w:rsidR="006D4063" w:rsidRPr="00C140D3">
      <w:rPr>
        <w:i/>
        <w:sz w:val="18"/>
      </w:rPr>
      <w:tab/>
    </w:r>
    <w:r w:rsidR="006D4063" w:rsidRPr="00C140D3">
      <w:rPr>
        <w:sz w:val="18"/>
      </w:rPr>
      <w:t xml:space="preserve">Seite </w:t>
    </w:r>
    <w:r w:rsidR="006D4063" w:rsidRPr="00C140D3">
      <w:rPr>
        <w:bCs w:val="0"/>
        <w:sz w:val="18"/>
      </w:rPr>
      <w:fldChar w:fldCharType="begin"/>
    </w:r>
    <w:r w:rsidR="006D4063" w:rsidRPr="00C140D3">
      <w:rPr>
        <w:sz w:val="18"/>
      </w:rPr>
      <w:instrText>PAGE  \* Arabic  \* MERGEFORMAT</w:instrText>
    </w:r>
    <w:r w:rsidR="006D4063" w:rsidRPr="00C140D3">
      <w:rPr>
        <w:bCs w:val="0"/>
        <w:sz w:val="18"/>
      </w:rPr>
      <w:fldChar w:fldCharType="separate"/>
    </w:r>
    <w:r w:rsidR="004C01E8">
      <w:rPr>
        <w:sz w:val="18"/>
      </w:rPr>
      <w:t>3</w:t>
    </w:r>
    <w:r w:rsidR="006D4063" w:rsidRPr="00C140D3">
      <w:rPr>
        <w:bCs w:val="0"/>
        <w:sz w:val="18"/>
      </w:rPr>
      <w:fldChar w:fldCharType="end"/>
    </w:r>
    <w:r w:rsidR="006D4063" w:rsidRPr="00C140D3">
      <w:rPr>
        <w:sz w:val="18"/>
      </w:rPr>
      <w:t xml:space="preserve"> von </w:t>
    </w:r>
    <w:r w:rsidR="006D4063" w:rsidRPr="00C140D3">
      <w:rPr>
        <w:sz w:val="18"/>
      </w:rPr>
      <w:fldChar w:fldCharType="begin"/>
    </w:r>
    <w:r w:rsidR="006D4063" w:rsidRPr="00C140D3">
      <w:rPr>
        <w:sz w:val="18"/>
      </w:rPr>
      <w:instrText>NUMPAGES  \* Arabic  \* MERGEFORMAT</w:instrText>
    </w:r>
    <w:r w:rsidR="006D4063" w:rsidRPr="00C140D3">
      <w:rPr>
        <w:sz w:val="18"/>
      </w:rPr>
      <w:fldChar w:fldCharType="separate"/>
    </w:r>
    <w:r w:rsidR="004C01E8">
      <w:rPr>
        <w:sz w:val="18"/>
      </w:rPr>
      <w:t>3</w:t>
    </w:r>
    <w:r w:rsidR="006D4063"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CC753" w14:textId="77777777" w:rsidR="009C2DA5" w:rsidRDefault="009C2DA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109A1" w14:textId="77777777" w:rsidR="0003189E" w:rsidRDefault="0003189E" w:rsidP="00DD6851">
      <w:r>
        <w:separator/>
      </w:r>
    </w:p>
    <w:p w14:paraId="193B1ED0" w14:textId="77777777" w:rsidR="0003189E" w:rsidRDefault="0003189E"/>
  </w:footnote>
  <w:footnote w:type="continuationSeparator" w:id="0">
    <w:p w14:paraId="5366C547" w14:textId="77777777" w:rsidR="0003189E" w:rsidRDefault="0003189E" w:rsidP="00DD6851">
      <w:r>
        <w:continuationSeparator/>
      </w:r>
    </w:p>
    <w:p w14:paraId="28AB203E" w14:textId="77777777" w:rsidR="0003189E" w:rsidRDefault="000318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595C8" w14:textId="77777777" w:rsidR="009C2DA5" w:rsidRDefault="009C2DA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32DA2" w14:textId="5E7F5412" w:rsidR="006D4063" w:rsidRPr="003A0A1B" w:rsidRDefault="003A0A1B" w:rsidP="003A0A1B">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65408" behindDoc="1" locked="0" layoutInCell="1" allowOverlap="1" wp14:anchorId="3F01394A" wp14:editId="0C292364">
              <wp:simplePos x="0" y="0"/>
              <wp:positionH relativeFrom="column">
                <wp:posOffset>2548890</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18AA25" w14:textId="77777777" w:rsidR="003A0A1B" w:rsidRDefault="003A0A1B" w:rsidP="003A0A1B">
                          <w:pPr>
                            <w:jc w:val="center"/>
                          </w:pPr>
                          <w:r>
                            <w:rPr>
                              <w:b/>
                              <w:color w:val="FFFFFF" w:themeColor="background1"/>
                              <w:sz w:val="32"/>
                            </w:rPr>
                            <w:t>Musterlösung 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1394A" id="Rechteck 22" o:spid="_x0000_s1026" style="position:absolute;margin-left:200.7pt;margin-top:.5pt;width:240.95pt;height:26.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" fillcolor="#538135 [2409]" stroked="f" strokeweight="1pt">
              <v:textbox>
                <w:txbxContent>
                  <w:p w14:paraId="3C18AA25" w14:textId="77777777" w:rsidR="003A0A1B" w:rsidRDefault="003A0A1B" w:rsidP="003A0A1B">
                    <w:pPr>
                      <w:jc w:val="center"/>
                    </w:pPr>
                    <w:r>
                      <w:rPr>
                        <w:b/>
                        <w:color w:val="FFFFFF" w:themeColor="background1"/>
                        <w:sz w:val="32"/>
                      </w:rPr>
                      <w:t>Musterlösung B1</w:t>
                    </w: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66432" behindDoc="0" locked="0" layoutInCell="1" allowOverlap="1" wp14:anchorId="67E9EBD7" wp14:editId="14098A93">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1944105B" w14:textId="77777777" w:rsidR="003A0A1B" w:rsidRPr="008D5655" w:rsidRDefault="003A0A1B" w:rsidP="003A0A1B">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E9EBD7"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1944105B" w14:textId="77777777" w:rsidR="003A0A1B" w:rsidRPr="008D5655" w:rsidRDefault="003A0A1B" w:rsidP="003A0A1B">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ab/>
    </w:r>
    <w:r>
      <w:rPr>
        <w:color w:val="AEAAAA" w:themeColor="background2" w:themeShade="BF"/>
        <w:sz w:val="32"/>
      </w:rPr>
      <w:tab/>
    </w:r>
    <w:r w:rsidRPr="00F37B06">
      <w:rPr>
        <w:color w:val="AEAAAA" w:themeColor="background2" w:themeShade="BF"/>
        <w:sz w:val="32"/>
      </w:rPr>
      <w:tab/>
    </w:r>
    <w:r>
      <w:rPr>
        <w:color w:val="AEAAAA" w:themeColor="background2" w:themeShade="BF"/>
        <w:sz w:val="3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73041" w14:textId="77777777" w:rsidR="009C2DA5" w:rsidRDefault="009C2DA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753163341">
    <w:abstractNumId w:val="8"/>
  </w:num>
  <w:num w:numId="2" w16cid:durableId="1235697746">
    <w:abstractNumId w:val="2"/>
  </w:num>
  <w:num w:numId="3" w16cid:durableId="1470782983">
    <w:abstractNumId w:val="2"/>
  </w:num>
  <w:num w:numId="4" w16cid:durableId="2054188213">
    <w:abstractNumId w:val="2"/>
  </w:num>
  <w:num w:numId="5" w16cid:durableId="248971956">
    <w:abstractNumId w:val="2"/>
  </w:num>
  <w:num w:numId="6" w16cid:durableId="1552493625">
    <w:abstractNumId w:val="2"/>
  </w:num>
  <w:num w:numId="7" w16cid:durableId="1757046414">
    <w:abstractNumId w:val="2"/>
  </w:num>
  <w:num w:numId="8" w16cid:durableId="1063679144">
    <w:abstractNumId w:val="2"/>
  </w:num>
  <w:num w:numId="9" w16cid:durableId="1006519371">
    <w:abstractNumId w:val="2"/>
  </w:num>
  <w:num w:numId="10" w16cid:durableId="166330797">
    <w:abstractNumId w:val="2"/>
  </w:num>
  <w:num w:numId="11" w16cid:durableId="1462117631">
    <w:abstractNumId w:val="2"/>
  </w:num>
  <w:num w:numId="12" w16cid:durableId="645400735">
    <w:abstractNumId w:val="3"/>
  </w:num>
  <w:num w:numId="13" w16cid:durableId="1511530774">
    <w:abstractNumId w:val="0"/>
  </w:num>
  <w:num w:numId="14" w16cid:durableId="2037582473">
    <w:abstractNumId w:val="6"/>
  </w:num>
  <w:num w:numId="15" w16cid:durableId="2009557148">
    <w:abstractNumId w:val="7"/>
  </w:num>
  <w:num w:numId="16" w16cid:durableId="2146072989">
    <w:abstractNumId w:val="4"/>
  </w:num>
  <w:num w:numId="17" w16cid:durableId="398555247">
    <w:abstractNumId w:val="2"/>
  </w:num>
  <w:num w:numId="18" w16cid:durableId="1223708945">
    <w:abstractNumId w:val="2"/>
  </w:num>
  <w:num w:numId="19" w16cid:durableId="122620901">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midberger, Alessa | Wissensfabrik">
    <w15:presenceInfo w15:providerId="AD" w15:userId="S::Alessa.Schmidberger@wissensfabrik.de::c749b6e7-fa44-4d64-be0c-8b1e0f6bd1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2484"/>
    <w:rsid w:val="0003189E"/>
    <w:rsid w:val="00043DA4"/>
    <w:rsid w:val="00047122"/>
    <w:rsid w:val="000644BD"/>
    <w:rsid w:val="00085522"/>
    <w:rsid w:val="000B6F96"/>
    <w:rsid w:val="000B7ACC"/>
    <w:rsid w:val="000C02EB"/>
    <w:rsid w:val="000C295A"/>
    <w:rsid w:val="000E2ECE"/>
    <w:rsid w:val="000F07F9"/>
    <w:rsid w:val="00152FC3"/>
    <w:rsid w:val="00186EDF"/>
    <w:rsid w:val="001931C8"/>
    <w:rsid w:val="001F4C40"/>
    <w:rsid w:val="0020225F"/>
    <w:rsid w:val="00283070"/>
    <w:rsid w:val="00295BCA"/>
    <w:rsid w:val="002F55B8"/>
    <w:rsid w:val="00311F98"/>
    <w:rsid w:val="00342B12"/>
    <w:rsid w:val="0035100B"/>
    <w:rsid w:val="00377BBA"/>
    <w:rsid w:val="003A0A1B"/>
    <w:rsid w:val="003F2540"/>
    <w:rsid w:val="00402D90"/>
    <w:rsid w:val="00425397"/>
    <w:rsid w:val="00454810"/>
    <w:rsid w:val="004670A5"/>
    <w:rsid w:val="004A5AA3"/>
    <w:rsid w:val="004B5CA9"/>
    <w:rsid w:val="004C01E8"/>
    <w:rsid w:val="004E56FC"/>
    <w:rsid w:val="004F0644"/>
    <w:rsid w:val="0051659F"/>
    <w:rsid w:val="00521712"/>
    <w:rsid w:val="005C0A9C"/>
    <w:rsid w:val="005F0674"/>
    <w:rsid w:val="00611CF4"/>
    <w:rsid w:val="00615A62"/>
    <w:rsid w:val="006B1729"/>
    <w:rsid w:val="006D4063"/>
    <w:rsid w:val="006E0316"/>
    <w:rsid w:val="00713ADF"/>
    <w:rsid w:val="007342D2"/>
    <w:rsid w:val="00765E50"/>
    <w:rsid w:val="007C0631"/>
    <w:rsid w:val="007C2D10"/>
    <w:rsid w:val="007F3012"/>
    <w:rsid w:val="007F4CB1"/>
    <w:rsid w:val="007F7272"/>
    <w:rsid w:val="0080508F"/>
    <w:rsid w:val="00810C6D"/>
    <w:rsid w:val="00821C40"/>
    <w:rsid w:val="008306C3"/>
    <w:rsid w:val="008717D7"/>
    <w:rsid w:val="008D4E72"/>
    <w:rsid w:val="008F7A2D"/>
    <w:rsid w:val="00902B67"/>
    <w:rsid w:val="0092038B"/>
    <w:rsid w:val="00980294"/>
    <w:rsid w:val="009929BE"/>
    <w:rsid w:val="009933DC"/>
    <w:rsid w:val="009A0C4B"/>
    <w:rsid w:val="009B3BAC"/>
    <w:rsid w:val="009C2DA5"/>
    <w:rsid w:val="009E6885"/>
    <w:rsid w:val="00A24E85"/>
    <w:rsid w:val="00A4754D"/>
    <w:rsid w:val="00A55669"/>
    <w:rsid w:val="00A562B0"/>
    <w:rsid w:val="00A62A3F"/>
    <w:rsid w:val="00A65C7F"/>
    <w:rsid w:val="00A82D96"/>
    <w:rsid w:val="00AA2DA3"/>
    <w:rsid w:val="00AF1502"/>
    <w:rsid w:val="00AF6BE6"/>
    <w:rsid w:val="00B05DCB"/>
    <w:rsid w:val="00B16FE0"/>
    <w:rsid w:val="00B32281"/>
    <w:rsid w:val="00B60A52"/>
    <w:rsid w:val="00B9342B"/>
    <w:rsid w:val="00BB53E3"/>
    <w:rsid w:val="00BC3833"/>
    <w:rsid w:val="00BF00E1"/>
    <w:rsid w:val="00C108ED"/>
    <w:rsid w:val="00C164C9"/>
    <w:rsid w:val="00C17CE4"/>
    <w:rsid w:val="00C22218"/>
    <w:rsid w:val="00C4253E"/>
    <w:rsid w:val="00C60900"/>
    <w:rsid w:val="00C644E4"/>
    <w:rsid w:val="00CA0A3A"/>
    <w:rsid w:val="00CA60E2"/>
    <w:rsid w:val="00CD08A7"/>
    <w:rsid w:val="00CD42A7"/>
    <w:rsid w:val="00CE64AD"/>
    <w:rsid w:val="00D26708"/>
    <w:rsid w:val="00D650AC"/>
    <w:rsid w:val="00D65EFA"/>
    <w:rsid w:val="00D701E6"/>
    <w:rsid w:val="00D802F7"/>
    <w:rsid w:val="00DD6851"/>
    <w:rsid w:val="00DF6F3A"/>
    <w:rsid w:val="00E04CFC"/>
    <w:rsid w:val="00E24D25"/>
    <w:rsid w:val="00E46849"/>
    <w:rsid w:val="00E722EA"/>
    <w:rsid w:val="00EC2D49"/>
    <w:rsid w:val="00F24DEC"/>
    <w:rsid w:val="00F762B7"/>
    <w:rsid w:val="00F90343"/>
    <w:rsid w:val="00F9509D"/>
    <w:rsid w:val="00FD2DC4"/>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7BA39C23"/>
  <w15:docId w15:val="{F32B05C6-7D39-480B-9750-12B74F074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7F4CB1"/>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7F4CB1"/>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7F4CB1"/>
    <w:pPr>
      <w:keepNext/>
      <w:keepLines/>
      <w:numPr>
        <w:ilvl w:val="1"/>
        <w:numId w:val="18"/>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7F4CB1"/>
    <w:pPr>
      <w:keepNext/>
      <w:keepLines/>
      <w:numPr>
        <w:ilvl w:val="2"/>
        <w:numId w:val="18"/>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18"/>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18"/>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18"/>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1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1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1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7F4CB1"/>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7F4CB1"/>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7F4CB1"/>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7F4CB1"/>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customStyle="1" w:styleId="ListenabsatzZchn">
    <w:name w:val="Listenabsatz Zchn"/>
    <w:aliases w:val="WF-Listenabsatz Zchn"/>
    <w:basedOn w:val="Absatz-Standardschriftart"/>
    <w:link w:val="Listenabsatz"/>
    <w:uiPriority w:val="34"/>
    <w:rsid w:val="007F4CB1"/>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7F4CB1"/>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7F4CB1"/>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7F4CB1"/>
    <w:pPr>
      <w:numPr>
        <w:numId w:val="19"/>
      </w:numPr>
      <w:spacing w:line="276" w:lineRule="auto"/>
    </w:pPr>
  </w:style>
  <w:style w:type="character" w:customStyle="1" w:styleId="WF-Listenabsatz-1-facherZeilenabstandZchn">
    <w:name w:val="WF-Listenabsatz - 1-facher Zeilenabstand Zchn"/>
    <w:basedOn w:val="ListenabsatzZchn"/>
    <w:link w:val="WF-Listenabsatz-1-facherZeilenabstand"/>
    <w:rsid w:val="007F4CB1"/>
    <w:rPr>
      <w:rFonts w:ascii="Helvetica 45" w:eastAsiaTheme="minorHAnsi" w:hAnsi="Helvetica 45"/>
      <w:bCs/>
      <w:noProof/>
      <w:sz w:val="21"/>
      <w:lang w:eastAsia="de-DE"/>
    </w:rPr>
  </w:style>
  <w:style w:type="paragraph" w:customStyle="1" w:styleId="WF-Arbeitsblatt">
    <w:name w:val="WF-Arbeitsblatt"/>
    <w:basedOn w:val="Standard"/>
    <w:qFormat/>
    <w:rsid w:val="0035100B"/>
    <w:rPr>
      <w:rFonts w:ascii="Helvetica 65" w:hAnsi="Helvetica 65"/>
      <w:sz w:val="44"/>
      <w:szCs w:val="44"/>
    </w:rPr>
  </w:style>
  <w:style w:type="paragraph" w:customStyle="1" w:styleId="WF-Beschriftung">
    <w:name w:val="WF-Beschriftung"/>
    <w:basedOn w:val="Beschriftung"/>
    <w:qFormat/>
    <w:rsid w:val="0035100B"/>
    <w:rPr>
      <w:rFonts w:ascii="Helvetica 55" w:hAnsi="Helvetica 55"/>
      <w:lang w:val="en-US"/>
    </w:rPr>
  </w:style>
  <w:style w:type="character" w:styleId="Kommentarzeichen">
    <w:name w:val="annotation reference"/>
    <w:basedOn w:val="Absatz-Standardschriftart"/>
    <w:uiPriority w:val="99"/>
    <w:semiHidden/>
    <w:unhideWhenUsed/>
    <w:rsid w:val="005F0674"/>
    <w:rPr>
      <w:sz w:val="18"/>
      <w:szCs w:val="18"/>
    </w:rPr>
  </w:style>
  <w:style w:type="paragraph" w:styleId="Kommentartext">
    <w:name w:val="annotation text"/>
    <w:basedOn w:val="Standard"/>
    <w:link w:val="KommentartextZchn"/>
    <w:uiPriority w:val="99"/>
    <w:semiHidden/>
    <w:unhideWhenUsed/>
    <w:rsid w:val="005F0674"/>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5F0674"/>
    <w:rPr>
      <w:rFonts w:ascii="Helvetica 45" w:hAnsi="Helvetica 45"/>
      <w:bCs/>
      <w:noProof/>
      <w:sz w:val="24"/>
      <w:szCs w:val="24"/>
      <w:lang w:eastAsia="de-DE"/>
    </w:rPr>
  </w:style>
  <w:style w:type="paragraph" w:styleId="Kommentarthema">
    <w:name w:val="annotation subject"/>
    <w:basedOn w:val="Kommentartext"/>
    <w:next w:val="Kommentartext"/>
    <w:link w:val="KommentarthemaZchn"/>
    <w:uiPriority w:val="99"/>
    <w:semiHidden/>
    <w:unhideWhenUsed/>
    <w:rsid w:val="005F0674"/>
    <w:rPr>
      <w:b/>
      <w:sz w:val="20"/>
      <w:szCs w:val="20"/>
    </w:rPr>
  </w:style>
  <w:style w:type="character" w:customStyle="1" w:styleId="KommentarthemaZchn">
    <w:name w:val="Kommentarthema Zchn"/>
    <w:basedOn w:val="KommentartextZchn"/>
    <w:link w:val="Kommentarthema"/>
    <w:uiPriority w:val="99"/>
    <w:semiHidden/>
    <w:rsid w:val="005F0674"/>
    <w:rPr>
      <w:rFonts w:ascii="Helvetica 45" w:hAnsi="Helvetica 45"/>
      <w:b/>
      <w:bCs/>
      <w:noProof/>
      <w:sz w:val="20"/>
      <w:szCs w:val="20"/>
      <w:lang w:eastAsia="de-DE"/>
    </w:rPr>
  </w:style>
  <w:style w:type="paragraph" w:styleId="berarbeitung">
    <w:name w:val="Revision"/>
    <w:hidden/>
    <w:uiPriority w:val="99"/>
    <w:semiHidden/>
    <w:rsid w:val="00810C6D"/>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6905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s>
</file>

<file path=word/_rels/foot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2A4C2-CB64-954E-9843-D4926CF25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897</Words>
  <Characters>5656</Characters>
  <Application>Microsoft Office Word</Application>
  <DocSecurity>0</DocSecurity>
  <Lines>47</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Schmidberger, Alessa | Wissensfabrik</cp:lastModifiedBy>
  <cp:revision>78</cp:revision>
  <cp:lastPrinted>2020-09-28T19:39:00Z</cp:lastPrinted>
  <dcterms:created xsi:type="dcterms:W3CDTF">2015-11-17T10:03:00Z</dcterms:created>
  <dcterms:modified xsi:type="dcterms:W3CDTF">2022-10-11T09:58:00Z</dcterms:modified>
</cp:coreProperties>
</file>