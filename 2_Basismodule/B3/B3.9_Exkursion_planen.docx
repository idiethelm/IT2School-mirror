
<file path=[Content_Types].xml><?xml version="1.0" encoding="utf-8"?>
<Types xmlns="http://schemas.openxmlformats.org/package/2006/content-types"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550165E" w14:textId="77777777" w:rsidR="002B244D" w:rsidRDefault="002B244D" w:rsidP="00AB6E3D">
      <w:pPr>
        <w:pStyle w:val="WF-Arbeitsblatt"/>
      </w:pPr>
      <w:r>
        <w:t>Betriebserkundungen planen und durchführen</w:t>
      </w:r>
    </w:p>
    <w:p w14:paraId="4C7703DE" w14:textId="2DA40870" w:rsidR="002B244D" w:rsidRPr="00DA2CE1" w:rsidRDefault="002B244D" w:rsidP="00F276DE">
      <w:pPr>
        <w:jc w:val="both"/>
        <w:pPrChange w:id="0" w:author="Schmidberger, Alessa | Wissensfabrik" w:date="2022-10-11T17:02:00Z">
          <w:pPr/>
        </w:pPrChange>
      </w:pPr>
      <w:r>
        <w:t xml:space="preserve">Für eine Exkursion </w:t>
      </w:r>
      <w:r w:rsidR="00AE5273">
        <w:t>mit Schülerinnen und Schülern (</w:t>
      </w:r>
      <w:proofErr w:type="spellStart"/>
      <w:r w:rsidR="00AE5273">
        <w:t>SuS</w:t>
      </w:r>
      <w:proofErr w:type="spellEnd"/>
      <w:r w:rsidR="00AE5273">
        <w:t xml:space="preserve">) </w:t>
      </w:r>
      <w:r>
        <w:t xml:space="preserve">zu einem Unternehmen oder einem Supermarkt müssen im Vorfeld </w:t>
      </w:r>
      <w:r w:rsidR="00456D83">
        <w:t>Voraussetzungen geklärt und Abläufe geplant</w:t>
      </w:r>
      <w:r>
        <w:t xml:space="preserve"> werden</w:t>
      </w:r>
      <w:r w:rsidR="00AE5273">
        <w:t>. D</w:t>
      </w:r>
      <w:r>
        <w:t xml:space="preserve">ies gilt sowohl für Lehrerinnen und Lehrer (L) als auch für Unternehmensvertreterinnen und -vertreter (UV). Die folgende Tabelle soll einen Überblick und Hilfestellung bei der Planung geben. Die schwarzen Pfeile signalisieren, dass </w:t>
      </w:r>
      <w:r w:rsidR="00AE5273">
        <w:t>L</w:t>
      </w:r>
      <w:r>
        <w:t xml:space="preserve"> und </w:t>
      </w:r>
      <w:r w:rsidR="00AE5273">
        <w:t>UV</w:t>
      </w:r>
      <w:r>
        <w:t xml:space="preserve"> sich an dieser Stelle konkret abstimmen sollten:</w:t>
      </w:r>
    </w:p>
    <w:tbl>
      <w:tblPr>
        <w:tblStyle w:val="Arbeitsmaterialien"/>
        <w:tblW w:w="9071" w:type="dxa"/>
        <w:tblLook w:val="04A0" w:firstRow="1" w:lastRow="0" w:firstColumn="1" w:lastColumn="0" w:noHBand="0" w:noVBand="1"/>
      </w:tblPr>
      <w:tblGrid>
        <w:gridCol w:w="4252"/>
        <w:gridCol w:w="567"/>
        <w:gridCol w:w="4252"/>
      </w:tblGrid>
      <w:tr w:rsidR="002B244D" w:rsidRPr="00E833E8" w14:paraId="6CC30CFE" w14:textId="77777777" w:rsidTr="002B244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52" w:type="dxa"/>
          </w:tcPr>
          <w:p w14:paraId="0CDC2ED3" w14:textId="77777777" w:rsidR="002B244D" w:rsidRPr="00E833E8" w:rsidRDefault="002B244D" w:rsidP="00AE5273">
            <w:r w:rsidRPr="00E833E8">
              <w:t>Lehrerinnen und Lehrer</w:t>
            </w:r>
          </w:p>
        </w:tc>
        <w:tc>
          <w:tcPr>
            <w:tcW w:w="567" w:type="dxa"/>
          </w:tcPr>
          <w:p w14:paraId="75FCF997" w14:textId="77777777" w:rsidR="002B244D" w:rsidRPr="00E833E8" w:rsidRDefault="002B244D" w:rsidP="00AE527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4252" w:type="dxa"/>
          </w:tcPr>
          <w:p w14:paraId="050004C1" w14:textId="77777777" w:rsidR="002B244D" w:rsidRPr="00E833E8" w:rsidRDefault="002B244D" w:rsidP="00AE527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E833E8">
              <w:t xml:space="preserve">Unternehmensvertreterinnen und </w:t>
            </w:r>
            <w:r>
              <w:t>-v</w:t>
            </w:r>
            <w:r w:rsidRPr="00E833E8">
              <w:t>ertreter</w:t>
            </w:r>
          </w:p>
        </w:tc>
      </w:tr>
      <w:tr w:rsidR="002B244D" w:rsidRPr="00DA2CE1" w14:paraId="641BD948" w14:textId="77777777" w:rsidTr="002B24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52" w:type="dxa"/>
          </w:tcPr>
          <w:p w14:paraId="11D664E9" w14:textId="77777777" w:rsidR="002B244D" w:rsidRPr="00DA2CE1" w:rsidRDefault="002B244D" w:rsidP="00AE5273">
            <w:pPr>
              <w:rPr>
                <w:b/>
              </w:rPr>
            </w:pPr>
            <w:r w:rsidRPr="00DA2CE1">
              <w:t xml:space="preserve">Kontaktaufnahme und Terminabsprache mit dem </w:t>
            </w:r>
            <w:r>
              <w:t>Betrieb</w:t>
            </w:r>
            <w:r w:rsidR="00AE5273">
              <w:t>,</w:t>
            </w:r>
            <w:r>
              <w:t xml:space="preserve"> in dem die Exkursion </w:t>
            </w:r>
            <w:r w:rsidR="00A04E64">
              <w:t>stattfinden</w:t>
            </w:r>
            <w:r>
              <w:t xml:space="preserve"> soll</w:t>
            </w:r>
            <w:r w:rsidRPr="00DA2CE1">
              <w:t>, Themenschwerpunkt (</w:t>
            </w:r>
            <w:r>
              <w:t>Bar- oder QR-</w:t>
            </w:r>
            <w:r w:rsidRPr="00DA2CE1">
              <w:t xml:space="preserve">Codes) festlegen, Zeiten und Ablauf mit </w:t>
            </w:r>
            <w:r>
              <w:t>UV besprechen</w:t>
            </w:r>
            <w:r w:rsidR="00AE5273">
              <w:t>.</w:t>
            </w:r>
          </w:p>
        </w:tc>
        <w:tc>
          <w:tcPr>
            <w:tcW w:w="567" w:type="dxa"/>
          </w:tcPr>
          <w:p w14:paraId="68EA0334" w14:textId="77777777" w:rsidR="002B244D" w:rsidRPr="00DA2CE1" w:rsidRDefault="002B244D" w:rsidP="00AE527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A2CE1">
              <mc:AlternateContent>
                <mc:Choice Requires="wps">
                  <w:drawing>
                    <wp:anchor distT="0" distB="0" distL="114300" distR="114300" simplePos="0" relativeHeight="251659264" behindDoc="0" locked="0" layoutInCell="1" allowOverlap="1" wp14:anchorId="635C253D" wp14:editId="1E4DAE08">
                      <wp:simplePos x="0" y="0"/>
                      <wp:positionH relativeFrom="column">
                        <wp:posOffset>-38100</wp:posOffset>
                      </wp:positionH>
                      <wp:positionV relativeFrom="paragraph">
                        <wp:posOffset>244475</wp:posOffset>
                      </wp:positionV>
                      <wp:extent cx="361950" cy="190500"/>
                      <wp:effectExtent l="19050" t="19050" r="19050" b="38100"/>
                      <wp:wrapNone/>
                      <wp:docPr id="2" name="Pfeil nach links und rechts 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61950" cy="190500"/>
                              </a:xfrm>
                              <a:prstGeom prst="leftRightArrow">
                                <a:avLst/>
                              </a:prstGeom>
                            </wps:spPr>
                            <wps:style>
                              <a:lnRef idx="2">
                                <a:schemeClr val="dk1">
                                  <a:shade val="50000"/>
                                </a:schemeClr>
                              </a:lnRef>
                              <a:fillRef idx="1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38CA05CC" id="_x0000_t69" coordsize="21600,21600" o:spt="69" adj="4320,5400" path="m,10800l@0,21600@0@3@2@3@2,21600,21600,10800@2,0@2@1@0@1@0,xe">
                      <v:stroke joinstyle="miter"/>
                      <v:formulas>
                        <v:f eqn="val #0"/>
                        <v:f eqn="val #1"/>
                        <v:f eqn="sum 21600 0 #0"/>
                        <v:f eqn="sum 21600 0 #1"/>
                        <v:f eqn="prod #0 #1 10800"/>
                        <v:f eqn="sum #0 0 @4"/>
                        <v:f eqn="sum 21600 0 @5"/>
                      </v:formulas>
                      <v:path o:connecttype="custom" o:connectlocs="@2,0;10800,@1;@0,0;0,10800;@0,21600;10800,@3;@2,21600;21600,10800" o:connectangles="270,270,270,180,90,90,90,0" textboxrect="@5,@1,@6,@3"/>
                      <v:handles>
                        <v:h position="#0,#1" xrange="0,10800" yrange="0,10800"/>
                      </v:handles>
                    </v:shapetype>
                    <v:shape id="Pfeil nach links und rechts 2" o:spid="_x0000_s1026" type="#_x0000_t69" style="position:absolute;margin-left:-3pt;margin-top:19.25pt;width:28.5pt;height:1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" adj="5684" fillcolor="black [3200]" strokecolor="black [1600]" strokeweight="1pt"/>
                  </w:pict>
                </mc:Fallback>
              </mc:AlternateContent>
            </w:r>
          </w:p>
        </w:tc>
        <w:tc>
          <w:tcPr>
            <w:tcW w:w="4252" w:type="dxa"/>
          </w:tcPr>
          <w:p w14:paraId="7489C372" w14:textId="77777777" w:rsidR="002B244D" w:rsidRPr="00DA2CE1" w:rsidRDefault="002B244D" w:rsidP="00AE527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A2CE1">
              <w:t>Terminabsprache mit Schule, zeitlichen Ablauf festlegen</w:t>
            </w:r>
            <w:r w:rsidR="00AE5273">
              <w:t>.</w:t>
            </w:r>
          </w:p>
        </w:tc>
      </w:tr>
      <w:tr w:rsidR="002B244D" w:rsidRPr="00DA2CE1" w14:paraId="1F4750B2" w14:textId="77777777" w:rsidTr="002B244D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52" w:type="dxa"/>
          </w:tcPr>
          <w:p w14:paraId="1B6B9C84" w14:textId="77777777" w:rsidR="002B244D" w:rsidRPr="00DA2CE1" w:rsidRDefault="002B244D" w:rsidP="00AE5273">
            <w:pPr>
              <w:rPr>
                <w:b/>
              </w:rPr>
            </w:pPr>
            <w:r w:rsidRPr="00DA2CE1">
              <w:t>Genehmigung durch Schulleitung</w:t>
            </w:r>
          </w:p>
        </w:tc>
        <w:tc>
          <w:tcPr>
            <w:tcW w:w="567" w:type="dxa"/>
          </w:tcPr>
          <w:p w14:paraId="0A602303" w14:textId="77777777" w:rsidR="002B244D" w:rsidRPr="00DA2CE1" w:rsidRDefault="002B244D" w:rsidP="00AE527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4252" w:type="dxa"/>
          </w:tcPr>
          <w:p w14:paraId="252BE044" w14:textId="08E48DFA" w:rsidR="002B244D" w:rsidRPr="00DA2CE1" w:rsidRDefault="002B244D" w:rsidP="00AE527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A2CE1">
              <w:t xml:space="preserve">Unternehmensvorstellung/Präsentation vorbereiten oder noch einmal durchgehen – schwierige </w:t>
            </w:r>
            <w:r>
              <w:t xml:space="preserve">Wörter </w:t>
            </w:r>
            <w:r w:rsidRPr="00DA2CE1">
              <w:t>oder Fachbegriffe sollten erklärt werden</w:t>
            </w:r>
            <w:r w:rsidR="00AE5273">
              <w:t>.</w:t>
            </w:r>
          </w:p>
        </w:tc>
      </w:tr>
      <w:tr w:rsidR="002B244D" w:rsidRPr="00DA2CE1" w14:paraId="159DF8E1" w14:textId="77777777" w:rsidTr="002B24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52" w:type="dxa"/>
          </w:tcPr>
          <w:p w14:paraId="0DEF74CA" w14:textId="59EB02D7" w:rsidR="002B244D" w:rsidRPr="00DA2CE1" w:rsidRDefault="002B244D" w:rsidP="00AE5273">
            <w:pPr>
              <w:rPr>
                <w:b/>
              </w:rPr>
            </w:pPr>
            <w:r w:rsidRPr="00DA2CE1">
              <w:t xml:space="preserve">Planung der Anreise, </w:t>
            </w:r>
            <w:r w:rsidR="00AE5273">
              <w:t>Reisekosten</w:t>
            </w:r>
            <w:r w:rsidR="00AE5273" w:rsidRPr="00DA2CE1">
              <w:t xml:space="preserve"> </w:t>
            </w:r>
            <w:r w:rsidRPr="00DA2CE1">
              <w:t>ermitteln</w:t>
            </w:r>
            <w:r w:rsidR="00AE5273">
              <w:t>.</w:t>
            </w:r>
          </w:p>
        </w:tc>
        <w:tc>
          <w:tcPr>
            <w:tcW w:w="567" w:type="dxa"/>
          </w:tcPr>
          <w:p w14:paraId="36601EBC" w14:textId="77777777" w:rsidR="002B244D" w:rsidRPr="00DA2CE1" w:rsidRDefault="002B244D" w:rsidP="00AE527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4252" w:type="dxa"/>
          </w:tcPr>
          <w:p w14:paraId="2087D25D" w14:textId="5B11F370" w:rsidR="002B244D" w:rsidRPr="00DA2CE1" w:rsidRDefault="002B244D" w:rsidP="00AE527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A2CE1">
              <w:t>Betriebsrundgang zum Thema „Codes“ planen</w:t>
            </w:r>
            <w:r w:rsidR="00AE5273">
              <w:t>: W</w:t>
            </w:r>
            <w:r w:rsidRPr="00DA2CE1">
              <w:t xml:space="preserve">o werden Barcodes oder andere Codes im Unternehmen genutzt, welche Bedeutung haben Codes im Unternehmen, welche Probleme gibt es mit den Codes, wie wird </w:t>
            </w:r>
            <w:r w:rsidR="00AE5273">
              <w:t>die Codierung</w:t>
            </w:r>
            <w:r w:rsidR="00AE5273" w:rsidRPr="00DA2CE1">
              <w:t xml:space="preserve"> </w:t>
            </w:r>
            <w:r w:rsidRPr="00DA2CE1">
              <w:t>in Zukunft aussehen,</w:t>
            </w:r>
            <w:ins w:id="1" w:author="Schmidberger, Alessa | Wissensfabrik" w:date="2022-10-11T17:03:00Z">
              <w:r w:rsidR="00F276DE">
                <w:t xml:space="preserve"> </w:t>
              </w:r>
            </w:ins>
            <w:r w:rsidRPr="00DA2CE1">
              <w:t>…</w:t>
            </w:r>
          </w:p>
        </w:tc>
      </w:tr>
      <w:tr w:rsidR="002B244D" w:rsidRPr="00DA2CE1" w14:paraId="65FB5DAA" w14:textId="77777777" w:rsidTr="002B244D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52" w:type="dxa"/>
          </w:tcPr>
          <w:p w14:paraId="686180F7" w14:textId="5FCD5DAE" w:rsidR="002B244D" w:rsidRPr="00DA2CE1" w:rsidRDefault="00AE5273" w:rsidP="00AE5273">
            <w:pPr>
              <w:rPr>
                <w:b/>
              </w:rPr>
            </w:pPr>
            <w:proofErr w:type="spellStart"/>
            <w:r>
              <w:t>SuS</w:t>
            </w:r>
            <w:proofErr w:type="spellEnd"/>
            <w:r w:rsidR="002B45C8" w:rsidRPr="005E3A35">
              <w:t xml:space="preserve"> </w:t>
            </w:r>
            <w:r w:rsidR="002B244D" w:rsidRPr="00DA2CE1">
              <w:t>informieren, Elternbriefe schreiben, Einverständnis einholen</w:t>
            </w:r>
            <w:r>
              <w:t>.</w:t>
            </w:r>
          </w:p>
        </w:tc>
        <w:tc>
          <w:tcPr>
            <w:tcW w:w="567" w:type="dxa"/>
          </w:tcPr>
          <w:p w14:paraId="7F9D6A87" w14:textId="77777777" w:rsidR="002B244D" w:rsidRPr="00DA2CE1" w:rsidRDefault="002B244D" w:rsidP="00AE527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4252" w:type="dxa"/>
          </w:tcPr>
          <w:p w14:paraId="550CC556" w14:textId="77777777" w:rsidR="002B244D" w:rsidRPr="00DA2CE1" w:rsidRDefault="002B244D" w:rsidP="00AE527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A2CE1">
              <w:t>Abteilungen darüber informieren, dass eine Schülergruppe kommt</w:t>
            </w:r>
            <w:r w:rsidR="00AE5273">
              <w:t>.</w:t>
            </w:r>
          </w:p>
        </w:tc>
      </w:tr>
      <w:tr w:rsidR="002B244D" w:rsidRPr="00DA2CE1" w14:paraId="26BB5D77" w14:textId="77777777" w:rsidTr="002B24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52" w:type="dxa"/>
          </w:tcPr>
          <w:p w14:paraId="77453266" w14:textId="77777777" w:rsidR="002B244D" w:rsidRPr="00DA2CE1" w:rsidRDefault="002B244D" w:rsidP="00AE5273">
            <w:pPr>
              <w:rPr>
                <w:b/>
              </w:rPr>
            </w:pPr>
            <w:r w:rsidRPr="00DA2CE1">
              <w:t>Versicherungsfragen klären</w:t>
            </w:r>
            <w:r w:rsidR="00AE5273">
              <w:t>.</w:t>
            </w:r>
          </w:p>
        </w:tc>
        <w:tc>
          <w:tcPr>
            <w:tcW w:w="567" w:type="dxa"/>
          </w:tcPr>
          <w:p w14:paraId="34AB659F" w14:textId="77777777" w:rsidR="002B244D" w:rsidRPr="00DA2CE1" w:rsidRDefault="002B244D" w:rsidP="00AE527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4252" w:type="dxa"/>
          </w:tcPr>
          <w:p w14:paraId="2E665443" w14:textId="77777777" w:rsidR="002B244D" w:rsidRPr="00DA2CE1" w:rsidRDefault="002B244D" w:rsidP="00AE527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2B244D" w:rsidRPr="00DA2CE1" w14:paraId="5F2C503A" w14:textId="77777777" w:rsidTr="002B244D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52" w:type="dxa"/>
          </w:tcPr>
          <w:p w14:paraId="7CFD70DF" w14:textId="77777777" w:rsidR="002B244D" w:rsidRPr="00DA2CE1" w:rsidRDefault="002B244D" w:rsidP="00AE5273">
            <w:pPr>
              <w:rPr>
                <w:b/>
              </w:rPr>
            </w:pPr>
            <w:r w:rsidRPr="00DA2CE1">
              <w:t>Kann der Betriebsleiter praktische Erlebnisse ermöglichen? Kann die Klasse aktiv mit einbezogen werden?</w:t>
            </w:r>
          </w:p>
        </w:tc>
        <w:tc>
          <w:tcPr>
            <w:tcW w:w="567" w:type="dxa"/>
          </w:tcPr>
          <w:p w14:paraId="21E028A1" w14:textId="77777777" w:rsidR="002B244D" w:rsidRPr="00DA2CE1" w:rsidRDefault="002B244D" w:rsidP="00AE527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A2CE1">
              <mc:AlternateContent>
                <mc:Choice Requires="wps">
                  <w:drawing>
                    <wp:anchor distT="0" distB="0" distL="114300" distR="114300" simplePos="0" relativeHeight="251660288" behindDoc="0" locked="0" layoutInCell="1" allowOverlap="1" wp14:anchorId="5FFA1009" wp14:editId="17460D60">
                      <wp:simplePos x="0" y="0"/>
                      <wp:positionH relativeFrom="column">
                        <wp:posOffset>-38100</wp:posOffset>
                      </wp:positionH>
                      <wp:positionV relativeFrom="paragraph">
                        <wp:posOffset>266700</wp:posOffset>
                      </wp:positionV>
                      <wp:extent cx="361950" cy="190500"/>
                      <wp:effectExtent l="19050" t="19050" r="19050" b="38100"/>
                      <wp:wrapNone/>
                      <wp:docPr id="4" name="Pfeil nach links und rechts 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61950" cy="190500"/>
                              </a:xfrm>
                              <a:prstGeom prst="leftRightArrow">
                                <a:avLst/>
                              </a:prstGeom>
                            </wps:spPr>
                            <wps:style>
                              <a:lnRef idx="2">
                                <a:schemeClr val="dk1">
                                  <a:shade val="50000"/>
                                </a:schemeClr>
                              </a:lnRef>
                              <a:fillRef idx="1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BCF3221" id="Pfeil nach links und rechts 4" o:spid="_x0000_s1026" type="#_x0000_t69" style="position:absolute;margin-left:-3pt;margin-top:21pt;width:28.5pt;height:1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" adj="5684" fillcolor="black [3200]" strokecolor="black [1600]" strokeweight="1pt"/>
                  </w:pict>
                </mc:Fallback>
              </mc:AlternateContent>
            </w:r>
          </w:p>
        </w:tc>
        <w:tc>
          <w:tcPr>
            <w:tcW w:w="4252" w:type="dxa"/>
          </w:tcPr>
          <w:p w14:paraId="2F8367A7" w14:textId="7AC045F1" w:rsidR="002B244D" w:rsidRPr="00DA2CE1" w:rsidRDefault="002B244D" w:rsidP="00AE527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A2CE1">
              <w:t xml:space="preserve">Planen Sie aktive Tätigkeiten der </w:t>
            </w:r>
            <w:proofErr w:type="spellStart"/>
            <w:r w:rsidR="00AE5273">
              <w:t>SuS</w:t>
            </w:r>
            <w:proofErr w:type="spellEnd"/>
            <w:r w:rsidR="002B45C8" w:rsidRPr="005E3A35">
              <w:t xml:space="preserve"> </w:t>
            </w:r>
            <w:r w:rsidRPr="00DA2CE1">
              <w:t>mit ein z.</w:t>
            </w:r>
            <w:r w:rsidR="00AE5273" w:rsidRPr="00BC1026">
              <w:rPr>
                <w:bCs w:val="0"/>
                <w:spacing w:val="-20"/>
                <w:szCs w:val="21"/>
              </w:rPr>
              <w:t xml:space="preserve"> </w:t>
            </w:r>
            <w:r w:rsidRPr="00DA2CE1">
              <w:t>B.: Selbst Codes erstellen und scannen, Waren scannen, Waren aus Kaufmannsladen scannen, ein Wandplakat erstellen, Rallye durchführen etc.</w:t>
            </w:r>
          </w:p>
        </w:tc>
      </w:tr>
      <w:tr w:rsidR="002B244D" w:rsidRPr="00DA2CE1" w14:paraId="28B44214" w14:textId="77777777" w:rsidTr="002B24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52" w:type="dxa"/>
          </w:tcPr>
          <w:p w14:paraId="420EA3C0" w14:textId="3D481607" w:rsidR="002B244D" w:rsidRPr="00DA2CE1" w:rsidRDefault="002B244D" w:rsidP="00456D83">
            <w:pPr>
              <w:rPr>
                <w:b/>
              </w:rPr>
            </w:pPr>
            <w:r w:rsidRPr="00DA2CE1">
              <w:t xml:space="preserve">Thematische und methodische Vorbereitung mit den </w:t>
            </w:r>
            <w:proofErr w:type="spellStart"/>
            <w:r w:rsidR="00456D83">
              <w:t>SuS</w:t>
            </w:r>
            <w:proofErr w:type="spellEnd"/>
            <w:r w:rsidR="002B45C8" w:rsidRPr="005E3A35">
              <w:t xml:space="preserve"> </w:t>
            </w:r>
            <w:r w:rsidRPr="00DA2CE1">
              <w:t>– Einführung in Bar- und QR-Codes</w:t>
            </w:r>
            <w:r w:rsidR="00AE5273">
              <w:t>.</w:t>
            </w:r>
          </w:p>
        </w:tc>
        <w:tc>
          <w:tcPr>
            <w:tcW w:w="567" w:type="dxa"/>
          </w:tcPr>
          <w:p w14:paraId="46ACDF0E" w14:textId="77777777" w:rsidR="002B244D" w:rsidRPr="00DA2CE1" w:rsidRDefault="002B244D" w:rsidP="00AE527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4252" w:type="dxa"/>
          </w:tcPr>
          <w:p w14:paraId="70F601E9" w14:textId="77777777" w:rsidR="002B244D" w:rsidRPr="00DA2CE1" w:rsidRDefault="002B244D" w:rsidP="00AE527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A2CE1">
              <w:t xml:space="preserve">Bei Interesse einen Feedback-Fragebogen erstellen, um Rückmeldung durch </w:t>
            </w:r>
            <w:r>
              <w:t>L</w:t>
            </w:r>
            <w:r w:rsidRPr="00DA2CE1">
              <w:t xml:space="preserve"> zu erhalten</w:t>
            </w:r>
            <w:r w:rsidR="00AE5273">
              <w:t>.</w:t>
            </w:r>
          </w:p>
        </w:tc>
      </w:tr>
    </w:tbl>
    <w:p w14:paraId="2657CB9D" w14:textId="77777777" w:rsidR="002B244D" w:rsidRDefault="002B244D" w:rsidP="002B244D"/>
    <w:p w14:paraId="112B116B" w14:textId="18F5F151" w:rsidR="002B244D" w:rsidRDefault="002B244D" w:rsidP="002B244D">
      <w:pPr>
        <w:spacing w:line="259" w:lineRule="auto"/>
      </w:pPr>
      <w:r>
        <w:br w:type="page"/>
      </w:r>
    </w:p>
    <w:p w14:paraId="3C47DF02" w14:textId="3CF30A21" w:rsidR="002B244D" w:rsidRPr="002B244D" w:rsidRDefault="002B244D" w:rsidP="00466B52">
      <w:pPr>
        <w:pStyle w:val="berschrift1"/>
        <w:tabs>
          <w:tab w:val="left" w:pos="5344"/>
        </w:tabs>
      </w:pPr>
      <w:r w:rsidRPr="002B244D">
        <w:lastRenderedPageBreak/>
        <w:t>Exkursion durchführen</w:t>
      </w:r>
      <w:r w:rsidR="00466B52">
        <w:tab/>
      </w:r>
    </w:p>
    <w:p w14:paraId="2C431EDA" w14:textId="22A54745" w:rsidR="002B244D" w:rsidRDefault="002B244D" w:rsidP="002B244D">
      <w:r>
        <w:t xml:space="preserve">Das folgende </w:t>
      </w:r>
      <w:r w:rsidRPr="00DA2CE1">
        <w:t>Schaubild</w:t>
      </w:r>
      <w:r>
        <w:t xml:space="preserve"> gibt Ihnen einen Überblick über den zeitlichen Ablauf der Exkursion. Diese kann je nach Betriebsgröße angepasst werden.</w:t>
      </w:r>
      <w:r w:rsidR="00BC1026">
        <w:drawing>
          <wp:inline distT="0" distB="0" distL="0" distR="0" wp14:anchorId="39ABE7AD" wp14:editId="1B74297A">
            <wp:extent cx="5615940" cy="2520315"/>
            <wp:effectExtent l="0" t="0" r="3810" b="0"/>
            <wp:docPr id="3" name="Grafi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Betriebsbesichtigung2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5940" cy="252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A165B" w14:textId="77777777" w:rsidR="002B244D" w:rsidRPr="002B45C8" w:rsidRDefault="002B244D" w:rsidP="002B45C8">
      <w:pPr>
        <w:pStyle w:val="berschrift1"/>
      </w:pPr>
      <w:r w:rsidRPr="002B45C8">
        <w:t>Informationen für Unternehmensvertreterinnen und -vertreter</w:t>
      </w:r>
    </w:p>
    <w:tbl>
      <w:tblPr>
        <w:tblStyle w:val="Glossar"/>
        <w:tblpPr w:leftFromText="141" w:rightFromText="141" w:vertAnchor="text" w:horzAnchor="margin" w:tblpY="87"/>
        <w:tblW w:w="8780" w:type="dxa"/>
        <w:tblLayout w:type="fixed"/>
        <w:tblLook w:val="04A0" w:firstRow="1" w:lastRow="0" w:firstColumn="1" w:lastColumn="0" w:noHBand="0" w:noVBand="1"/>
      </w:tblPr>
      <w:tblGrid>
        <w:gridCol w:w="1126"/>
        <w:gridCol w:w="1878"/>
        <w:gridCol w:w="5776"/>
      </w:tblGrid>
      <w:tr w:rsidR="002B244D" w:rsidRPr="005E3A35" w14:paraId="4C510D80" w14:textId="77777777" w:rsidTr="002B244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6" w:type="dxa"/>
          </w:tcPr>
          <w:p w14:paraId="62D8866F" w14:textId="77777777" w:rsidR="002B244D" w:rsidRPr="005E3A35" w:rsidRDefault="002B244D" w:rsidP="00AE5273">
            <w:r w:rsidRPr="005E3A35">
              <w:t>Zeit</w:t>
            </w:r>
          </w:p>
        </w:tc>
        <w:tc>
          <w:tcPr>
            <w:tcW w:w="1878" w:type="dxa"/>
          </w:tcPr>
          <w:p w14:paraId="27AA4763" w14:textId="72E0D98B" w:rsidR="00AE5273" w:rsidRDefault="002B244D" w:rsidP="00AE527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5E3A35">
              <w:t>Sozialform/</w:t>
            </w:r>
          </w:p>
          <w:p w14:paraId="4A816C7E" w14:textId="79F07832" w:rsidR="002B244D" w:rsidRPr="005E3A35" w:rsidRDefault="002B244D" w:rsidP="00AE527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5E3A35">
              <w:t>Lehrerimpuls</w:t>
            </w:r>
          </w:p>
        </w:tc>
        <w:tc>
          <w:tcPr>
            <w:tcW w:w="5776" w:type="dxa"/>
          </w:tcPr>
          <w:p w14:paraId="622BFB35" w14:textId="496D9411" w:rsidR="002B244D" w:rsidRPr="005E3A35" w:rsidRDefault="002B244D" w:rsidP="00F276DE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5E3A35">
              <w:t>Inhalt/Unterrichtsgeschehen</w:t>
            </w:r>
          </w:p>
        </w:tc>
      </w:tr>
      <w:tr w:rsidR="002B244D" w:rsidRPr="005E3A35" w14:paraId="46CA08DD" w14:textId="77777777" w:rsidTr="002B24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6" w:type="dxa"/>
          </w:tcPr>
          <w:p w14:paraId="5C7FBAE5" w14:textId="77777777" w:rsidR="002B244D" w:rsidRPr="005E3A35" w:rsidRDefault="002B244D" w:rsidP="00AE5273">
            <w:pPr>
              <w:jc w:val="center"/>
            </w:pPr>
            <w:r w:rsidRPr="005E3A35">
              <w:t xml:space="preserve">15 </w:t>
            </w:r>
            <w:r>
              <w:t>M</w:t>
            </w:r>
            <w:r w:rsidRPr="005E3A35">
              <w:t>in</w:t>
            </w:r>
            <w:r>
              <w:t>.</w:t>
            </w:r>
          </w:p>
        </w:tc>
        <w:tc>
          <w:tcPr>
            <w:tcW w:w="1878" w:type="dxa"/>
          </w:tcPr>
          <w:p w14:paraId="2B31C367" w14:textId="3E431F5C" w:rsidR="002B244D" w:rsidRPr="005E3A35" w:rsidRDefault="002B244D" w:rsidP="00AE527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E3A35">
              <w:t>Vortrag</w:t>
            </w:r>
          </w:p>
        </w:tc>
        <w:tc>
          <w:tcPr>
            <w:tcW w:w="5776" w:type="dxa"/>
          </w:tcPr>
          <w:p w14:paraId="2F220296" w14:textId="29AC49A4" w:rsidR="002B244D" w:rsidRPr="005E3A35" w:rsidRDefault="002B244D" w:rsidP="00F276D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pPrChange w:id="2" w:author="Schmidberger, Alessa | Wissensfabrik" w:date="2022-10-11T17:03:00Z">
                <w:pPr>
                  <w:framePr w:hSpace="141" w:wrap="around" w:vAnchor="text" w:hAnchor="margin" w:y="87"/>
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/w:pPr>
              </w:pPrChange>
            </w:pPr>
            <w:r w:rsidRPr="005E3A35">
              <w:t>Begrüßung der Schulklasse, Vorstellung des Unternehmens, ggf. mit Präs</w:t>
            </w:r>
            <w:r>
              <w:t>entation</w:t>
            </w:r>
            <w:r w:rsidR="00AE5273">
              <w:t>. G</w:t>
            </w:r>
            <w:r>
              <w:t>ehen Sie im Vorfeld I</w:t>
            </w:r>
            <w:r w:rsidRPr="005E3A35">
              <w:t xml:space="preserve">hre Unternehmenspräsentation durch und achten Sie auf schwierige Fremdwörter oder Fachbegriffe, diese sollten </w:t>
            </w:r>
            <w:r w:rsidR="00456D83">
              <w:t>S</w:t>
            </w:r>
            <w:r w:rsidRPr="005E3A35">
              <w:t>ie währen</w:t>
            </w:r>
            <w:r w:rsidR="00AE5273">
              <w:t>d</w:t>
            </w:r>
            <w:r w:rsidRPr="005E3A35">
              <w:t xml:space="preserve"> der Präsentation den </w:t>
            </w:r>
            <w:proofErr w:type="spellStart"/>
            <w:r w:rsidR="00456D83">
              <w:t>SuS</w:t>
            </w:r>
            <w:proofErr w:type="spellEnd"/>
            <w:r w:rsidR="00456D83">
              <w:t xml:space="preserve"> </w:t>
            </w:r>
            <w:r w:rsidRPr="005E3A35">
              <w:t>erklären</w:t>
            </w:r>
            <w:r w:rsidR="00AE5273">
              <w:t>.</w:t>
            </w:r>
          </w:p>
        </w:tc>
      </w:tr>
      <w:tr w:rsidR="002B244D" w:rsidRPr="005E3A35" w14:paraId="4050CB3B" w14:textId="77777777" w:rsidTr="002B244D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6" w:type="dxa"/>
          </w:tcPr>
          <w:p w14:paraId="4FC2CDFE" w14:textId="647E6207" w:rsidR="002B244D" w:rsidRPr="005E3A35" w:rsidRDefault="002B244D" w:rsidP="00AE5273">
            <w:pPr>
              <w:jc w:val="center"/>
            </w:pPr>
            <w:r w:rsidRPr="005E3A35">
              <w:t>20</w:t>
            </w:r>
            <w:r w:rsidR="00AE5273">
              <w:t>-</w:t>
            </w:r>
            <w:r w:rsidRPr="005E3A35">
              <w:t xml:space="preserve">50 </w:t>
            </w:r>
            <w:r>
              <w:t>M</w:t>
            </w:r>
            <w:r w:rsidRPr="005E3A35">
              <w:t>in</w:t>
            </w:r>
            <w:r>
              <w:t>.</w:t>
            </w:r>
          </w:p>
        </w:tc>
        <w:tc>
          <w:tcPr>
            <w:tcW w:w="1878" w:type="dxa"/>
          </w:tcPr>
          <w:p w14:paraId="7F655C97" w14:textId="77777777" w:rsidR="002B244D" w:rsidRPr="005E3A35" w:rsidRDefault="002B244D" w:rsidP="00AE527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E3A35">
              <w:t>Vortrag</w:t>
            </w:r>
          </w:p>
        </w:tc>
        <w:tc>
          <w:tcPr>
            <w:tcW w:w="5776" w:type="dxa"/>
          </w:tcPr>
          <w:p w14:paraId="6E9E0C75" w14:textId="2B8CAC85" w:rsidR="002B244D" w:rsidRPr="005E3A35" w:rsidRDefault="00456D83" w:rsidP="00F276D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pPrChange w:id="3" w:author="Schmidberger, Alessa | Wissensfabrik" w:date="2022-10-11T17:03:00Z">
                <w:pPr>
                  <w:framePr w:hSpace="141" w:wrap="around" w:vAnchor="text" w:hAnchor="margin" w:y="87"/>
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</w:pPr>
              </w:pPrChange>
            </w:pPr>
            <w:proofErr w:type="spellStart"/>
            <w:r>
              <w:t>SuS</w:t>
            </w:r>
            <w:proofErr w:type="spellEnd"/>
            <w:r w:rsidR="002B45C8" w:rsidRPr="005E3A35">
              <w:t xml:space="preserve"> </w:t>
            </w:r>
            <w:r w:rsidR="002B244D" w:rsidRPr="005E3A35">
              <w:t>erhalten eine Führung durch das Unternehmen, dabei wird insbesondere auf die Bedeutung von Codes (Barcodes oder QR-Codes) eingegangen: Wo kommen sie im Unternehmen überall zum Einsatz, welche Bedeutung hatte die Einführung von Codes, welche Probleme gibt es, wie könnte die Zukunft aussehen,</w:t>
            </w:r>
            <w:ins w:id="4" w:author="Schmidberger, Alessa | Wissensfabrik" w:date="2022-10-11T17:03:00Z">
              <w:r w:rsidR="00F276DE">
                <w:t xml:space="preserve"> </w:t>
              </w:r>
            </w:ins>
            <w:r w:rsidR="002B244D" w:rsidRPr="005E3A35">
              <w:t>…</w:t>
            </w:r>
          </w:p>
        </w:tc>
      </w:tr>
      <w:tr w:rsidR="002B244D" w:rsidRPr="005E3A35" w14:paraId="4D37DFF4" w14:textId="77777777" w:rsidTr="002B24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6" w:type="dxa"/>
          </w:tcPr>
          <w:p w14:paraId="76917178" w14:textId="14A474ED" w:rsidR="002B244D" w:rsidRPr="005E3A35" w:rsidRDefault="002B244D" w:rsidP="00AE5273">
            <w:pPr>
              <w:jc w:val="center"/>
            </w:pPr>
            <w:r w:rsidRPr="005E3A35">
              <w:t>20</w:t>
            </w:r>
            <w:r w:rsidR="00AE5273">
              <w:t>-</w:t>
            </w:r>
            <w:r w:rsidRPr="005E3A35">
              <w:t xml:space="preserve">40 </w:t>
            </w:r>
            <w:r>
              <w:t>M</w:t>
            </w:r>
            <w:r w:rsidRPr="005E3A35">
              <w:t>in.</w:t>
            </w:r>
          </w:p>
        </w:tc>
        <w:tc>
          <w:tcPr>
            <w:tcW w:w="1878" w:type="dxa"/>
          </w:tcPr>
          <w:p w14:paraId="44BAFD08" w14:textId="77777777" w:rsidR="002B244D" w:rsidRPr="005E3A35" w:rsidRDefault="002B244D" w:rsidP="00AE527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E3A35">
              <w:t>Gruppenarbeit</w:t>
            </w:r>
          </w:p>
        </w:tc>
        <w:tc>
          <w:tcPr>
            <w:tcW w:w="5776" w:type="dxa"/>
          </w:tcPr>
          <w:p w14:paraId="548A003C" w14:textId="5D680452" w:rsidR="002B244D" w:rsidRPr="005E3A35" w:rsidRDefault="00456D83" w:rsidP="00F276D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pPrChange w:id="5" w:author="Schmidberger, Alessa | Wissensfabrik" w:date="2022-10-11T17:03:00Z">
                <w:pPr>
                  <w:framePr w:hSpace="141" w:wrap="around" w:vAnchor="text" w:hAnchor="margin" w:y="87"/>
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/w:pPr>
              </w:pPrChange>
            </w:pPr>
            <w:proofErr w:type="spellStart"/>
            <w:r>
              <w:t>SuS</w:t>
            </w:r>
            <w:proofErr w:type="spellEnd"/>
            <w:r w:rsidR="002B45C8" w:rsidRPr="005E3A35">
              <w:t xml:space="preserve"> </w:t>
            </w:r>
            <w:r w:rsidR="002B244D" w:rsidRPr="005E3A35">
              <w:t xml:space="preserve">bekommen die Gelegenheit, selbst aktiv </w:t>
            </w:r>
            <w:r>
              <w:t xml:space="preserve">zu werden und einen Scanner </w:t>
            </w:r>
            <w:r w:rsidR="002B244D" w:rsidRPr="005E3A35">
              <w:t xml:space="preserve">auszuprobieren. Sollten </w:t>
            </w:r>
            <w:r>
              <w:t>S</w:t>
            </w:r>
            <w:r w:rsidR="002B244D" w:rsidRPr="005E3A35">
              <w:t xml:space="preserve">ie dafür keine Möglichkeit </w:t>
            </w:r>
            <w:r>
              <w:t>in Ihrem Betrieb</w:t>
            </w:r>
            <w:r w:rsidR="002B244D" w:rsidRPr="005E3A35">
              <w:t xml:space="preserve"> haben, tauschen Sie sich im Vorfeld mit </w:t>
            </w:r>
            <w:r>
              <w:t xml:space="preserve">L </w:t>
            </w:r>
            <w:r w:rsidR="002B244D" w:rsidRPr="005E3A35">
              <w:t>über mögliche Aufgaben aus.</w:t>
            </w:r>
          </w:p>
        </w:tc>
      </w:tr>
      <w:tr w:rsidR="002B244D" w:rsidRPr="005E3A35" w14:paraId="348B4D86" w14:textId="77777777" w:rsidTr="002B244D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6" w:type="dxa"/>
          </w:tcPr>
          <w:p w14:paraId="73976B87" w14:textId="77777777" w:rsidR="002B244D" w:rsidRPr="005E3A35" w:rsidRDefault="002B244D" w:rsidP="00AE5273">
            <w:pPr>
              <w:jc w:val="center"/>
            </w:pPr>
            <w:r w:rsidRPr="005E3A35">
              <w:t xml:space="preserve">20 </w:t>
            </w:r>
            <w:r>
              <w:t>M</w:t>
            </w:r>
            <w:r w:rsidRPr="005E3A35">
              <w:t>in</w:t>
            </w:r>
            <w:r>
              <w:t>.</w:t>
            </w:r>
          </w:p>
        </w:tc>
        <w:tc>
          <w:tcPr>
            <w:tcW w:w="1878" w:type="dxa"/>
          </w:tcPr>
          <w:p w14:paraId="13051CB9" w14:textId="77777777" w:rsidR="00AE5273" w:rsidRDefault="002B244D" w:rsidP="00AE527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E3A35">
              <w:t>Plenum/</w:t>
            </w:r>
          </w:p>
          <w:p w14:paraId="462B904A" w14:textId="7A7AB17A" w:rsidR="002B244D" w:rsidRPr="005E3A35" w:rsidRDefault="002B244D" w:rsidP="00AE527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E3A35">
              <w:t>Abschlussphase</w:t>
            </w:r>
          </w:p>
        </w:tc>
        <w:tc>
          <w:tcPr>
            <w:tcW w:w="5776" w:type="dxa"/>
          </w:tcPr>
          <w:p w14:paraId="104B51BC" w14:textId="00940A9A" w:rsidR="002B244D" w:rsidRPr="005E3A35" w:rsidRDefault="00456D83" w:rsidP="00F276D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pPrChange w:id="6" w:author="Schmidberger, Alessa | Wissensfabrik" w:date="2022-10-11T17:03:00Z">
                <w:pPr>
                  <w:framePr w:hSpace="141" w:wrap="around" w:vAnchor="text" w:hAnchor="margin" w:y="87"/>
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</w:pPr>
              </w:pPrChange>
            </w:pPr>
            <w:proofErr w:type="spellStart"/>
            <w:r>
              <w:t>SuS</w:t>
            </w:r>
            <w:proofErr w:type="spellEnd"/>
            <w:r w:rsidR="002B45C8" w:rsidRPr="005E3A35">
              <w:t xml:space="preserve"> </w:t>
            </w:r>
            <w:r w:rsidR="002B244D" w:rsidRPr="005E3A35">
              <w:t>haben die Möglichkeit</w:t>
            </w:r>
            <w:r>
              <w:t>,</w:t>
            </w:r>
            <w:r w:rsidR="002B244D" w:rsidRPr="005E3A35">
              <w:t xml:space="preserve"> offene Fragen zu klären</w:t>
            </w:r>
            <w:r w:rsidR="00AE5273">
              <w:t xml:space="preserve"> und</w:t>
            </w:r>
            <w:r w:rsidR="002B244D" w:rsidRPr="005E3A35">
              <w:t xml:space="preserve"> </w:t>
            </w:r>
            <w:r w:rsidR="00AE5273">
              <w:t xml:space="preserve">die </w:t>
            </w:r>
            <w:r w:rsidR="002B244D" w:rsidRPr="005E3A35">
              <w:t xml:space="preserve">Erkundung Revue passieren </w:t>
            </w:r>
            <w:r w:rsidR="00AE5273">
              <w:t xml:space="preserve">zu </w:t>
            </w:r>
            <w:r w:rsidR="002B244D" w:rsidRPr="005E3A35">
              <w:t>lassen</w:t>
            </w:r>
            <w:r w:rsidR="00AE5273">
              <w:t>.</w:t>
            </w:r>
            <w:r w:rsidR="002B244D" w:rsidRPr="005E3A35">
              <w:t xml:space="preserve"> Feedback wird gegeben, </w:t>
            </w:r>
            <w:r w:rsidR="002B244D">
              <w:t>s</w:t>
            </w:r>
            <w:r w:rsidR="002B244D" w:rsidRPr="005E3A35">
              <w:t xml:space="preserve">owohl von </w:t>
            </w:r>
            <w:r w:rsidR="00AE5273">
              <w:t>UV</w:t>
            </w:r>
            <w:r w:rsidR="00AE5273" w:rsidRPr="005E3A35">
              <w:t xml:space="preserve"> </w:t>
            </w:r>
            <w:r w:rsidR="002B244D" w:rsidRPr="005E3A35">
              <w:t>an</w:t>
            </w:r>
            <w:r w:rsidR="002B45C8">
              <w:t xml:space="preserve"> </w:t>
            </w:r>
            <w:proofErr w:type="spellStart"/>
            <w:r>
              <w:t>SuS</w:t>
            </w:r>
            <w:proofErr w:type="spellEnd"/>
            <w:del w:id="7" w:author="Schmidberger, Alessa | Wissensfabrik" w:date="2022-10-11T17:03:00Z">
              <w:r w:rsidR="002B244D" w:rsidRPr="005E3A35" w:rsidDel="00F276DE">
                <w:delText>,</w:delText>
              </w:r>
            </w:del>
            <w:r w:rsidR="002B244D" w:rsidRPr="005E3A35">
              <w:t xml:space="preserve"> als auch von </w:t>
            </w:r>
            <w:proofErr w:type="spellStart"/>
            <w:r>
              <w:t>SuS</w:t>
            </w:r>
            <w:proofErr w:type="spellEnd"/>
            <w:r w:rsidR="002B45C8" w:rsidRPr="005E3A35">
              <w:t xml:space="preserve"> </w:t>
            </w:r>
            <w:r w:rsidR="002B244D" w:rsidRPr="005E3A35">
              <w:t xml:space="preserve">an </w:t>
            </w:r>
            <w:r w:rsidR="00AE5273">
              <w:t>UV.</w:t>
            </w:r>
          </w:p>
        </w:tc>
      </w:tr>
    </w:tbl>
    <w:p w14:paraId="5F29D84F" w14:textId="77777777" w:rsidR="00451A0F" w:rsidRPr="00864BD5" w:rsidRDefault="00451A0F" w:rsidP="00AB6E3D"/>
    <w:sectPr w:rsidR="00451A0F" w:rsidRPr="00864BD5" w:rsidSect="00AB6E3D">
      <w:headerReference w:type="default" r:id="rId9"/>
      <w:footerReference w:type="default" r:id="rId10"/>
      <w:pgSz w:w="11906" w:h="16838"/>
      <w:pgMar w:top="1134" w:right="1531" w:bottom="568" w:left="1531" w:header="284" w:footer="284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11EFCA5" w14:textId="77777777" w:rsidR="00334ABF" w:rsidRDefault="00334ABF" w:rsidP="00DD6851">
      <w:r>
        <w:separator/>
      </w:r>
    </w:p>
  </w:endnote>
  <w:endnote w:type="continuationSeparator" w:id="0">
    <w:p w14:paraId="498003D9" w14:textId="77777777" w:rsidR="00334ABF" w:rsidRDefault="00334ABF" w:rsidP="00DD685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PGothic">
    <w:panose1 w:val="020B0600070205080204"/>
    <w:charset w:val="80"/>
    <w:family w:val="swiss"/>
    <w:pitch w:val="variable"/>
    <w:sig w:usb0="E00002FF" w:usb1="6AC7FDFB" w:usb2="08000012" w:usb3="00000000" w:csb0="0002009F" w:csb1="00000000"/>
  </w:font>
  <w:font w:name="Helvetica 45">
    <w:altName w:val="Arial"/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  <w:font w:name="Helvetica 65">
    <w:altName w:val="Arial"/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Helvetica 55">
    <w:altName w:val="Arial"/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E0E0365" w14:textId="719855A3" w:rsidR="00AE5273" w:rsidRPr="0063631F" w:rsidRDefault="001C7C9B" w:rsidP="00F276DE">
    <w:pPr>
      <w:pStyle w:val="Kopfzeile"/>
      <w:tabs>
        <w:tab w:val="clear" w:pos="4536"/>
        <w:tab w:val="clear" w:pos="9072"/>
        <w:tab w:val="right" w:pos="5954"/>
      </w:tabs>
      <w:ind w:right="-2637"/>
      <w:rPr>
        <w:i/>
        <w:sz w:val="18"/>
      </w:rPr>
      <w:pPrChange w:id="8" w:author="Schmidberger, Alessa | Wissensfabrik" w:date="2022-10-11T17:04:00Z">
        <w:pPr>
          <w:pStyle w:val="Kopfzeile"/>
          <w:tabs>
            <w:tab w:val="clear" w:pos="4536"/>
            <w:tab w:val="clear" w:pos="9072"/>
            <w:tab w:val="right" w:pos="8789"/>
          </w:tabs>
          <w:ind w:right="-2637"/>
        </w:pPr>
      </w:pPrChange>
    </w:pPr>
    <w:r>
      <w:rPr>
        <w:rFonts w:ascii="Times New Roman" w:hAnsi="Times New Roman" w:cs="Times New Roman"/>
        <w:bCs w:val="0"/>
        <w:sz w:val="24"/>
        <w:szCs w:val="24"/>
      </w:rPr>
      <mc:AlternateContent>
        <mc:Choice Requires="wpg">
          <w:drawing>
            <wp:anchor distT="0" distB="0" distL="114300" distR="114300" simplePos="0" relativeHeight="251697152" behindDoc="0" locked="0" layoutInCell="1" allowOverlap="1" wp14:anchorId="10B3CFB9" wp14:editId="37502706">
              <wp:simplePos x="0" y="0"/>
              <wp:positionH relativeFrom="column">
                <wp:posOffset>6010275</wp:posOffset>
              </wp:positionH>
              <wp:positionV relativeFrom="paragraph">
                <wp:posOffset>-4476115</wp:posOffset>
              </wp:positionV>
              <wp:extent cx="328930" cy="4096385"/>
              <wp:effectExtent l="0" t="0" r="0" b="0"/>
              <wp:wrapNone/>
              <wp:docPr id="27" name="Gruppieren 2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328930" cy="4096385"/>
                        <a:chOff x="0" y="0"/>
                        <a:chExt cx="328930" cy="4096068"/>
                      </a:xfrm>
                    </wpg:grpSpPr>
                    <wps:wsp>
                      <wps:cNvPr id="17" name="Textfeld 2"/>
                      <wps:cNvSpPr txBox="1">
                        <a:spLocks noChangeArrowheads="1"/>
                      </wps:cNvSpPr>
                      <wps:spPr bwMode="auto">
                        <a:xfrm rot="16200000">
                          <a:off x="-1579880" y="1579880"/>
                          <a:ext cx="3488690" cy="32893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B505EB5" w14:textId="77777777" w:rsidR="001C7C9B" w:rsidRDefault="001C7C9B" w:rsidP="001C7C9B">
                            <w:pPr>
                              <w:spacing w:line="160" w:lineRule="exact"/>
                              <w:rPr>
                                <w:rFonts w:ascii="Helvetica 55" w:hAnsi="Helvetica 55"/>
                                <w:color w:val="A6A6A6" w:themeColor="background1" w:themeShade="A6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Helvetica 55" w:hAnsi="Helvetica 55"/>
                                <w:color w:val="A6A6A6" w:themeColor="background1" w:themeShade="A6"/>
                                <w:sz w:val="14"/>
                                <w:szCs w:val="14"/>
                              </w:rPr>
                              <w:t xml:space="preserve">Eine Entwicklung von OFFIS e.V. in Kooperation mit der Universität Oldenburg </w:t>
                            </w:r>
                            <w:r>
                              <w:rPr>
                                <w:rFonts w:ascii="Helvetica 55" w:hAnsi="Helvetica 55"/>
                                <w:color w:val="A6A6A6" w:themeColor="background1" w:themeShade="A6"/>
                                <w:sz w:val="14"/>
                                <w:szCs w:val="14"/>
                              </w:rPr>
                              <w:br/>
                              <w:t>im Auftrag der Wissensfabrik – Unternehmen für Deutschland e.V.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18" name="Grafik 18"/>
                        <pic:cNvPicPr>
                          <a:picLocks noChangeAspect="1"/>
                        </pic:cNvPicPr>
                      </pic:nvPicPr>
                      <pic:blipFill>
                        <a:blip r:embed="rId1">
                          <a:clrChange>
                            <a:clrFrom>
                              <a:srgbClr val="FEFEFE"/>
                            </a:clrFrom>
                            <a:clrTo>
                              <a:srgbClr val="FEFEFE">
                                <a:alpha val="0"/>
                              </a:srgbClr>
                            </a:clrTo>
                          </a:clrChange>
                          <a:duotone>
                            <a:schemeClr val="accent3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 rot="16200000">
                          <a:off x="-165418" y="3699193"/>
                          <a:ext cx="647700" cy="146050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10B3CFB9" id="Gruppieren 27" o:spid="_x0000_s1028" style="position:absolute;margin-left:473.25pt;margin-top:-352.45pt;width:25.9pt;height:322.55pt;z-index:251697152" coordsize="3289,40960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D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P//////////////////////////////////////AAAA////////////////////&#10;/////////////////wAAAAD/////////////////////////////////////AA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////////////////////////////////&#10;//////8AAAD/////////////////////////////////////AAAAAAD/////////////////////&#10;/////////////wAAAAAAAP////////////////////////////////8AAAAAAAAA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8AAAAAAP//////////////////////////////////AAAAAAAA////////////////////////&#10;/////////wAAAAAAAAD///////////////////////////////8AAAAAAAAAAP//////////////&#10;/////////////////wAAAAAA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P//&#10;//////////////////////////////////8AAAAA////////////////////////////////////&#10;AAAAAAD//////////////////////////////////wAAAAAAAAD/////////////////////////&#10;//////8AAAAAAAAAAP//////////////////////////////AAAAAAAAAAAA////////////////&#10;//////////////8AAAAAAAAAAAD///////////////////////////////8AAAAAAA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+L8EElDQ19QUk9GSUxFAAwd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AAAAAAAAAAD/////////&#10;////////////////AAAAAAAAAAAAAAAAAP//////////////////////////AAAAAAAAAAAAAAAA&#10;//////////////////////////8AAAAAAAAAAAAAAAAA//////////////////////////8AAAAA&#10;AAAAAAAAAAD//////////////////////////wAAAAAAAAAAAAAAAP//////////////////////&#10;/////wAAAAAAAAAAAAD/////////////////////////////AAA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AAAAAAAA////////////&#10;//////////////8AAAAAAAAAAAAAAAD//////////////////////////wAAAAAAAAAAAAAAAAD/&#10;/////////////////////////wAAAAAAAAAAAAAAAP//////////////////////////AAAAAAAA&#10;AAAAAAAA////////////////////////////AAAAAAAAAAAAAAD/////////////////////////&#10;//8AAAAA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AAAAAAAAAAAAP//////////////////////////AAAAAAAAAAAAAAAA////&#10;//////////////////////8AAAAAAAAAAAAAAAD//////////////////////////wAAAAAAAAAA&#10;AAAAAAD//////////////////////////wAAAAAAAAAAAP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AAAAAAA/////////////////////////////wAAAAAAAAAAAAAAAAD/////&#10;////////////////////AAAAAAAAAAAAAAAAAP//////////////////////////AAAAAAAAAAAA&#10;AAD///////////////////////////8AAA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AAAAAAAAAAAAAA////////&#10;//////////////////8AAAAAAAAAAAAAAAD//////////////////////////wAAAAA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P//////////////////////&#10;////////////////AAAAAAAAAAAA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"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_x0000_s1029" type="#_x0000_t202" style="position:absolute;left:-15798;top:15798;width:34886;height:3289;rotation:-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" stroked="f">
                <v:textbox>
                  <w:txbxContent>
                    <w:p w14:paraId="3B505EB5" w14:textId="77777777" w:rsidR="001C7C9B" w:rsidRDefault="001C7C9B" w:rsidP="001C7C9B">
                      <w:pPr>
                        <w:spacing w:line="160" w:lineRule="exact"/>
                        <w:rPr>
                          <w:rFonts w:ascii="Helvetica 55" w:hAnsi="Helvetica 55"/>
                          <w:color w:val="A6A6A6" w:themeColor="background1" w:themeShade="A6"/>
                          <w:sz w:val="14"/>
                          <w:szCs w:val="14"/>
                        </w:rPr>
                      </w:pPr>
                      <w:r>
                        <w:rPr>
                          <w:rFonts w:ascii="Helvetica 55" w:hAnsi="Helvetica 55"/>
                          <w:color w:val="A6A6A6" w:themeColor="background1" w:themeShade="A6"/>
                          <w:sz w:val="14"/>
                          <w:szCs w:val="14"/>
                        </w:rPr>
                        <w:t xml:space="preserve">Eine Entwicklung von OFFIS e.V. in Kooperation mit der Universität Oldenburg </w:t>
                      </w:r>
                      <w:r>
                        <w:rPr>
                          <w:rFonts w:ascii="Helvetica 55" w:hAnsi="Helvetica 55"/>
                          <w:color w:val="A6A6A6" w:themeColor="background1" w:themeShade="A6"/>
                          <w:sz w:val="14"/>
                          <w:szCs w:val="14"/>
                        </w:rPr>
                        <w:br/>
                        <w:t>im Auftrag der Wissensfabrik – Unternehmen für Deutschland e.V.</w:t>
                      </w:r>
                    </w:p>
                  </w:txbxContent>
                </v:textbox>
              </v:shape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Grafik 18" o:spid="_x0000_s1030" type="#_x0000_t75" style="position:absolute;left:-1655;top:36992;width:6477;height:1460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">
                <v:imagedata r:id="rId2" o:title="" chromakey="#fefefe" recolortarget="#494949 [1446]"/>
              </v:shape>
            </v:group>
          </w:pict>
        </mc:Fallback>
      </mc:AlternateContent>
    </w:r>
    <w:r w:rsidR="00AE5273" w:rsidRPr="00C140D3">
      <w:rPr>
        <w:sz w:val="8"/>
      </w:rPr>
      <mc:AlternateContent>
        <mc:Choice Requires="wps">
          <w:drawing>
            <wp:anchor distT="0" distB="0" distL="114300" distR="114300" simplePos="0" relativeHeight="251657216" behindDoc="0" locked="0" layoutInCell="1" allowOverlap="1" wp14:anchorId="7D08DBE9" wp14:editId="57663227">
              <wp:simplePos x="0" y="0"/>
              <wp:positionH relativeFrom="column">
                <wp:posOffset>6985</wp:posOffset>
              </wp:positionH>
              <wp:positionV relativeFrom="paragraph">
                <wp:posOffset>-114244</wp:posOffset>
              </wp:positionV>
              <wp:extent cx="5604176" cy="0"/>
              <wp:effectExtent l="0" t="19050" r="15875" b="19050"/>
              <wp:wrapNone/>
              <wp:docPr id="1" name="Gerade Verbindung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5604176" cy="0"/>
                      </a:xfrm>
                      <a:prstGeom prst="line">
                        <a:avLst/>
                      </a:prstGeom>
                      <a:ln w="38100">
                        <a:solidFill>
                          <a:schemeClr val="accent6">
                            <a:lumMod val="75000"/>
                          </a:schemeClr>
                        </a:solidFill>
                      </a:ln>
                    </wps:spPr>
                    <wps:style>
                      <a:lnRef idx="1">
                        <a:schemeClr val="accent2"/>
                      </a:lnRef>
                      <a:fillRef idx="0">
                        <a:schemeClr val="accent2"/>
                      </a:fillRef>
                      <a:effectRef idx="0">
                        <a:schemeClr val="accent2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line w14:anchorId="5F4432C5" id="Gerade Verbindung 1" o:spid="_x0000_s1026" style="position:absolute;z-index:2516572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.55pt,-9pt" to="441.8pt,-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" strokecolor="#538135 [2409]" strokeweight="3pt">
              <v:stroke joinstyle="miter"/>
            </v:line>
          </w:pict>
        </mc:Fallback>
      </mc:AlternateContent>
    </w:r>
    <w:r w:rsidR="00AE5273" w:rsidRPr="00C140D3">
      <w:rPr>
        <w:sz w:val="6"/>
      </w:rPr>
      <w:t xml:space="preserve"> </w:t>
    </w:r>
    <w:r w:rsidR="00AE5273" w:rsidRPr="009F7C25">
      <w:rPr>
        <w:sz w:val="18"/>
      </w:rPr>
      <w:t>B3 –</w:t>
    </w:r>
    <w:r w:rsidR="00AE5273">
      <w:rPr>
        <w:sz w:val="18"/>
      </w:rPr>
      <w:t xml:space="preserve"> </w:t>
    </w:r>
    <w:del w:id="9" w:author="Schmidberger, Alessa | Wissensfabrik" w:date="2022-10-11T17:03:00Z">
      <w:r w:rsidR="00AE5273" w:rsidRPr="009F7C25" w:rsidDel="00F276DE">
        <w:rPr>
          <w:sz w:val="18"/>
        </w:rPr>
        <w:delText xml:space="preserve"> </w:delText>
      </w:r>
    </w:del>
    <w:r w:rsidR="00AE5273" w:rsidRPr="009F7C25">
      <w:rPr>
        <w:sz w:val="18"/>
      </w:rPr>
      <w:t>Codes</w:t>
    </w:r>
    <w:ins w:id="10" w:author="Schmidberger, Alessa | Wissensfabrik" w:date="2022-10-11T17:03:00Z">
      <w:r w:rsidR="00F276DE">
        <w:rPr>
          <w:sz w:val="18"/>
        </w:rPr>
        <w:t xml:space="preserve"> </w:t>
      </w:r>
    </w:ins>
    <w:ins w:id="11" w:author="Schmidberger, Alessa | Wissensfabrik" w:date="2022-10-11T17:04:00Z">
      <w:r w:rsidR="00F276DE">
        <w:rPr>
          <w:sz w:val="18"/>
        </w:rPr>
        <w:tab/>
      </w:r>
    </w:ins>
    <w:ins w:id="12" w:author="Schmidberger, Alessa | Wissensfabrik" w:date="2022-10-11T17:03:00Z">
      <w:r w:rsidR="00F276DE">
        <w:rPr>
          <w:sz w:val="18"/>
        </w:rPr>
        <w:t>zuletzt aktu</w:t>
      </w:r>
    </w:ins>
    <w:ins w:id="13" w:author="Schmidberger, Alessa | Wissensfabrik" w:date="2022-10-11T17:04:00Z">
      <w:r w:rsidR="00F276DE">
        <w:rPr>
          <w:sz w:val="18"/>
        </w:rPr>
        <w:t>alisiert am 11.10.2022</w:t>
      </w:r>
    </w:ins>
    <w:r w:rsidR="00AE5273" w:rsidRPr="00C140D3">
      <w:rPr>
        <w:i/>
        <w:sz w:val="18"/>
      </w:rPr>
      <w:tab/>
    </w:r>
    <w:ins w:id="14" w:author="Schmidberger, Alessa | Wissensfabrik" w:date="2022-10-11T17:04:00Z">
      <w:r w:rsidR="00F276DE">
        <w:rPr>
          <w:i/>
          <w:sz w:val="18"/>
        </w:rPr>
        <w:tab/>
      </w:r>
    </w:ins>
    <w:r w:rsidR="00AE5273" w:rsidRPr="00C140D3">
      <w:rPr>
        <w:sz w:val="18"/>
      </w:rPr>
      <w:t xml:space="preserve">Seite </w:t>
    </w:r>
    <w:r w:rsidR="00AE5273" w:rsidRPr="00C140D3">
      <w:rPr>
        <w:bCs w:val="0"/>
        <w:sz w:val="18"/>
      </w:rPr>
      <w:fldChar w:fldCharType="begin"/>
    </w:r>
    <w:r w:rsidR="00AE5273" w:rsidRPr="00C140D3">
      <w:rPr>
        <w:sz w:val="18"/>
      </w:rPr>
      <w:instrText>PAGE  \* Arabic  \* MERGEFORMAT</w:instrText>
    </w:r>
    <w:r w:rsidR="00AE5273" w:rsidRPr="00C140D3">
      <w:rPr>
        <w:bCs w:val="0"/>
        <w:sz w:val="18"/>
      </w:rPr>
      <w:fldChar w:fldCharType="separate"/>
    </w:r>
    <w:r w:rsidR="00793C61">
      <w:rPr>
        <w:sz w:val="18"/>
      </w:rPr>
      <w:t>2</w:t>
    </w:r>
    <w:r w:rsidR="00AE5273" w:rsidRPr="00C140D3">
      <w:rPr>
        <w:bCs w:val="0"/>
        <w:sz w:val="18"/>
      </w:rPr>
      <w:fldChar w:fldCharType="end"/>
    </w:r>
    <w:r w:rsidR="00AE5273" w:rsidRPr="00C140D3">
      <w:rPr>
        <w:sz w:val="18"/>
      </w:rPr>
      <w:t xml:space="preserve"> von </w:t>
    </w:r>
    <w:r w:rsidR="00AE5273" w:rsidRPr="00C140D3">
      <w:rPr>
        <w:sz w:val="18"/>
      </w:rPr>
      <w:fldChar w:fldCharType="begin"/>
    </w:r>
    <w:r w:rsidR="00AE5273" w:rsidRPr="00C140D3">
      <w:rPr>
        <w:sz w:val="18"/>
      </w:rPr>
      <w:instrText>NUMPAGES  \* Arabic  \* MERGEFORMAT</w:instrText>
    </w:r>
    <w:r w:rsidR="00AE5273" w:rsidRPr="00C140D3">
      <w:rPr>
        <w:sz w:val="18"/>
      </w:rPr>
      <w:fldChar w:fldCharType="separate"/>
    </w:r>
    <w:r w:rsidR="00793C61">
      <w:rPr>
        <w:sz w:val="18"/>
      </w:rPr>
      <w:t>2</w:t>
    </w:r>
    <w:r w:rsidR="00AE5273" w:rsidRPr="00C140D3">
      <w:rPr>
        <w:sz w:val="18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2007EC2" w14:textId="77777777" w:rsidR="00334ABF" w:rsidRDefault="00334ABF" w:rsidP="00DD6851">
      <w:r>
        <w:separator/>
      </w:r>
    </w:p>
  </w:footnote>
  <w:footnote w:type="continuationSeparator" w:id="0">
    <w:p w14:paraId="772E77C8" w14:textId="77777777" w:rsidR="00334ABF" w:rsidRDefault="00334ABF" w:rsidP="00DD685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242E3F4" w14:textId="4D730219" w:rsidR="00AE5273" w:rsidRPr="00981BFA" w:rsidRDefault="00981BFA" w:rsidP="00981BFA">
    <w:pPr>
      <w:pStyle w:val="Kopfzeile"/>
      <w:tabs>
        <w:tab w:val="clear" w:pos="4536"/>
        <w:tab w:val="clear" w:pos="9072"/>
      </w:tabs>
      <w:ind w:right="-87"/>
      <w:rPr>
        <w:color w:val="AEAAAA" w:themeColor="background2" w:themeShade="BF"/>
        <w:sz w:val="22"/>
      </w:rPr>
    </w:pPr>
    <w:r>
      <w:rPr>
        <w:color w:val="E7E6E6" w:themeColor="background2"/>
        <w:sz w:val="32"/>
      </w:rPr>
      <mc:AlternateContent>
        <mc:Choice Requires="wps">
          <w:drawing>
            <wp:anchor distT="0" distB="0" distL="114300" distR="114300" simplePos="0" relativeHeight="251659264" behindDoc="1" locked="0" layoutInCell="1" allowOverlap="1" wp14:anchorId="77CF09C5" wp14:editId="22DDB183">
              <wp:simplePos x="0" y="0"/>
              <wp:positionH relativeFrom="column">
                <wp:posOffset>2548890</wp:posOffset>
              </wp:positionH>
              <wp:positionV relativeFrom="paragraph">
                <wp:posOffset>6350</wp:posOffset>
              </wp:positionV>
              <wp:extent cx="3060000" cy="340242"/>
              <wp:effectExtent l="0" t="0" r="7620" b="3175"/>
              <wp:wrapNone/>
              <wp:docPr id="22" name="Rechteck 2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3060000" cy="340242"/>
                      </a:xfrm>
                      <a:prstGeom prst="rect">
                        <a:avLst/>
                      </a:prstGeom>
                      <a:solidFill>
                        <a:schemeClr val="accent6">
                          <a:lumMod val="75000"/>
                        </a:schemeClr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 w14:paraId="32927F7E" w14:textId="6B1A3D5D" w:rsidR="00981BFA" w:rsidRDefault="006F718D" w:rsidP="00981BFA">
                          <w:pPr>
                            <w:jc w:val="center"/>
                          </w:pPr>
                          <w:r>
                            <w:rPr>
                              <w:b/>
                              <w:color w:val="FFFFFF" w:themeColor="background1"/>
                              <w:sz w:val="32"/>
                            </w:rPr>
                            <w:t xml:space="preserve">Arbeitsmaterial </w:t>
                          </w:r>
                          <w:r w:rsidR="00981BFA" w:rsidRPr="001D2B9B">
                            <w:rPr>
                              <w:b/>
                              <w:color w:val="FFFFFF" w:themeColor="background1"/>
                              <w:sz w:val="32"/>
                            </w:rPr>
                            <w:t>B</w:t>
                          </w:r>
                          <w:r w:rsidR="00981BFA">
                            <w:rPr>
                              <w:b/>
                              <w:color w:val="FFFFFF" w:themeColor="background1"/>
                              <w:sz w:val="32"/>
                            </w:rPr>
                            <w:t>3</w:t>
                          </w:r>
                          <w:r w:rsidR="00981BFA" w:rsidRPr="001D2B9B">
                            <w:rPr>
                              <w:b/>
                              <w:color w:val="FFFFFF" w:themeColor="background1"/>
                              <w:sz w:val="32"/>
                            </w:rPr>
                            <w:t>.</w:t>
                          </w:r>
                          <w:r w:rsidR="00466B52">
                            <w:rPr>
                              <w:b/>
                              <w:color w:val="FFFFFF" w:themeColor="background1"/>
                              <w:sz w:val="32"/>
                            </w:rPr>
                            <w:t>9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77CF09C5" id="Rechteck 22" o:spid="_x0000_s1026" style="position:absolute;margin-left:200.7pt;margin-top:.5pt;width:240.95pt;height:26.8pt;z-index:-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" fillcolor="#538135 [2409]" stroked="f" strokeweight="1pt">
              <v:textbox>
                <w:txbxContent>
                  <w:p w14:paraId="32927F7E" w14:textId="6B1A3D5D" w:rsidR="00981BFA" w:rsidRDefault="006F718D" w:rsidP="00981BFA">
                    <w:pPr>
                      <w:jc w:val="center"/>
                    </w:pPr>
                    <w:r>
                      <w:rPr>
                        <w:b/>
                        <w:color w:val="FFFFFF" w:themeColor="background1"/>
                        <w:sz w:val="32"/>
                      </w:rPr>
                      <w:t xml:space="preserve">Arbeitsmaterial </w:t>
                    </w:r>
                    <w:r w:rsidR="00981BFA" w:rsidRPr="001D2B9B">
                      <w:rPr>
                        <w:b/>
                        <w:color w:val="FFFFFF" w:themeColor="background1"/>
                        <w:sz w:val="32"/>
                      </w:rPr>
                      <w:t>B</w:t>
                    </w:r>
                    <w:r w:rsidR="00981BFA">
                      <w:rPr>
                        <w:b/>
                        <w:color w:val="FFFFFF" w:themeColor="background1"/>
                        <w:sz w:val="32"/>
                      </w:rPr>
                      <w:t>3</w:t>
                    </w:r>
                    <w:r w:rsidR="00981BFA" w:rsidRPr="001D2B9B">
                      <w:rPr>
                        <w:b/>
                        <w:color w:val="FFFFFF" w:themeColor="background1"/>
                        <w:sz w:val="32"/>
                      </w:rPr>
                      <w:t>.</w:t>
                    </w:r>
                    <w:r w:rsidR="00466B52">
                      <w:rPr>
                        <w:b/>
                        <w:color w:val="FFFFFF" w:themeColor="background1"/>
                        <w:sz w:val="32"/>
                      </w:rPr>
                      <w:t>9</w:t>
                    </w:r>
                  </w:p>
                </w:txbxContent>
              </v:textbox>
            </v:rect>
          </w:pict>
        </mc:Fallback>
      </mc:AlternateContent>
    </w:r>
    <w:r w:rsidRPr="00F37B06">
      <w:rPr>
        <w:color w:val="AEAAAA" w:themeColor="background2" w:themeShade="BF"/>
        <w:sz w:val="32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6CD6DA77" wp14:editId="0987FEF8">
              <wp:simplePos x="0" y="0"/>
              <wp:positionH relativeFrom="column">
                <wp:posOffset>-1912620</wp:posOffset>
              </wp:positionH>
              <wp:positionV relativeFrom="paragraph">
                <wp:posOffset>-2219960</wp:posOffset>
              </wp:positionV>
              <wp:extent cx="3190875" cy="247650"/>
              <wp:effectExtent l="4763" t="0" r="0" b="0"/>
              <wp:wrapNone/>
              <wp:docPr id="15" name="Textfeld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 rot="16200000">
                        <a:off x="0" y="0"/>
                        <a:ext cx="3190875" cy="247650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3931C3CA" w14:textId="77777777" w:rsidR="00981BFA" w:rsidRPr="008D5655" w:rsidRDefault="00981BFA" w:rsidP="00981BFA">
                          <w:pPr>
                            <w:rPr>
                              <w:sz w:val="15"/>
                              <w:szCs w:val="15"/>
                            </w:rPr>
                          </w:pPr>
                          <w:r w:rsidRPr="008D5655">
                            <w:rPr>
                              <w:sz w:val="15"/>
                              <w:szCs w:val="15"/>
                            </w:rPr>
                            <w:t>Eine Zusammenarbeit von Wissensfabrik Deutschland und OFFIS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6CD6DA77" id="_x0000_t202" coordsize="21600,21600" o:spt="202" path="m,l,21600r21600,l21600,xe">
              <v:stroke joinstyle="miter"/>
              <v:path gradientshapeok="t" o:connecttype="rect"/>
            </v:shapetype>
            <v:shape id="Textfeld 2" o:spid="_x0000_s1027" type="#_x0000_t202" style="position:absolute;margin-left:-150.6pt;margin-top:-174.8pt;width:251.25pt;height:19.5pt;rotation:-90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" stroked="f">
              <v:textbox>
                <w:txbxContent>
                  <w:p w14:paraId="3931C3CA" w14:textId="77777777" w:rsidR="00981BFA" w:rsidRPr="008D5655" w:rsidRDefault="00981BFA" w:rsidP="00981BFA">
                    <w:pPr>
                      <w:rPr>
                        <w:sz w:val="15"/>
                        <w:szCs w:val="15"/>
                      </w:rPr>
                    </w:pPr>
                    <w:r w:rsidRPr="008D5655">
                      <w:rPr>
                        <w:sz w:val="15"/>
                        <w:szCs w:val="15"/>
                      </w:rPr>
                      <w:t>Eine Zusammenarbeit von Wissensfabrik Deutschland und OFFIS</w:t>
                    </w:r>
                  </w:p>
                </w:txbxContent>
              </v:textbox>
            </v:shape>
          </w:pict>
        </mc:Fallback>
      </mc:AlternateContent>
    </w:r>
    <w:r>
      <w:rPr>
        <w:color w:val="AEAAAA" w:themeColor="background2" w:themeShade="BF"/>
        <w:sz w:val="32"/>
      </w:rPr>
      <w:t xml:space="preserve">   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2C0658"/>
    <w:multiLevelType w:val="hybridMultilevel"/>
    <w:tmpl w:val="3F144A1E"/>
    <w:lvl w:ilvl="0" w:tplc="0407000F">
      <w:start w:val="1"/>
      <w:numFmt w:val="decimal"/>
      <w:lvlText w:val="%1."/>
      <w:lvlJc w:val="left"/>
      <w:pPr>
        <w:ind w:left="360" w:hanging="360"/>
      </w:pPr>
    </w:lvl>
    <w:lvl w:ilvl="1" w:tplc="04070019" w:tentative="1">
      <w:start w:val="1"/>
      <w:numFmt w:val="lowerLetter"/>
      <w:lvlText w:val="%2."/>
      <w:lvlJc w:val="left"/>
      <w:pPr>
        <w:ind w:left="1080" w:hanging="360"/>
      </w:pPr>
    </w:lvl>
    <w:lvl w:ilvl="2" w:tplc="0407001B" w:tentative="1">
      <w:start w:val="1"/>
      <w:numFmt w:val="lowerRoman"/>
      <w:lvlText w:val="%3."/>
      <w:lvlJc w:val="right"/>
      <w:pPr>
        <w:ind w:left="1800" w:hanging="180"/>
      </w:pPr>
    </w:lvl>
    <w:lvl w:ilvl="3" w:tplc="0407000F" w:tentative="1">
      <w:start w:val="1"/>
      <w:numFmt w:val="decimal"/>
      <w:lvlText w:val="%4."/>
      <w:lvlJc w:val="left"/>
      <w:pPr>
        <w:ind w:left="2520" w:hanging="360"/>
      </w:pPr>
    </w:lvl>
    <w:lvl w:ilvl="4" w:tplc="04070019" w:tentative="1">
      <w:start w:val="1"/>
      <w:numFmt w:val="lowerLetter"/>
      <w:lvlText w:val="%5."/>
      <w:lvlJc w:val="left"/>
      <w:pPr>
        <w:ind w:left="3240" w:hanging="360"/>
      </w:pPr>
    </w:lvl>
    <w:lvl w:ilvl="5" w:tplc="0407001B" w:tentative="1">
      <w:start w:val="1"/>
      <w:numFmt w:val="lowerRoman"/>
      <w:lvlText w:val="%6."/>
      <w:lvlJc w:val="right"/>
      <w:pPr>
        <w:ind w:left="3960" w:hanging="180"/>
      </w:pPr>
    </w:lvl>
    <w:lvl w:ilvl="6" w:tplc="0407000F" w:tentative="1">
      <w:start w:val="1"/>
      <w:numFmt w:val="decimal"/>
      <w:lvlText w:val="%7."/>
      <w:lvlJc w:val="left"/>
      <w:pPr>
        <w:ind w:left="4680" w:hanging="360"/>
      </w:pPr>
    </w:lvl>
    <w:lvl w:ilvl="7" w:tplc="04070019" w:tentative="1">
      <w:start w:val="1"/>
      <w:numFmt w:val="lowerLetter"/>
      <w:lvlText w:val="%8."/>
      <w:lvlJc w:val="left"/>
      <w:pPr>
        <w:ind w:left="5400" w:hanging="360"/>
      </w:pPr>
    </w:lvl>
    <w:lvl w:ilvl="8" w:tplc="0407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07016799"/>
    <w:multiLevelType w:val="hybridMultilevel"/>
    <w:tmpl w:val="27E4A572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19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AC7217B"/>
    <w:multiLevelType w:val="hybridMultilevel"/>
    <w:tmpl w:val="3E4A13AE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D87295D"/>
    <w:multiLevelType w:val="hybridMultilevel"/>
    <w:tmpl w:val="1D30FCD8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2EA4CCC"/>
    <w:multiLevelType w:val="hybridMultilevel"/>
    <w:tmpl w:val="F434F304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482775B"/>
    <w:multiLevelType w:val="multilevel"/>
    <w:tmpl w:val="19448D2E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pStyle w:val="berschrift2"/>
      <w:lvlText w:val="%1.%2"/>
      <w:lvlJc w:val="left"/>
      <w:pPr>
        <w:ind w:left="576" w:hanging="576"/>
      </w:pPr>
    </w:lvl>
    <w:lvl w:ilvl="2">
      <w:start w:val="1"/>
      <w:numFmt w:val="decimal"/>
      <w:pStyle w:val="berschrift3"/>
      <w:lvlText w:val="%1.%2.%3"/>
      <w:lvlJc w:val="left"/>
      <w:pPr>
        <w:ind w:left="720" w:hanging="720"/>
      </w:pPr>
    </w:lvl>
    <w:lvl w:ilvl="3">
      <w:start w:val="1"/>
      <w:numFmt w:val="decimal"/>
      <w:pStyle w:val="berschrift4"/>
      <w:lvlText w:val="%1.%2.%3.%4"/>
      <w:lvlJc w:val="left"/>
      <w:pPr>
        <w:ind w:left="864" w:hanging="864"/>
      </w:pPr>
    </w:lvl>
    <w:lvl w:ilvl="4">
      <w:start w:val="1"/>
      <w:numFmt w:val="decimal"/>
      <w:pStyle w:val="berschrift5"/>
      <w:lvlText w:val="%1.%2.%3.%4.%5"/>
      <w:lvlJc w:val="left"/>
      <w:pPr>
        <w:ind w:left="1008" w:hanging="1008"/>
      </w:pPr>
    </w:lvl>
    <w:lvl w:ilvl="5">
      <w:start w:val="1"/>
      <w:numFmt w:val="decimal"/>
      <w:pStyle w:val="berschrift6"/>
      <w:lvlText w:val="%1.%2.%3.%4.%5.%6"/>
      <w:lvlJc w:val="left"/>
      <w:pPr>
        <w:ind w:left="1152" w:hanging="1152"/>
      </w:pPr>
    </w:lvl>
    <w:lvl w:ilvl="6">
      <w:start w:val="1"/>
      <w:numFmt w:val="decimal"/>
      <w:pStyle w:val="berschrift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berschrift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berschrift9"/>
      <w:lvlText w:val="%1.%2.%3.%4.%5.%6.%7.%8.%9"/>
      <w:lvlJc w:val="left"/>
      <w:pPr>
        <w:ind w:left="1584" w:hanging="1584"/>
      </w:pPr>
    </w:lvl>
  </w:abstractNum>
  <w:abstractNum w:abstractNumId="6" w15:restartNumberingAfterBreak="0">
    <w:nsid w:val="179269D0"/>
    <w:multiLevelType w:val="hybridMultilevel"/>
    <w:tmpl w:val="489C0142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C0A59BE"/>
    <w:multiLevelType w:val="hybridMultilevel"/>
    <w:tmpl w:val="244E2174"/>
    <w:lvl w:ilvl="0" w:tplc="3C308600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  <w:color w:val="auto"/>
      </w:rPr>
    </w:lvl>
    <w:lvl w:ilvl="1" w:tplc="0407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EAD0D80"/>
    <w:multiLevelType w:val="hybridMultilevel"/>
    <w:tmpl w:val="10FE6668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6DE2018"/>
    <w:multiLevelType w:val="hybridMultilevel"/>
    <w:tmpl w:val="D4984B02"/>
    <w:lvl w:ilvl="0" w:tplc="0407000F">
      <w:start w:val="1"/>
      <w:numFmt w:val="decimal"/>
      <w:lvlText w:val="%1."/>
      <w:lvlJc w:val="left"/>
      <w:pPr>
        <w:ind w:left="360" w:hanging="360"/>
      </w:pPr>
    </w:lvl>
    <w:lvl w:ilvl="1" w:tplc="04070019">
      <w:start w:val="1"/>
      <w:numFmt w:val="lowerLetter"/>
      <w:lvlText w:val="%2."/>
      <w:lvlJc w:val="left"/>
      <w:pPr>
        <w:ind w:left="1080" w:hanging="360"/>
      </w:pPr>
      <w:rPr>
        <w:rFonts w:hint="default"/>
      </w:rPr>
    </w:lvl>
    <w:lvl w:ilvl="2" w:tplc="0407001B" w:tentative="1">
      <w:start w:val="1"/>
      <w:numFmt w:val="lowerRoman"/>
      <w:lvlText w:val="%3."/>
      <w:lvlJc w:val="right"/>
      <w:pPr>
        <w:ind w:left="1800" w:hanging="180"/>
      </w:pPr>
    </w:lvl>
    <w:lvl w:ilvl="3" w:tplc="0407000F" w:tentative="1">
      <w:start w:val="1"/>
      <w:numFmt w:val="decimal"/>
      <w:lvlText w:val="%4."/>
      <w:lvlJc w:val="left"/>
      <w:pPr>
        <w:ind w:left="2520" w:hanging="360"/>
      </w:pPr>
    </w:lvl>
    <w:lvl w:ilvl="4" w:tplc="04070019" w:tentative="1">
      <w:start w:val="1"/>
      <w:numFmt w:val="lowerLetter"/>
      <w:lvlText w:val="%5."/>
      <w:lvlJc w:val="left"/>
      <w:pPr>
        <w:ind w:left="3240" w:hanging="360"/>
      </w:pPr>
    </w:lvl>
    <w:lvl w:ilvl="5" w:tplc="0407001B" w:tentative="1">
      <w:start w:val="1"/>
      <w:numFmt w:val="lowerRoman"/>
      <w:lvlText w:val="%6."/>
      <w:lvlJc w:val="right"/>
      <w:pPr>
        <w:ind w:left="3960" w:hanging="180"/>
      </w:pPr>
    </w:lvl>
    <w:lvl w:ilvl="6" w:tplc="0407000F" w:tentative="1">
      <w:start w:val="1"/>
      <w:numFmt w:val="decimal"/>
      <w:lvlText w:val="%7."/>
      <w:lvlJc w:val="left"/>
      <w:pPr>
        <w:ind w:left="4680" w:hanging="360"/>
      </w:pPr>
    </w:lvl>
    <w:lvl w:ilvl="7" w:tplc="04070019" w:tentative="1">
      <w:start w:val="1"/>
      <w:numFmt w:val="lowerLetter"/>
      <w:lvlText w:val="%8."/>
      <w:lvlJc w:val="left"/>
      <w:pPr>
        <w:ind w:left="5400" w:hanging="360"/>
      </w:pPr>
    </w:lvl>
    <w:lvl w:ilvl="8" w:tplc="0407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0" w15:restartNumberingAfterBreak="0">
    <w:nsid w:val="40763CCC"/>
    <w:multiLevelType w:val="hybridMultilevel"/>
    <w:tmpl w:val="312813B0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09019F9"/>
    <w:multiLevelType w:val="hybridMultilevel"/>
    <w:tmpl w:val="5754BAF6"/>
    <w:lvl w:ilvl="0" w:tplc="0407000F">
      <w:start w:val="1"/>
      <w:numFmt w:val="decimal"/>
      <w:lvlText w:val="%1."/>
      <w:lvlJc w:val="left"/>
      <w:pPr>
        <w:ind w:left="360" w:hanging="360"/>
      </w:pPr>
    </w:lvl>
    <w:lvl w:ilvl="1" w:tplc="04070019" w:tentative="1">
      <w:start w:val="1"/>
      <w:numFmt w:val="lowerLetter"/>
      <w:lvlText w:val="%2."/>
      <w:lvlJc w:val="left"/>
      <w:pPr>
        <w:ind w:left="1080" w:hanging="360"/>
      </w:pPr>
    </w:lvl>
    <w:lvl w:ilvl="2" w:tplc="0407001B" w:tentative="1">
      <w:start w:val="1"/>
      <w:numFmt w:val="lowerRoman"/>
      <w:lvlText w:val="%3."/>
      <w:lvlJc w:val="right"/>
      <w:pPr>
        <w:ind w:left="1800" w:hanging="180"/>
      </w:pPr>
    </w:lvl>
    <w:lvl w:ilvl="3" w:tplc="0407000F" w:tentative="1">
      <w:start w:val="1"/>
      <w:numFmt w:val="decimal"/>
      <w:lvlText w:val="%4."/>
      <w:lvlJc w:val="left"/>
      <w:pPr>
        <w:ind w:left="2520" w:hanging="360"/>
      </w:pPr>
    </w:lvl>
    <w:lvl w:ilvl="4" w:tplc="04070019" w:tentative="1">
      <w:start w:val="1"/>
      <w:numFmt w:val="lowerLetter"/>
      <w:lvlText w:val="%5."/>
      <w:lvlJc w:val="left"/>
      <w:pPr>
        <w:ind w:left="3240" w:hanging="360"/>
      </w:pPr>
    </w:lvl>
    <w:lvl w:ilvl="5" w:tplc="0407001B" w:tentative="1">
      <w:start w:val="1"/>
      <w:numFmt w:val="lowerRoman"/>
      <w:lvlText w:val="%6."/>
      <w:lvlJc w:val="right"/>
      <w:pPr>
        <w:ind w:left="3960" w:hanging="180"/>
      </w:pPr>
    </w:lvl>
    <w:lvl w:ilvl="6" w:tplc="0407000F" w:tentative="1">
      <w:start w:val="1"/>
      <w:numFmt w:val="decimal"/>
      <w:lvlText w:val="%7."/>
      <w:lvlJc w:val="left"/>
      <w:pPr>
        <w:ind w:left="4680" w:hanging="360"/>
      </w:pPr>
    </w:lvl>
    <w:lvl w:ilvl="7" w:tplc="04070019" w:tentative="1">
      <w:start w:val="1"/>
      <w:numFmt w:val="lowerLetter"/>
      <w:lvlText w:val="%8."/>
      <w:lvlJc w:val="left"/>
      <w:pPr>
        <w:ind w:left="5400" w:hanging="360"/>
      </w:pPr>
    </w:lvl>
    <w:lvl w:ilvl="8" w:tplc="0407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2" w15:restartNumberingAfterBreak="0">
    <w:nsid w:val="441C16FA"/>
    <w:multiLevelType w:val="hybridMultilevel"/>
    <w:tmpl w:val="48762A0A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EC936AE"/>
    <w:multiLevelType w:val="hybridMultilevel"/>
    <w:tmpl w:val="EE2EE726"/>
    <w:lvl w:ilvl="0" w:tplc="0407000F">
      <w:start w:val="1"/>
      <w:numFmt w:val="decimal"/>
      <w:lvlText w:val="%1."/>
      <w:lvlJc w:val="left"/>
      <w:pPr>
        <w:ind w:left="360" w:hanging="360"/>
      </w:pPr>
    </w:lvl>
    <w:lvl w:ilvl="1" w:tplc="04070019" w:tentative="1">
      <w:start w:val="1"/>
      <w:numFmt w:val="lowerLetter"/>
      <w:lvlText w:val="%2."/>
      <w:lvlJc w:val="left"/>
      <w:pPr>
        <w:ind w:left="1080" w:hanging="360"/>
      </w:pPr>
    </w:lvl>
    <w:lvl w:ilvl="2" w:tplc="0407001B" w:tentative="1">
      <w:start w:val="1"/>
      <w:numFmt w:val="lowerRoman"/>
      <w:lvlText w:val="%3."/>
      <w:lvlJc w:val="right"/>
      <w:pPr>
        <w:ind w:left="1800" w:hanging="180"/>
      </w:pPr>
    </w:lvl>
    <w:lvl w:ilvl="3" w:tplc="0407000F" w:tentative="1">
      <w:start w:val="1"/>
      <w:numFmt w:val="decimal"/>
      <w:lvlText w:val="%4."/>
      <w:lvlJc w:val="left"/>
      <w:pPr>
        <w:ind w:left="2520" w:hanging="360"/>
      </w:pPr>
    </w:lvl>
    <w:lvl w:ilvl="4" w:tplc="04070019" w:tentative="1">
      <w:start w:val="1"/>
      <w:numFmt w:val="lowerLetter"/>
      <w:lvlText w:val="%5."/>
      <w:lvlJc w:val="left"/>
      <w:pPr>
        <w:ind w:left="3240" w:hanging="360"/>
      </w:pPr>
    </w:lvl>
    <w:lvl w:ilvl="5" w:tplc="0407001B" w:tentative="1">
      <w:start w:val="1"/>
      <w:numFmt w:val="lowerRoman"/>
      <w:lvlText w:val="%6."/>
      <w:lvlJc w:val="right"/>
      <w:pPr>
        <w:ind w:left="3960" w:hanging="180"/>
      </w:pPr>
    </w:lvl>
    <w:lvl w:ilvl="6" w:tplc="0407000F" w:tentative="1">
      <w:start w:val="1"/>
      <w:numFmt w:val="decimal"/>
      <w:lvlText w:val="%7."/>
      <w:lvlJc w:val="left"/>
      <w:pPr>
        <w:ind w:left="4680" w:hanging="360"/>
      </w:pPr>
    </w:lvl>
    <w:lvl w:ilvl="7" w:tplc="04070019" w:tentative="1">
      <w:start w:val="1"/>
      <w:numFmt w:val="lowerLetter"/>
      <w:lvlText w:val="%8."/>
      <w:lvlJc w:val="left"/>
      <w:pPr>
        <w:ind w:left="5400" w:hanging="360"/>
      </w:pPr>
    </w:lvl>
    <w:lvl w:ilvl="8" w:tplc="0407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4" w15:restartNumberingAfterBreak="0">
    <w:nsid w:val="52637171"/>
    <w:multiLevelType w:val="hybridMultilevel"/>
    <w:tmpl w:val="46BC18C0"/>
    <w:lvl w:ilvl="0" w:tplc="D3921AB6">
      <w:start w:val="1"/>
      <w:numFmt w:val="bullet"/>
      <w:pStyle w:val="WF-Listenabsatz-1-facherZeilenabstand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4521ED2"/>
    <w:multiLevelType w:val="hybridMultilevel"/>
    <w:tmpl w:val="438EF28A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F4D53F6"/>
    <w:multiLevelType w:val="hybridMultilevel"/>
    <w:tmpl w:val="956013CA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0F3052C"/>
    <w:multiLevelType w:val="hybridMultilevel"/>
    <w:tmpl w:val="772C37F2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9356BF1"/>
    <w:multiLevelType w:val="hybridMultilevel"/>
    <w:tmpl w:val="850A72A6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B03252B"/>
    <w:multiLevelType w:val="hybridMultilevel"/>
    <w:tmpl w:val="468CB972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BD229CA"/>
    <w:multiLevelType w:val="hybridMultilevel"/>
    <w:tmpl w:val="EE2EE726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6CC9277A"/>
    <w:multiLevelType w:val="hybridMultilevel"/>
    <w:tmpl w:val="677C696A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73014F51"/>
    <w:multiLevelType w:val="hybridMultilevel"/>
    <w:tmpl w:val="51AED94A"/>
    <w:lvl w:ilvl="0" w:tplc="0407000F">
      <w:start w:val="1"/>
      <w:numFmt w:val="decimal"/>
      <w:lvlText w:val="%1."/>
      <w:lvlJc w:val="left"/>
      <w:pPr>
        <w:ind w:left="360" w:hanging="360"/>
      </w:pPr>
    </w:lvl>
    <w:lvl w:ilvl="1" w:tplc="04070019" w:tentative="1">
      <w:start w:val="1"/>
      <w:numFmt w:val="lowerLetter"/>
      <w:lvlText w:val="%2."/>
      <w:lvlJc w:val="left"/>
      <w:pPr>
        <w:ind w:left="1080" w:hanging="360"/>
      </w:pPr>
    </w:lvl>
    <w:lvl w:ilvl="2" w:tplc="0407001B" w:tentative="1">
      <w:start w:val="1"/>
      <w:numFmt w:val="lowerRoman"/>
      <w:lvlText w:val="%3."/>
      <w:lvlJc w:val="right"/>
      <w:pPr>
        <w:ind w:left="1800" w:hanging="180"/>
      </w:pPr>
    </w:lvl>
    <w:lvl w:ilvl="3" w:tplc="0407000F" w:tentative="1">
      <w:start w:val="1"/>
      <w:numFmt w:val="decimal"/>
      <w:lvlText w:val="%4."/>
      <w:lvlJc w:val="left"/>
      <w:pPr>
        <w:ind w:left="2520" w:hanging="360"/>
      </w:pPr>
    </w:lvl>
    <w:lvl w:ilvl="4" w:tplc="04070019" w:tentative="1">
      <w:start w:val="1"/>
      <w:numFmt w:val="lowerLetter"/>
      <w:lvlText w:val="%5."/>
      <w:lvlJc w:val="left"/>
      <w:pPr>
        <w:ind w:left="3240" w:hanging="360"/>
      </w:pPr>
    </w:lvl>
    <w:lvl w:ilvl="5" w:tplc="0407001B" w:tentative="1">
      <w:start w:val="1"/>
      <w:numFmt w:val="lowerRoman"/>
      <w:lvlText w:val="%6."/>
      <w:lvlJc w:val="right"/>
      <w:pPr>
        <w:ind w:left="3960" w:hanging="180"/>
      </w:pPr>
    </w:lvl>
    <w:lvl w:ilvl="6" w:tplc="0407000F" w:tentative="1">
      <w:start w:val="1"/>
      <w:numFmt w:val="decimal"/>
      <w:lvlText w:val="%7."/>
      <w:lvlJc w:val="left"/>
      <w:pPr>
        <w:ind w:left="4680" w:hanging="360"/>
      </w:pPr>
    </w:lvl>
    <w:lvl w:ilvl="7" w:tplc="04070019" w:tentative="1">
      <w:start w:val="1"/>
      <w:numFmt w:val="lowerLetter"/>
      <w:lvlText w:val="%8."/>
      <w:lvlJc w:val="left"/>
      <w:pPr>
        <w:ind w:left="5400" w:hanging="360"/>
      </w:pPr>
    </w:lvl>
    <w:lvl w:ilvl="8" w:tplc="0407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3" w15:restartNumberingAfterBreak="0">
    <w:nsid w:val="75687B2B"/>
    <w:multiLevelType w:val="hybridMultilevel"/>
    <w:tmpl w:val="D2AE032C"/>
    <w:lvl w:ilvl="0" w:tplc="0407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77A24D0B"/>
    <w:multiLevelType w:val="hybridMultilevel"/>
    <w:tmpl w:val="FE14C9F8"/>
    <w:lvl w:ilvl="0" w:tplc="B890DBDC">
      <w:start w:val="1"/>
      <w:numFmt w:val="decimal"/>
      <w:lvlText w:val="%1."/>
      <w:lvlJc w:val="left"/>
      <w:pPr>
        <w:ind w:left="360" w:hanging="360"/>
      </w:pPr>
      <w:rPr>
        <w:b w:val="0"/>
      </w:rPr>
    </w:lvl>
    <w:lvl w:ilvl="1" w:tplc="04070019">
      <w:start w:val="1"/>
      <w:numFmt w:val="lowerLetter"/>
      <w:lvlText w:val="%2."/>
      <w:lvlJc w:val="left"/>
      <w:pPr>
        <w:ind w:left="1080" w:hanging="360"/>
      </w:pPr>
    </w:lvl>
    <w:lvl w:ilvl="2" w:tplc="0407001B" w:tentative="1">
      <w:start w:val="1"/>
      <w:numFmt w:val="lowerRoman"/>
      <w:lvlText w:val="%3."/>
      <w:lvlJc w:val="right"/>
      <w:pPr>
        <w:ind w:left="1800" w:hanging="180"/>
      </w:pPr>
    </w:lvl>
    <w:lvl w:ilvl="3" w:tplc="0407000F" w:tentative="1">
      <w:start w:val="1"/>
      <w:numFmt w:val="decimal"/>
      <w:lvlText w:val="%4."/>
      <w:lvlJc w:val="left"/>
      <w:pPr>
        <w:ind w:left="2520" w:hanging="360"/>
      </w:pPr>
    </w:lvl>
    <w:lvl w:ilvl="4" w:tplc="04070019" w:tentative="1">
      <w:start w:val="1"/>
      <w:numFmt w:val="lowerLetter"/>
      <w:lvlText w:val="%5."/>
      <w:lvlJc w:val="left"/>
      <w:pPr>
        <w:ind w:left="3240" w:hanging="360"/>
      </w:pPr>
    </w:lvl>
    <w:lvl w:ilvl="5" w:tplc="0407001B" w:tentative="1">
      <w:start w:val="1"/>
      <w:numFmt w:val="lowerRoman"/>
      <w:lvlText w:val="%6."/>
      <w:lvlJc w:val="right"/>
      <w:pPr>
        <w:ind w:left="3960" w:hanging="180"/>
      </w:pPr>
    </w:lvl>
    <w:lvl w:ilvl="6" w:tplc="0407000F" w:tentative="1">
      <w:start w:val="1"/>
      <w:numFmt w:val="decimal"/>
      <w:lvlText w:val="%7."/>
      <w:lvlJc w:val="left"/>
      <w:pPr>
        <w:ind w:left="4680" w:hanging="360"/>
      </w:pPr>
    </w:lvl>
    <w:lvl w:ilvl="7" w:tplc="04070019" w:tentative="1">
      <w:start w:val="1"/>
      <w:numFmt w:val="lowerLetter"/>
      <w:lvlText w:val="%8."/>
      <w:lvlJc w:val="left"/>
      <w:pPr>
        <w:ind w:left="5400" w:hanging="360"/>
      </w:pPr>
    </w:lvl>
    <w:lvl w:ilvl="8" w:tplc="0407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5" w15:restartNumberingAfterBreak="0">
    <w:nsid w:val="78093BD5"/>
    <w:multiLevelType w:val="hybridMultilevel"/>
    <w:tmpl w:val="5630F58C"/>
    <w:lvl w:ilvl="0" w:tplc="0407000F">
      <w:start w:val="1"/>
      <w:numFmt w:val="decimal"/>
      <w:lvlText w:val="%1."/>
      <w:lvlJc w:val="left"/>
      <w:pPr>
        <w:ind w:left="360" w:hanging="360"/>
      </w:pPr>
    </w:lvl>
    <w:lvl w:ilvl="1" w:tplc="04070019" w:tentative="1">
      <w:start w:val="1"/>
      <w:numFmt w:val="lowerLetter"/>
      <w:lvlText w:val="%2."/>
      <w:lvlJc w:val="left"/>
      <w:pPr>
        <w:ind w:left="1080" w:hanging="360"/>
      </w:pPr>
    </w:lvl>
    <w:lvl w:ilvl="2" w:tplc="0407001B" w:tentative="1">
      <w:start w:val="1"/>
      <w:numFmt w:val="lowerRoman"/>
      <w:lvlText w:val="%3."/>
      <w:lvlJc w:val="right"/>
      <w:pPr>
        <w:ind w:left="1800" w:hanging="180"/>
      </w:pPr>
    </w:lvl>
    <w:lvl w:ilvl="3" w:tplc="0407000F" w:tentative="1">
      <w:start w:val="1"/>
      <w:numFmt w:val="decimal"/>
      <w:lvlText w:val="%4."/>
      <w:lvlJc w:val="left"/>
      <w:pPr>
        <w:ind w:left="2520" w:hanging="360"/>
      </w:pPr>
    </w:lvl>
    <w:lvl w:ilvl="4" w:tplc="04070019" w:tentative="1">
      <w:start w:val="1"/>
      <w:numFmt w:val="lowerLetter"/>
      <w:lvlText w:val="%5."/>
      <w:lvlJc w:val="left"/>
      <w:pPr>
        <w:ind w:left="3240" w:hanging="360"/>
      </w:pPr>
    </w:lvl>
    <w:lvl w:ilvl="5" w:tplc="0407001B" w:tentative="1">
      <w:start w:val="1"/>
      <w:numFmt w:val="lowerRoman"/>
      <w:lvlText w:val="%6."/>
      <w:lvlJc w:val="right"/>
      <w:pPr>
        <w:ind w:left="3960" w:hanging="180"/>
      </w:pPr>
    </w:lvl>
    <w:lvl w:ilvl="6" w:tplc="0407000F" w:tentative="1">
      <w:start w:val="1"/>
      <w:numFmt w:val="decimal"/>
      <w:lvlText w:val="%7."/>
      <w:lvlJc w:val="left"/>
      <w:pPr>
        <w:ind w:left="4680" w:hanging="360"/>
      </w:pPr>
    </w:lvl>
    <w:lvl w:ilvl="7" w:tplc="04070019" w:tentative="1">
      <w:start w:val="1"/>
      <w:numFmt w:val="lowerLetter"/>
      <w:lvlText w:val="%8."/>
      <w:lvlJc w:val="left"/>
      <w:pPr>
        <w:ind w:left="5400" w:hanging="360"/>
      </w:pPr>
    </w:lvl>
    <w:lvl w:ilvl="8" w:tplc="0407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6" w15:restartNumberingAfterBreak="0">
    <w:nsid w:val="787858C0"/>
    <w:multiLevelType w:val="hybridMultilevel"/>
    <w:tmpl w:val="F1E693E4"/>
    <w:lvl w:ilvl="0" w:tplc="04070017">
      <w:start w:val="1"/>
      <w:numFmt w:val="lowerLetter"/>
      <w:lvlText w:val="%1)"/>
      <w:lvlJc w:val="left"/>
      <w:pPr>
        <w:ind w:left="1068" w:hanging="360"/>
      </w:pPr>
    </w:lvl>
    <w:lvl w:ilvl="1" w:tplc="04070019" w:tentative="1">
      <w:start w:val="1"/>
      <w:numFmt w:val="lowerLetter"/>
      <w:lvlText w:val="%2."/>
      <w:lvlJc w:val="left"/>
      <w:pPr>
        <w:ind w:left="1788" w:hanging="360"/>
      </w:pPr>
    </w:lvl>
    <w:lvl w:ilvl="2" w:tplc="0407001B" w:tentative="1">
      <w:start w:val="1"/>
      <w:numFmt w:val="lowerRoman"/>
      <w:lvlText w:val="%3."/>
      <w:lvlJc w:val="right"/>
      <w:pPr>
        <w:ind w:left="2508" w:hanging="180"/>
      </w:pPr>
    </w:lvl>
    <w:lvl w:ilvl="3" w:tplc="0407000F" w:tentative="1">
      <w:start w:val="1"/>
      <w:numFmt w:val="decimal"/>
      <w:lvlText w:val="%4."/>
      <w:lvlJc w:val="left"/>
      <w:pPr>
        <w:ind w:left="3228" w:hanging="360"/>
      </w:pPr>
    </w:lvl>
    <w:lvl w:ilvl="4" w:tplc="04070019" w:tentative="1">
      <w:start w:val="1"/>
      <w:numFmt w:val="lowerLetter"/>
      <w:lvlText w:val="%5."/>
      <w:lvlJc w:val="left"/>
      <w:pPr>
        <w:ind w:left="3948" w:hanging="360"/>
      </w:pPr>
    </w:lvl>
    <w:lvl w:ilvl="5" w:tplc="0407001B" w:tentative="1">
      <w:start w:val="1"/>
      <w:numFmt w:val="lowerRoman"/>
      <w:lvlText w:val="%6."/>
      <w:lvlJc w:val="right"/>
      <w:pPr>
        <w:ind w:left="4668" w:hanging="180"/>
      </w:pPr>
    </w:lvl>
    <w:lvl w:ilvl="6" w:tplc="0407000F" w:tentative="1">
      <w:start w:val="1"/>
      <w:numFmt w:val="decimal"/>
      <w:lvlText w:val="%7."/>
      <w:lvlJc w:val="left"/>
      <w:pPr>
        <w:ind w:left="5388" w:hanging="360"/>
      </w:pPr>
    </w:lvl>
    <w:lvl w:ilvl="7" w:tplc="04070019" w:tentative="1">
      <w:start w:val="1"/>
      <w:numFmt w:val="lowerLetter"/>
      <w:lvlText w:val="%8."/>
      <w:lvlJc w:val="left"/>
      <w:pPr>
        <w:ind w:left="6108" w:hanging="360"/>
      </w:pPr>
    </w:lvl>
    <w:lvl w:ilvl="8" w:tplc="0407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7" w15:restartNumberingAfterBreak="0">
    <w:nsid w:val="7BAD6BEA"/>
    <w:multiLevelType w:val="hybridMultilevel"/>
    <w:tmpl w:val="7FB83AE4"/>
    <w:lvl w:ilvl="0" w:tplc="88EC286A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651790301">
    <w:abstractNumId w:val="27"/>
  </w:num>
  <w:num w:numId="2" w16cid:durableId="35544708">
    <w:abstractNumId w:val="5"/>
  </w:num>
  <w:num w:numId="3" w16cid:durableId="94175990">
    <w:abstractNumId w:val="5"/>
  </w:num>
  <w:num w:numId="4" w16cid:durableId="2005744572">
    <w:abstractNumId w:val="5"/>
  </w:num>
  <w:num w:numId="5" w16cid:durableId="682902868">
    <w:abstractNumId w:val="5"/>
  </w:num>
  <w:num w:numId="6" w16cid:durableId="1445079005">
    <w:abstractNumId w:val="5"/>
  </w:num>
  <w:num w:numId="7" w16cid:durableId="1674719602">
    <w:abstractNumId w:val="5"/>
  </w:num>
  <w:num w:numId="8" w16cid:durableId="425417895">
    <w:abstractNumId w:val="5"/>
  </w:num>
  <w:num w:numId="9" w16cid:durableId="1243032115">
    <w:abstractNumId w:val="5"/>
  </w:num>
  <w:num w:numId="10" w16cid:durableId="1444348476">
    <w:abstractNumId w:val="5"/>
  </w:num>
  <w:num w:numId="11" w16cid:durableId="1461606222">
    <w:abstractNumId w:val="5"/>
  </w:num>
  <w:num w:numId="12" w16cid:durableId="2122411906">
    <w:abstractNumId w:val="6"/>
  </w:num>
  <w:num w:numId="13" w16cid:durableId="187570020">
    <w:abstractNumId w:val="4"/>
  </w:num>
  <w:num w:numId="14" w16cid:durableId="1852375896">
    <w:abstractNumId w:val="15"/>
  </w:num>
  <w:num w:numId="15" w16cid:durableId="1045108407">
    <w:abstractNumId w:val="20"/>
  </w:num>
  <w:num w:numId="16" w16cid:durableId="450436928">
    <w:abstractNumId w:val="13"/>
  </w:num>
  <w:num w:numId="17" w16cid:durableId="933509956">
    <w:abstractNumId w:val="24"/>
  </w:num>
  <w:num w:numId="18" w16cid:durableId="119804030">
    <w:abstractNumId w:val="9"/>
  </w:num>
  <w:num w:numId="19" w16cid:durableId="289286623">
    <w:abstractNumId w:val="3"/>
  </w:num>
  <w:num w:numId="20" w16cid:durableId="2110157999">
    <w:abstractNumId w:val="11"/>
  </w:num>
  <w:num w:numId="21" w16cid:durableId="175656563">
    <w:abstractNumId w:val="26"/>
  </w:num>
  <w:num w:numId="22" w16cid:durableId="152184285">
    <w:abstractNumId w:val="18"/>
  </w:num>
  <w:num w:numId="23" w16cid:durableId="1555431841">
    <w:abstractNumId w:val="17"/>
  </w:num>
  <w:num w:numId="24" w16cid:durableId="1356157684">
    <w:abstractNumId w:val="0"/>
  </w:num>
  <w:num w:numId="25" w16cid:durableId="29570989">
    <w:abstractNumId w:val="22"/>
  </w:num>
  <w:num w:numId="26" w16cid:durableId="571239161">
    <w:abstractNumId w:val="25"/>
  </w:num>
  <w:num w:numId="27" w16cid:durableId="545530458">
    <w:abstractNumId w:val="2"/>
  </w:num>
  <w:num w:numId="28" w16cid:durableId="1319771931">
    <w:abstractNumId w:val="12"/>
  </w:num>
  <w:num w:numId="29" w16cid:durableId="1960914110">
    <w:abstractNumId w:val="8"/>
  </w:num>
  <w:num w:numId="30" w16cid:durableId="338001635">
    <w:abstractNumId w:val="16"/>
  </w:num>
  <w:num w:numId="31" w16cid:durableId="1660113333">
    <w:abstractNumId w:val="23"/>
  </w:num>
  <w:num w:numId="32" w16cid:durableId="119996992">
    <w:abstractNumId w:val="10"/>
  </w:num>
  <w:num w:numId="33" w16cid:durableId="77870892">
    <w:abstractNumId w:val="7"/>
  </w:num>
  <w:num w:numId="34" w16cid:durableId="1660425075">
    <w:abstractNumId w:val="21"/>
  </w:num>
  <w:num w:numId="35" w16cid:durableId="642541470">
    <w:abstractNumId w:val="1"/>
  </w:num>
  <w:num w:numId="36" w16cid:durableId="673656183">
    <w:abstractNumId w:val="19"/>
  </w:num>
  <w:num w:numId="37" w16cid:durableId="1537738214">
    <w:abstractNumId w:val="5"/>
  </w:num>
  <w:num w:numId="38" w16cid:durableId="635137031">
    <w:abstractNumId w:val="5"/>
  </w:num>
  <w:num w:numId="39" w16cid:durableId="1761025810">
    <w:abstractNumId w:val="14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Schmidberger, Alessa | Wissensfabrik">
    <w15:presenceInfo w15:providerId="AD" w15:userId="S::Alessa.Schmidberger@wissensfabrik.de::c749b6e7-fa44-4d64-be0c-8b1e0f6bd1c4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trackRevisions/>
  <w:defaultTabStop w:val="708"/>
  <w:autoHyphenation/>
  <w:hyphenationZone w:val="425"/>
  <w:drawingGridHorizontalSpacing w:val="170"/>
  <w:drawingGridVerticalSpacing w:val="170"/>
  <w:displayHorizontalDrawingGridEvery w:val="2"/>
  <w:displayVerticalDrawingGridEvery w:val="2"/>
  <w:doNotUseMarginsForDrawingGridOrigin/>
  <w:drawingGridHorizontalOrigin w:val="1531"/>
  <w:drawingGridVerticalOrigin w:val="1134"/>
  <w:characterSpacingControl w:val="doNotCompress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DD6851"/>
    <w:rsid w:val="00012484"/>
    <w:rsid w:val="00043DA4"/>
    <w:rsid w:val="00047122"/>
    <w:rsid w:val="000644BD"/>
    <w:rsid w:val="00085522"/>
    <w:rsid w:val="000B6F96"/>
    <w:rsid w:val="000C02EB"/>
    <w:rsid w:val="000C295A"/>
    <w:rsid w:val="000D7095"/>
    <w:rsid w:val="000F0FCD"/>
    <w:rsid w:val="001155C5"/>
    <w:rsid w:val="00152FC3"/>
    <w:rsid w:val="001C7C9B"/>
    <w:rsid w:val="0020211D"/>
    <w:rsid w:val="002453CC"/>
    <w:rsid w:val="00283070"/>
    <w:rsid w:val="002B244D"/>
    <w:rsid w:val="002B45C8"/>
    <w:rsid w:val="00311F98"/>
    <w:rsid w:val="00334ABF"/>
    <w:rsid w:val="00342B12"/>
    <w:rsid w:val="00362810"/>
    <w:rsid w:val="00391D24"/>
    <w:rsid w:val="00394DFA"/>
    <w:rsid w:val="003C3DCF"/>
    <w:rsid w:val="004067CD"/>
    <w:rsid w:val="00451A0F"/>
    <w:rsid w:val="00454810"/>
    <w:rsid w:val="00456D83"/>
    <w:rsid w:val="00466B52"/>
    <w:rsid w:val="004670A5"/>
    <w:rsid w:val="004679F2"/>
    <w:rsid w:val="004D4514"/>
    <w:rsid w:val="004F0644"/>
    <w:rsid w:val="0051659F"/>
    <w:rsid w:val="00583261"/>
    <w:rsid w:val="005C0A9C"/>
    <w:rsid w:val="00611CF4"/>
    <w:rsid w:val="00697B7B"/>
    <w:rsid w:val="006B1729"/>
    <w:rsid w:val="006F718D"/>
    <w:rsid w:val="007342D2"/>
    <w:rsid w:val="00734E35"/>
    <w:rsid w:val="00793C61"/>
    <w:rsid w:val="007C0631"/>
    <w:rsid w:val="008306C3"/>
    <w:rsid w:val="0083272D"/>
    <w:rsid w:val="00861A1B"/>
    <w:rsid w:val="00864BD5"/>
    <w:rsid w:val="008717D7"/>
    <w:rsid w:val="008D2B2C"/>
    <w:rsid w:val="008D4E72"/>
    <w:rsid w:val="00902B67"/>
    <w:rsid w:val="00916335"/>
    <w:rsid w:val="00926187"/>
    <w:rsid w:val="00953F2E"/>
    <w:rsid w:val="00981BFA"/>
    <w:rsid w:val="00985A6E"/>
    <w:rsid w:val="00985D47"/>
    <w:rsid w:val="009929BE"/>
    <w:rsid w:val="009A0C4B"/>
    <w:rsid w:val="009B3BAC"/>
    <w:rsid w:val="009E6885"/>
    <w:rsid w:val="00A04E64"/>
    <w:rsid w:val="00A24E85"/>
    <w:rsid w:val="00A35CBC"/>
    <w:rsid w:val="00A55669"/>
    <w:rsid w:val="00A562B0"/>
    <w:rsid w:val="00A778F7"/>
    <w:rsid w:val="00AA2DA3"/>
    <w:rsid w:val="00AB6E3D"/>
    <w:rsid w:val="00AE5273"/>
    <w:rsid w:val="00AF1502"/>
    <w:rsid w:val="00AF6BE6"/>
    <w:rsid w:val="00B16FE0"/>
    <w:rsid w:val="00B32281"/>
    <w:rsid w:val="00B76845"/>
    <w:rsid w:val="00B9342B"/>
    <w:rsid w:val="00BB53E3"/>
    <w:rsid w:val="00BC1026"/>
    <w:rsid w:val="00BC3A24"/>
    <w:rsid w:val="00BF00E1"/>
    <w:rsid w:val="00C108ED"/>
    <w:rsid w:val="00C164C9"/>
    <w:rsid w:val="00C269D1"/>
    <w:rsid w:val="00CA0A3A"/>
    <w:rsid w:val="00CA60E2"/>
    <w:rsid w:val="00CE4376"/>
    <w:rsid w:val="00CE6B45"/>
    <w:rsid w:val="00D650AC"/>
    <w:rsid w:val="00D802F7"/>
    <w:rsid w:val="00DD6851"/>
    <w:rsid w:val="00E24D25"/>
    <w:rsid w:val="00E46849"/>
    <w:rsid w:val="00E722EA"/>
    <w:rsid w:val="00EC2D49"/>
    <w:rsid w:val="00F0542C"/>
    <w:rsid w:val="00F24DEC"/>
    <w:rsid w:val="00F276DE"/>
    <w:rsid w:val="00F762B7"/>
    <w:rsid w:val="00F90343"/>
    <w:rsid w:val="00FC42CE"/>
    <w:rsid w:val="00FD1D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4097"/>
    <o:shapelayout v:ext="edit">
      <o:idmap v:ext="edit" data="1"/>
    </o:shapelayout>
  </w:shapeDefaults>
  <w:decimalSymbol w:val=","/>
  <w:listSeparator w:val=";"/>
  <w14:docId w14:val="34785F88"/>
  <w15:docId w15:val="{C89D1E45-321B-41B2-837F-D8C07CDCB7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de-D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aliases w:val="WF-Standard"/>
    <w:qFormat/>
    <w:rsid w:val="00A35CBC"/>
    <w:pPr>
      <w:spacing w:line="288" w:lineRule="auto"/>
    </w:pPr>
    <w:rPr>
      <w:rFonts w:ascii="Helvetica 45" w:hAnsi="Helvetica 45"/>
      <w:bCs/>
      <w:sz w:val="21"/>
      <w:lang w:eastAsia="de-DE"/>
    </w:rPr>
  </w:style>
  <w:style w:type="paragraph" w:styleId="berschrift1">
    <w:name w:val="heading 1"/>
    <w:aliases w:val="WF-Überschrift 1"/>
    <w:basedOn w:val="Standard"/>
    <w:next w:val="Standard"/>
    <w:link w:val="berschrift1Zchn"/>
    <w:uiPriority w:val="9"/>
    <w:qFormat/>
    <w:rsid w:val="00A35CBC"/>
    <w:pPr>
      <w:keepNext/>
      <w:keepLines/>
      <w:spacing w:before="760" w:line="240" w:lineRule="auto"/>
      <w:ind w:left="357" w:hanging="357"/>
      <w:outlineLvl w:val="0"/>
    </w:pPr>
    <w:rPr>
      <w:rFonts w:ascii="Helvetica 65" w:eastAsiaTheme="majorEastAsia" w:hAnsi="Helvetica 65" w:cstheme="majorBidi"/>
      <w:bCs w:val="0"/>
      <w:color w:val="000000" w:themeColor="text1"/>
      <w:sz w:val="28"/>
      <w:szCs w:val="36"/>
    </w:rPr>
  </w:style>
  <w:style w:type="paragraph" w:styleId="berschrift2">
    <w:name w:val="heading 2"/>
    <w:aliases w:val="WF-Überschrift 2"/>
    <w:basedOn w:val="Standard"/>
    <w:next w:val="Standard"/>
    <w:link w:val="berschrift2Zchn"/>
    <w:uiPriority w:val="9"/>
    <w:unhideWhenUsed/>
    <w:qFormat/>
    <w:rsid w:val="00A35CBC"/>
    <w:pPr>
      <w:keepNext/>
      <w:keepLines/>
      <w:numPr>
        <w:ilvl w:val="1"/>
        <w:numId w:val="38"/>
      </w:numPr>
      <w:spacing w:before="520" w:after="120"/>
      <w:outlineLvl w:val="1"/>
    </w:pPr>
    <w:rPr>
      <w:rFonts w:ascii="Helvetica 65" w:eastAsiaTheme="majorEastAsia" w:hAnsi="Helvetica 65" w:cstheme="majorBidi"/>
      <w:bCs w:val="0"/>
      <w:color w:val="000000" w:themeColor="text1"/>
      <w:sz w:val="24"/>
      <w:szCs w:val="28"/>
    </w:rPr>
  </w:style>
  <w:style w:type="paragraph" w:styleId="berschrift3">
    <w:name w:val="heading 3"/>
    <w:aliases w:val="WF-Überschrift 3"/>
    <w:basedOn w:val="Standard"/>
    <w:next w:val="Standard"/>
    <w:link w:val="berschrift3Zchn"/>
    <w:uiPriority w:val="9"/>
    <w:unhideWhenUsed/>
    <w:qFormat/>
    <w:rsid w:val="00A35CBC"/>
    <w:pPr>
      <w:keepNext/>
      <w:keepLines/>
      <w:numPr>
        <w:ilvl w:val="2"/>
        <w:numId w:val="38"/>
      </w:numPr>
      <w:spacing w:before="120" w:after="120"/>
      <w:outlineLvl w:val="2"/>
    </w:pPr>
    <w:rPr>
      <w:rFonts w:ascii="Helvetica 65" w:eastAsiaTheme="majorEastAsia" w:hAnsi="Helvetica 65" w:cstheme="majorBidi"/>
      <w:bCs w:val="0"/>
      <w:color w:val="000000" w:themeColor="text1"/>
      <w:sz w:val="22"/>
    </w:rPr>
  </w:style>
  <w:style w:type="paragraph" w:styleId="berschrift4">
    <w:name w:val="heading 4"/>
    <w:basedOn w:val="Standard"/>
    <w:next w:val="Standard"/>
    <w:link w:val="berschrift4Zchn"/>
    <w:uiPriority w:val="9"/>
    <w:semiHidden/>
    <w:unhideWhenUsed/>
    <w:qFormat/>
    <w:rsid w:val="000C02EB"/>
    <w:pPr>
      <w:keepNext/>
      <w:keepLines/>
      <w:numPr>
        <w:ilvl w:val="3"/>
        <w:numId w:val="38"/>
      </w:numPr>
      <w:spacing w:before="200" w:after="0"/>
      <w:outlineLvl w:val="3"/>
    </w:pPr>
    <w:rPr>
      <w:rFonts w:asciiTheme="majorHAnsi" w:eastAsiaTheme="majorEastAsia" w:hAnsiTheme="majorHAnsi" w:cstheme="majorBidi"/>
      <w:b/>
      <w:bCs w:val="0"/>
      <w:i/>
      <w:iCs/>
      <w:color w:val="000000" w:themeColor="text1"/>
    </w:rPr>
  </w:style>
  <w:style w:type="paragraph" w:styleId="berschrift5">
    <w:name w:val="heading 5"/>
    <w:basedOn w:val="Standard"/>
    <w:next w:val="Standard"/>
    <w:link w:val="berschrift5Zchn"/>
    <w:uiPriority w:val="9"/>
    <w:semiHidden/>
    <w:unhideWhenUsed/>
    <w:qFormat/>
    <w:rsid w:val="00043DA4"/>
    <w:pPr>
      <w:keepNext/>
      <w:keepLines/>
      <w:numPr>
        <w:ilvl w:val="4"/>
        <w:numId w:val="38"/>
      </w:numPr>
      <w:spacing w:before="200" w:after="0"/>
      <w:outlineLvl w:val="4"/>
    </w:pPr>
    <w:rPr>
      <w:rFonts w:asciiTheme="majorHAnsi" w:eastAsiaTheme="majorEastAsia" w:hAnsiTheme="majorHAnsi" w:cstheme="majorBidi"/>
      <w:color w:val="323E4F" w:themeColor="text2" w:themeShade="BF"/>
    </w:rPr>
  </w:style>
  <w:style w:type="paragraph" w:styleId="berschrift6">
    <w:name w:val="heading 6"/>
    <w:basedOn w:val="Standard"/>
    <w:next w:val="Standard"/>
    <w:link w:val="berschrift6Zchn"/>
    <w:uiPriority w:val="9"/>
    <w:semiHidden/>
    <w:unhideWhenUsed/>
    <w:qFormat/>
    <w:rsid w:val="00043DA4"/>
    <w:pPr>
      <w:keepNext/>
      <w:keepLines/>
      <w:numPr>
        <w:ilvl w:val="5"/>
        <w:numId w:val="38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323E4F" w:themeColor="text2" w:themeShade="BF"/>
    </w:rPr>
  </w:style>
  <w:style w:type="paragraph" w:styleId="berschrift7">
    <w:name w:val="heading 7"/>
    <w:basedOn w:val="Standard"/>
    <w:next w:val="Standard"/>
    <w:link w:val="berschrift7Zchn"/>
    <w:uiPriority w:val="9"/>
    <w:semiHidden/>
    <w:unhideWhenUsed/>
    <w:qFormat/>
    <w:rsid w:val="00043DA4"/>
    <w:pPr>
      <w:keepNext/>
      <w:keepLines/>
      <w:numPr>
        <w:ilvl w:val="6"/>
        <w:numId w:val="38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berschrift8">
    <w:name w:val="heading 8"/>
    <w:basedOn w:val="Standard"/>
    <w:next w:val="Standard"/>
    <w:link w:val="berschrift8Zchn"/>
    <w:uiPriority w:val="9"/>
    <w:semiHidden/>
    <w:unhideWhenUsed/>
    <w:qFormat/>
    <w:rsid w:val="00043DA4"/>
    <w:pPr>
      <w:keepNext/>
      <w:keepLines/>
      <w:numPr>
        <w:ilvl w:val="7"/>
        <w:numId w:val="38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berschrift9">
    <w:name w:val="heading 9"/>
    <w:basedOn w:val="Standard"/>
    <w:next w:val="Standard"/>
    <w:link w:val="berschrift9Zchn"/>
    <w:uiPriority w:val="9"/>
    <w:semiHidden/>
    <w:unhideWhenUsed/>
    <w:qFormat/>
    <w:rsid w:val="00043DA4"/>
    <w:pPr>
      <w:keepNext/>
      <w:keepLines/>
      <w:numPr>
        <w:ilvl w:val="8"/>
        <w:numId w:val="38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Kopfzeile">
    <w:name w:val="header"/>
    <w:basedOn w:val="Standard"/>
    <w:link w:val="KopfzeileZchn"/>
    <w:uiPriority w:val="99"/>
    <w:unhideWhenUsed/>
    <w:rsid w:val="00DD685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KopfzeileZchn">
    <w:name w:val="Kopfzeile Zchn"/>
    <w:basedOn w:val="Absatz-Standardschriftart"/>
    <w:link w:val="Kopfzeile"/>
    <w:uiPriority w:val="99"/>
    <w:rsid w:val="00DD6851"/>
  </w:style>
  <w:style w:type="paragraph" w:styleId="Fuzeile">
    <w:name w:val="footer"/>
    <w:basedOn w:val="Standard"/>
    <w:link w:val="FuzeileZchn"/>
    <w:uiPriority w:val="99"/>
    <w:unhideWhenUsed/>
    <w:rsid w:val="00DD685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uzeileZchn">
    <w:name w:val="Fußzeile Zchn"/>
    <w:basedOn w:val="Absatz-Standardschriftart"/>
    <w:link w:val="Fuzeile"/>
    <w:uiPriority w:val="99"/>
    <w:rsid w:val="00DD6851"/>
  </w:style>
  <w:style w:type="paragraph" w:styleId="Titel">
    <w:name w:val="Title"/>
    <w:basedOn w:val="Standard"/>
    <w:next w:val="Standard"/>
    <w:link w:val="TitelZchn"/>
    <w:uiPriority w:val="10"/>
    <w:qFormat/>
    <w:rsid w:val="00CA60E2"/>
    <w:pPr>
      <w:spacing w:after="240" w:line="240" w:lineRule="auto"/>
      <w:contextualSpacing/>
    </w:pPr>
    <w:rPr>
      <w:rFonts w:asciiTheme="majorHAnsi" w:eastAsiaTheme="majorEastAsia" w:hAnsiTheme="majorHAnsi" w:cstheme="majorBidi"/>
      <w:color w:val="000000" w:themeColor="text1"/>
      <w:sz w:val="48"/>
      <w:szCs w:val="56"/>
    </w:rPr>
  </w:style>
  <w:style w:type="character" w:customStyle="1" w:styleId="TitelZchn">
    <w:name w:val="Titel Zchn"/>
    <w:basedOn w:val="Absatz-Standardschriftart"/>
    <w:link w:val="Titel"/>
    <w:uiPriority w:val="10"/>
    <w:rsid w:val="00CA60E2"/>
    <w:rPr>
      <w:rFonts w:asciiTheme="majorHAnsi" w:eastAsiaTheme="majorEastAsia" w:hAnsiTheme="majorHAnsi" w:cstheme="majorBidi"/>
      <w:color w:val="000000" w:themeColor="text1"/>
      <w:sz w:val="48"/>
      <w:szCs w:val="56"/>
    </w:rPr>
  </w:style>
  <w:style w:type="paragraph" w:styleId="Untertitel">
    <w:name w:val="Subtitle"/>
    <w:basedOn w:val="Standard"/>
    <w:next w:val="Standard"/>
    <w:link w:val="UntertitelZchn"/>
    <w:uiPriority w:val="11"/>
    <w:qFormat/>
    <w:rsid w:val="000C02EB"/>
    <w:pPr>
      <w:numPr>
        <w:ilvl w:val="1"/>
      </w:numPr>
    </w:pPr>
    <w:rPr>
      <w:i/>
      <w:spacing w:val="10"/>
      <w:sz w:val="40"/>
    </w:rPr>
  </w:style>
  <w:style w:type="character" w:customStyle="1" w:styleId="UntertitelZchn">
    <w:name w:val="Untertitel Zchn"/>
    <w:basedOn w:val="Absatz-Standardschriftart"/>
    <w:link w:val="Untertitel"/>
    <w:uiPriority w:val="11"/>
    <w:rsid w:val="000C02EB"/>
    <w:rPr>
      <w:i/>
      <w:spacing w:val="10"/>
      <w:sz w:val="40"/>
    </w:rPr>
  </w:style>
  <w:style w:type="character" w:customStyle="1" w:styleId="berschrift1Zchn">
    <w:name w:val="Überschrift 1 Zchn"/>
    <w:aliases w:val="WF-Überschrift 1 Zchn"/>
    <w:basedOn w:val="Absatz-Standardschriftart"/>
    <w:link w:val="berschrift1"/>
    <w:uiPriority w:val="9"/>
    <w:rsid w:val="00A35CBC"/>
    <w:rPr>
      <w:rFonts w:ascii="Helvetica 65" w:eastAsiaTheme="majorEastAsia" w:hAnsi="Helvetica 65" w:cstheme="majorBidi"/>
      <w:noProof/>
      <w:color w:val="000000" w:themeColor="text1"/>
      <w:sz w:val="28"/>
      <w:szCs w:val="36"/>
      <w:lang w:eastAsia="de-DE"/>
    </w:rPr>
  </w:style>
  <w:style w:type="paragraph" w:styleId="Inhaltsverzeichnisberschrift">
    <w:name w:val="TOC Heading"/>
    <w:basedOn w:val="berschrift1"/>
    <w:next w:val="Standard"/>
    <w:uiPriority w:val="39"/>
    <w:unhideWhenUsed/>
    <w:qFormat/>
    <w:rsid w:val="00C108ED"/>
    <w:pPr>
      <w:outlineLvl w:val="9"/>
    </w:pPr>
    <w:rPr>
      <w:b/>
      <w:bCs/>
      <w:smallCaps/>
    </w:rPr>
  </w:style>
  <w:style w:type="character" w:customStyle="1" w:styleId="berschrift2Zchn">
    <w:name w:val="Überschrift 2 Zchn"/>
    <w:aliases w:val="WF-Überschrift 2 Zchn"/>
    <w:basedOn w:val="Absatz-Standardschriftart"/>
    <w:link w:val="berschrift2"/>
    <w:uiPriority w:val="9"/>
    <w:rsid w:val="00A35CBC"/>
    <w:rPr>
      <w:rFonts w:ascii="Helvetica 65" w:eastAsiaTheme="majorEastAsia" w:hAnsi="Helvetica 65" w:cstheme="majorBidi"/>
      <w:noProof/>
      <w:color w:val="000000" w:themeColor="text1"/>
      <w:sz w:val="24"/>
      <w:szCs w:val="28"/>
      <w:lang w:eastAsia="de-DE"/>
    </w:rPr>
  </w:style>
  <w:style w:type="character" w:styleId="IntensiveHervorhebung">
    <w:name w:val="Intense Emphasis"/>
    <w:basedOn w:val="Absatz-Standardschriftart"/>
    <w:uiPriority w:val="21"/>
    <w:qFormat/>
    <w:rsid w:val="00043DA4"/>
    <w:rPr>
      <w:b/>
      <w:bCs/>
      <w:i/>
      <w:iCs/>
      <w:caps/>
    </w:rPr>
  </w:style>
  <w:style w:type="table" w:styleId="Tabellenraster">
    <w:name w:val="Table Grid"/>
    <w:basedOn w:val="NormaleTabelle"/>
    <w:uiPriority w:val="59"/>
    <w:rsid w:val="00342B12"/>
    <w:pPr>
      <w:spacing w:after="0" w:line="240" w:lineRule="auto"/>
    </w:pPr>
    <w:rPr>
      <w:rFonts w:eastAsiaTheme="minorHAnsi"/>
      <w:sz w:val="20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57" w:type="dxa"/>
        <w:left w:w="57" w:type="dxa"/>
        <w:bottom w:w="57" w:type="dxa"/>
        <w:right w:w="57" w:type="dxa"/>
      </w:tblCellMar>
    </w:tblPr>
  </w:style>
  <w:style w:type="table" w:customStyle="1" w:styleId="Steckbrief">
    <w:name w:val="Steckbrief"/>
    <w:basedOn w:val="NormaleTabelle"/>
    <w:uiPriority w:val="99"/>
    <w:rsid w:val="00342B12"/>
    <w:pPr>
      <w:spacing w:after="0" w:line="240" w:lineRule="auto"/>
    </w:pPr>
    <w:rPr>
      <w:sz w:val="20"/>
    </w:rPr>
    <w:tblPr>
      <w:tblBorders>
        <w:top w:val="single" w:sz="4" w:space="0" w:color="FFC000"/>
        <w:left w:val="single" w:sz="4" w:space="0" w:color="FFC000"/>
        <w:bottom w:val="single" w:sz="4" w:space="0" w:color="FFC000"/>
        <w:right w:val="single" w:sz="4" w:space="0" w:color="FFC000"/>
        <w:insideH w:val="single" w:sz="4" w:space="0" w:color="FFC000"/>
        <w:insideV w:val="single" w:sz="4" w:space="0" w:color="FFC000"/>
      </w:tblBorders>
      <w:tblCellMar>
        <w:top w:w="57" w:type="dxa"/>
        <w:left w:w="57" w:type="dxa"/>
        <w:bottom w:w="57" w:type="dxa"/>
        <w:right w:w="57" w:type="dxa"/>
      </w:tblCellMar>
    </w:tblPr>
    <w:tcPr>
      <w:shd w:val="clear" w:color="auto" w:fill="auto"/>
    </w:tcPr>
    <w:tblStylePr w:type="firstCol">
      <w:rPr>
        <w:rFonts w:asciiTheme="minorHAnsi" w:hAnsiTheme="minorHAnsi"/>
        <w:b/>
        <w:sz w:val="20"/>
      </w:rPr>
      <w:tblPr/>
      <w:tcPr>
        <w:shd w:val="clear" w:color="auto" w:fill="FFE599" w:themeFill="accent4" w:themeFillTint="66"/>
      </w:tcPr>
    </w:tblStylePr>
  </w:style>
  <w:style w:type="paragraph" w:styleId="Listenabsatz">
    <w:name w:val="List Paragraph"/>
    <w:aliases w:val="WF-Listenabsatz"/>
    <w:basedOn w:val="Standard"/>
    <w:link w:val="ListenabsatzZchn"/>
    <w:uiPriority w:val="34"/>
    <w:qFormat/>
    <w:rsid w:val="00A35CBC"/>
    <w:pPr>
      <w:spacing w:before="120" w:after="120"/>
      <w:ind w:left="720"/>
    </w:pPr>
    <w:rPr>
      <w:rFonts w:eastAsiaTheme="minorHAnsi"/>
    </w:rPr>
  </w:style>
  <w:style w:type="character" w:customStyle="1" w:styleId="berschrift3Zchn">
    <w:name w:val="Überschrift 3 Zchn"/>
    <w:aliases w:val="WF-Überschrift 3 Zchn"/>
    <w:basedOn w:val="Absatz-Standardschriftart"/>
    <w:link w:val="berschrift3"/>
    <w:uiPriority w:val="9"/>
    <w:rsid w:val="00A35CBC"/>
    <w:rPr>
      <w:rFonts w:ascii="Helvetica 65" w:eastAsiaTheme="majorEastAsia" w:hAnsi="Helvetica 65" w:cstheme="majorBidi"/>
      <w:noProof/>
      <w:color w:val="000000" w:themeColor="text1"/>
      <w:lang w:eastAsia="de-DE"/>
    </w:rPr>
  </w:style>
  <w:style w:type="character" w:customStyle="1" w:styleId="berschrift4Zchn">
    <w:name w:val="Überschrift 4 Zchn"/>
    <w:basedOn w:val="Absatz-Standardschriftart"/>
    <w:link w:val="berschrift4"/>
    <w:uiPriority w:val="9"/>
    <w:semiHidden/>
    <w:rsid w:val="00E46849"/>
    <w:rPr>
      <w:rFonts w:asciiTheme="majorHAnsi" w:eastAsiaTheme="majorEastAsia" w:hAnsiTheme="majorHAnsi" w:cstheme="majorBidi"/>
      <w:b/>
      <w:i/>
      <w:iCs/>
      <w:noProof/>
      <w:color w:val="000000" w:themeColor="text1"/>
      <w:sz w:val="21"/>
      <w:lang w:eastAsia="de-DE"/>
    </w:rPr>
  </w:style>
  <w:style w:type="character" w:customStyle="1" w:styleId="berschrift5Zchn">
    <w:name w:val="Überschrift 5 Zchn"/>
    <w:basedOn w:val="Absatz-Standardschriftart"/>
    <w:link w:val="berschrift5"/>
    <w:uiPriority w:val="9"/>
    <w:semiHidden/>
    <w:rsid w:val="00043DA4"/>
    <w:rPr>
      <w:rFonts w:asciiTheme="majorHAnsi" w:eastAsiaTheme="majorEastAsia" w:hAnsiTheme="majorHAnsi" w:cstheme="majorBidi"/>
      <w:bCs/>
      <w:noProof/>
      <w:color w:val="323E4F" w:themeColor="text2" w:themeShade="BF"/>
      <w:sz w:val="21"/>
      <w:lang w:eastAsia="de-DE"/>
    </w:rPr>
  </w:style>
  <w:style w:type="character" w:customStyle="1" w:styleId="berschrift6Zchn">
    <w:name w:val="Überschrift 6 Zchn"/>
    <w:basedOn w:val="Absatz-Standardschriftart"/>
    <w:link w:val="berschrift6"/>
    <w:uiPriority w:val="9"/>
    <w:semiHidden/>
    <w:rsid w:val="00043DA4"/>
    <w:rPr>
      <w:rFonts w:asciiTheme="majorHAnsi" w:eastAsiaTheme="majorEastAsia" w:hAnsiTheme="majorHAnsi" w:cstheme="majorBidi"/>
      <w:bCs/>
      <w:i/>
      <w:iCs/>
      <w:noProof/>
      <w:color w:val="323E4F" w:themeColor="text2" w:themeShade="BF"/>
      <w:sz w:val="21"/>
      <w:lang w:eastAsia="de-DE"/>
    </w:rPr>
  </w:style>
  <w:style w:type="character" w:customStyle="1" w:styleId="berschrift7Zchn">
    <w:name w:val="Überschrift 7 Zchn"/>
    <w:basedOn w:val="Absatz-Standardschriftart"/>
    <w:link w:val="berschrift7"/>
    <w:uiPriority w:val="9"/>
    <w:semiHidden/>
    <w:rsid w:val="00043DA4"/>
    <w:rPr>
      <w:rFonts w:asciiTheme="majorHAnsi" w:eastAsiaTheme="majorEastAsia" w:hAnsiTheme="majorHAnsi" w:cstheme="majorBidi"/>
      <w:bCs/>
      <w:i/>
      <w:iCs/>
      <w:noProof/>
      <w:color w:val="404040" w:themeColor="text1" w:themeTint="BF"/>
      <w:sz w:val="21"/>
      <w:lang w:eastAsia="de-DE"/>
    </w:rPr>
  </w:style>
  <w:style w:type="character" w:customStyle="1" w:styleId="berschrift8Zchn">
    <w:name w:val="Überschrift 8 Zchn"/>
    <w:basedOn w:val="Absatz-Standardschriftart"/>
    <w:link w:val="berschrift8"/>
    <w:uiPriority w:val="9"/>
    <w:semiHidden/>
    <w:rsid w:val="00043DA4"/>
    <w:rPr>
      <w:rFonts w:asciiTheme="majorHAnsi" w:eastAsiaTheme="majorEastAsia" w:hAnsiTheme="majorHAnsi" w:cstheme="majorBidi"/>
      <w:bCs/>
      <w:noProof/>
      <w:color w:val="404040" w:themeColor="text1" w:themeTint="BF"/>
      <w:sz w:val="20"/>
      <w:szCs w:val="20"/>
      <w:lang w:eastAsia="de-DE"/>
    </w:rPr>
  </w:style>
  <w:style w:type="character" w:customStyle="1" w:styleId="berschrift9Zchn">
    <w:name w:val="Überschrift 9 Zchn"/>
    <w:basedOn w:val="Absatz-Standardschriftart"/>
    <w:link w:val="berschrift9"/>
    <w:uiPriority w:val="9"/>
    <w:semiHidden/>
    <w:rsid w:val="00043DA4"/>
    <w:rPr>
      <w:rFonts w:asciiTheme="majorHAnsi" w:eastAsiaTheme="majorEastAsia" w:hAnsiTheme="majorHAnsi" w:cstheme="majorBidi"/>
      <w:bCs/>
      <w:i/>
      <w:iCs/>
      <w:noProof/>
      <w:color w:val="404040" w:themeColor="text1" w:themeTint="BF"/>
      <w:sz w:val="20"/>
      <w:szCs w:val="20"/>
      <w:lang w:eastAsia="de-DE"/>
    </w:rPr>
  </w:style>
  <w:style w:type="paragraph" w:styleId="Beschriftung">
    <w:name w:val="caption"/>
    <w:basedOn w:val="Standard"/>
    <w:next w:val="Standard"/>
    <w:uiPriority w:val="35"/>
    <w:semiHidden/>
    <w:unhideWhenUsed/>
    <w:qFormat/>
    <w:rsid w:val="00043DA4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Fett">
    <w:name w:val="Strong"/>
    <w:basedOn w:val="Absatz-Standardschriftart"/>
    <w:uiPriority w:val="22"/>
    <w:qFormat/>
    <w:rsid w:val="00043DA4"/>
    <w:rPr>
      <w:b/>
      <w:bCs/>
      <w:color w:val="000000" w:themeColor="text1"/>
    </w:rPr>
  </w:style>
  <w:style w:type="character" w:styleId="Hervorhebung">
    <w:name w:val="Emphasis"/>
    <w:basedOn w:val="Absatz-Standardschriftart"/>
    <w:uiPriority w:val="20"/>
    <w:qFormat/>
    <w:rsid w:val="00043DA4"/>
    <w:rPr>
      <w:i/>
      <w:iCs/>
      <w:color w:val="auto"/>
    </w:rPr>
  </w:style>
  <w:style w:type="paragraph" w:styleId="KeinLeerraum">
    <w:name w:val="No Spacing"/>
    <w:uiPriority w:val="1"/>
    <w:qFormat/>
    <w:rsid w:val="00043DA4"/>
    <w:pPr>
      <w:spacing w:after="0" w:line="240" w:lineRule="auto"/>
    </w:pPr>
  </w:style>
  <w:style w:type="paragraph" w:styleId="Zitat">
    <w:name w:val="Quote"/>
    <w:basedOn w:val="Standard"/>
    <w:next w:val="Standard"/>
    <w:link w:val="ZitatZchn"/>
    <w:uiPriority w:val="29"/>
    <w:qFormat/>
    <w:rsid w:val="00043DA4"/>
    <w:pPr>
      <w:spacing w:before="160"/>
      <w:ind w:left="720" w:right="720"/>
    </w:pPr>
    <w:rPr>
      <w:i/>
      <w:iCs/>
      <w:color w:val="000000" w:themeColor="text1"/>
    </w:rPr>
  </w:style>
  <w:style w:type="character" w:customStyle="1" w:styleId="ZitatZchn">
    <w:name w:val="Zitat Zchn"/>
    <w:basedOn w:val="Absatz-Standardschriftart"/>
    <w:link w:val="Zitat"/>
    <w:uiPriority w:val="29"/>
    <w:rsid w:val="00043DA4"/>
    <w:rPr>
      <w:i/>
      <w:iCs/>
      <w:color w:val="000000" w:themeColor="text1"/>
    </w:rPr>
  </w:style>
  <w:style w:type="paragraph" w:styleId="IntensivesZitat">
    <w:name w:val="Intense Quote"/>
    <w:basedOn w:val="Standard"/>
    <w:next w:val="Standard"/>
    <w:link w:val="IntensivesZitatZchn"/>
    <w:uiPriority w:val="30"/>
    <w:qFormat/>
    <w:rsid w:val="00043DA4"/>
    <w:pPr>
      <w:pBdr>
        <w:top w:val="single" w:sz="24" w:space="1" w:color="F2F2F2" w:themeColor="background1" w:themeShade="F2"/>
        <w:bottom w:val="single" w:sz="24" w:space="1" w:color="F2F2F2" w:themeColor="background1" w:themeShade="F2"/>
      </w:pBdr>
      <w:shd w:val="clear" w:color="auto" w:fill="F2F2F2" w:themeFill="background1" w:themeFillShade="F2"/>
      <w:spacing w:before="240" w:after="240"/>
      <w:ind w:left="936" w:right="936"/>
      <w:jc w:val="center"/>
    </w:pPr>
    <w:rPr>
      <w:color w:val="000000" w:themeColor="text1"/>
    </w:rPr>
  </w:style>
  <w:style w:type="character" w:customStyle="1" w:styleId="IntensivesZitatZchn">
    <w:name w:val="Intensives Zitat Zchn"/>
    <w:basedOn w:val="Absatz-Standardschriftart"/>
    <w:link w:val="IntensivesZitat"/>
    <w:uiPriority w:val="30"/>
    <w:rsid w:val="00043DA4"/>
    <w:rPr>
      <w:color w:val="000000" w:themeColor="text1"/>
      <w:shd w:val="clear" w:color="auto" w:fill="F2F2F2" w:themeFill="background1" w:themeFillShade="F2"/>
    </w:rPr>
  </w:style>
  <w:style w:type="character" w:styleId="SchwacheHervorhebung">
    <w:name w:val="Subtle Emphasis"/>
    <w:basedOn w:val="Absatz-Standardschriftart"/>
    <w:uiPriority w:val="19"/>
    <w:qFormat/>
    <w:rsid w:val="00043DA4"/>
    <w:rPr>
      <w:i/>
      <w:iCs/>
      <w:color w:val="404040" w:themeColor="text1" w:themeTint="BF"/>
    </w:rPr>
  </w:style>
  <w:style w:type="character" w:styleId="SchwacherVerweis">
    <w:name w:val="Subtle Reference"/>
    <w:basedOn w:val="Absatz-Standardschriftart"/>
    <w:uiPriority w:val="31"/>
    <w:qFormat/>
    <w:rsid w:val="00043DA4"/>
    <w:rPr>
      <w:smallCaps/>
      <w:color w:val="404040" w:themeColor="text1" w:themeTint="BF"/>
      <w:u w:val="single" w:color="7F7F7F" w:themeColor="text1" w:themeTint="80"/>
    </w:rPr>
  </w:style>
  <w:style w:type="character" w:styleId="IntensiverVerweis">
    <w:name w:val="Intense Reference"/>
    <w:basedOn w:val="Absatz-Standardschriftart"/>
    <w:uiPriority w:val="32"/>
    <w:qFormat/>
    <w:rsid w:val="00043DA4"/>
    <w:rPr>
      <w:b/>
      <w:bCs/>
      <w:smallCaps/>
      <w:u w:val="single"/>
    </w:rPr>
  </w:style>
  <w:style w:type="character" w:styleId="Buchtitel">
    <w:name w:val="Book Title"/>
    <w:basedOn w:val="Absatz-Standardschriftart"/>
    <w:uiPriority w:val="33"/>
    <w:qFormat/>
    <w:rsid w:val="00043DA4"/>
    <w:rPr>
      <w:b w:val="0"/>
      <w:bCs w:val="0"/>
      <w:smallCaps/>
      <w:spacing w:val="5"/>
    </w:rPr>
  </w:style>
  <w:style w:type="character" w:styleId="Hyperlink">
    <w:name w:val="Hyperlink"/>
    <w:basedOn w:val="Absatz-Standardschriftart"/>
    <w:uiPriority w:val="99"/>
    <w:unhideWhenUsed/>
    <w:rsid w:val="008717D7"/>
    <w:rPr>
      <w:color w:val="0070C0"/>
      <w:u w:val="none"/>
    </w:rPr>
  </w:style>
  <w:style w:type="table" w:customStyle="1" w:styleId="Stundenverlaufsskizzen">
    <w:name w:val="Stundenverlaufsskizzen"/>
    <w:basedOn w:val="NormaleTabelle"/>
    <w:uiPriority w:val="99"/>
    <w:rsid w:val="00342B12"/>
    <w:pPr>
      <w:spacing w:after="0" w:line="240" w:lineRule="auto"/>
    </w:pPr>
    <w:rPr>
      <w:sz w:val="20"/>
    </w:rPr>
    <w:tblPr>
      <w:tblStyleRowBandSize w:val="1"/>
      <w:tblBorders>
        <w:top w:val="single" w:sz="4" w:space="0" w:color="FFC000"/>
        <w:left w:val="single" w:sz="4" w:space="0" w:color="FFC000"/>
        <w:bottom w:val="single" w:sz="4" w:space="0" w:color="FFC000"/>
        <w:right w:val="single" w:sz="4" w:space="0" w:color="FFC000"/>
        <w:insideH w:val="single" w:sz="4" w:space="0" w:color="FFC000"/>
        <w:insideV w:val="single" w:sz="4" w:space="0" w:color="FFC000"/>
      </w:tblBorders>
      <w:tblCellMar>
        <w:top w:w="57" w:type="dxa"/>
        <w:left w:w="57" w:type="dxa"/>
        <w:bottom w:w="57" w:type="dxa"/>
        <w:right w:w="57" w:type="dxa"/>
      </w:tblCellMar>
    </w:tblPr>
    <w:tblStylePr w:type="firstRow">
      <w:pPr>
        <w:wordWrap/>
        <w:jc w:val="center"/>
      </w:pPr>
      <w:rPr>
        <w:b/>
      </w:rPr>
      <w:tblPr/>
      <w:tcPr>
        <w:shd w:val="clear" w:color="auto" w:fill="FFE599" w:themeFill="accent4" w:themeFillTint="66"/>
      </w:tcPr>
    </w:tblStylePr>
    <w:tblStylePr w:type="firstCol">
      <w:pPr>
        <w:jc w:val="center"/>
      </w:pPr>
    </w:tblStylePr>
    <w:tblStylePr w:type="band1Horz">
      <w:tblPr/>
      <w:tcPr>
        <w:shd w:val="clear" w:color="auto" w:fill="FFF2CC" w:themeFill="accent4" w:themeFillTint="33"/>
      </w:tcPr>
    </w:tblStylePr>
  </w:style>
  <w:style w:type="table" w:customStyle="1" w:styleId="Arbeitsmaterialien">
    <w:name w:val="Arbeitsmaterialien"/>
    <w:basedOn w:val="Stundenverlaufsskizzen"/>
    <w:uiPriority w:val="99"/>
    <w:rsid w:val="00342B12"/>
    <w:tblPr/>
    <w:tblStylePr w:type="firstRow">
      <w:pPr>
        <w:wordWrap/>
        <w:jc w:val="center"/>
      </w:pPr>
      <w:rPr>
        <w:b/>
      </w:rPr>
      <w:tblPr/>
      <w:tcPr>
        <w:shd w:val="clear" w:color="auto" w:fill="FFE599" w:themeFill="accent4" w:themeFillTint="66"/>
      </w:tcPr>
    </w:tblStylePr>
    <w:tblStylePr w:type="firstCol">
      <w:pPr>
        <w:jc w:val="center"/>
      </w:pPr>
    </w:tblStylePr>
    <w:tblStylePr w:type="band1Horz">
      <w:tblPr/>
      <w:tcPr>
        <w:shd w:val="clear" w:color="auto" w:fill="FFF2CC" w:themeFill="accent4" w:themeFillTint="33"/>
      </w:tcPr>
    </w:tblStylePr>
  </w:style>
  <w:style w:type="table" w:customStyle="1" w:styleId="Glossar">
    <w:name w:val="Glossar"/>
    <w:basedOn w:val="NormaleTabelle"/>
    <w:uiPriority w:val="99"/>
    <w:rsid w:val="00342B12"/>
    <w:pPr>
      <w:spacing w:after="0" w:line="240" w:lineRule="auto"/>
    </w:pPr>
    <w:rPr>
      <w:sz w:val="20"/>
    </w:rPr>
    <w:tblPr>
      <w:tblStyleRowBandSize w:val="1"/>
      <w:tblBorders>
        <w:top w:val="single" w:sz="4" w:space="0" w:color="FFC000"/>
        <w:left w:val="single" w:sz="4" w:space="0" w:color="FFC000"/>
        <w:bottom w:val="single" w:sz="4" w:space="0" w:color="FFC000"/>
        <w:right w:val="single" w:sz="4" w:space="0" w:color="FFC000"/>
        <w:insideH w:val="single" w:sz="4" w:space="0" w:color="FFC000"/>
        <w:insideV w:val="single" w:sz="4" w:space="0" w:color="FFC000"/>
      </w:tblBorders>
      <w:tblCellMar>
        <w:top w:w="57" w:type="dxa"/>
        <w:left w:w="57" w:type="dxa"/>
        <w:bottom w:w="57" w:type="dxa"/>
        <w:right w:w="57" w:type="dxa"/>
      </w:tblCellMar>
    </w:tblPr>
    <w:tcPr>
      <w:shd w:val="clear" w:color="auto" w:fill="auto"/>
    </w:tcPr>
    <w:tblStylePr w:type="firstRow">
      <w:pPr>
        <w:jc w:val="center"/>
      </w:pPr>
      <w:rPr>
        <w:b/>
      </w:rPr>
      <w:tblPr/>
      <w:tcPr>
        <w:shd w:val="clear" w:color="auto" w:fill="FFE599" w:themeFill="accent4" w:themeFillTint="66"/>
      </w:tcPr>
    </w:tblStylePr>
    <w:tblStylePr w:type="firstCol">
      <w:rPr>
        <w:b/>
      </w:rPr>
    </w:tblStylePr>
    <w:tblStylePr w:type="band1Horz">
      <w:tblPr/>
      <w:tcPr>
        <w:shd w:val="clear" w:color="auto" w:fill="FFF2CC" w:themeFill="accent4" w:themeFillTint="33"/>
      </w:tcPr>
    </w:tblStylePr>
  </w:style>
  <w:style w:type="paragraph" w:styleId="Verzeichnis1">
    <w:name w:val="toc 1"/>
    <w:basedOn w:val="Standard"/>
    <w:next w:val="Standard"/>
    <w:autoRedefine/>
    <w:uiPriority w:val="39"/>
    <w:unhideWhenUsed/>
    <w:rsid w:val="00311F98"/>
    <w:pPr>
      <w:spacing w:after="100"/>
    </w:pPr>
  </w:style>
  <w:style w:type="paragraph" w:styleId="Verzeichnis2">
    <w:name w:val="toc 2"/>
    <w:basedOn w:val="Standard"/>
    <w:next w:val="Standard"/>
    <w:autoRedefine/>
    <w:uiPriority w:val="39"/>
    <w:unhideWhenUsed/>
    <w:rsid w:val="00311F98"/>
    <w:pPr>
      <w:spacing w:after="100"/>
      <w:ind w:left="220"/>
    </w:pPr>
  </w:style>
  <w:style w:type="paragraph" w:styleId="Verzeichnis3">
    <w:name w:val="toc 3"/>
    <w:basedOn w:val="Standard"/>
    <w:next w:val="Standard"/>
    <w:autoRedefine/>
    <w:uiPriority w:val="39"/>
    <w:unhideWhenUsed/>
    <w:rsid w:val="00311F98"/>
    <w:pPr>
      <w:spacing w:after="100"/>
      <w:ind w:left="440"/>
    </w:pPr>
  </w:style>
  <w:style w:type="paragraph" w:customStyle="1" w:styleId="Inhaltsverzeichnis">
    <w:name w:val="Inhaltsverzeichnis"/>
    <w:basedOn w:val="Standard"/>
    <w:link w:val="InhaltsverzeichnisZchn"/>
    <w:qFormat/>
    <w:rsid w:val="00311F98"/>
  </w:style>
  <w:style w:type="character" w:customStyle="1" w:styleId="InhaltsverzeichnisZchn">
    <w:name w:val="Inhaltsverzeichnis Zchn"/>
    <w:basedOn w:val="berschrift1Zchn"/>
    <w:link w:val="Inhaltsverzeichnis"/>
    <w:rsid w:val="00311F98"/>
    <w:rPr>
      <w:rFonts w:asciiTheme="majorHAnsi" w:eastAsiaTheme="majorEastAsia" w:hAnsiTheme="majorHAnsi" w:cstheme="majorBidi"/>
      <w:b/>
      <w:bCs/>
      <w:smallCaps/>
      <w:noProof/>
      <w:color w:val="000000" w:themeColor="text1"/>
      <w:sz w:val="32"/>
      <w:szCs w:val="36"/>
      <w:lang w:eastAsia="de-DE"/>
    </w:rPr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0B6F9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0B6F96"/>
    <w:rPr>
      <w:rFonts w:ascii="Segoe UI" w:hAnsi="Segoe UI" w:cs="Segoe UI"/>
      <w:sz w:val="18"/>
      <w:szCs w:val="18"/>
    </w:rPr>
  </w:style>
  <w:style w:type="paragraph" w:customStyle="1" w:styleId="Kopfzeileneu">
    <w:name w:val="Kopfzeile_neu"/>
    <w:basedOn w:val="Standard"/>
    <w:link w:val="KopfzeileneuZchn"/>
    <w:rsid w:val="000C02EB"/>
    <w:pPr>
      <w:pBdr>
        <w:top w:val="single" w:sz="8" w:space="4" w:color="FFC000"/>
        <w:left w:val="single" w:sz="8" w:space="6" w:color="FFC000"/>
        <w:bottom w:val="single" w:sz="8" w:space="4" w:color="FFC000"/>
        <w:right w:val="single" w:sz="8" w:space="6" w:color="FFC000"/>
      </w:pBdr>
      <w:shd w:val="clear" w:color="auto" w:fill="FFC000"/>
      <w:spacing w:after="120"/>
      <w:ind w:left="170" w:right="170"/>
    </w:pPr>
    <w:rPr>
      <w:b/>
    </w:rPr>
  </w:style>
  <w:style w:type="character" w:customStyle="1" w:styleId="KopfzeileneuZchn">
    <w:name w:val="Kopfzeile_neu Zchn"/>
    <w:basedOn w:val="KopfzeileZchn"/>
    <w:link w:val="Kopfzeileneu"/>
    <w:rsid w:val="000C02EB"/>
    <w:rPr>
      <w:b/>
      <w:shd w:val="clear" w:color="auto" w:fill="FFC000"/>
    </w:rPr>
  </w:style>
  <w:style w:type="table" w:customStyle="1" w:styleId="Gitternetztabelle1hellAkzent11">
    <w:name w:val="Gitternetztabelle 1 hell  – Akzent 11"/>
    <w:basedOn w:val="NormaleTabelle"/>
    <w:uiPriority w:val="46"/>
    <w:rsid w:val="00451A0F"/>
    <w:pPr>
      <w:spacing w:after="0" w:line="240" w:lineRule="auto"/>
    </w:pPr>
    <w:rPr>
      <w:rFonts w:eastAsiaTheme="minorHAnsi"/>
    </w:rPr>
    <w:tblPr>
      <w:tblStyleRowBandSize w:val="1"/>
      <w:tblStyleColBandSize w:val="1"/>
      <w:tblBorders>
        <w:top w:val="single" w:sz="4" w:space="0" w:color="BDD6EE" w:themeColor="accent1" w:themeTint="66"/>
        <w:left w:val="single" w:sz="4" w:space="0" w:color="BDD6EE" w:themeColor="accent1" w:themeTint="66"/>
        <w:bottom w:val="single" w:sz="4" w:space="0" w:color="BDD6EE" w:themeColor="accent1" w:themeTint="66"/>
        <w:right w:val="single" w:sz="4" w:space="0" w:color="BDD6EE" w:themeColor="accent1" w:themeTint="66"/>
        <w:insideH w:val="single" w:sz="4" w:space="0" w:color="BDD6EE" w:themeColor="accent1" w:themeTint="66"/>
        <w:insideV w:val="single" w:sz="4" w:space="0" w:color="BDD6EE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customStyle="1" w:styleId="Gitternetztabelle4Akzent11">
    <w:name w:val="Gitternetztabelle 4 – Akzent 11"/>
    <w:basedOn w:val="NormaleTabelle"/>
    <w:uiPriority w:val="49"/>
    <w:rsid w:val="002B244D"/>
    <w:pPr>
      <w:spacing w:after="0" w:line="240" w:lineRule="auto"/>
    </w:pPr>
    <w:rPr>
      <w:rFonts w:eastAsiaTheme="minorHAnsi"/>
    </w:r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1"/>
          <w:left w:val="single" w:sz="4" w:space="0" w:color="5B9BD5" w:themeColor="accent1"/>
          <w:bottom w:val="single" w:sz="4" w:space="0" w:color="5B9BD5" w:themeColor="accent1"/>
          <w:right w:val="single" w:sz="4" w:space="0" w:color="5B9BD5" w:themeColor="accent1"/>
          <w:insideH w:val="nil"/>
          <w:insideV w:val="nil"/>
        </w:tcBorders>
        <w:shd w:val="clear" w:color="auto" w:fill="5B9BD5" w:themeFill="accent1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customStyle="1" w:styleId="Gitternetztabelle5dunkelAkzent11">
    <w:name w:val="Gitternetztabelle 5 dunkel  – Akzent 11"/>
    <w:basedOn w:val="NormaleTabelle"/>
    <w:uiPriority w:val="50"/>
    <w:rsid w:val="002B244D"/>
    <w:pPr>
      <w:spacing w:after="0" w:line="240" w:lineRule="auto"/>
    </w:pPr>
    <w:rPr>
      <w:rFonts w:eastAsiaTheme="minorHAnsi"/>
    </w:r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EAF6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B9BD5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B9BD5" w:themeFill="accent1"/>
      </w:tcPr>
    </w:tblStylePr>
    <w:tblStylePr w:type="band1Vert">
      <w:tblPr/>
      <w:tcPr>
        <w:shd w:val="clear" w:color="auto" w:fill="BDD6EE" w:themeFill="accent1" w:themeFillTint="66"/>
      </w:tcPr>
    </w:tblStylePr>
    <w:tblStylePr w:type="band1Horz">
      <w:tblPr/>
      <w:tcPr>
        <w:shd w:val="clear" w:color="auto" w:fill="BDD6EE" w:themeFill="accent1" w:themeFillTint="66"/>
      </w:tcPr>
    </w:tblStylePr>
  </w:style>
  <w:style w:type="character" w:customStyle="1" w:styleId="ListenabsatzZchn">
    <w:name w:val="Listenabsatz Zchn"/>
    <w:aliases w:val="WF-Listenabsatz Zchn"/>
    <w:basedOn w:val="Absatz-Standardschriftart"/>
    <w:link w:val="Listenabsatz"/>
    <w:uiPriority w:val="34"/>
    <w:rsid w:val="00A35CBC"/>
    <w:rPr>
      <w:rFonts w:ascii="Helvetica 45" w:eastAsiaTheme="minorHAnsi" w:hAnsi="Helvetica 45"/>
      <w:bCs/>
      <w:noProof/>
      <w:sz w:val="21"/>
      <w:lang w:eastAsia="de-DE"/>
    </w:rPr>
  </w:style>
  <w:style w:type="paragraph" w:customStyle="1" w:styleId="WF-Inhaltsverzeichnis">
    <w:name w:val="WF-Inhaltsverzeichnis"/>
    <w:basedOn w:val="Standard"/>
    <w:link w:val="WF-InhaltsverzeichnisZchn"/>
    <w:qFormat/>
    <w:rsid w:val="00A35CBC"/>
    <w:rPr>
      <w:rFonts w:ascii="Helvetica 65" w:eastAsiaTheme="majorEastAsia" w:hAnsi="Helvetica 65" w:cstheme="majorBidi"/>
      <w:color w:val="000000" w:themeColor="text1"/>
      <w:sz w:val="28"/>
      <w:szCs w:val="36"/>
    </w:rPr>
  </w:style>
  <w:style w:type="character" w:customStyle="1" w:styleId="WF-InhaltsverzeichnisZchn">
    <w:name w:val="WF-Inhaltsverzeichnis Zchn"/>
    <w:basedOn w:val="berschrift1Zchn"/>
    <w:link w:val="WF-Inhaltsverzeichnis"/>
    <w:rsid w:val="00A35CBC"/>
    <w:rPr>
      <w:rFonts w:ascii="Helvetica 65" w:eastAsiaTheme="majorEastAsia" w:hAnsi="Helvetica 65" w:cstheme="majorBidi"/>
      <w:bCs/>
      <w:noProof/>
      <w:color w:val="000000" w:themeColor="text1"/>
      <w:sz w:val="28"/>
      <w:szCs w:val="36"/>
      <w:lang w:eastAsia="de-DE"/>
    </w:rPr>
  </w:style>
  <w:style w:type="paragraph" w:customStyle="1" w:styleId="WF-Listenabsatz-1-facherZeilenabstand">
    <w:name w:val="WF-Listenabsatz - 1-facher Zeilenabstand"/>
    <w:basedOn w:val="Listenabsatz"/>
    <w:link w:val="WF-Listenabsatz-1-facherZeilenabstandZchn"/>
    <w:qFormat/>
    <w:rsid w:val="00A35CBC"/>
    <w:pPr>
      <w:numPr>
        <w:numId w:val="39"/>
      </w:numPr>
      <w:spacing w:line="276" w:lineRule="auto"/>
    </w:pPr>
  </w:style>
  <w:style w:type="character" w:customStyle="1" w:styleId="WF-Listenabsatz-1-facherZeilenabstandZchn">
    <w:name w:val="WF-Listenabsatz - 1-facher Zeilenabstand Zchn"/>
    <w:basedOn w:val="ListenabsatzZchn"/>
    <w:link w:val="WF-Listenabsatz-1-facherZeilenabstand"/>
    <w:rsid w:val="00A35CBC"/>
    <w:rPr>
      <w:rFonts w:ascii="Helvetica 45" w:eastAsiaTheme="minorHAnsi" w:hAnsi="Helvetica 45"/>
      <w:bCs/>
      <w:noProof/>
      <w:sz w:val="21"/>
      <w:lang w:eastAsia="de-DE"/>
    </w:rPr>
  </w:style>
  <w:style w:type="paragraph" w:customStyle="1" w:styleId="WF-Arbeitsblatt">
    <w:name w:val="WF-Arbeitsblatt"/>
    <w:basedOn w:val="Standard"/>
    <w:qFormat/>
    <w:rsid w:val="00AB6E3D"/>
    <w:rPr>
      <w:rFonts w:ascii="Helvetica 65" w:hAnsi="Helvetica 65"/>
      <w:sz w:val="44"/>
      <w:szCs w:val="44"/>
    </w:rPr>
  </w:style>
  <w:style w:type="paragraph" w:customStyle="1" w:styleId="WF-Beschriftung">
    <w:name w:val="WF-Beschriftung"/>
    <w:basedOn w:val="Beschriftung"/>
    <w:qFormat/>
    <w:rsid w:val="00AB6E3D"/>
    <w:rPr>
      <w:rFonts w:ascii="Helvetica 55" w:hAnsi="Helvetica 55"/>
      <w:lang w:val="en-US"/>
    </w:rPr>
  </w:style>
  <w:style w:type="character" w:styleId="Kommentarzeichen">
    <w:name w:val="annotation reference"/>
    <w:basedOn w:val="Absatz-Standardschriftart"/>
    <w:uiPriority w:val="99"/>
    <w:semiHidden/>
    <w:unhideWhenUsed/>
    <w:rsid w:val="00AE5273"/>
    <w:rPr>
      <w:sz w:val="18"/>
      <w:szCs w:val="18"/>
    </w:rPr>
  </w:style>
  <w:style w:type="paragraph" w:styleId="Kommentartext">
    <w:name w:val="annotation text"/>
    <w:basedOn w:val="Standard"/>
    <w:link w:val="KommentartextZchn"/>
    <w:uiPriority w:val="99"/>
    <w:semiHidden/>
    <w:unhideWhenUsed/>
    <w:rsid w:val="00AE5273"/>
    <w:pPr>
      <w:spacing w:line="240" w:lineRule="auto"/>
    </w:pPr>
    <w:rPr>
      <w:sz w:val="24"/>
      <w:szCs w:val="24"/>
    </w:rPr>
  </w:style>
  <w:style w:type="character" w:customStyle="1" w:styleId="KommentartextZchn">
    <w:name w:val="Kommentartext Zchn"/>
    <w:basedOn w:val="Absatz-Standardschriftart"/>
    <w:link w:val="Kommentartext"/>
    <w:uiPriority w:val="99"/>
    <w:semiHidden/>
    <w:rsid w:val="00AE5273"/>
    <w:rPr>
      <w:rFonts w:ascii="Helvetica 45" w:hAnsi="Helvetica 45"/>
      <w:bCs/>
      <w:noProof/>
      <w:sz w:val="24"/>
      <w:szCs w:val="24"/>
      <w:lang w:eastAsia="de-DE"/>
    </w:rPr>
  </w:style>
  <w:style w:type="paragraph" w:styleId="Kommentarthema">
    <w:name w:val="annotation subject"/>
    <w:basedOn w:val="Kommentartext"/>
    <w:next w:val="Kommentartext"/>
    <w:link w:val="KommentarthemaZchn"/>
    <w:uiPriority w:val="99"/>
    <w:semiHidden/>
    <w:unhideWhenUsed/>
    <w:rsid w:val="00AE5273"/>
    <w:rPr>
      <w:b/>
      <w:sz w:val="20"/>
      <w:szCs w:val="20"/>
    </w:rPr>
  </w:style>
  <w:style w:type="character" w:customStyle="1" w:styleId="KommentarthemaZchn">
    <w:name w:val="Kommentarthema Zchn"/>
    <w:basedOn w:val="KommentartextZchn"/>
    <w:link w:val="Kommentarthema"/>
    <w:uiPriority w:val="99"/>
    <w:semiHidden/>
    <w:rsid w:val="00AE5273"/>
    <w:rPr>
      <w:rFonts w:ascii="Helvetica 45" w:hAnsi="Helvetica 45"/>
      <w:b/>
      <w:bCs/>
      <w:noProof/>
      <w:sz w:val="20"/>
      <w:szCs w:val="20"/>
      <w:lang w:eastAsia="de-DE"/>
    </w:rPr>
  </w:style>
  <w:style w:type="paragraph" w:styleId="berarbeitung">
    <w:name w:val="Revision"/>
    <w:hidden/>
    <w:uiPriority w:val="99"/>
    <w:semiHidden/>
    <w:rsid w:val="00F276DE"/>
    <w:pPr>
      <w:spacing w:after="0" w:line="240" w:lineRule="auto"/>
    </w:pPr>
    <w:rPr>
      <w:rFonts w:ascii="Helvetica 45" w:hAnsi="Helvetica 45"/>
      <w:bCs/>
      <w:sz w:val="21"/>
      <w:lang w:eastAsia="de-D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g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microsoft.com/office/2011/relationships/people" Target="peop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eader" Target="header1.xml"/></Relationships>
</file>

<file path=word/_rels/footer1.xml.rels><?xml version="1.0" encoding="UTF-8" standalone="yes"?>
<Relationships xmlns="http://schemas.openxmlformats.org/package/2006/relationships"><Relationship Id="rId2" Type="http://schemas.openxmlformats.org/officeDocument/2006/relationships/image" Target="media/image3.jpeg"/><Relationship Id="rId1" Type="http://schemas.openxmlformats.org/officeDocument/2006/relationships/image" Target="media/image2.jpg"/></Relationships>
</file>

<file path=word/theme/theme1.xml><?xml version="1.0" encoding="utf-8"?>
<a:theme xmlns:a="http://schemas.openxmlformats.org/drawingml/2006/main" name="Larissa">
  <a:themeElements>
    <a:clrScheme name="Larissa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Arial">
      <a:majorFont>
        <a:latin typeface="Arial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ajorFont>
      <a:minorFont>
        <a:latin typeface="Arial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Larissa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7AD7DA5-6E07-4275-9D76-3074D00B8FB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</Pages>
  <Words>440</Words>
  <Characters>2772</Characters>
  <Application>Microsoft Office Word</Application>
  <DocSecurity>0</DocSecurity>
  <Lines>23</Lines>
  <Paragraphs>6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Mirko Janssen - DDI</dc:creator>
  <cp:keywords/>
  <dc:description/>
  <cp:lastModifiedBy>Schmidberger, Alessa | Wissensfabrik</cp:lastModifiedBy>
  <cp:revision>15</cp:revision>
  <cp:lastPrinted>2016-11-24T10:42:00Z</cp:lastPrinted>
  <dcterms:created xsi:type="dcterms:W3CDTF">2016-01-13T09:11:00Z</dcterms:created>
  <dcterms:modified xsi:type="dcterms:W3CDTF">2022-10-11T15:04:00Z</dcterms:modified>
</cp:coreProperties>
</file>